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xml:space="preserve">, Anna </w:t>
      </w:r>
      <w:proofErr w:type="spellStart"/>
      <w:r w:rsidRPr="00B0509D">
        <w:rPr>
          <w:rFonts w:cstheme="minorHAnsi"/>
        </w:rPr>
        <w:t>Gårdmark</w:t>
      </w:r>
      <w:r w:rsidRPr="00B0509D">
        <w:rPr>
          <w:rFonts w:cstheme="minorHAnsi"/>
          <w:vertAlign w:val="superscript"/>
        </w:rPr>
        <w:t>c</w:t>
      </w:r>
      <w:proofErr w:type="spellEnd"/>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2C3F22E9" w14:textId="111ED8C7" w:rsidR="00811BF9"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62127567" w:history="1">
            <w:r w:rsidR="00811BF9" w:rsidRPr="000926C5">
              <w:rPr>
                <w:rStyle w:val="Hyperlink"/>
                <w:noProof/>
                <w:lang w:val="en-GB"/>
              </w:rPr>
              <w:t>Literature search, selection process and criteria</w:t>
            </w:r>
            <w:r w:rsidR="00811BF9">
              <w:rPr>
                <w:noProof/>
                <w:webHidden/>
              </w:rPr>
              <w:tab/>
            </w:r>
            <w:r w:rsidR="00811BF9">
              <w:rPr>
                <w:noProof/>
                <w:webHidden/>
              </w:rPr>
              <w:fldChar w:fldCharType="begin"/>
            </w:r>
            <w:r w:rsidR="00811BF9">
              <w:rPr>
                <w:noProof/>
                <w:webHidden/>
              </w:rPr>
              <w:instrText xml:space="preserve"> PAGEREF _Toc62127567 \h </w:instrText>
            </w:r>
            <w:r w:rsidR="00811BF9">
              <w:rPr>
                <w:noProof/>
                <w:webHidden/>
              </w:rPr>
            </w:r>
            <w:r w:rsidR="00811BF9">
              <w:rPr>
                <w:noProof/>
                <w:webHidden/>
              </w:rPr>
              <w:fldChar w:fldCharType="separate"/>
            </w:r>
            <w:r w:rsidR="00811BF9">
              <w:rPr>
                <w:noProof/>
                <w:webHidden/>
              </w:rPr>
              <w:t>3</w:t>
            </w:r>
            <w:r w:rsidR="00811BF9">
              <w:rPr>
                <w:noProof/>
                <w:webHidden/>
              </w:rPr>
              <w:fldChar w:fldCharType="end"/>
            </w:r>
          </w:hyperlink>
        </w:p>
        <w:p w14:paraId="0D2B08E8" w14:textId="388B97A4" w:rsidR="00811BF9" w:rsidRDefault="004531BC">
          <w:pPr>
            <w:pStyle w:val="TOC2"/>
            <w:tabs>
              <w:tab w:val="right" w:leader="dot" w:pos="9016"/>
            </w:tabs>
            <w:rPr>
              <w:rFonts w:asciiTheme="minorHAnsi" w:eastAsiaTheme="minorEastAsia" w:hAnsiTheme="minorHAnsi" w:cstheme="minorBidi"/>
              <w:noProof/>
              <w:lang w:val="en-SE" w:eastAsia="en-GB"/>
            </w:rPr>
          </w:pPr>
          <w:hyperlink w:anchor="_Toc62127568" w:history="1">
            <w:r w:rsidR="00811BF9" w:rsidRPr="000926C5">
              <w:rPr>
                <w:rStyle w:val="Hyperlink"/>
                <w:rFonts w:cstheme="minorHAnsi"/>
                <w:i/>
                <w:iCs/>
                <w:noProof/>
                <w:lang w:val="en-GB"/>
              </w:rPr>
              <w:t>Maximum consumption rate</w:t>
            </w:r>
            <w:r w:rsidR="00811BF9">
              <w:rPr>
                <w:noProof/>
                <w:webHidden/>
              </w:rPr>
              <w:tab/>
            </w:r>
            <w:r w:rsidR="00811BF9">
              <w:rPr>
                <w:noProof/>
                <w:webHidden/>
              </w:rPr>
              <w:fldChar w:fldCharType="begin"/>
            </w:r>
            <w:r w:rsidR="00811BF9">
              <w:rPr>
                <w:noProof/>
                <w:webHidden/>
              </w:rPr>
              <w:instrText xml:space="preserve"> PAGEREF _Toc62127568 \h </w:instrText>
            </w:r>
            <w:r w:rsidR="00811BF9">
              <w:rPr>
                <w:noProof/>
                <w:webHidden/>
              </w:rPr>
            </w:r>
            <w:r w:rsidR="00811BF9">
              <w:rPr>
                <w:noProof/>
                <w:webHidden/>
              </w:rPr>
              <w:fldChar w:fldCharType="separate"/>
            </w:r>
            <w:r w:rsidR="00811BF9">
              <w:rPr>
                <w:noProof/>
                <w:webHidden/>
              </w:rPr>
              <w:t>4</w:t>
            </w:r>
            <w:r w:rsidR="00811BF9">
              <w:rPr>
                <w:noProof/>
                <w:webHidden/>
              </w:rPr>
              <w:fldChar w:fldCharType="end"/>
            </w:r>
          </w:hyperlink>
        </w:p>
        <w:p w14:paraId="470171F7" w14:textId="4B55F832" w:rsidR="00811BF9" w:rsidRDefault="004531BC">
          <w:pPr>
            <w:pStyle w:val="TOC2"/>
            <w:tabs>
              <w:tab w:val="right" w:leader="dot" w:pos="9016"/>
            </w:tabs>
            <w:rPr>
              <w:rFonts w:asciiTheme="minorHAnsi" w:eastAsiaTheme="minorEastAsia" w:hAnsiTheme="minorHAnsi" w:cstheme="minorBidi"/>
              <w:noProof/>
              <w:lang w:val="en-SE" w:eastAsia="en-GB"/>
            </w:rPr>
          </w:pPr>
          <w:hyperlink w:anchor="_Toc62127569" w:history="1">
            <w:r w:rsidR="00811BF9" w:rsidRPr="000926C5">
              <w:rPr>
                <w:rStyle w:val="Hyperlink"/>
                <w:rFonts w:cstheme="minorHAnsi"/>
                <w:i/>
                <w:iCs/>
                <w:noProof/>
                <w:lang w:val="en-GB"/>
              </w:rPr>
              <w:t>Metabolic rate</w:t>
            </w:r>
            <w:r w:rsidR="00811BF9">
              <w:rPr>
                <w:noProof/>
                <w:webHidden/>
              </w:rPr>
              <w:tab/>
            </w:r>
            <w:r w:rsidR="00811BF9">
              <w:rPr>
                <w:noProof/>
                <w:webHidden/>
              </w:rPr>
              <w:fldChar w:fldCharType="begin"/>
            </w:r>
            <w:r w:rsidR="00811BF9">
              <w:rPr>
                <w:noProof/>
                <w:webHidden/>
              </w:rPr>
              <w:instrText xml:space="preserve"> PAGEREF _Toc62127569 \h </w:instrText>
            </w:r>
            <w:r w:rsidR="00811BF9">
              <w:rPr>
                <w:noProof/>
                <w:webHidden/>
              </w:rPr>
            </w:r>
            <w:r w:rsidR="00811BF9">
              <w:rPr>
                <w:noProof/>
                <w:webHidden/>
              </w:rPr>
              <w:fldChar w:fldCharType="separate"/>
            </w:r>
            <w:r w:rsidR="00811BF9">
              <w:rPr>
                <w:noProof/>
                <w:webHidden/>
              </w:rPr>
              <w:t>5</w:t>
            </w:r>
            <w:r w:rsidR="00811BF9">
              <w:rPr>
                <w:noProof/>
                <w:webHidden/>
              </w:rPr>
              <w:fldChar w:fldCharType="end"/>
            </w:r>
          </w:hyperlink>
        </w:p>
        <w:p w14:paraId="1D7DE7BA" w14:textId="0AA1B09D" w:rsidR="00811BF9" w:rsidRDefault="004531BC">
          <w:pPr>
            <w:pStyle w:val="TOC2"/>
            <w:tabs>
              <w:tab w:val="right" w:leader="dot" w:pos="9016"/>
            </w:tabs>
            <w:rPr>
              <w:rFonts w:asciiTheme="minorHAnsi" w:eastAsiaTheme="minorEastAsia" w:hAnsiTheme="minorHAnsi" w:cstheme="minorBidi"/>
              <w:noProof/>
              <w:lang w:val="en-SE" w:eastAsia="en-GB"/>
            </w:rPr>
          </w:pPr>
          <w:hyperlink w:anchor="_Toc62127570" w:history="1">
            <w:r w:rsidR="00811BF9" w:rsidRPr="000926C5">
              <w:rPr>
                <w:rStyle w:val="Hyperlink"/>
                <w:rFonts w:cstheme="minorHAnsi"/>
                <w:i/>
                <w:iCs/>
                <w:noProof/>
                <w:lang w:val="en-GB"/>
              </w:rPr>
              <w:t>Growth rates &amp; optimum temperature for growth over body mass</w:t>
            </w:r>
            <w:r w:rsidR="00811BF9">
              <w:rPr>
                <w:noProof/>
                <w:webHidden/>
              </w:rPr>
              <w:tab/>
            </w:r>
            <w:r w:rsidR="00811BF9">
              <w:rPr>
                <w:noProof/>
                <w:webHidden/>
              </w:rPr>
              <w:fldChar w:fldCharType="begin"/>
            </w:r>
            <w:r w:rsidR="00811BF9">
              <w:rPr>
                <w:noProof/>
                <w:webHidden/>
              </w:rPr>
              <w:instrText xml:space="preserve"> PAGEREF _Toc62127570 \h </w:instrText>
            </w:r>
            <w:r w:rsidR="00811BF9">
              <w:rPr>
                <w:noProof/>
                <w:webHidden/>
              </w:rPr>
            </w:r>
            <w:r w:rsidR="00811BF9">
              <w:rPr>
                <w:noProof/>
                <w:webHidden/>
              </w:rPr>
              <w:fldChar w:fldCharType="separate"/>
            </w:r>
            <w:r w:rsidR="00811BF9">
              <w:rPr>
                <w:noProof/>
                <w:webHidden/>
              </w:rPr>
              <w:t>5</w:t>
            </w:r>
            <w:r w:rsidR="00811BF9">
              <w:rPr>
                <w:noProof/>
                <w:webHidden/>
              </w:rPr>
              <w:fldChar w:fldCharType="end"/>
            </w:r>
          </w:hyperlink>
        </w:p>
        <w:p w14:paraId="022F79A1" w14:textId="6E4D3F72" w:rsidR="00811BF9" w:rsidRDefault="004531BC">
          <w:pPr>
            <w:pStyle w:val="TOC1"/>
            <w:tabs>
              <w:tab w:val="right" w:leader="dot" w:pos="9016"/>
            </w:tabs>
            <w:spacing w:before="240"/>
            <w:rPr>
              <w:rFonts w:asciiTheme="minorHAnsi" w:eastAsiaTheme="minorEastAsia" w:hAnsiTheme="minorHAnsi" w:cstheme="minorBidi"/>
              <w:noProof/>
              <w:lang w:val="en-SE" w:eastAsia="en-GB"/>
            </w:rPr>
          </w:pPr>
          <w:hyperlink w:anchor="_Toc62127571" w:history="1">
            <w:r w:rsidR="00811BF9" w:rsidRPr="000926C5">
              <w:rPr>
                <w:rStyle w:val="Hyperlink"/>
                <w:noProof/>
              </w:rPr>
              <w:t>Data overview</w:t>
            </w:r>
            <w:r w:rsidR="00811BF9">
              <w:rPr>
                <w:noProof/>
                <w:webHidden/>
              </w:rPr>
              <w:tab/>
            </w:r>
            <w:r w:rsidR="00811BF9">
              <w:rPr>
                <w:noProof/>
                <w:webHidden/>
              </w:rPr>
              <w:fldChar w:fldCharType="begin"/>
            </w:r>
            <w:r w:rsidR="00811BF9">
              <w:rPr>
                <w:noProof/>
                <w:webHidden/>
              </w:rPr>
              <w:instrText xml:space="preserve"> PAGEREF _Toc62127571 \h </w:instrText>
            </w:r>
            <w:r w:rsidR="00811BF9">
              <w:rPr>
                <w:noProof/>
                <w:webHidden/>
              </w:rPr>
            </w:r>
            <w:r w:rsidR="00811BF9">
              <w:rPr>
                <w:noProof/>
                <w:webHidden/>
              </w:rPr>
              <w:fldChar w:fldCharType="separate"/>
            </w:r>
            <w:r w:rsidR="00811BF9">
              <w:rPr>
                <w:noProof/>
                <w:webHidden/>
              </w:rPr>
              <w:t>11</w:t>
            </w:r>
            <w:r w:rsidR="00811BF9">
              <w:rPr>
                <w:noProof/>
                <w:webHidden/>
              </w:rPr>
              <w:fldChar w:fldCharType="end"/>
            </w:r>
          </w:hyperlink>
        </w:p>
        <w:p w14:paraId="7259CBA9" w14:textId="55A3389E" w:rsidR="00811BF9" w:rsidRDefault="004531BC">
          <w:pPr>
            <w:pStyle w:val="TOC2"/>
            <w:tabs>
              <w:tab w:val="right" w:leader="dot" w:pos="9016"/>
            </w:tabs>
            <w:rPr>
              <w:rFonts w:asciiTheme="minorHAnsi" w:eastAsiaTheme="minorEastAsia" w:hAnsiTheme="minorHAnsi" w:cstheme="minorBidi"/>
              <w:noProof/>
              <w:lang w:val="en-SE" w:eastAsia="en-GB"/>
            </w:rPr>
          </w:pPr>
          <w:hyperlink w:anchor="_Toc62127572" w:history="1">
            <w:r w:rsidR="00811BF9" w:rsidRPr="000926C5">
              <w:rPr>
                <w:rStyle w:val="Hyperlink"/>
                <w:rFonts w:cstheme="minorHAnsi"/>
                <w:i/>
                <w:iCs/>
                <w:noProof/>
              </w:rPr>
              <w:t>Maximum consumption &amp; metabolic rate</w:t>
            </w:r>
            <w:r w:rsidR="00811BF9">
              <w:rPr>
                <w:noProof/>
                <w:webHidden/>
              </w:rPr>
              <w:tab/>
            </w:r>
            <w:r w:rsidR="00811BF9">
              <w:rPr>
                <w:noProof/>
                <w:webHidden/>
              </w:rPr>
              <w:fldChar w:fldCharType="begin"/>
            </w:r>
            <w:r w:rsidR="00811BF9">
              <w:rPr>
                <w:noProof/>
                <w:webHidden/>
              </w:rPr>
              <w:instrText xml:space="preserve"> PAGEREF _Toc62127572 \h </w:instrText>
            </w:r>
            <w:r w:rsidR="00811BF9">
              <w:rPr>
                <w:noProof/>
                <w:webHidden/>
              </w:rPr>
            </w:r>
            <w:r w:rsidR="00811BF9">
              <w:rPr>
                <w:noProof/>
                <w:webHidden/>
              </w:rPr>
              <w:fldChar w:fldCharType="separate"/>
            </w:r>
            <w:r w:rsidR="00811BF9">
              <w:rPr>
                <w:noProof/>
                <w:webHidden/>
              </w:rPr>
              <w:t>11</w:t>
            </w:r>
            <w:r w:rsidR="00811BF9">
              <w:rPr>
                <w:noProof/>
                <w:webHidden/>
              </w:rPr>
              <w:fldChar w:fldCharType="end"/>
            </w:r>
          </w:hyperlink>
        </w:p>
        <w:p w14:paraId="79E6F8BF" w14:textId="4A309516" w:rsidR="00811BF9" w:rsidRDefault="004531BC">
          <w:pPr>
            <w:pStyle w:val="TOC2"/>
            <w:tabs>
              <w:tab w:val="right" w:leader="dot" w:pos="9016"/>
            </w:tabs>
            <w:rPr>
              <w:rFonts w:asciiTheme="minorHAnsi" w:eastAsiaTheme="minorEastAsia" w:hAnsiTheme="minorHAnsi" w:cstheme="minorBidi"/>
              <w:noProof/>
              <w:lang w:val="en-SE" w:eastAsia="en-GB"/>
            </w:rPr>
          </w:pPr>
          <w:hyperlink w:anchor="_Toc62127573" w:history="1">
            <w:r w:rsidR="00811BF9" w:rsidRPr="000926C5">
              <w:rPr>
                <w:rStyle w:val="Hyperlink"/>
                <w:rFonts w:cstheme="minorHAnsi"/>
                <w:i/>
                <w:iCs/>
                <w:noProof/>
              </w:rPr>
              <w:t>Growth rate</w:t>
            </w:r>
            <w:r w:rsidR="00811BF9">
              <w:rPr>
                <w:noProof/>
                <w:webHidden/>
              </w:rPr>
              <w:tab/>
            </w:r>
            <w:r w:rsidR="00811BF9">
              <w:rPr>
                <w:noProof/>
                <w:webHidden/>
              </w:rPr>
              <w:fldChar w:fldCharType="begin"/>
            </w:r>
            <w:r w:rsidR="00811BF9">
              <w:rPr>
                <w:noProof/>
                <w:webHidden/>
              </w:rPr>
              <w:instrText xml:space="preserve"> PAGEREF _Toc62127573 \h </w:instrText>
            </w:r>
            <w:r w:rsidR="00811BF9">
              <w:rPr>
                <w:noProof/>
                <w:webHidden/>
              </w:rPr>
            </w:r>
            <w:r w:rsidR="00811BF9">
              <w:rPr>
                <w:noProof/>
                <w:webHidden/>
              </w:rPr>
              <w:fldChar w:fldCharType="separate"/>
            </w:r>
            <w:r w:rsidR="00811BF9">
              <w:rPr>
                <w:noProof/>
                <w:webHidden/>
              </w:rPr>
              <w:t>12</w:t>
            </w:r>
            <w:r w:rsidR="00811BF9">
              <w:rPr>
                <w:noProof/>
                <w:webHidden/>
              </w:rPr>
              <w:fldChar w:fldCharType="end"/>
            </w:r>
          </w:hyperlink>
        </w:p>
        <w:p w14:paraId="2CE1ACF3" w14:textId="5ECE7C1B" w:rsidR="00811BF9" w:rsidRDefault="004531BC">
          <w:pPr>
            <w:pStyle w:val="TOC1"/>
            <w:tabs>
              <w:tab w:val="right" w:leader="dot" w:pos="9016"/>
            </w:tabs>
            <w:spacing w:before="240"/>
            <w:rPr>
              <w:rFonts w:asciiTheme="minorHAnsi" w:eastAsiaTheme="minorEastAsia" w:hAnsiTheme="minorHAnsi" w:cstheme="minorBidi"/>
              <w:noProof/>
              <w:lang w:val="en-SE" w:eastAsia="en-GB"/>
            </w:rPr>
          </w:pPr>
          <w:hyperlink w:anchor="_Toc62127574" w:history="1">
            <w:r w:rsidR="00811BF9" w:rsidRPr="000926C5">
              <w:rPr>
                <w:rStyle w:val="Hyperlink"/>
                <w:noProof/>
                <w:lang w:val="en-GB"/>
              </w:rPr>
              <w:t>Supplementary methods and analysis</w:t>
            </w:r>
            <w:r w:rsidR="00811BF9">
              <w:rPr>
                <w:noProof/>
                <w:webHidden/>
              </w:rPr>
              <w:tab/>
            </w:r>
            <w:r w:rsidR="00811BF9">
              <w:rPr>
                <w:noProof/>
                <w:webHidden/>
              </w:rPr>
              <w:fldChar w:fldCharType="begin"/>
            </w:r>
            <w:r w:rsidR="00811BF9">
              <w:rPr>
                <w:noProof/>
                <w:webHidden/>
              </w:rPr>
              <w:instrText xml:space="preserve"> PAGEREF _Toc62127574 \h </w:instrText>
            </w:r>
            <w:r w:rsidR="00811BF9">
              <w:rPr>
                <w:noProof/>
                <w:webHidden/>
              </w:rPr>
            </w:r>
            <w:r w:rsidR="00811BF9">
              <w:rPr>
                <w:noProof/>
                <w:webHidden/>
              </w:rPr>
              <w:fldChar w:fldCharType="separate"/>
            </w:r>
            <w:r w:rsidR="00811BF9">
              <w:rPr>
                <w:noProof/>
                <w:webHidden/>
              </w:rPr>
              <w:t>14</w:t>
            </w:r>
            <w:r w:rsidR="00811BF9">
              <w:rPr>
                <w:noProof/>
                <w:webHidden/>
              </w:rPr>
              <w:fldChar w:fldCharType="end"/>
            </w:r>
          </w:hyperlink>
        </w:p>
        <w:p w14:paraId="68B4BFF7" w14:textId="32FB03BF" w:rsidR="00811BF9" w:rsidRDefault="004531BC">
          <w:pPr>
            <w:pStyle w:val="TOC1"/>
            <w:tabs>
              <w:tab w:val="right" w:leader="dot" w:pos="9016"/>
            </w:tabs>
            <w:spacing w:before="240"/>
            <w:rPr>
              <w:rFonts w:asciiTheme="minorHAnsi" w:eastAsiaTheme="minorEastAsia" w:hAnsiTheme="minorHAnsi" w:cstheme="minorBidi"/>
              <w:noProof/>
              <w:lang w:val="en-SE" w:eastAsia="en-GB"/>
            </w:rPr>
          </w:pPr>
          <w:hyperlink w:anchor="_Toc62127575" w:history="1">
            <w:r w:rsidR="00811BF9" w:rsidRPr="000926C5">
              <w:rPr>
                <w:rStyle w:val="Hyperlink"/>
                <w:noProof/>
                <w:lang w:val="en-GB"/>
              </w:rPr>
              <w:t>Model validation and fit</w:t>
            </w:r>
            <w:r w:rsidR="00811BF9">
              <w:rPr>
                <w:noProof/>
                <w:webHidden/>
              </w:rPr>
              <w:tab/>
            </w:r>
            <w:r w:rsidR="00811BF9">
              <w:rPr>
                <w:noProof/>
                <w:webHidden/>
              </w:rPr>
              <w:fldChar w:fldCharType="begin"/>
            </w:r>
            <w:r w:rsidR="00811BF9">
              <w:rPr>
                <w:noProof/>
                <w:webHidden/>
              </w:rPr>
              <w:instrText xml:space="preserve"> PAGEREF _Toc62127575 \h </w:instrText>
            </w:r>
            <w:r w:rsidR="00811BF9">
              <w:rPr>
                <w:noProof/>
                <w:webHidden/>
              </w:rPr>
            </w:r>
            <w:r w:rsidR="00811BF9">
              <w:rPr>
                <w:noProof/>
                <w:webHidden/>
              </w:rPr>
              <w:fldChar w:fldCharType="separate"/>
            </w:r>
            <w:r w:rsidR="00811BF9">
              <w:rPr>
                <w:noProof/>
                <w:webHidden/>
              </w:rPr>
              <w:t>23</w:t>
            </w:r>
            <w:r w:rsidR="00811BF9">
              <w:rPr>
                <w:noProof/>
                <w:webHidden/>
              </w:rPr>
              <w:fldChar w:fldCharType="end"/>
            </w:r>
          </w:hyperlink>
        </w:p>
        <w:p w14:paraId="793550D3" w14:textId="7150B0E7" w:rsidR="00811BF9" w:rsidRDefault="004531BC">
          <w:pPr>
            <w:pStyle w:val="TOC2"/>
            <w:tabs>
              <w:tab w:val="right" w:leader="dot" w:pos="9016"/>
            </w:tabs>
            <w:rPr>
              <w:rFonts w:asciiTheme="minorHAnsi" w:eastAsiaTheme="minorEastAsia" w:hAnsiTheme="minorHAnsi" w:cstheme="minorBidi"/>
              <w:noProof/>
              <w:lang w:val="en-SE" w:eastAsia="en-GB"/>
            </w:rPr>
          </w:pPr>
          <w:hyperlink w:anchor="_Toc62127576" w:history="1">
            <w:r w:rsidR="00811BF9" w:rsidRPr="000926C5">
              <w:rPr>
                <w:rStyle w:val="Hyperlink"/>
                <w:rFonts w:cstheme="minorHAnsi"/>
                <w:i/>
                <w:iCs/>
                <w:noProof/>
                <w:lang w:val="en-GB"/>
              </w:rPr>
              <w:t>Maximum consumption rate – below peak temperatures</w:t>
            </w:r>
            <w:r w:rsidR="00811BF9">
              <w:rPr>
                <w:noProof/>
                <w:webHidden/>
              </w:rPr>
              <w:tab/>
            </w:r>
            <w:r w:rsidR="00811BF9">
              <w:rPr>
                <w:noProof/>
                <w:webHidden/>
              </w:rPr>
              <w:fldChar w:fldCharType="begin"/>
            </w:r>
            <w:r w:rsidR="00811BF9">
              <w:rPr>
                <w:noProof/>
                <w:webHidden/>
              </w:rPr>
              <w:instrText xml:space="preserve"> PAGEREF _Toc62127576 \h </w:instrText>
            </w:r>
            <w:r w:rsidR="00811BF9">
              <w:rPr>
                <w:noProof/>
                <w:webHidden/>
              </w:rPr>
            </w:r>
            <w:r w:rsidR="00811BF9">
              <w:rPr>
                <w:noProof/>
                <w:webHidden/>
              </w:rPr>
              <w:fldChar w:fldCharType="separate"/>
            </w:r>
            <w:r w:rsidR="00811BF9">
              <w:rPr>
                <w:noProof/>
                <w:webHidden/>
              </w:rPr>
              <w:t>23</w:t>
            </w:r>
            <w:r w:rsidR="00811BF9">
              <w:rPr>
                <w:noProof/>
                <w:webHidden/>
              </w:rPr>
              <w:fldChar w:fldCharType="end"/>
            </w:r>
          </w:hyperlink>
        </w:p>
        <w:p w14:paraId="0D6AB6A7" w14:textId="1EE18BA8" w:rsidR="00811BF9" w:rsidRDefault="004531BC">
          <w:pPr>
            <w:pStyle w:val="TOC2"/>
            <w:tabs>
              <w:tab w:val="right" w:leader="dot" w:pos="9016"/>
            </w:tabs>
            <w:rPr>
              <w:rFonts w:asciiTheme="minorHAnsi" w:eastAsiaTheme="minorEastAsia" w:hAnsiTheme="minorHAnsi" w:cstheme="minorBidi"/>
              <w:noProof/>
              <w:lang w:val="en-SE" w:eastAsia="en-GB"/>
            </w:rPr>
          </w:pPr>
          <w:hyperlink w:anchor="_Toc62127577" w:history="1">
            <w:r w:rsidR="00811BF9" w:rsidRPr="000926C5">
              <w:rPr>
                <w:rStyle w:val="Hyperlink"/>
                <w:rFonts w:cstheme="minorHAnsi"/>
                <w:i/>
                <w:iCs/>
                <w:noProof/>
                <w:lang w:val="en-GB"/>
              </w:rPr>
              <w:t>Maximum consumption rate – including beyond peak temperatures</w:t>
            </w:r>
            <w:r w:rsidR="00811BF9">
              <w:rPr>
                <w:noProof/>
                <w:webHidden/>
              </w:rPr>
              <w:tab/>
            </w:r>
            <w:r w:rsidR="00811BF9">
              <w:rPr>
                <w:noProof/>
                <w:webHidden/>
              </w:rPr>
              <w:fldChar w:fldCharType="begin"/>
            </w:r>
            <w:r w:rsidR="00811BF9">
              <w:rPr>
                <w:noProof/>
                <w:webHidden/>
              </w:rPr>
              <w:instrText xml:space="preserve"> PAGEREF _Toc62127577 \h </w:instrText>
            </w:r>
            <w:r w:rsidR="00811BF9">
              <w:rPr>
                <w:noProof/>
                <w:webHidden/>
              </w:rPr>
            </w:r>
            <w:r w:rsidR="00811BF9">
              <w:rPr>
                <w:noProof/>
                <w:webHidden/>
              </w:rPr>
              <w:fldChar w:fldCharType="separate"/>
            </w:r>
            <w:r w:rsidR="00811BF9">
              <w:rPr>
                <w:noProof/>
                <w:webHidden/>
              </w:rPr>
              <w:t>27</w:t>
            </w:r>
            <w:r w:rsidR="00811BF9">
              <w:rPr>
                <w:noProof/>
                <w:webHidden/>
              </w:rPr>
              <w:fldChar w:fldCharType="end"/>
            </w:r>
          </w:hyperlink>
        </w:p>
        <w:p w14:paraId="51EDCBDB" w14:textId="4B2C3D94" w:rsidR="00811BF9" w:rsidRDefault="004531BC">
          <w:pPr>
            <w:pStyle w:val="TOC2"/>
            <w:tabs>
              <w:tab w:val="right" w:leader="dot" w:pos="9016"/>
            </w:tabs>
            <w:rPr>
              <w:rFonts w:asciiTheme="minorHAnsi" w:eastAsiaTheme="minorEastAsia" w:hAnsiTheme="minorHAnsi" w:cstheme="minorBidi"/>
              <w:noProof/>
              <w:lang w:val="en-SE" w:eastAsia="en-GB"/>
            </w:rPr>
          </w:pPr>
          <w:hyperlink w:anchor="_Toc62127578" w:history="1">
            <w:r w:rsidR="00811BF9" w:rsidRPr="000926C5">
              <w:rPr>
                <w:rStyle w:val="Hyperlink"/>
                <w:rFonts w:cstheme="minorHAnsi"/>
                <w:i/>
                <w:iCs/>
                <w:noProof/>
              </w:rPr>
              <w:t>Metabolic rate</w:t>
            </w:r>
            <w:r w:rsidR="00811BF9">
              <w:rPr>
                <w:noProof/>
                <w:webHidden/>
              </w:rPr>
              <w:tab/>
            </w:r>
            <w:r w:rsidR="00811BF9">
              <w:rPr>
                <w:noProof/>
                <w:webHidden/>
              </w:rPr>
              <w:fldChar w:fldCharType="begin"/>
            </w:r>
            <w:r w:rsidR="00811BF9">
              <w:rPr>
                <w:noProof/>
                <w:webHidden/>
              </w:rPr>
              <w:instrText xml:space="preserve"> PAGEREF _Toc62127578 \h </w:instrText>
            </w:r>
            <w:r w:rsidR="00811BF9">
              <w:rPr>
                <w:noProof/>
                <w:webHidden/>
              </w:rPr>
            </w:r>
            <w:r w:rsidR="00811BF9">
              <w:rPr>
                <w:noProof/>
                <w:webHidden/>
              </w:rPr>
              <w:fldChar w:fldCharType="separate"/>
            </w:r>
            <w:r w:rsidR="00811BF9">
              <w:rPr>
                <w:noProof/>
                <w:webHidden/>
              </w:rPr>
              <w:t>31</w:t>
            </w:r>
            <w:r w:rsidR="00811BF9">
              <w:rPr>
                <w:noProof/>
                <w:webHidden/>
              </w:rPr>
              <w:fldChar w:fldCharType="end"/>
            </w:r>
          </w:hyperlink>
        </w:p>
        <w:p w14:paraId="2AB26A53" w14:textId="046ECBDE" w:rsidR="00811BF9" w:rsidRDefault="004531BC">
          <w:pPr>
            <w:pStyle w:val="TOC2"/>
            <w:tabs>
              <w:tab w:val="right" w:leader="dot" w:pos="9016"/>
            </w:tabs>
            <w:rPr>
              <w:rFonts w:asciiTheme="minorHAnsi" w:eastAsiaTheme="minorEastAsia" w:hAnsiTheme="minorHAnsi" w:cstheme="minorBidi"/>
              <w:noProof/>
              <w:lang w:val="en-SE" w:eastAsia="en-GB"/>
            </w:rPr>
          </w:pPr>
          <w:hyperlink w:anchor="_Toc62127579" w:history="1">
            <w:r w:rsidR="00811BF9" w:rsidRPr="000926C5">
              <w:rPr>
                <w:rStyle w:val="Hyperlink"/>
                <w:rFonts w:cstheme="minorHAnsi"/>
                <w:i/>
                <w:iCs/>
                <w:noProof/>
              </w:rPr>
              <w:t>Growth rate</w:t>
            </w:r>
            <w:r w:rsidR="00811BF9">
              <w:rPr>
                <w:noProof/>
                <w:webHidden/>
              </w:rPr>
              <w:tab/>
            </w:r>
            <w:r w:rsidR="00811BF9">
              <w:rPr>
                <w:noProof/>
                <w:webHidden/>
              </w:rPr>
              <w:fldChar w:fldCharType="begin"/>
            </w:r>
            <w:r w:rsidR="00811BF9">
              <w:rPr>
                <w:noProof/>
                <w:webHidden/>
              </w:rPr>
              <w:instrText xml:space="preserve"> PAGEREF _Toc62127579 \h </w:instrText>
            </w:r>
            <w:r w:rsidR="00811BF9">
              <w:rPr>
                <w:noProof/>
                <w:webHidden/>
              </w:rPr>
            </w:r>
            <w:r w:rsidR="00811BF9">
              <w:rPr>
                <w:noProof/>
                <w:webHidden/>
              </w:rPr>
              <w:fldChar w:fldCharType="separate"/>
            </w:r>
            <w:r w:rsidR="00811BF9">
              <w:rPr>
                <w:noProof/>
                <w:webHidden/>
              </w:rPr>
              <w:t>36</w:t>
            </w:r>
            <w:r w:rsidR="00811BF9">
              <w:rPr>
                <w:noProof/>
                <w:webHidden/>
              </w:rPr>
              <w:fldChar w:fldCharType="end"/>
            </w:r>
          </w:hyperlink>
        </w:p>
        <w:p w14:paraId="19A5BCDC" w14:textId="6C2AD0B8" w:rsidR="00811BF9" w:rsidRDefault="004531BC">
          <w:pPr>
            <w:pStyle w:val="TOC2"/>
            <w:tabs>
              <w:tab w:val="right" w:leader="dot" w:pos="9016"/>
            </w:tabs>
            <w:rPr>
              <w:rFonts w:asciiTheme="minorHAnsi" w:eastAsiaTheme="minorEastAsia" w:hAnsiTheme="minorHAnsi" w:cstheme="minorBidi"/>
              <w:noProof/>
              <w:lang w:val="en-SE" w:eastAsia="en-GB"/>
            </w:rPr>
          </w:pPr>
          <w:hyperlink w:anchor="_Toc62127580" w:history="1">
            <w:r w:rsidR="00811BF9" w:rsidRPr="000926C5">
              <w:rPr>
                <w:rStyle w:val="Hyperlink"/>
                <w:rFonts w:cstheme="minorHAnsi"/>
                <w:i/>
                <w:iCs/>
                <w:noProof/>
              </w:rPr>
              <w:t>Optimum growth temperature</w:t>
            </w:r>
            <w:r w:rsidR="00811BF9">
              <w:rPr>
                <w:noProof/>
                <w:webHidden/>
              </w:rPr>
              <w:tab/>
            </w:r>
            <w:r w:rsidR="00811BF9">
              <w:rPr>
                <w:noProof/>
                <w:webHidden/>
              </w:rPr>
              <w:fldChar w:fldCharType="begin"/>
            </w:r>
            <w:r w:rsidR="00811BF9">
              <w:rPr>
                <w:noProof/>
                <w:webHidden/>
              </w:rPr>
              <w:instrText xml:space="preserve"> PAGEREF _Toc62127580 \h </w:instrText>
            </w:r>
            <w:r w:rsidR="00811BF9">
              <w:rPr>
                <w:noProof/>
                <w:webHidden/>
              </w:rPr>
            </w:r>
            <w:r w:rsidR="00811BF9">
              <w:rPr>
                <w:noProof/>
                <w:webHidden/>
              </w:rPr>
              <w:fldChar w:fldCharType="separate"/>
            </w:r>
            <w:r w:rsidR="00811BF9">
              <w:rPr>
                <w:noProof/>
                <w:webHidden/>
              </w:rPr>
              <w:t>40</w:t>
            </w:r>
            <w:r w:rsidR="00811BF9">
              <w:rPr>
                <w:noProof/>
                <w:webHidden/>
              </w:rPr>
              <w:fldChar w:fldCharType="end"/>
            </w:r>
          </w:hyperlink>
        </w:p>
        <w:p w14:paraId="064AFB13" w14:textId="2CDA3F40" w:rsidR="00811BF9" w:rsidRDefault="004531BC">
          <w:pPr>
            <w:pStyle w:val="TOC1"/>
            <w:tabs>
              <w:tab w:val="right" w:leader="dot" w:pos="9016"/>
            </w:tabs>
            <w:spacing w:before="240"/>
            <w:rPr>
              <w:rFonts w:asciiTheme="minorHAnsi" w:eastAsiaTheme="minorEastAsia" w:hAnsiTheme="minorHAnsi" w:cstheme="minorBidi"/>
              <w:noProof/>
              <w:lang w:val="en-SE" w:eastAsia="en-GB"/>
            </w:rPr>
          </w:pPr>
          <w:hyperlink w:anchor="_Toc62127581" w:history="1">
            <w:r w:rsidR="00811BF9" w:rsidRPr="000926C5">
              <w:rPr>
                <w:rStyle w:val="Hyperlink"/>
                <w:noProof/>
                <w:lang w:val="en-GB"/>
              </w:rPr>
              <w:t>References</w:t>
            </w:r>
            <w:r w:rsidR="00811BF9">
              <w:rPr>
                <w:noProof/>
                <w:webHidden/>
              </w:rPr>
              <w:tab/>
            </w:r>
            <w:r w:rsidR="00811BF9">
              <w:rPr>
                <w:noProof/>
                <w:webHidden/>
              </w:rPr>
              <w:fldChar w:fldCharType="begin"/>
            </w:r>
            <w:r w:rsidR="00811BF9">
              <w:rPr>
                <w:noProof/>
                <w:webHidden/>
              </w:rPr>
              <w:instrText xml:space="preserve"> PAGEREF _Toc62127581 \h </w:instrText>
            </w:r>
            <w:r w:rsidR="00811BF9">
              <w:rPr>
                <w:noProof/>
                <w:webHidden/>
              </w:rPr>
            </w:r>
            <w:r w:rsidR="00811BF9">
              <w:rPr>
                <w:noProof/>
                <w:webHidden/>
              </w:rPr>
              <w:fldChar w:fldCharType="separate"/>
            </w:r>
            <w:r w:rsidR="00811BF9">
              <w:rPr>
                <w:noProof/>
                <w:webHidden/>
              </w:rPr>
              <w:t>44</w:t>
            </w:r>
            <w:r w:rsidR="00811BF9">
              <w:rPr>
                <w:noProof/>
                <w:webHidden/>
              </w:rPr>
              <w:fldChar w:fldCharType="end"/>
            </w:r>
          </w:hyperlink>
        </w:p>
        <w:p w14:paraId="6C04D1AE" w14:textId="058EAF65"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62127567"/>
      <w:r w:rsidRPr="00260941">
        <w:rPr>
          <w:lang w:val="en-GB"/>
        </w:rPr>
        <w:lastRenderedPageBreak/>
        <w:t>Literature search</w:t>
      </w:r>
      <w:r w:rsidR="00392EF2" w:rsidRPr="00260941">
        <w:rPr>
          <w:lang w:val="en-GB"/>
        </w:rPr>
        <w:t>, selection process and criteria</w:t>
      </w:r>
      <w:bookmarkEnd w:id="0"/>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point within species was below or beyond peak temperature either by using information provided by the authors (</w:t>
      </w:r>
      <w:proofErr w:type="gramStart"/>
      <w:r w:rsidR="002C1876" w:rsidRPr="002B5049">
        <w:rPr>
          <w:rFonts w:cstheme="minorHAnsi"/>
          <w:lang w:val="en-GB"/>
        </w:rPr>
        <w:t>e.g.</w:t>
      </w:r>
      <w:proofErr w:type="gramEnd"/>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was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62127568"/>
      <w:r w:rsidRPr="00260941">
        <w:rPr>
          <w:rFonts w:cstheme="minorHAnsi"/>
          <w:i/>
          <w:iCs/>
          <w:sz w:val="22"/>
          <w:szCs w:val="22"/>
          <w:lang w:val="en-GB"/>
        </w:rPr>
        <w:t>Maximum consumption rate</w:t>
      </w:r>
      <w:bookmarkEnd w:id="1"/>
    </w:p>
    <w:p w14:paraId="7A7034BE" w14:textId="2A4CAA6E"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t>
      </w:r>
      <w:proofErr w:type="gramStart"/>
      <w:r w:rsidR="00423677" w:rsidRPr="00260941">
        <w:rPr>
          <w:rFonts w:cstheme="minorHAnsi"/>
          <w:lang w:val="en-GB"/>
        </w:rPr>
        <w:t>where</w:t>
      </w:r>
      <w:proofErr w:type="gramEnd"/>
      <w:r w:rsidR="00423677" w:rsidRPr="00260941">
        <w:rPr>
          <w:rFonts w:cstheme="minorHAnsi"/>
          <w:lang w:val="en-GB"/>
        </w:rPr>
        <w:t xml:space="preserv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w:lastRenderedPageBreak/>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 xml:space="preserve"> (but note we fitted models to mass-spec</w:t>
      </w:r>
      <w:proofErr w:type="spellStart"/>
      <w:r w:rsidR="00717135" w:rsidRPr="00260941">
        <w:rPr>
          <w:rFonts w:eastAsiaTheme="minorEastAsia"/>
          <w:iCs/>
          <w:lang w:val="en-GB"/>
        </w:rPr>
        <w:t>ific</w:t>
      </w:r>
      <w:proofErr w:type="spellEnd"/>
      <w:r w:rsidR="00717135" w:rsidRPr="00260941">
        <w:rPr>
          <w:rFonts w:eastAsiaTheme="minorEastAsia"/>
          <w:iCs/>
          <w:lang w:val="en-GB"/>
        </w:rPr>
        <w:t xml:space="preserve">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w:t>
      </w:r>
      <w:r w:rsidR="00AB323D" w:rsidRPr="00260941">
        <w:rPr>
          <w:rFonts w:eastAsiaTheme="minorEastAsia"/>
          <w:iCs/>
          <w:lang w:val="en-GB"/>
        </w:rPr>
        <w:t>.</w:t>
      </w:r>
      <w:r w:rsidR="00AB323D" w:rsidRPr="00260941">
        <w:rPr>
          <w:lang w:val="en-GB"/>
        </w:rPr>
        <w:t xml:space="preserve"> 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62127569"/>
      <w:r w:rsidRPr="00260941">
        <w:rPr>
          <w:rFonts w:cstheme="minorHAnsi"/>
          <w:i/>
          <w:iCs/>
          <w:color w:val="auto"/>
          <w:sz w:val="22"/>
          <w:szCs w:val="22"/>
          <w:lang w:val="en-GB"/>
        </w:rPr>
        <w:t>Metabolic rate</w:t>
      </w:r>
      <w:bookmarkEnd w:id="2"/>
    </w:p>
    <w:p w14:paraId="203C0522" w14:textId="105AE857"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xml:space="preserve">: (metabolism OR "oxygen-consumption" OR "oxygen consumption") AND (mass OR weight OR size) AND (temperature*). * </w:t>
      </w:r>
      <w:proofErr w:type="gramStart"/>
      <w:r w:rsidRPr="00260941">
        <w:rPr>
          <w:rFonts w:cstheme="minorHAnsi"/>
          <w:lang w:val="en-GB"/>
        </w:rPr>
        <w:t>represents</w:t>
      </w:r>
      <w:proofErr w:type="gramEnd"/>
      <w:r w:rsidRPr="00260941">
        <w:rPr>
          <w:rFonts w:cstheme="minorHAnsi"/>
          <w:lang w:val="en-GB"/>
        </w:rPr>
        <w:t xml:space="preserve">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the most common unit in the data set (but not</w:t>
      </w:r>
      <w:r w:rsidR="00083446" w:rsidRPr="00260941">
        <w:rPr>
          <w:lang w:val="en-GB"/>
        </w:rPr>
        <w:t>e</w:t>
      </w:r>
      <w:r w:rsidR="006A1BF7" w:rsidRPr="00260941">
        <w:rPr>
          <w:lang w:val="en-GB"/>
        </w:rPr>
        <w:t xml:space="preserve"> models were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260941">
        <w:rPr>
          <w:lang w:val="en-GB"/>
        </w:rPr>
        <w:t xml:space="preserve">).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62127570"/>
      <w:r w:rsidRPr="00260941">
        <w:rPr>
          <w:rFonts w:cstheme="minorHAnsi"/>
          <w:i/>
          <w:iCs/>
          <w:sz w:val="24"/>
          <w:szCs w:val="24"/>
          <w:lang w:val="en-GB"/>
        </w:rPr>
        <w:t>Growth rates &amp; optimum temperature for growth over body mass</w:t>
      </w:r>
      <w:bookmarkEnd w:id="3"/>
    </w:p>
    <w:p w14:paraId="159708DA" w14:textId="440BEC75" w:rsidR="00004768" w:rsidRPr="00260941"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EB37F3">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4B1CBF">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2019)","noteIndex":0},"citationItems":[{"id":"9Jffnl1z/P9UAgwAi","uris":["http://zotero.org/users/6116610/items/29YKDY3N"],"uri":["http://zotero.org/users/6116610/items/29YKDY3N"],"itemData":{"id":24,"type":"article-journal","container-title":"Journal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lastRenderedPageBreak/>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Trophic level of species, taken from </w:t>
            </w:r>
            <w:proofErr w:type="spellStart"/>
            <w:r w:rsidRPr="00260941">
              <w:rPr>
                <w:lang w:val="en-GB"/>
              </w:rPr>
              <w:t>FishBase</w:t>
            </w:r>
            <w:proofErr w:type="spellEnd"/>
            <w:r w:rsidRPr="00260941">
              <w:rPr>
                <w:lang w:val="en-GB"/>
              </w:rPr>
              <w:t xml:space="preserve"> </w:t>
            </w:r>
            <w:r w:rsidRPr="00B0509D">
              <w:lastRenderedPageBreak/>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lastRenderedPageBreak/>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9"/>
        <w:gridCol w:w="2806"/>
        <w:gridCol w:w="1129"/>
        <w:gridCol w:w="2402"/>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298FB25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B19D02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23F00AA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B1CBF">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16269B46"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6887A3F"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1959782A"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35BB8341"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1FBDFF4E"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EB37F3">
              <w:instrText xml:space="preserve"> ADDIN ZOTERO_ITEM CSL_CITATION {"citationID":"dYEiidNJ","properties":{"formattedCitation":"(Bj\\uc0\\u246{}rnsson {\\i{}et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Pr="003F11D4">
              <w:rPr>
                <w:lang w:val="en-GB"/>
              </w:rPr>
              <w:t xml:space="preserve">(Björnsson </w:t>
            </w:r>
            <w:r w:rsidRPr="003F11D4">
              <w:rPr>
                <w:i/>
                <w:iCs/>
                <w:lang w:val="en-GB"/>
              </w:rPr>
              <w:t>et al.</w:t>
            </w:r>
            <w:r w:rsidRPr="003F11D4">
              <w:rPr>
                <w:lang w:val="en-GB"/>
              </w:rPr>
              <w:t xml:space="preserve"> 2007)</w:t>
            </w:r>
            <w:r>
              <w:fldChar w:fldCharType="end"/>
            </w:r>
            <w:r w:rsidR="00622641" w:rsidRPr="00B0509D">
              <w:fldChar w:fldCharType="begin"/>
            </w:r>
            <w:r w:rsidR="00D939B8">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622641" w:rsidRPr="00B0509D">
              <w:t xml:space="preserve">(Tirsgaard </w:t>
            </w:r>
            <w:r w:rsidR="00622641" w:rsidRPr="00B0509D">
              <w:rPr>
                <w:i/>
                <w:iCs/>
              </w:rPr>
              <w:t>et al.</w:t>
            </w:r>
            <w:r w:rsidR="00622641" w:rsidRPr="00B0509D">
              <w:t xml:space="preserve">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74C6887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3864C2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52F98CB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31A997CE"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26094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26094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68C723C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D939B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07872180"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3DE2410F"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8C617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459B20A3"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lastRenderedPageBreak/>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11EE2D35"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3BB9DB42"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2641CEB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2036FFA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51D31DB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Pr>
                <w:highlight w:val="yellow"/>
              </w:rPr>
              <w:instrText xml:space="preserve"> ADDIN ZOTERO_ITEM CSL_CITATION {"citationID":"VpeUDBCB","properties":{"formattedCitation":"(Lin {\\i{}et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Pr>
                <w:highlight w:val="yellow"/>
              </w:rPr>
              <w:fldChar w:fldCharType="separate"/>
            </w:r>
            <w:r w:rsidRPr="00073A79">
              <w:rPr>
                <w:lang w:val="en-GB"/>
              </w:rPr>
              <w:t xml:space="preserve">(Lin </w:t>
            </w:r>
            <w:r w:rsidRPr="00073A79">
              <w:rPr>
                <w:i/>
                <w:iCs/>
                <w:lang w:val="en-GB"/>
              </w:rPr>
              <w:t>et al.</w:t>
            </w:r>
            <w:r w:rsidRPr="00073A79">
              <w:rPr>
                <w:lang w:val="en-GB"/>
              </w:rPr>
              <w:t xml:space="preserve">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188436F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72DA79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73B4D8B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58EC93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327DD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3827C0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26094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26094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1732B59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4BCAC31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7C0C5AA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58831E0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4B0A3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62127571"/>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62127572"/>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62127573"/>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62127574"/>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56322691"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w:t>
      </w:r>
      <w:proofErr w:type="gramStart"/>
      <w:r w:rsidRPr="00260941">
        <w:rPr>
          <w:rFonts w:eastAsiaTheme="minorEastAsia" w:cstheme="minorHAnsi"/>
          <w:lang w:val="en-GB"/>
        </w:rPr>
        <w:t>see</w:t>
      </w:r>
      <w:proofErr w:type="gramEnd"/>
      <w:r w:rsidRPr="00260941">
        <w:rPr>
          <w:rFonts w:eastAsiaTheme="minorEastAsia" w:cstheme="minorHAnsi"/>
          <w:lang w:val="en-GB"/>
        </w:rPr>
        <w:t xml:space="preserv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38</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lastRenderedPageBreak/>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73" w:type="dxa"/>
          </w:tcPr>
          <w:p w14:paraId="05BDAA81" w14:textId="04EDA422" w:rsidR="004B2C85" w:rsidRPr="00B0509D" w:rsidRDefault="004531BC"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4531BC"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4531BC"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10898AF" w14:textId="15DAC944"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r>
                  <w:del w:id="8" w:author="Max Lindmark" w:date="2021-05-31T12:58:00Z">
                    <w:rPr>
                      <w:rFonts w:ascii="Cambria Math" w:hAnsi="Cambria Math"/>
                    </w:rPr>
                    <m:t>-</m:t>
                  </w:del>
                </m:r>
                <m:r>
                  <w:rPr>
                    <w:rFonts w:ascii="Cambria Math" w:hAnsi="Cambria Math"/>
                  </w:rPr>
                  <m:t>0.</m:t>
                </m:r>
                <m:r>
                  <w:del w:id="9" w:author="Max Lindmark" w:date="2021-05-31T12:59:00Z">
                    <w:rPr>
                      <w:rFonts w:ascii="Cambria Math" w:hAnsi="Cambria Math"/>
                    </w:rPr>
                    <m:t>2</m:t>
                  </w:del>
                </m:r>
                <m:r>
                  <w:ins w:id="10" w:author="Max Lindmark" w:date="2021-05-31T12:59:00Z">
                    <w:rPr>
                      <w:rFonts w:ascii="Cambria Math" w:hAnsi="Cambria Math"/>
                    </w:rPr>
                    <m:t>7</m:t>
                  </w:ins>
                </m:r>
                <m:r>
                  <w:rPr>
                    <w:rFonts w:ascii="Cambria Math" w:hAnsi="Cambria Math"/>
                  </w:rPr>
                  <m:t>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4531BC"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4531BC"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 xml:space="preserve">Sharpe-Schoolfield </w:t>
            </w:r>
            <w:r w:rsidRPr="00260941">
              <w:rPr>
                <w:lang w:val="en-GB"/>
              </w:rPr>
              <w:lastRenderedPageBreak/>
              <w:t>(unimodal consumption data)</w:t>
            </w:r>
          </w:p>
        </w:tc>
        <w:tc>
          <w:tcPr>
            <w:tcW w:w="1373" w:type="dxa"/>
          </w:tcPr>
          <w:p w14:paraId="5D12C54C" w14:textId="7A81C8D6" w:rsidR="009722B8"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w:t>
            </w:r>
            <w:r w:rsidRPr="00260941">
              <w:rPr>
                <w:lang w:val="en-GB"/>
              </w:rPr>
              <w:lastRenderedPageBreak/>
              <w:t xml:space="preserve">temperature [-10 on </w:t>
            </w:r>
            <w:proofErr w:type="spellStart"/>
            <w:r w:rsidRPr="00260941">
              <w:rPr>
                <w:lang w:val="en-GB"/>
              </w:rPr>
              <w:t>centered</w:t>
            </w:r>
            <w:proofErr w:type="spellEnd"/>
            <w:r w:rsidRPr="00260941">
              <w:rPr>
                <w:lang w:val="en-GB"/>
              </w:rPr>
              <w:t xml:space="preserve">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w:lastRenderedPageBreak/>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w:t>
            </w:r>
            <w:proofErr w:type="spellStart"/>
            <w:r w:rsidRPr="00B0509D">
              <w:t>s.d.</w:t>
            </w:r>
            <w:proofErr w:type="spellEnd"/>
            <w:r w:rsidRPr="00B0509D">
              <w:t>)</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4531BC"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4531BC"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1"/>
        <w:gridCol w:w="616"/>
        <w:gridCol w:w="2350"/>
        <w:gridCol w:w="1946"/>
        <w:gridCol w:w="1929"/>
        <w:gridCol w:w="130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4531B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64BAB2CC"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w:t>
            </w:r>
            <w:del w:id="11" w:author="Max Lindmark" w:date="2021-05-31T17:29:00Z">
              <w:r w:rsidRPr="00B0509D" w:rsidDel="00A86AF7">
                <w:rPr>
                  <w:rFonts w:cstheme="minorHAnsi"/>
                  <w:b/>
                  <w:bCs/>
                </w:rPr>
                <w:delText>27</w:delText>
              </w:r>
              <w:r w:rsidR="00DA63BB" w:rsidRPr="00B0509D" w:rsidDel="00A86AF7">
                <w:rPr>
                  <w:rFonts w:cstheme="minorHAnsi"/>
                  <w:b/>
                  <w:bCs/>
                </w:rPr>
                <w:delText>3</w:delText>
              </w:r>
            </w:del>
            <w:ins w:id="12" w:author="Max Lindmark" w:date="2021-05-31T17:29:00Z">
              <w:r w:rsidR="00A86AF7" w:rsidRPr="00B0509D">
                <w:rPr>
                  <w:rFonts w:cstheme="minorHAnsi"/>
                  <w:b/>
                  <w:bCs/>
                </w:rPr>
                <w:t>27</w:t>
              </w:r>
              <w:r w:rsidR="00A86AF7">
                <w:rPr>
                  <w:rFonts w:cstheme="minorHAnsi"/>
                  <w:b/>
                  <w:bCs/>
                </w:rPr>
                <w:t>4</w:t>
              </w:r>
            </w:ins>
            <w:r w:rsidRPr="00B0509D">
              <w:rPr>
                <w:rFonts w:cstheme="minorHAnsi"/>
                <w:b/>
                <w:bCs/>
              </w:rPr>
              <w:t>.</w:t>
            </w:r>
            <w:del w:id="13" w:author="Max Lindmark" w:date="2021-05-31T17:29:00Z">
              <w:r w:rsidR="00DA63BB" w:rsidRPr="00B0509D" w:rsidDel="00BF0226">
                <w:rPr>
                  <w:rFonts w:cstheme="minorHAnsi"/>
                  <w:b/>
                  <w:bCs/>
                </w:rPr>
                <w:delText>2</w:delText>
              </w:r>
            </w:del>
            <w:ins w:id="14" w:author="Max Lindmark" w:date="2021-05-31T17:29:00Z">
              <w:r w:rsidR="00BF0226">
                <w:rPr>
                  <w:rFonts w:cstheme="minorHAnsi"/>
                  <w:b/>
                  <w:bCs/>
                </w:rPr>
                <w:t>6</w:t>
              </w:r>
            </w:ins>
            <w:r w:rsidRPr="00B0509D">
              <w:rPr>
                <w:rFonts w:cstheme="minorHAnsi"/>
                <w:b/>
                <w:bCs/>
              </w:rPr>
              <w:t>)</w:t>
            </w:r>
          </w:p>
        </w:tc>
        <w:tc>
          <w:tcPr>
            <w:tcW w:w="0" w:type="auto"/>
          </w:tcPr>
          <w:p w14:paraId="45A6D78D" w14:textId="188E3CBD"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15" w:author="Max Lindmark" w:date="2021-05-31T17:33:00Z">
              <w:r w:rsidRPr="00B0509D" w:rsidDel="00A809FB">
                <w:rPr>
                  <w:rFonts w:cstheme="minorHAnsi"/>
                </w:rPr>
                <w:delText>4</w:delText>
              </w:r>
            </w:del>
            <w:ins w:id="16" w:author="Max Lindmark" w:date="2021-05-31T17:33:00Z">
              <w:r w:rsidR="00A809FB">
                <w:rPr>
                  <w:rFonts w:cstheme="minorHAnsi"/>
                </w:rPr>
                <w:t>3</w:t>
              </w:r>
            </w:ins>
            <w:r w:rsidRPr="00B0509D">
              <w:rPr>
                <w:rFonts w:cstheme="minorHAnsi"/>
              </w:rPr>
              <w:t>.</w:t>
            </w:r>
            <w:del w:id="17" w:author="Max Lindmark" w:date="2021-05-31T17:33:00Z">
              <w:r w:rsidRPr="00B0509D" w:rsidDel="00A809FB">
                <w:rPr>
                  <w:rFonts w:cstheme="minorHAnsi"/>
                </w:rPr>
                <w:delText>3</w:delText>
              </w:r>
            </w:del>
            <w:ins w:id="18" w:author="Max Lindmark" w:date="2021-05-31T17:33:00Z">
              <w:r w:rsidR="00A809FB">
                <w:rPr>
                  <w:rFonts w:cstheme="minorHAnsi"/>
                </w:rPr>
                <w:t>1</w:t>
              </w:r>
            </w:ins>
            <w:r w:rsidRPr="00B0509D">
              <w:rPr>
                <w:rFonts w:cstheme="minorHAnsi"/>
              </w:rPr>
              <w:t xml:space="preserve"> (</w:t>
            </w:r>
            <w:del w:id="19" w:author="Max Lindmark" w:date="2021-05-31T17:32:00Z">
              <w:r w:rsidRPr="00B0509D" w:rsidDel="008D743F">
                <w:rPr>
                  <w:rFonts w:cstheme="minorHAnsi"/>
                </w:rPr>
                <w:delText>564</w:delText>
              </w:r>
            </w:del>
            <w:ins w:id="20" w:author="Max Lindmark" w:date="2021-05-31T17:32:00Z">
              <w:r w:rsidR="008D743F" w:rsidRPr="00B0509D">
                <w:rPr>
                  <w:rFonts w:cstheme="minorHAnsi"/>
                </w:rPr>
                <w:t>56</w:t>
              </w:r>
              <w:r w:rsidR="008D743F">
                <w:rPr>
                  <w:rFonts w:cstheme="minorHAnsi"/>
                </w:rPr>
                <w:t>3</w:t>
              </w:r>
            </w:ins>
            <w:r w:rsidRPr="00B0509D">
              <w:rPr>
                <w:rFonts w:cstheme="minorHAnsi"/>
              </w:rPr>
              <w:t>.</w:t>
            </w:r>
            <w:del w:id="21" w:author="Max Lindmark" w:date="2021-05-31T17:32:00Z">
              <w:r w:rsidR="003654CA" w:rsidRPr="00B0509D" w:rsidDel="00F965D6">
                <w:rPr>
                  <w:rFonts w:cstheme="minorHAnsi"/>
                </w:rPr>
                <w:delText>5</w:delText>
              </w:r>
            </w:del>
            <w:ins w:id="22" w:author="Max Lindmark" w:date="2021-05-31T17:32:00Z">
              <w:r w:rsidR="00F965D6">
                <w:rPr>
                  <w:rFonts w:cstheme="minorHAnsi"/>
                </w:rPr>
                <w:t>7</w:t>
              </w:r>
            </w:ins>
            <w:r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4531B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0A5DDE68" w:rsidR="00F36284" w:rsidRPr="00B0509D" w:rsidRDefault="002F3B5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del w:id="23" w:author="Max Lindmark" w:date="2021-05-31T17:31:00Z">
              <w:r w:rsidRPr="00B0509D" w:rsidDel="002E3E09">
                <w:rPr>
                  <w:rFonts w:cstheme="minorHAnsi"/>
                  <w:b/>
                  <w:bCs/>
                </w:rPr>
                <w:delText>1</w:delText>
              </w:r>
            </w:del>
            <w:ins w:id="24" w:author="Max Lindmark" w:date="2021-05-31T17:31:00Z">
              <w:r w:rsidR="002E3E09">
                <w:rPr>
                  <w:rFonts w:cstheme="minorHAnsi"/>
                  <w:b/>
                  <w:bCs/>
                </w:rPr>
                <w:t>0</w:t>
              </w:r>
            </w:ins>
            <w:r w:rsidR="00F36284" w:rsidRPr="00B0509D">
              <w:rPr>
                <w:rFonts w:cstheme="minorHAnsi"/>
                <w:b/>
                <w:bCs/>
              </w:rPr>
              <w:t>.</w:t>
            </w:r>
            <w:del w:id="25" w:author="Max Lindmark" w:date="2021-05-31T17:31:00Z">
              <w:r w:rsidRPr="00B0509D" w:rsidDel="002E3E09">
                <w:rPr>
                  <w:rFonts w:cstheme="minorHAnsi"/>
                  <w:b/>
                  <w:bCs/>
                </w:rPr>
                <w:delText>27</w:delText>
              </w:r>
              <w:r w:rsidR="00F36284" w:rsidRPr="00B0509D" w:rsidDel="002E3E09">
                <w:rPr>
                  <w:rFonts w:cstheme="minorHAnsi"/>
                  <w:b/>
                  <w:bCs/>
                </w:rPr>
                <w:delText xml:space="preserve"> </w:delText>
              </w:r>
            </w:del>
            <w:ins w:id="26" w:author="Max Lindmark" w:date="2021-05-31T17:31:00Z">
              <w:r w:rsidR="002E3E09">
                <w:rPr>
                  <w:rFonts w:cstheme="minorHAnsi"/>
                  <w:b/>
                  <w:bCs/>
                </w:rPr>
                <w:t>3</w:t>
              </w:r>
              <w:r w:rsidR="002E3E09" w:rsidRPr="00B0509D">
                <w:rPr>
                  <w:rFonts w:cstheme="minorHAnsi"/>
                  <w:b/>
                  <w:bCs/>
                </w:rPr>
                <w:t xml:space="preserve"> </w:t>
              </w:r>
            </w:ins>
            <w:r w:rsidR="00F36284" w:rsidRPr="00B0509D">
              <w:rPr>
                <w:rFonts w:cstheme="minorHAnsi"/>
                <w:b/>
                <w:bCs/>
              </w:rPr>
              <w:t>(27</w:t>
            </w:r>
            <w:r w:rsidR="00DA63BB" w:rsidRPr="00B0509D">
              <w:rPr>
                <w:rFonts w:cstheme="minorHAnsi"/>
                <w:b/>
                <w:bCs/>
              </w:rPr>
              <w:t>4</w:t>
            </w:r>
            <w:r w:rsidR="00F36284" w:rsidRPr="00B0509D">
              <w:rPr>
                <w:rFonts w:cstheme="minorHAnsi"/>
                <w:b/>
                <w:bCs/>
              </w:rPr>
              <w:t>.</w:t>
            </w:r>
            <w:del w:id="27" w:author="Max Lindmark" w:date="2021-05-31T17:30:00Z">
              <w:r w:rsidR="00DA63BB" w:rsidRPr="00B0509D" w:rsidDel="009D2F4A">
                <w:rPr>
                  <w:rFonts w:cstheme="minorHAnsi"/>
                  <w:b/>
                  <w:bCs/>
                </w:rPr>
                <w:delText>5</w:delText>
              </w:r>
            </w:del>
            <w:ins w:id="28" w:author="Max Lindmark" w:date="2021-05-31T17:30:00Z">
              <w:r w:rsidR="009D2F4A">
                <w:rPr>
                  <w:rFonts w:cstheme="minorHAnsi"/>
                  <w:b/>
                  <w:bCs/>
                </w:rPr>
                <w:t>9</w:t>
              </w:r>
            </w:ins>
            <w:r w:rsidR="00F36284" w:rsidRPr="00B0509D">
              <w:rPr>
                <w:rFonts w:cstheme="minorHAnsi"/>
                <w:b/>
                <w:bCs/>
              </w:rPr>
              <w:t>)</w:t>
            </w:r>
          </w:p>
        </w:tc>
        <w:tc>
          <w:tcPr>
            <w:tcW w:w="0" w:type="auto"/>
          </w:tcPr>
          <w:p w14:paraId="5F206B54" w14:textId="12F2C932" w:rsidR="00F36284" w:rsidRPr="00B0509D" w:rsidRDefault="0085424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29" w:author="Max Lindmark" w:date="2021-05-31T17:33:00Z">
              <w:r w:rsidRPr="00B0509D" w:rsidDel="00F3225F">
                <w:rPr>
                  <w:rFonts w:cstheme="minorHAnsi"/>
                </w:rPr>
                <w:delText>3</w:delText>
              </w:r>
            </w:del>
            <w:ins w:id="30" w:author="Max Lindmark" w:date="2021-05-31T17:33:00Z">
              <w:r w:rsidR="00FD71B1">
                <w:rPr>
                  <w:rFonts w:cstheme="minorHAnsi"/>
                </w:rPr>
                <w:t>2</w:t>
              </w:r>
            </w:ins>
            <w:del w:id="31" w:author="Max Lindmark" w:date="2021-05-31T17:33:00Z">
              <w:r w:rsidR="00F36284" w:rsidRPr="00B0509D" w:rsidDel="00FD71B1">
                <w:rPr>
                  <w:rFonts w:cstheme="minorHAnsi"/>
                </w:rPr>
                <w:delText>.</w:delText>
              </w:r>
              <w:r w:rsidRPr="00B0509D" w:rsidDel="00FD71B1">
                <w:rPr>
                  <w:rFonts w:cstheme="minorHAnsi"/>
                </w:rPr>
                <w:delText>1</w:delText>
              </w:r>
            </w:del>
            <w:r w:rsidR="00F36284" w:rsidRPr="00B0509D">
              <w:rPr>
                <w:rFonts w:cstheme="minorHAnsi"/>
              </w:rPr>
              <w:t xml:space="preserve"> (</w:t>
            </w:r>
            <w:del w:id="32" w:author="Max Lindmark" w:date="2021-05-31T17:32:00Z">
              <w:r w:rsidR="00F36284" w:rsidRPr="00B0509D" w:rsidDel="006465D2">
                <w:rPr>
                  <w:rFonts w:cstheme="minorHAnsi"/>
                </w:rPr>
                <w:delText>56</w:delText>
              </w:r>
              <w:r w:rsidR="0029295B" w:rsidRPr="00B0509D" w:rsidDel="006465D2">
                <w:rPr>
                  <w:rFonts w:cstheme="minorHAnsi"/>
                </w:rPr>
                <w:delText>3</w:delText>
              </w:r>
            </w:del>
            <w:ins w:id="33" w:author="Max Lindmark" w:date="2021-05-31T17:32:00Z">
              <w:r w:rsidR="006465D2" w:rsidRPr="00B0509D">
                <w:rPr>
                  <w:rFonts w:cstheme="minorHAnsi"/>
                </w:rPr>
                <w:t>56</w:t>
              </w:r>
              <w:r w:rsidR="006465D2">
                <w:rPr>
                  <w:rFonts w:cstheme="minorHAnsi"/>
                </w:rPr>
                <w:t>2</w:t>
              </w:r>
            </w:ins>
            <w:r w:rsidR="00F36284" w:rsidRPr="00B0509D">
              <w:rPr>
                <w:rFonts w:cstheme="minorHAnsi"/>
              </w:rPr>
              <w:t>.</w:t>
            </w:r>
            <w:del w:id="34" w:author="Max Lindmark" w:date="2021-05-31T17:32:00Z">
              <w:r w:rsidR="0029295B" w:rsidRPr="00B0509D" w:rsidDel="006465D2">
                <w:rPr>
                  <w:rFonts w:cstheme="minorHAnsi"/>
                </w:rPr>
                <w:delText>4</w:delText>
              </w:r>
            </w:del>
            <w:ins w:id="35" w:author="Max Lindmark" w:date="2021-05-31T17:32:00Z">
              <w:r w:rsidR="006465D2">
                <w:rPr>
                  <w:rFonts w:cstheme="minorHAnsi"/>
                </w:rPr>
                <w:t>6</w:t>
              </w:r>
            </w:ins>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4531B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3B86EF6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ins w:id="36" w:author="Max Lindmark" w:date="2021-05-31T17:31:00Z">
              <w:r w:rsidR="00115629">
                <w:rPr>
                  <w:rFonts w:cstheme="minorHAnsi"/>
                </w:rPr>
                <w:t>5</w:t>
              </w:r>
            </w:ins>
            <w:del w:id="37" w:author="Max Lindmark" w:date="2021-05-31T17:31:00Z">
              <w:r w:rsidR="00BD753A" w:rsidRPr="00B0509D" w:rsidDel="00115629">
                <w:rPr>
                  <w:rFonts w:cstheme="minorHAnsi"/>
                </w:rPr>
                <w:delText>6</w:delText>
              </w:r>
            </w:del>
            <w:r w:rsidRPr="00B0509D">
              <w:rPr>
                <w:rFonts w:cstheme="minorHAnsi"/>
              </w:rPr>
              <w:t>.</w:t>
            </w:r>
            <w:del w:id="38" w:author="Max Lindmark" w:date="2021-05-31T17:31:00Z">
              <w:r w:rsidR="00BD753A" w:rsidRPr="00B0509D" w:rsidDel="004D28D3">
                <w:rPr>
                  <w:rFonts w:cstheme="minorHAnsi"/>
                </w:rPr>
                <w:delText>1</w:delText>
              </w:r>
              <w:r w:rsidRPr="00B0509D" w:rsidDel="004D28D3">
                <w:rPr>
                  <w:rFonts w:cstheme="minorHAnsi"/>
                </w:rPr>
                <w:delText xml:space="preserve"> </w:delText>
              </w:r>
            </w:del>
            <w:ins w:id="39" w:author="Max Lindmark" w:date="2021-05-31T17:31:00Z">
              <w:r w:rsidR="004D28D3">
                <w:rPr>
                  <w:rFonts w:cstheme="minorHAnsi"/>
                </w:rPr>
                <w:t>7</w:t>
              </w:r>
              <w:r w:rsidR="004D28D3" w:rsidRPr="00B0509D">
                <w:rPr>
                  <w:rFonts w:cstheme="minorHAnsi"/>
                </w:rPr>
                <w:t xml:space="preserve"> </w:t>
              </w:r>
            </w:ins>
            <w:r w:rsidRPr="00B0509D">
              <w:rPr>
                <w:rFonts w:cstheme="minorHAnsi"/>
              </w:rPr>
              <w:t>(</w:t>
            </w:r>
            <w:del w:id="40" w:author="Max Lindmark" w:date="2021-05-31T17:30:00Z">
              <w:r w:rsidRPr="00B0509D" w:rsidDel="00E125E3">
                <w:rPr>
                  <w:rFonts w:cstheme="minorHAnsi"/>
                </w:rPr>
                <w:delText>579</w:delText>
              </w:r>
            </w:del>
            <w:ins w:id="41" w:author="Max Lindmark" w:date="2021-05-31T17:30:00Z">
              <w:r w:rsidR="00E125E3" w:rsidRPr="00B0509D">
                <w:rPr>
                  <w:rFonts w:cstheme="minorHAnsi"/>
                </w:rPr>
                <w:t>5</w:t>
              </w:r>
              <w:r w:rsidR="00E125E3">
                <w:rPr>
                  <w:rFonts w:cstheme="minorHAnsi"/>
                </w:rPr>
                <w:t>80</w:t>
              </w:r>
            </w:ins>
            <w:r w:rsidRPr="00B0509D">
              <w:rPr>
                <w:rFonts w:cstheme="minorHAnsi"/>
              </w:rPr>
              <w:t>.3)</w:t>
            </w:r>
          </w:p>
        </w:tc>
        <w:tc>
          <w:tcPr>
            <w:tcW w:w="0" w:type="auto"/>
          </w:tcPr>
          <w:p w14:paraId="496E99C7" w14:textId="3623D53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42" w:author="Max Lindmark" w:date="2021-05-31T17:34:00Z">
              <w:r w:rsidRPr="00B0509D" w:rsidDel="00592B38">
                <w:rPr>
                  <w:rFonts w:cstheme="minorHAnsi"/>
                </w:rPr>
                <w:delText>148</w:delText>
              </w:r>
            </w:del>
            <w:ins w:id="43" w:author="Max Lindmark" w:date="2021-05-31T17:34:00Z">
              <w:r w:rsidR="00592B38" w:rsidRPr="00B0509D">
                <w:rPr>
                  <w:rFonts w:cstheme="minorHAnsi"/>
                </w:rPr>
                <w:t>14</w:t>
              </w:r>
              <w:r w:rsidR="00592B38">
                <w:rPr>
                  <w:rFonts w:cstheme="minorHAnsi"/>
                </w:rPr>
                <w:t>7</w:t>
              </w:r>
            </w:ins>
            <w:r w:rsidRPr="00B0509D">
              <w:rPr>
                <w:rFonts w:cstheme="minorHAnsi"/>
              </w:rPr>
              <w:t>.</w:t>
            </w:r>
            <w:r w:rsidR="00DC69B1" w:rsidRPr="00B0509D">
              <w:rPr>
                <w:rFonts w:cstheme="minorHAnsi"/>
              </w:rPr>
              <w:t xml:space="preserve">1 </w:t>
            </w:r>
            <w:r w:rsidRPr="00B0509D">
              <w:rPr>
                <w:rFonts w:cstheme="minorHAnsi"/>
              </w:rPr>
              <w:t>(</w:t>
            </w:r>
            <w:del w:id="44" w:author="Max Lindmark" w:date="2021-05-31T17:32:00Z">
              <w:r w:rsidRPr="00B0509D" w:rsidDel="00F83016">
                <w:rPr>
                  <w:rFonts w:cstheme="minorHAnsi"/>
                </w:rPr>
                <w:delText>708</w:delText>
              </w:r>
            </w:del>
            <w:ins w:id="45" w:author="Max Lindmark" w:date="2021-05-31T17:32:00Z">
              <w:r w:rsidR="00F83016" w:rsidRPr="00B0509D">
                <w:rPr>
                  <w:rFonts w:cstheme="minorHAnsi"/>
                </w:rPr>
                <w:t>70</w:t>
              </w:r>
              <w:r w:rsidR="00F83016">
                <w:rPr>
                  <w:rFonts w:cstheme="minorHAnsi"/>
                </w:rPr>
                <w:t>7</w:t>
              </w:r>
            </w:ins>
            <w:r w:rsidRPr="00B0509D">
              <w:rPr>
                <w:rFonts w:cstheme="minorHAnsi"/>
              </w:rPr>
              <w:t>.</w:t>
            </w:r>
            <w:del w:id="46" w:author="Max Lindmark" w:date="2021-05-31T17:32:00Z">
              <w:r w:rsidR="00452804" w:rsidRPr="00B0509D" w:rsidDel="00AF3249">
                <w:rPr>
                  <w:rFonts w:cstheme="minorHAnsi"/>
                </w:rPr>
                <w:delText>4</w:delText>
              </w:r>
            </w:del>
            <w:ins w:id="47" w:author="Max Lindmark" w:date="2021-05-31T17:32:00Z">
              <w:r w:rsidR="00AF3249">
                <w:rPr>
                  <w:rFonts w:cstheme="minorHAnsi"/>
                </w:rPr>
                <w:t>7</w:t>
              </w:r>
            </w:ins>
            <w:r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4531B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6D9ED400"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48" w:author="Max Lindmark" w:date="2021-05-31T17:31:00Z">
              <w:r w:rsidRPr="00B0509D" w:rsidDel="00295A1E">
                <w:rPr>
                  <w:rFonts w:cstheme="minorHAnsi"/>
                </w:rPr>
                <w:delText>387</w:delText>
              </w:r>
            </w:del>
            <w:ins w:id="49" w:author="Max Lindmark" w:date="2021-05-31T17:31:00Z">
              <w:r w:rsidR="00295A1E" w:rsidRPr="00B0509D">
                <w:rPr>
                  <w:rFonts w:cstheme="minorHAnsi"/>
                </w:rPr>
                <w:t>38</w:t>
              </w:r>
              <w:r w:rsidR="00295A1E">
                <w:rPr>
                  <w:rFonts w:cstheme="minorHAnsi"/>
                </w:rPr>
                <w:t>5</w:t>
              </w:r>
            </w:ins>
            <w:r w:rsidR="00131F37" w:rsidRPr="00B0509D">
              <w:rPr>
                <w:rFonts w:cstheme="minorHAnsi"/>
              </w:rPr>
              <w:t>.</w:t>
            </w:r>
            <w:del w:id="50" w:author="Max Lindmark" w:date="2021-05-31T17:31:00Z">
              <w:r w:rsidR="00131F37" w:rsidRPr="00B0509D" w:rsidDel="005F0917">
                <w:rPr>
                  <w:rFonts w:cstheme="minorHAnsi"/>
                </w:rPr>
                <w:delText>5</w:delText>
              </w:r>
              <w:r w:rsidRPr="00B0509D" w:rsidDel="005F0917">
                <w:rPr>
                  <w:rFonts w:cstheme="minorHAnsi"/>
                </w:rPr>
                <w:delText xml:space="preserve"> </w:delText>
              </w:r>
            </w:del>
            <w:ins w:id="51" w:author="Max Lindmark" w:date="2021-05-31T17:31:00Z">
              <w:r w:rsidR="005F0917">
                <w:rPr>
                  <w:rFonts w:cstheme="minorHAnsi"/>
                </w:rPr>
                <w:t>3</w:t>
              </w:r>
              <w:r w:rsidR="005F0917" w:rsidRPr="00B0509D">
                <w:rPr>
                  <w:rFonts w:cstheme="minorHAnsi"/>
                </w:rPr>
                <w:t xml:space="preserve"> </w:t>
              </w:r>
            </w:ins>
            <w:r w:rsidRPr="00B0509D">
              <w:rPr>
                <w:rFonts w:cstheme="minorHAnsi"/>
              </w:rPr>
              <w:t>(6</w:t>
            </w:r>
            <w:del w:id="52" w:author="Max Lindmark" w:date="2021-05-31T17:30:00Z">
              <w:r w:rsidRPr="00B0509D" w:rsidDel="001D2A28">
                <w:rPr>
                  <w:rFonts w:cstheme="minorHAnsi"/>
                </w:rPr>
                <w:delText>60</w:delText>
              </w:r>
            </w:del>
            <w:ins w:id="53" w:author="Max Lindmark" w:date="2021-05-31T17:30:00Z">
              <w:r w:rsidR="001D2A28">
                <w:rPr>
                  <w:rFonts w:cstheme="minorHAnsi"/>
                </w:rPr>
                <w:t>59</w:t>
              </w:r>
            </w:ins>
            <w:r w:rsidRPr="00B0509D">
              <w:rPr>
                <w:rFonts w:cstheme="minorHAnsi"/>
              </w:rPr>
              <w:t>.</w:t>
            </w:r>
            <w:del w:id="54" w:author="Max Lindmark" w:date="2021-05-31T17:30:00Z">
              <w:r w:rsidR="0055429B" w:rsidRPr="00B0509D" w:rsidDel="007B183E">
                <w:rPr>
                  <w:rFonts w:cstheme="minorHAnsi"/>
                </w:rPr>
                <w:delText>7</w:delText>
              </w:r>
            </w:del>
            <w:ins w:id="55" w:author="Max Lindmark" w:date="2021-05-31T17:30:00Z">
              <w:r w:rsidR="007B183E">
                <w:rPr>
                  <w:rFonts w:cstheme="minorHAnsi"/>
                </w:rPr>
                <w:t>9</w:t>
              </w:r>
            </w:ins>
            <w:r w:rsidRPr="00B0509D">
              <w:rPr>
                <w:rFonts w:cstheme="minorHAnsi"/>
              </w:rPr>
              <w:t>)</w:t>
            </w:r>
          </w:p>
        </w:tc>
        <w:tc>
          <w:tcPr>
            <w:tcW w:w="0" w:type="auto"/>
          </w:tcPr>
          <w:p w14:paraId="3194648A" w14:textId="6F03BEDC"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w:t>
            </w:r>
            <w:del w:id="56" w:author="Max Lindmark" w:date="2021-05-31T17:34:00Z">
              <w:r w:rsidRPr="00B0509D" w:rsidDel="00CB5255">
                <w:rPr>
                  <w:rFonts w:cstheme="minorHAnsi"/>
                </w:rPr>
                <w:delText>1</w:delText>
              </w:r>
              <w:r w:rsidR="00F36284" w:rsidRPr="00B0509D" w:rsidDel="00CB5255">
                <w:rPr>
                  <w:rFonts w:cstheme="minorHAnsi"/>
                </w:rPr>
                <w:delText xml:space="preserve"> </w:delText>
              </w:r>
            </w:del>
            <w:ins w:id="57" w:author="Max Lindmark" w:date="2021-05-31T17:34:00Z">
              <w:r w:rsidR="00CB5255">
                <w:rPr>
                  <w:rFonts w:cstheme="minorHAnsi"/>
                </w:rPr>
                <w:t>5</w:t>
              </w:r>
              <w:r w:rsidR="00CB5255" w:rsidRPr="00B0509D">
                <w:rPr>
                  <w:rFonts w:cstheme="minorHAnsi"/>
                </w:rPr>
                <w:t xml:space="preserve"> </w:t>
              </w:r>
            </w:ins>
            <w:r w:rsidR="00F36284" w:rsidRPr="00B0509D">
              <w:rPr>
                <w:rFonts w:cstheme="minorHAnsi"/>
              </w:rPr>
              <w:t>(</w:t>
            </w:r>
            <w:del w:id="58" w:author="Max Lindmark" w:date="2021-05-31T17:32:00Z">
              <w:r w:rsidR="00F36284" w:rsidRPr="00B0509D" w:rsidDel="00334768">
                <w:rPr>
                  <w:rFonts w:cstheme="minorHAnsi"/>
                </w:rPr>
                <w:delText>6</w:delText>
              </w:r>
              <w:r w:rsidR="00F67942" w:rsidRPr="00B0509D" w:rsidDel="00334768">
                <w:rPr>
                  <w:rFonts w:cstheme="minorHAnsi"/>
                </w:rPr>
                <w:delText>30</w:delText>
              </w:r>
            </w:del>
            <w:ins w:id="59" w:author="Max Lindmark" w:date="2021-05-31T17:32:00Z">
              <w:r w:rsidR="00334768" w:rsidRPr="00B0509D">
                <w:rPr>
                  <w:rFonts w:cstheme="minorHAnsi"/>
                </w:rPr>
                <w:t>63</w:t>
              </w:r>
              <w:r w:rsidR="00334768">
                <w:rPr>
                  <w:rFonts w:cstheme="minorHAnsi"/>
                </w:rPr>
                <w:t>1</w:t>
              </w:r>
            </w:ins>
            <w:r w:rsidR="00F36284" w:rsidRPr="00B0509D">
              <w:rPr>
                <w:rFonts w:cstheme="minorHAnsi"/>
              </w:rPr>
              <w:t>.</w:t>
            </w:r>
            <w:del w:id="60" w:author="Max Lindmark" w:date="2021-05-31T17:33:00Z">
              <w:r w:rsidR="00FE1550" w:rsidRPr="00B0509D" w:rsidDel="00127033">
                <w:rPr>
                  <w:rFonts w:cstheme="minorHAnsi"/>
                </w:rPr>
                <w:delText>4</w:delText>
              </w:r>
            </w:del>
            <w:ins w:id="61" w:author="Max Lindmark" w:date="2021-05-31T17:33:00Z">
              <w:r w:rsidR="00127033">
                <w:rPr>
                  <w:rFonts w:cstheme="minorHAnsi"/>
                </w:rPr>
                <w:t>1</w:t>
              </w:r>
            </w:ins>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4531B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4EEFE44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62" w:author="Max Lindmark" w:date="2021-05-31T17:31:00Z">
              <w:r w:rsidRPr="00B0509D" w:rsidDel="007D1B92">
                <w:rPr>
                  <w:rFonts w:cstheme="minorHAnsi"/>
                </w:rPr>
                <w:delText>64</w:delText>
              </w:r>
              <w:r w:rsidR="00085F7B" w:rsidRPr="00B0509D" w:rsidDel="007D1B92">
                <w:rPr>
                  <w:rFonts w:cstheme="minorHAnsi"/>
                </w:rPr>
                <w:delText>9</w:delText>
              </w:r>
            </w:del>
            <w:ins w:id="63" w:author="Max Lindmark" w:date="2021-05-31T17:31:00Z">
              <w:r w:rsidR="007D1B92" w:rsidRPr="00B0509D">
                <w:rPr>
                  <w:rFonts w:cstheme="minorHAnsi"/>
                </w:rPr>
                <w:t>64</w:t>
              </w:r>
              <w:r w:rsidR="007D1B92">
                <w:rPr>
                  <w:rFonts w:cstheme="minorHAnsi"/>
                </w:rPr>
                <w:t>8</w:t>
              </w:r>
            </w:ins>
            <w:r w:rsidRPr="00B0509D">
              <w:rPr>
                <w:rFonts w:cstheme="minorHAnsi"/>
              </w:rPr>
              <w:t>.</w:t>
            </w:r>
            <w:r w:rsidR="00083938" w:rsidRPr="00B0509D">
              <w:rPr>
                <w:rFonts w:cstheme="minorHAnsi"/>
              </w:rPr>
              <w:t>6</w:t>
            </w:r>
            <w:r w:rsidRPr="00B0509D">
              <w:rPr>
                <w:rFonts w:cstheme="minorHAnsi"/>
              </w:rPr>
              <w:t xml:space="preserve"> (</w:t>
            </w:r>
            <w:del w:id="64" w:author="Max Lindmark" w:date="2021-05-31T17:30:00Z">
              <w:r w:rsidRPr="00B0509D" w:rsidDel="0048402F">
                <w:rPr>
                  <w:rFonts w:cstheme="minorHAnsi"/>
                </w:rPr>
                <w:delText>922</w:delText>
              </w:r>
            </w:del>
            <w:ins w:id="65" w:author="Max Lindmark" w:date="2021-05-31T17:30:00Z">
              <w:r w:rsidR="0048402F" w:rsidRPr="00B0509D">
                <w:rPr>
                  <w:rFonts w:cstheme="minorHAnsi"/>
                </w:rPr>
                <w:t>92</w:t>
              </w:r>
              <w:r w:rsidR="0048402F">
                <w:rPr>
                  <w:rFonts w:cstheme="minorHAnsi"/>
                </w:rPr>
                <w:t>3</w:t>
              </w:r>
            </w:ins>
            <w:r w:rsidRPr="00B0509D">
              <w:rPr>
                <w:rFonts w:cstheme="minorHAnsi"/>
              </w:rPr>
              <w:t>.</w:t>
            </w:r>
            <w:del w:id="66" w:author="Max Lindmark" w:date="2021-05-31T17:30:00Z">
              <w:r w:rsidR="00354D17" w:rsidRPr="00B0509D" w:rsidDel="00A64456">
                <w:rPr>
                  <w:rFonts w:cstheme="minorHAnsi"/>
                </w:rPr>
                <w:delText>8</w:delText>
              </w:r>
            </w:del>
            <w:ins w:id="67" w:author="Max Lindmark" w:date="2021-05-31T17:30:00Z">
              <w:r w:rsidR="00A64456">
                <w:rPr>
                  <w:rFonts w:cstheme="minorHAnsi"/>
                </w:rPr>
                <w:t>2</w:t>
              </w:r>
            </w:ins>
            <w:r w:rsidRPr="00B0509D">
              <w:rPr>
                <w:rFonts w:cstheme="minorHAnsi"/>
              </w:rPr>
              <w:t>)</w:t>
            </w:r>
          </w:p>
        </w:tc>
        <w:tc>
          <w:tcPr>
            <w:tcW w:w="0" w:type="auto"/>
          </w:tcPr>
          <w:p w14:paraId="72CFDEE6" w14:textId="7EDA8808"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del w:id="68" w:author="Max Lindmark" w:date="2021-05-31T17:34:00Z">
              <w:r w:rsidR="00635424" w:rsidRPr="00B0509D" w:rsidDel="00C3376B">
                <w:rPr>
                  <w:rFonts w:cstheme="minorHAnsi"/>
                </w:rPr>
                <w:delText>8</w:delText>
              </w:r>
            </w:del>
            <w:r w:rsidR="00635424" w:rsidRPr="00B0509D">
              <w:rPr>
                <w:rFonts w:cstheme="minorHAnsi"/>
              </w:rPr>
              <w:t>9</w:t>
            </w:r>
            <w:ins w:id="69" w:author="Max Lindmark" w:date="2021-05-31T17:34:00Z">
              <w:r w:rsidR="00C3376B">
                <w:rPr>
                  <w:rFonts w:cstheme="minorHAnsi"/>
                </w:rPr>
                <w:t>0</w:t>
              </w:r>
            </w:ins>
            <w:del w:id="70" w:author="Max Lindmark" w:date="2021-05-31T17:34:00Z">
              <w:r w:rsidRPr="00B0509D" w:rsidDel="00416877">
                <w:rPr>
                  <w:rFonts w:cstheme="minorHAnsi"/>
                </w:rPr>
                <w:delText>.</w:delText>
              </w:r>
              <w:r w:rsidR="009A6BB7" w:rsidRPr="00B0509D" w:rsidDel="00416877">
                <w:rPr>
                  <w:rFonts w:cstheme="minorHAnsi"/>
                </w:rPr>
                <w:delText>9</w:delText>
              </w:r>
            </w:del>
            <w:r w:rsidRPr="00B0509D">
              <w:rPr>
                <w:rFonts w:cstheme="minorHAnsi"/>
              </w:rPr>
              <w:t xml:space="preserve"> (750.</w:t>
            </w:r>
            <w:del w:id="71" w:author="Max Lindmark" w:date="2021-05-31T17:33:00Z">
              <w:r w:rsidR="00741944" w:rsidRPr="00B0509D" w:rsidDel="00633BDD">
                <w:rPr>
                  <w:rFonts w:cstheme="minorHAnsi"/>
                </w:rPr>
                <w:delText>2</w:delText>
              </w:r>
            </w:del>
            <w:ins w:id="72" w:author="Max Lindmark" w:date="2021-05-31T17:33:00Z">
              <w:r w:rsidR="00633BDD">
                <w:rPr>
                  <w:rFonts w:cstheme="minorHAnsi"/>
                </w:rPr>
                <w:t>6</w:t>
              </w:r>
            </w:ins>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4531B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1DC29AED"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del w:id="73" w:author="Max Lindmark" w:date="2021-05-31T17:31:00Z">
              <w:r w:rsidRPr="00B0509D" w:rsidDel="002B1677">
                <w:rPr>
                  <w:rFonts w:cstheme="minorHAnsi"/>
                </w:rPr>
                <w:delText>5</w:delText>
              </w:r>
            </w:del>
            <w:ins w:id="74" w:author="Max Lindmark" w:date="2021-05-31T17:31:00Z">
              <w:r w:rsidR="002B1677">
                <w:rPr>
                  <w:rFonts w:cstheme="minorHAnsi"/>
                </w:rPr>
                <w:t>6</w:t>
              </w:r>
            </w:ins>
            <w:r w:rsidRPr="00B0509D">
              <w:rPr>
                <w:rFonts w:cstheme="minorHAnsi"/>
              </w:rPr>
              <w:t>.</w:t>
            </w:r>
            <w:del w:id="75" w:author="Max Lindmark" w:date="2021-05-31T17:31:00Z">
              <w:r w:rsidR="006F08D8" w:rsidRPr="00B0509D" w:rsidDel="002B1677">
                <w:rPr>
                  <w:rFonts w:cstheme="minorHAnsi"/>
                </w:rPr>
                <w:delText>0</w:delText>
              </w:r>
              <w:r w:rsidRPr="00B0509D" w:rsidDel="002B1677">
                <w:rPr>
                  <w:rFonts w:cstheme="minorHAnsi"/>
                </w:rPr>
                <w:delText xml:space="preserve"> </w:delText>
              </w:r>
            </w:del>
            <w:ins w:id="76" w:author="Max Lindmark" w:date="2021-05-31T17:31:00Z">
              <w:r w:rsidR="002B1677">
                <w:rPr>
                  <w:rFonts w:cstheme="minorHAnsi"/>
                </w:rPr>
                <w:t>1</w:t>
              </w:r>
              <w:r w:rsidR="002B1677" w:rsidRPr="00B0509D">
                <w:rPr>
                  <w:rFonts w:cstheme="minorHAnsi"/>
                </w:rPr>
                <w:t xml:space="preserve"> </w:t>
              </w:r>
            </w:ins>
            <w:r w:rsidRPr="00B0509D">
              <w:rPr>
                <w:rFonts w:cstheme="minorHAnsi"/>
              </w:rPr>
              <w:t>(2</w:t>
            </w:r>
            <w:del w:id="77" w:author="Max Lindmark" w:date="2021-05-31T17:30:00Z">
              <w:r w:rsidR="009F0A4B" w:rsidRPr="00B0509D" w:rsidDel="00953936">
                <w:rPr>
                  <w:rFonts w:cstheme="minorHAnsi"/>
                </w:rPr>
                <w:delText>7</w:delText>
              </w:r>
            </w:del>
            <w:r w:rsidRPr="00B0509D">
              <w:rPr>
                <w:rFonts w:cstheme="minorHAnsi"/>
              </w:rPr>
              <w:t>8</w:t>
            </w:r>
            <w:ins w:id="78" w:author="Max Lindmark" w:date="2021-05-31T17:30:00Z">
              <w:r w:rsidR="00953936">
                <w:rPr>
                  <w:rFonts w:cstheme="minorHAnsi"/>
                </w:rPr>
                <w:t>0</w:t>
              </w:r>
            </w:ins>
            <w:r w:rsidRPr="00B0509D">
              <w:rPr>
                <w:rFonts w:cstheme="minorHAnsi"/>
              </w:rPr>
              <w:t>.</w:t>
            </w:r>
            <w:del w:id="79" w:author="Max Lindmark" w:date="2021-05-31T17:30:00Z">
              <w:r w:rsidR="005A2D40" w:rsidRPr="00B0509D" w:rsidDel="00A06B85">
                <w:rPr>
                  <w:rFonts w:cstheme="minorHAnsi"/>
                </w:rPr>
                <w:delText>2</w:delText>
              </w:r>
            </w:del>
            <w:ins w:id="80" w:author="Max Lindmark" w:date="2021-05-31T17:30:00Z">
              <w:r w:rsidR="00A06B85">
                <w:rPr>
                  <w:rFonts w:cstheme="minorHAnsi"/>
                </w:rPr>
                <w:t>6</w:t>
              </w:r>
            </w:ins>
            <w:r w:rsidRPr="00B0509D">
              <w:rPr>
                <w:rFonts w:cstheme="minorHAnsi"/>
              </w:rPr>
              <w:t>)</w:t>
            </w:r>
          </w:p>
        </w:tc>
        <w:tc>
          <w:tcPr>
            <w:tcW w:w="0" w:type="auto"/>
          </w:tcPr>
          <w:p w14:paraId="417FA186" w14:textId="7D09358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w:t>
            </w:r>
            <w:del w:id="81" w:author="Max Lindmark" w:date="2021-05-31T17:33:00Z">
              <w:r w:rsidRPr="00B0509D" w:rsidDel="003F17B3">
                <w:rPr>
                  <w:rFonts w:cstheme="minorHAnsi"/>
                  <w:b/>
                  <w:bCs/>
                </w:rPr>
                <w:delText>2</w:delText>
              </w:r>
            </w:del>
            <w:ins w:id="82" w:author="Max Lindmark" w:date="2021-05-31T17:33:00Z">
              <w:r w:rsidR="003F17B3">
                <w:rPr>
                  <w:rFonts w:cstheme="minorHAnsi"/>
                  <w:b/>
                  <w:bCs/>
                </w:rPr>
                <w:t>6</w:t>
              </w:r>
            </w:ins>
            <w:r w:rsidRPr="00B0509D">
              <w:rPr>
                <w:rFonts w:cstheme="minorHAnsi"/>
                <w:b/>
                <w:bCs/>
              </w:rPr>
              <w:t>)</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4531B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50CA15CC"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83" w:author="Max Lindmark" w:date="2021-05-31T17:32:00Z">
              <w:r w:rsidRPr="00B0509D" w:rsidDel="0017668C">
                <w:rPr>
                  <w:rFonts w:cstheme="minorHAnsi"/>
                </w:rPr>
                <w:delText>34</w:delText>
              </w:r>
              <w:r w:rsidR="00DA278E" w:rsidRPr="00B0509D" w:rsidDel="0017668C">
                <w:rPr>
                  <w:rFonts w:cstheme="minorHAnsi"/>
                </w:rPr>
                <w:delText>7</w:delText>
              </w:r>
            </w:del>
            <w:ins w:id="84" w:author="Max Lindmark" w:date="2021-05-31T17:32:00Z">
              <w:r w:rsidR="0017668C" w:rsidRPr="00B0509D">
                <w:rPr>
                  <w:rFonts w:cstheme="minorHAnsi"/>
                </w:rPr>
                <w:t>34</w:t>
              </w:r>
              <w:r w:rsidR="0017668C">
                <w:rPr>
                  <w:rFonts w:cstheme="minorHAnsi"/>
                </w:rPr>
                <w:t>8</w:t>
              </w:r>
              <w:r w:rsidR="00214751">
                <w:rPr>
                  <w:rFonts w:cstheme="minorHAnsi"/>
                </w:rPr>
                <w:t>.</w:t>
              </w:r>
            </w:ins>
            <w:del w:id="85" w:author="Max Lindmark" w:date="2021-05-31T17:32:00Z">
              <w:r w:rsidRPr="00B0509D" w:rsidDel="00214751">
                <w:rPr>
                  <w:rFonts w:cstheme="minorHAnsi"/>
                </w:rPr>
                <w:delText>.</w:delText>
              </w:r>
            </w:del>
            <w:ins w:id="86" w:author="Max Lindmark" w:date="2021-05-31T17:32:00Z">
              <w:r w:rsidR="00214751">
                <w:rPr>
                  <w:rFonts w:cstheme="minorHAnsi"/>
                </w:rPr>
                <w:t>2</w:t>
              </w:r>
            </w:ins>
            <w:del w:id="87" w:author="Max Lindmark" w:date="2021-05-31T17:32:00Z">
              <w:r w:rsidRPr="00B0509D" w:rsidDel="00214751">
                <w:rPr>
                  <w:rFonts w:cstheme="minorHAnsi"/>
                </w:rPr>
                <w:delText>8</w:delText>
              </w:r>
            </w:del>
            <w:r w:rsidRPr="00B0509D">
              <w:rPr>
                <w:rFonts w:cstheme="minorHAnsi"/>
              </w:rPr>
              <w:t xml:space="preserve"> (</w:t>
            </w:r>
            <w:del w:id="88" w:author="Max Lindmark" w:date="2021-05-31T17:30:00Z">
              <w:r w:rsidRPr="00B0509D" w:rsidDel="00C42D62">
                <w:rPr>
                  <w:rFonts w:cstheme="minorHAnsi"/>
                </w:rPr>
                <w:delText>62</w:delText>
              </w:r>
              <w:r w:rsidR="00DE79D5" w:rsidRPr="00B0509D" w:rsidDel="00C42D62">
                <w:rPr>
                  <w:rFonts w:cstheme="minorHAnsi"/>
                </w:rPr>
                <w:delText>1</w:delText>
              </w:r>
            </w:del>
            <w:ins w:id="89" w:author="Max Lindmark" w:date="2021-05-31T17:30:00Z">
              <w:r w:rsidR="00C42D62" w:rsidRPr="00B0509D">
                <w:rPr>
                  <w:rFonts w:cstheme="minorHAnsi"/>
                </w:rPr>
                <w:t>62</w:t>
              </w:r>
              <w:r w:rsidR="00C42D62">
                <w:rPr>
                  <w:rFonts w:cstheme="minorHAnsi"/>
                </w:rPr>
                <w:t>2</w:t>
              </w:r>
            </w:ins>
            <w:r w:rsidRPr="00B0509D">
              <w:rPr>
                <w:rFonts w:cstheme="minorHAnsi"/>
              </w:rPr>
              <w:t>.</w:t>
            </w:r>
            <w:del w:id="90" w:author="Max Lindmark" w:date="2021-05-31T17:31:00Z">
              <w:r w:rsidR="00DE79D5" w:rsidRPr="00B0509D" w:rsidDel="00677881">
                <w:rPr>
                  <w:rFonts w:cstheme="minorHAnsi"/>
                </w:rPr>
                <w:delText>0</w:delText>
              </w:r>
            </w:del>
            <w:ins w:id="91" w:author="Max Lindmark" w:date="2021-05-31T17:31:00Z">
              <w:r w:rsidR="00677881">
                <w:rPr>
                  <w:rFonts w:cstheme="minorHAnsi"/>
                </w:rPr>
                <w:t>8</w:t>
              </w:r>
            </w:ins>
            <w:r w:rsidRPr="00B0509D">
              <w:rPr>
                <w:rFonts w:cstheme="minorHAnsi"/>
              </w:rPr>
              <w:t>)</w:t>
            </w:r>
          </w:p>
        </w:tc>
        <w:tc>
          <w:tcPr>
            <w:tcW w:w="0" w:type="auto"/>
          </w:tcPr>
          <w:p w14:paraId="37D8CC57" w14:textId="40316BC1"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92" w:author="Max Lindmark" w:date="2021-05-31T17:34:00Z">
              <w:r w:rsidRPr="00B0509D" w:rsidDel="00A852BB">
                <w:rPr>
                  <w:rFonts w:cstheme="minorHAnsi"/>
                </w:rPr>
                <w:delText>166</w:delText>
              </w:r>
            </w:del>
            <w:ins w:id="93" w:author="Max Lindmark" w:date="2021-05-31T17:34:00Z">
              <w:r w:rsidR="00A852BB" w:rsidRPr="00B0509D">
                <w:rPr>
                  <w:rFonts w:cstheme="minorHAnsi"/>
                </w:rPr>
                <w:t>16</w:t>
              </w:r>
              <w:r w:rsidR="00A852BB">
                <w:rPr>
                  <w:rFonts w:cstheme="minorHAnsi"/>
                </w:rPr>
                <w:t>5</w:t>
              </w:r>
            </w:ins>
            <w:r w:rsidRPr="00B0509D">
              <w:rPr>
                <w:rFonts w:cstheme="minorHAnsi"/>
              </w:rPr>
              <w:t>.</w:t>
            </w:r>
            <w:del w:id="94" w:author="Max Lindmark" w:date="2021-05-31T17:34:00Z">
              <w:r w:rsidRPr="00B0509D" w:rsidDel="00D02C6D">
                <w:rPr>
                  <w:rFonts w:cstheme="minorHAnsi"/>
                </w:rPr>
                <w:delText xml:space="preserve">1 </w:delText>
              </w:r>
            </w:del>
            <w:ins w:id="95" w:author="Max Lindmark" w:date="2021-05-31T17:34:00Z">
              <w:r w:rsidR="00D02C6D">
                <w:rPr>
                  <w:rFonts w:cstheme="minorHAnsi"/>
                </w:rPr>
                <w:t>8</w:t>
              </w:r>
              <w:r w:rsidR="00D02C6D" w:rsidRPr="00B0509D">
                <w:rPr>
                  <w:rFonts w:cstheme="minorHAnsi"/>
                </w:rPr>
                <w:t xml:space="preserve"> </w:t>
              </w:r>
            </w:ins>
            <w:r w:rsidRPr="00B0509D">
              <w:rPr>
                <w:rFonts w:cstheme="minorHAnsi"/>
              </w:rPr>
              <w:t>(726</w:t>
            </w:r>
            <w:ins w:id="96" w:author="Max Lindmark" w:date="2021-05-31T17:33:00Z">
              <w:r w:rsidR="00176849">
                <w:rPr>
                  <w:rFonts w:cstheme="minorHAnsi"/>
                </w:rPr>
                <w:t>.</w:t>
              </w:r>
            </w:ins>
            <w:del w:id="97" w:author="Max Lindmark" w:date="2021-05-31T17:33:00Z">
              <w:r w:rsidRPr="00B0509D" w:rsidDel="00176849">
                <w:rPr>
                  <w:rFonts w:cstheme="minorHAnsi"/>
                </w:rPr>
                <w:delText>.</w:delText>
              </w:r>
            </w:del>
            <w:ins w:id="98" w:author="Max Lindmark" w:date="2021-05-31T17:33:00Z">
              <w:r w:rsidR="00176849">
                <w:rPr>
                  <w:rFonts w:cstheme="minorHAnsi"/>
                </w:rPr>
                <w:t>4</w:t>
              </w:r>
            </w:ins>
            <w:del w:id="99" w:author="Max Lindmark" w:date="2021-05-31T17:33:00Z">
              <w:r w:rsidRPr="00B0509D" w:rsidDel="00176849">
                <w:rPr>
                  <w:rFonts w:cstheme="minorHAnsi"/>
                </w:rPr>
                <w:delText>3</w:delText>
              </w:r>
            </w:del>
            <w:r w:rsidRPr="00B0509D">
              <w:rPr>
                <w:rFonts w:cstheme="minorHAnsi"/>
              </w:rPr>
              <w:t>)</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4531B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65769491"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100" w:author="Max Lindmark" w:date="2021-05-31T17:32:00Z">
              <w:r w:rsidRPr="00B0509D" w:rsidDel="00674683">
                <w:rPr>
                  <w:rFonts w:cstheme="minorHAnsi"/>
                </w:rPr>
                <w:delText>38</w:delText>
              </w:r>
              <w:r w:rsidR="00D2783E" w:rsidRPr="00B0509D" w:rsidDel="00674683">
                <w:rPr>
                  <w:rFonts w:cstheme="minorHAnsi"/>
                </w:rPr>
                <w:delText>8</w:delText>
              </w:r>
            </w:del>
            <w:ins w:id="101" w:author="Max Lindmark" w:date="2021-05-31T17:32:00Z">
              <w:r w:rsidR="00674683" w:rsidRPr="00B0509D">
                <w:rPr>
                  <w:rFonts w:cstheme="minorHAnsi"/>
                </w:rPr>
                <w:t>38</w:t>
              </w:r>
              <w:r w:rsidR="00674683">
                <w:rPr>
                  <w:rFonts w:cstheme="minorHAnsi"/>
                </w:rPr>
                <w:t>6</w:t>
              </w:r>
            </w:ins>
            <w:r w:rsidRPr="00B0509D">
              <w:rPr>
                <w:rFonts w:cstheme="minorHAnsi"/>
              </w:rPr>
              <w:t>.</w:t>
            </w:r>
            <w:del w:id="102" w:author="Max Lindmark" w:date="2021-05-31T17:32:00Z">
              <w:r w:rsidR="003E2915" w:rsidRPr="00B0509D" w:rsidDel="002D03B9">
                <w:rPr>
                  <w:rFonts w:cstheme="minorHAnsi"/>
                </w:rPr>
                <w:delText>9</w:delText>
              </w:r>
              <w:r w:rsidRPr="00B0509D" w:rsidDel="002D03B9">
                <w:rPr>
                  <w:rFonts w:cstheme="minorHAnsi"/>
                </w:rPr>
                <w:delText xml:space="preserve"> </w:delText>
              </w:r>
            </w:del>
            <w:ins w:id="103" w:author="Max Lindmark" w:date="2021-05-31T17:32:00Z">
              <w:r w:rsidR="002D03B9">
                <w:rPr>
                  <w:rFonts w:cstheme="minorHAnsi"/>
                </w:rPr>
                <w:t>6</w:t>
              </w:r>
              <w:r w:rsidR="002D03B9" w:rsidRPr="00B0509D">
                <w:rPr>
                  <w:rFonts w:cstheme="minorHAnsi"/>
                </w:rPr>
                <w:t xml:space="preserve"> </w:t>
              </w:r>
            </w:ins>
            <w:r w:rsidRPr="00B0509D">
              <w:rPr>
                <w:rFonts w:cstheme="minorHAnsi"/>
              </w:rPr>
              <w:t>(</w:t>
            </w:r>
            <w:del w:id="104" w:author="Max Lindmark" w:date="2021-05-31T17:31:00Z">
              <w:r w:rsidRPr="00B0509D" w:rsidDel="00A67F14">
                <w:rPr>
                  <w:rFonts w:cstheme="minorHAnsi"/>
                </w:rPr>
                <w:delText>662</w:delText>
              </w:r>
            </w:del>
            <w:ins w:id="105" w:author="Max Lindmark" w:date="2021-05-31T17:31:00Z">
              <w:r w:rsidR="00A67F14" w:rsidRPr="00B0509D">
                <w:rPr>
                  <w:rFonts w:cstheme="minorHAnsi"/>
                </w:rPr>
                <w:t>66</w:t>
              </w:r>
              <w:r w:rsidR="00A67F14">
                <w:rPr>
                  <w:rFonts w:cstheme="minorHAnsi"/>
                </w:rPr>
                <w:t>1</w:t>
              </w:r>
            </w:ins>
            <w:r w:rsidRPr="00B0509D">
              <w:rPr>
                <w:rFonts w:cstheme="minorHAnsi"/>
              </w:rPr>
              <w:t>.</w:t>
            </w:r>
            <w:del w:id="106" w:author="Max Lindmark" w:date="2021-05-31T17:31:00Z">
              <w:r w:rsidR="006F3B63" w:rsidRPr="00B0509D" w:rsidDel="00412BA4">
                <w:rPr>
                  <w:rFonts w:cstheme="minorHAnsi"/>
                </w:rPr>
                <w:delText>1</w:delText>
              </w:r>
            </w:del>
            <w:ins w:id="107" w:author="Max Lindmark" w:date="2021-05-31T17:31:00Z">
              <w:r w:rsidR="00412BA4">
                <w:rPr>
                  <w:rFonts w:cstheme="minorHAnsi"/>
                </w:rPr>
                <w:t>2</w:t>
              </w:r>
            </w:ins>
            <w:r w:rsidRPr="00B0509D">
              <w:rPr>
                <w:rFonts w:cstheme="minorHAnsi"/>
              </w:rPr>
              <w:t>)</w:t>
            </w:r>
          </w:p>
        </w:tc>
        <w:tc>
          <w:tcPr>
            <w:tcW w:w="0" w:type="auto"/>
          </w:tcPr>
          <w:p w14:paraId="588BAA71" w14:textId="42F0900D"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108" w:author="Max Lindmark" w:date="2021-05-31T17:34:00Z">
              <w:r w:rsidRPr="00B0509D" w:rsidDel="00C31A36">
                <w:rPr>
                  <w:rFonts w:cstheme="minorHAnsi"/>
                </w:rPr>
                <w:delText>74</w:delText>
              </w:r>
            </w:del>
            <w:ins w:id="109" w:author="Max Lindmark" w:date="2021-05-31T17:34:00Z">
              <w:r w:rsidR="00C31A36" w:rsidRPr="00B0509D">
                <w:rPr>
                  <w:rFonts w:cstheme="minorHAnsi"/>
                </w:rPr>
                <w:t>7</w:t>
              </w:r>
              <w:r w:rsidR="00C31A36">
                <w:rPr>
                  <w:rFonts w:cstheme="minorHAnsi"/>
                </w:rPr>
                <w:t>3</w:t>
              </w:r>
            </w:ins>
            <w:r w:rsidRPr="00B0509D">
              <w:rPr>
                <w:rFonts w:cstheme="minorHAnsi"/>
              </w:rPr>
              <w:t>.</w:t>
            </w:r>
            <w:ins w:id="110" w:author="Max Lindmark" w:date="2021-05-31T17:34:00Z">
              <w:r w:rsidR="00C31A36">
                <w:rPr>
                  <w:rFonts w:cstheme="minorHAnsi"/>
                </w:rPr>
                <w:t>4</w:t>
              </w:r>
            </w:ins>
            <w:del w:id="111" w:author="Max Lindmark" w:date="2021-05-31T17:34:00Z">
              <w:r w:rsidRPr="00B0509D" w:rsidDel="00C31A36">
                <w:rPr>
                  <w:rFonts w:cstheme="minorHAnsi"/>
                </w:rPr>
                <w:delText>1</w:delText>
              </w:r>
            </w:del>
            <w:r w:rsidRPr="00B0509D">
              <w:rPr>
                <w:rFonts w:cstheme="minorHAnsi"/>
              </w:rPr>
              <w:t xml:space="preserve"> (634</w:t>
            </w:r>
            <w:del w:id="112" w:author="Max Lindmark" w:date="2021-05-31T17:33:00Z">
              <w:r w:rsidRPr="00B0509D" w:rsidDel="00C95A3E">
                <w:rPr>
                  <w:rFonts w:cstheme="minorHAnsi"/>
                </w:rPr>
                <w:delText>.4</w:delText>
              </w:r>
            </w:del>
            <w:r w:rsidRPr="00B0509D">
              <w:rPr>
                <w:rFonts w:cstheme="minorHAnsi"/>
              </w:rPr>
              <w:t>)</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4531B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50F8880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del w:id="113" w:author="Max Lindmark" w:date="2021-05-31T17:32:00Z">
              <w:r w:rsidRPr="00B0509D" w:rsidDel="007548C5">
                <w:rPr>
                  <w:rFonts w:cstheme="minorHAnsi"/>
                </w:rPr>
                <w:delText>68</w:delText>
              </w:r>
              <w:r w:rsidR="00287EA2" w:rsidRPr="00B0509D" w:rsidDel="007548C5">
                <w:rPr>
                  <w:rFonts w:cstheme="minorHAnsi"/>
                </w:rPr>
                <w:delText>2</w:delText>
              </w:r>
            </w:del>
            <w:ins w:id="114" w:author="Max Lindmark" w:date="2021-05-31T17:32:00Z">
              <w:r w:rsidR="007548C5" w:rsidRPr="00B0509D">
                <w:rPr>
                  <w:rFonts w:cstheme="minorHAnsi"/>
                </w:rPr>
                <w:t>68</w:t>
              </w:r>
              <w:r w:rsidR="007548C5">
                <w:rPr>
                  <w:rFonts w:cstheme="minorHAnsi"/>
                </w:rPr>
                <w:t>1</w:t>
              </w:r>
            </w:ins>
            <w:r w:rsidRPr="00B0509D">
              <w:rPr>
                <w:rFonts w:cstheme="minorHAnsi"/>
              </w:rPr>
              <w:t>.</w:t>
            </w:r>
            <w:del w:id="115" w:author="Max Lindmark" w:date="2021-05-31T17:32:00Z">
              <w:r w:rsidR="00234600" w:rsidRPr="00B0509D" w:rsidDel="007548C5">
                <w:rPr>
                  <w:rFonts w:cstheme="minorHAnsi"/>
                </w:rPr>
                <w:delText>2</w:delText>
              </w:r>
              <w:r w:rsidRPr="00B0509D" w:rsidDel="007548C5">
                <w:rPr>
                  <w:rFonts w:cstheme="minorHAnsi"/>
                </w:rPr>
                <w:delText xml:space="preserve"> </w:delText>
              </w:r>
            </w:del>
            <w:ins w:id="116" w:author="Max Lindmark" w:date="2021-05-31T17:32:00Z">
              <w:r w:rsidR="007548C5">
                <w:rPr>
                  <w:rFonts w:cstheme="minorHAnsi"/>
                </w:rPr>
                <w:t>5</w:t>
              </w:r>
              <w:r w:rsidR="007548C5" w:rsidRPr="00B0509D">
                <w:rPr>
                  <w:rFonts w:cstheme="minorHAnsi"/>
                </w:rPr>
                <w:t xml:space="preserve"> </w:t>
              </w:r>
            </w:ins>
            <w:r w:rsidRPr="00B0509D">
              <w:rPr>
                <w:rFonts w:cstheme="minorHAnsi"/>
              </w:rPr>
              <w:t>(</w:t>
            </w:r>
            <w:del w:id="117" w:author="Max Lindmark" w:date="2021-05-31T17:31:00Z">
              <w:r w:rsidRPr="00B0509D" w:rsidDel="009F2225">
                <w:rPr>
                  <w:rFonts w:cstheme="minorHAnsi"/>
                </w:rPr>
                <w:delText>955</w:delText>
              </w:r>
            </w:del>
            <w:ins w:id="118" w:author="Max Lindmark" w:date="2021-05-31T17:31:00Z">
              <w:r w:rsidR="009F2225" w:rsidRPr="00B0509D">
                <w:rPr>
                  <w:rFonts w:cstheme="minorHAnsi"/>
                </w:rPr>
                <w:t>95</w:t>
              </w:r>
              <w:r w:rsidR="009F2225">
                <w:rPr>
                  <w:rFonts w:cstheme="minorHAnsi"/>
                </w:rPr>
                <w:t>6</w:t>
              </w:r>
            </w:ins>
            <w:r w:rsidRPr="00B0509D">
              <w:rPr>
                <w:rFonts w:cstheme="minorHAnsi"/>
              </w:rPr>
              <w:t>.</w:t>
            </w:r>
            <w:del w:id="119" w:author="Max Lindmark" w:date="2021-05-31T17:31:00Z">
              <w:r w:rsidR="005B1FA2" w:rsidRPr="00B0509D" w:rsidDel="006665E5">
                <w:rPr>
                  <w:rFonts w:cstheme="minorHAnsi"/>
                </w:rPr>
                <w:delText>4</w:delText>
              </w:r>
            </w:del>
            <w:ins w:id="120" w:author="Max Lindmark" w:date="2021-05-31T17:31:00Z">
              <w:r w:rsidR="006665E5">
                <w:rPr>
                  <w:rFonts w:cstheme="minorHAnsi"/>
                </w:rPr>
                <w:t>1</w:t>
              </w:r>
            </w:ins>
            <w:r w:rsidRPr="00B0509D">
              <w:rPr>
                <w:rFonts w:cstheme="minorHAnsi"/>
              </w:rPr>
              <w:t>)</w:t>
            </w:r>
          </w:p>
        </w:tc>
        <w:tc>
          <w:tcPr>
            <w:tcW w:w="0" w:type="auto"/>
          </w:tcPr>
          <w:p w14:paraId="5273938B" w14:textId="6C3C25B0"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del w:id="121" w:author="Max Lindmark" w:date="2021-05-31T17:34:00Z">
              <w:r w:rsidRPr="00B0509D" w:rsidDel="004757D8">
                <w:rPr>
                  <w:rFonts w:cstheme="minorHAnsi"/>
                </w:rPr>
                <w:delText>.</w:delText>
              </w:r>
              <w:r w:rsidR="00E424C3" w:rsidRPr="00B0509D" w:rsidDel="004757D8">
                <w:rPr>
                  <w:rFonts w:cstheme="minorHAnsi"/>
                </w:rPr>
                <w:delText>9</w:delText>
              </w:r>
            </w:del>
            <w:r w:rsidRPr="00B0509D">
              <w:rPr>
                <w:rFonts w:cstheme="minorHAnsi"/>
              </w:rPr>
              <w:t xml:space="preserve"> (</w:t>
            </w:r>
            <w:del w:id="122" w:author="Max Lindmark" w:date="2021-05-31T17:33:00Z">
              <w:r w:rsidRPr="00B0509D" w:rsidDel="0043651E">
                <w:rPr>
                  <w:rFonts w:cstheme="minorHAnsi"/>
                </w:rPr>
                <w:delText>774</w:delText>
              </w:r>
            </w:del>
            <w:ins w:id="123" w:author="Max Lindmark" w:date="2021-05-31T17:33:00Z">
              <w:r w:rsidR="0043651E" w:rsidRPr="00B0509D">
                <w:rPr>
                  <w:rFonts w:cstheme="minorHAnsi"/>
                </w:rPr>
                <w:t>77</w:t>
              </w:r>
              <w:r w:rsidR="0043651E">
                <w:rPr>
                  <w:rFonts w:cstheme="minorHAnsi"/>
                </w:rPr>
                <w:t>3</w:t>
              </w:r>
            </w:ins>
            <w:r w:rsidRPr="00B0509D">
              <w:rPr>
                <w:rFonts w:cstheme="minorHAnsi"/>
              </w:rPr>
              <w:t>.</w:t>
            </w:r>
            <w:del w:id="124" w:author="Max Lindmark" w:date="2021-05-31T17:33:00Z">
              <w:r w:rsidRPr="00B0509D" w:rsidDel="00A06384">
                <w:rPr>
                  <w:rFonts w:cstheme="minorHAnsi"/>
                </w:rPr>
                <w:delText>2</w:delText>
              </w:r>
            </w:del>
            <w:ins w:id="125" w:author="Max Lindmark" w:date="2021-05-31T17:33:00Z">
              <w:r w:rsidR="00A06384">
                <w:rPr>
                  <w:rFonts w:cstheme="minorHAnsi"/>
                </w:rPr>
                <w:t>6</w:t>
              </w:r>
            </w:ins>
            <w:r w:rsidRPr="00B0509D">
              <w:rPr>
                <w:rFonts w:cstheme="minorHAnsi"/>
              </w:rPr>
              <w:t>)</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591A2F81" w14:textId="5693F0CD" w:rsidR="0071093B" w:rsidDel="007A419C" w:rsidRDefault="0071093B" w:rsidP="009B6C04">
      <w:pPr>
        <w:spacing w:line="480" w:lineRule="auto"/>
        <w:contextualSpacing/>
        <w:jc w:val="both"/>
        <w:rPr>
          <w:del w:id="126" w:author="Max Lindmark" w:date="2021-05-31T17:34:00Z"/>
          <w:b/>
          <w:bCs/>
        </w:rPr>
      </w:pPr>
    </w:p>
    <w:p w14:paraId="0489D160" w14:textId="77777777" w:rsidR="007A419C" w:rsidRDefault="007A419C" w:rsidP="009B6C04">
      <w:pPr>
        <w:spacing w:line="480" w:lineRule="auto"/>
        <w:contextualSpacing/>
        <w:jc w:val="both"/>
        <w:rPr>
          <w:ins w:id="127" w:author="Max Lindmark" w:date="2021-05-31T17:34:00Z"/>
          <w:b/>
          <w:bCs/>
        </w:rPr>
      </w:pPr>
    </w:p>
    <w:p w14:paraId="1A7DCA94" w14:textId="3BCAEA3D" w:rsidR="0071093B" w:rsidDel="007A419C" w:rsidRDefault="0071093B" w:rsidP="009B6C04">
      <w:pPr>
        <w:spacing w:line="480" w:lineRule="auto"/>
        <w:contextualSpacing/>
        <w:jc w:val="both"/>
        <w:rPr>
          <w:del w:id="128" w:author="Max Lindmark" w:date="2021-05-31T17:34:00Z"/>
          <w:b/>
          <w:bCs/>
        </w:rPr>
      </w:pPr>
    </w:p>
    <w:p w14:paraId="07E7925A" w14:textId="14FD1ED4" w:rsidR="0071093B" w:rsidDel="007A419C" w:rsidRDefault="0071093B" w:rsidP="009B6C04">
      <w:pPr>
        <w:spacing w:line="480" w:lineRule="auto"/>
        <w:contextualSpacing/>
        <w:jc w:val="both"/>
        <w:rPr>
          <w:del w:id="129" w:author="Max Lindmark" w:date="2021-05-31T17:34:00Z"/>
          <w:b/>
          <w:bCs/>
        </w:rPr>
      </w:pPr>
    </w:p>
    <w:p w14:paraId="2B26A43D" w14:textId="59E62EC8" w:rsidR="00F36284" w:rsidRPr="00B0509D" w:rsidRDefault="00F36284" w:rsidP="009B6C04">
      <w:pPr>
        <w:spacing w:line="480" w:lineRule="auto"/>
        <w:contextualSpacing/>
        <w:jc w:val="both"/>
      </w:pPr>
      <w:r w:rsidRPr="00260941">
        <w:rPr>
          <w:b/>
          <w:bCs/>
          <w:lang w:val="en-GB"/>
        </w:rPr>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4531BC"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4531BC"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69C5AC77" w14:textId="64AD292E" w:rsidR="00ED7296" w:rsidRPr="00B0509D" w:rsidRDefault="00226ED4" w:rsidP="009B6C04">
      <w:pPr>
        <w:pStyle w:val="ListParagraph"/>
        <w:spacing w:line="480" w:lineRule="auto"/>
        <w:ind w:left="360"/>
        <w:jc w:val="center"/>
        <w:rPr>
          <w:rFonts w:cstheme="minorHAnsi"/>
        </w:rPr>
      </w:pPr>
      <w:r w:rsidRPr="00B0509D">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A43B39" w:rsidRPr="00260941">
        <w:rPr>
          <w:rFonts w:cstheme="minorHAnsi"/>
          <w:i/>
          <w:iCs/>
          <w:lang w:val="en-GB"/>
        </w:rPr>
        <w:t xml:space="preserve">mass-specific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rPr>
        <w:lastRenderedPageBreak/>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130" w:name="_Toc62127575"/>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130"/>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1"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131" w:name="_Toc62127576"/>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131"/>
    </w:p>
    <w:p w14:paraId="21DF64F0" w14:textId="11D12545" w:rsidR="00706907" w:rsidRPr="00B0509D" w:rsidRDefault="003C0DA3" w:rsidP="009B6C04">
      <w:pPr>
        <w:spacing w:line="480" w:lineRule="auto"/>
        <w:contextualSpacing/>
        <w:jc w:val="center"/>
      </w:pPr>
      <w:r>
        <w:rPr>
          <w:noProof/>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rPr>
        <w:lastRenderedPageBreak/>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22FF832A" w:rsidR="00141279" w:rsidRPr="00B0509D" w:rsidRDefault="00E97EAA" w:rsidP="009B6C04">
      <w:pPr>
        <w:spacing w:line="480" w:lineRule="auto"/>
        <w:contextualSpacing/>
      </w:pPr>
      <w:r>
        <w:rPr>
          <w:noProof/>
        </w:rPr>
        <w:lastRenderedPageBreak/>
        <w:drawing>
          <wp:inline distT="0" distB="0" distL="0" distR="0" wp14:anchorId="3F57A685" wp14:editId="747BD296">
            <wp:extent cx="5731510" cy="57315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083CC25C" w:rsidR="004F0B1E" w:rsidRPr="00B0509D" w:rsidRDefault="00E97EAA" w:rsidP="009B6C04">
      <w:pPr>
        <w:spacing w:line="480" w:lineRule="auto"/>
        <w:contextualSpacing/>
      </w:pPr>
      <w:r>
        <w:rPr>
          <w:noProof/>
        </w:rPr>
        <w:lastRenderedPageBreak/>
        <w:drawing>
          <wp:inline distT="0" distB="0" distL="0" distR="0" wp14:anchorId="1DF8F4CD" wp14:editId="5826F87D">
            <wp:extent cx="5731510" cy="573151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32" w:name="_Toc62127577"/>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32"/>
    </w:p>
    <w:p w14:paraId="4BC2D365" w14:textId="3AA15C15" w:rsidR="007F6846" w:rsidRPr="00B0509D" w:rsidRDefault="008B3A41" w:rsidP="009B6C04">
      <w:pPr>
        <w:spacing w:line="480" w:lineRule="auto"/>
        <w:contextualSpacing/>
      </w:pPr>
      <w:r>
        <w:rPr>
          <w:noProof/>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rPr>
        <w:lastRenderedPageBreak/>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rPr>
        <w:lastRenderedPageBreak/>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rPr>
        <w:lastRenderedPageBreak/>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33" w:name="_Toc62127578"/>
      <w:r w:rsidRPr="00B0509D">
        <w:rPr>
          <w:rFonts w:cstheme="minorHAnsi"/>
          <w:i/>
          <w:iCs/>
          <w:sz w:val="22"/>
          <w:szCs w:val="22"/>
        </w:rPr>
        <w:lastRenderedPageBreak/>
        <w:t>Metabolic rate</w:t>
      </w:r>
      <w:bookmarkEnd w:id="133"/>
    </w:p>
    <w:p w14:paraId="2FA8677E" w14:textId="53E7A373" w:rsidR="009428CD" w:rsidRPr="00B0509D" w:rsidRDefault="00EC378B" w:rsidP="009B6C04">
      <w:pPr>
        <w:spacing w:line="480" w:lineRule="auto"/>
        <w:contextualSpacing/>
        <w:jc w:val="center"/>
      </w:pPr>
      <w:r>
        <w:rPr>
          <w:noProof/>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064C3379"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ins w:id="134" w:author="Max Lindmark" w:date="2021-05-31T13:50:00Z">
        <w:r w:rsidR="006A0198">
          <w:rPr>
            <w:i/>
            <w:iCs/>
            <w:lang w:val="en-GB"/>
          </w:rPr>
          <w:t xml:space="preserve">Note that </w:t>
        </w:r>
      </w:ins>
      <w:ins w:id="135" w:author="Max Lindmark" w:date="2021-05-31T13:51:00Z">
        <w:r w:rsidR="00215FF6">
          <w:rPr>
            <w:i/>
            <w:iCs/>
            <w:lang w:val="en-GB"/>
          </w:rPr>
          <w:t xml:space="preserve">species with routine </w:t>
        </w:r>
        <w:r w:rsidR="0093522E">
          <w:rPr>
            <w:i/>
            <w:iCs/>
            <w:lang w:val="en-GB"/>
          </w:rPr>
          <w:t xml:space="preserve">metabolism do not </w:t>
        </w:r>
      </w:ins>
      <w:ins w:id="136" w:author="Max Lindmark" w:date="2021-05-31T13:52:00Z">
        <w:r w:rsidR="0093522E">
          <w:rPr>
            <w:i/>
            <w:iCs/>
            <w:lang w:val="en-GB"/>
          </w:rPr>
          <w:t>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ins>
      <w:ins w:id="137" w:author="Max Lindmark" w:date="2021-05-31T13:50:00Z">
        <w:r w:rsidR="00EF7A2C">
          <w:rPr>
            <w:i/>
            <w:iCs/>
            <w:lang w:val="en-GB"/>
          </w:rPr>
          <w:t xml:space="preserve">parameters </w:t>
        </w:r>
      </w:ins>
      <w:ins w:id="138" w:author="Max Lindmark" w:date="2021-05-31T13:52:00Z">
        <w:r w:rsidR="00DF7C45">
          <w:rPr>
            <w:i/>
            <w:iCs/>
            <w:lang w:val="en-GB"/>
          </w:rPr>
          <w:t xml:space="preserve">in the graph </w:t>
        </w:r>
      </w:ins>
      <w:ins w:id="139" w:author="Max Lindmark" w:date="2021-05-31T13:51:00Z">
        <w:r w:rsidR="00EF7A2C">
          <w:rPr>
            <w:i/>
            <w:iCs/>
            <w:lang w:val="en-GB"/>
          </w:rPr>
          <w:t xml:space="preserve">have </w:t>
        </w:r>
      </w:ins>
      <m:oMath>
        <m:acc>
          <m:accPr>
            <m:ctrlPr>
              <w:ins w:id="140" w:author="Max Lindmark" w:date="2021-05-31T13:51:00Z">
                <w:rPr>
                  <w:rFonts w:ascii="Cambria Math" w:hAnsi="Cambria Math"/>
                  <w:i/>
                  <w:iCs/>
                </w:rPr>
              </w:ins>
            </m:ctrlPr>
          </m:accPr>
          <m:e>
            <m:r>
              <w:ins w:id="141" w:author="Max Lindmark" w:date="2021-05-31T13:51:00Z">
                <w:rPr>
                  <w:rFonts w:ascii="Cambria Math" w:hAnsi="Cambria Math"/>
                </w:rPr>
                <m:t>R</m:t>
              </w:ins>
            </m:r>
          </m:e>
        </m:acc>
      </m:oMath>
      <w:ins w:id="142" w:author="Max Lindmark" w:date="2021-05-31T13:51:00Z">
        <w:r w:rsidR="00565BEF">
          <w:rPr>
            <w:rFonts w:eastAsiaTheme="minorEastAsia"/>
            <w:i/>
            <w:iCs/>
          </w:rPr>
          <w:t xml:space="preserve"> values</w:t>
        </w:r>
      </w:ins>
      <w:ins w:id="143" w:author="Max Lindmark" w:date="2021-05-31T13:52:00Z">
        <w:r w:rsidR="00900B27">
          <w:rPr>
            <w:rFonts w:eastAsiaTheme="minorEastAsia"/>
            <w:i/>
            <w:iCs/>
          </w:rPr>
          <w:t>.</w:t>
        </w:r>
      </w:ins>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4357BB29" w:rsidR="00F55405" w:rsidRPr="00B0509D" w:rsidRDefault="00C458B2" w:rsidP="009B6C04">
      <w:pPr>
        <w:spacing w:line="480" w:lineRule="auto"/>
        <w:contextualSpacing/>
        <w:jc w:val="both"/>
        <w:rPr>
          <w:rFonts w:eastAsiaTheme="minorEastAsia"/>
        </w:rPr>
      </w:pPr>
      <w:r>
        <w:rPr>
          <w:rFonts w:eastAsiaTheme="minorEastAsia"/>
          <w:noProof/>
        </w:rPr>
        <w:lastRenderedPageBreak/>
        <w:drawing>
          <wp:inline distT="0" distB="0" distL="0" distR="0" wp14:anchorId="17B3F5D4" wp14:editId="1AC5B21A">
            <wp:extent cx="5731510" cy="5731510"/>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B1125AE" w:rsidR="007B634F" w:rsidRPr="00B0509D" w:rsidRDefault="00C458B2" w:rsidP="009B6C04">
      <w:pPr>
        <w:spacing w:line="480" w:lineRule="auto"/>
        <w:contextualSpacing/>
        <w:jc w:val="both"/>
      </w:pPr>
      <w:r>
        <w:rPr>
          <w:noProof/>
        </w:rPr>
        <w:lastRenderedPageBreak/>
        <w:drawing>
          <wp:inline distT="0" distB="0" distL="0" distR="0" wp14:anchorId="3BDF5F53" wp14:editId="2B55D0E8">
            <wp:extent cx="5731510" cy="5731510"/>
            <wp:effectExtent l="0" t="0" r="0" b="0"/>
            <wp:docPr id="40" name="Picture 40"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polyg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44" w:name="_Toc62127579"/>
      <w:r w:rsidRPr="00B0509D">
        <w:rPr>
          <w:rFonts w:cstheme="minorHAnsi"/>
          <w:i/>
          <w:iCs/>
          <w:sz w:val="22"/>
          <w:szCs w:val="22"/>
        </w:rPr>
        <w:lastRenderedPageBreak/>
        <w:t>Growth rate</w:t>
      </w:r>
      <w:bookmarkEnd w:id="144"/>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45" w:name="_Toc62127580"/>
      <w:r w:rsidRPr="00B0509D">
        <w:rPr>
          <w:rFonts w:cstheme="minorHAnsi"/>
          <w:i/>
          <w:iCs/>
          <w:sz w:val="22"/>
          <w:szCs w:val="22"/>
        </w:rPr>
        <w:lastRenderedPageBreak/>
        <w:t>Optimum growth temperature</w:t>
      </w:r>
      <w:bookmarkEnd w:id="145"/>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1"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46" w:name="_Toc62127581"/>
      <w:r w:rsidRPr="00260941">
        <w:rPr>
          <w:lang w:val="en-GB"/>
        </w:rPr>
        <w:lastRenderedPageBreak/>
        <w:t>References</w:t>
      </w:r>
      <w:bookmarkEnd w:id="146"/>
    </w:p>
    <w:p w14:paraId="4AE9F7A8" w14:textId="77777777" w:rsidR="00EB37F3" w:rsidRPr="00EB37F3" w:rsidRDefault="00ED74CA" w:rsidP="00EB37F3">
      <w:pPr>
        <w:pStyle w:val="Bibliography"/>
        <w:rPr>
          <w:lang w:val="en-GB"/>
        </w:rPr>
      </w:pPr>
      <w:r w:rsidRPr="00260941">
        <w:rPr>
          <w:lang w:val="en-GB"/>
        </w:rPr>
        <w:t xml:space="preserve"> </w:t>
      </w:r>
      <w:r w:rsidR="005F50F5">
        <w:fldChar w:fldCharType="begin"/>
      </w:r>
      <w:r w:rsidR="00EB37F3">
        <w:rPr>
          <w:lang w:val="en-GB"/>
        </w:rPr>
        <w:instrText xml:space="preserve"> ADDIN ZOTERO_BIBL {"uncited":[],"omitted":[],"custom":[]} CSL_BIBLIOGRAPHY </w:instrText>
      </w:r>
      <w:r w:rsidR="005F50F5">
        <w:fldChar w:fldCharType="separate"/>
      </w:r>
      <w:r w:rsidR="00EB37F3" w:rsidRPr="00EB37F3">
        <w:rPr>
          <w:lang w:val="en-GB"/>
        </w:rPr>
        <w:t>Árnason, T., Björnsson, B., Steinarsson, A. &amp; Oddgeirsson, M. (2009). Effects of temperature and body weight on growth rate and feed conversion ratio in turbot (</w:t>
      </w:r>
      <w:r w:rsidR="00EB37F3" w:rsidRPr="00EB37F3">
        <w:rPr>
          <w:i/>
          <w:iCs/>
          <w:lang w:val="en-GB"/>
        </w:rPr>
        <w:t>Scophthalmus maximus</w:t>
      </w:r>
      <w:r w:rsidR="00EB37F3" w:rsidRPr="00EB37F3">
        <w:rPr>
          <w:lang w:val="en-GB"/>
        </w:rPr>
        <w:t xml:space="preserve">). </w:t>
      </w:r>
      <w:r w:rsidR="00EB37F3" w:rsidRPr="00EB37F3">
        <w:rPr>
          <w:i/>
          <w:iCs/>
          <w:lang w:val="en-GB"/>
        </w:rPr>
        <w:t>Aquaculture</w:t>
      </w:r>
      <w:r w:rsidR="00EB37F3" w:rsidRPr="00EB37F3">
        <w:rPr>
          <w:lang w:val="en-GB"/>
        </w:rPr>
        <w:t>, 295, 218–225.</w:t>
      </w:r>
    </w:p>
    <w:p w14:paraId="0CCEC9D1" w14:textId="77777777" w:rsidR="00EB37F3" w:rsidRPr="00EB37F3" w:rsidRDefault="00EB37F3" w:rsidP="00EB37F3">
      <w:pPr>
        <w:pStyle w:val="Bibliography"/>
        <w:rPr>
          <w:lang w:val="en-GB"/>
        </w:rPr>
      </w:pPr>
      <w:r w:rsidRPr="00EB37F3">
        <w:rPr>
          <w:lang w:val="en-GB"/>
        </w:rPr>
        <w:t xml:space="preserve">Baldwin, N.S. (1957). Food Consumption and Growth of Brook Trout at Different Temperatures. </w:t>
      </w:r>
      <w:r w:rsidRPr="00EB37F3">
        <w:rPr>
          <w:i/>
          <w:iCs/>
          <w:lang w:val="en-GB"/>
        </w:rPr>
        <w:t>Transactions of the American Fisheries Society</w:t>
      </w:r>
      <w:r w:rsidRPr="00EB37F3">
        <w:rPr>
          <w:lang w:val="en-GB"/>
        </w:rPr>
        <w:t>, 86, 323–328.</w:t>
      </w:r>
    </w:p>
    <w:p w14:paraId="74210BF9" w14:textId="77777777" w:rsidR="00EB37F3" w:rsidRPr="00EB37F3" w:rsidRDefault="00EB37F3" w:rsidP="00EB37F3">
      <w:pPr>
        <w:pStyle w:val="Bibliography"/>
        <w:rPr>
          <w:lang w:val="en-GB"/>
        </w:rPr>
      </w:pPr>
      <w:r w:rsidRPr="00EB37F3">
        <w:rPr>
          <w:lang w:val="en-GB"/>
        </w:rPr>
        <w:t xml:space="preserve">Beamish, F.W.H. (1964). Respiration of fishes with special emphasis on standard oxygen consumption II. Influence of weight and temperature on respiration of several species’. </w:t>
      </w:r>
      <w:r w:rsidRPr="00EB37F3">
        <w:rPr>
          <w:i/>
          <w:iCs/>
          <w:lang w:val="en-GB"/>
        </w:rPr>
        <w:t>Canadian Journal of Zoology/Revue Canadienne de Zoologie</w:t>
      </w:r>
      <w:r w:rsidRPr="00EB37F3">
        <w:rPr>
          <w:lang w:val="en-GB"/>
        </w:rPr>
        <w:t>, 42, 177–188.</w:t>
      </w:r>
    </w:p>
    <w:p w14:paraId="32D54060" w14:textId="77777777" w:rsidR="00EB37F3" w:rsidRPr="00EB37F3" w:rsidRDefault="00EB37F3" w:rsidP="00EB37F3">
      <w:pPr>
        <w:pStyle w:val="Bibliography"/>
        <w:rPr>
          <w:lang w:val="en-GB"/>
        </w:rPr>
      </w:pPr>
      <w:r w:rsidRPr="00EB37F3">
        <w:rPr>
          <w:lang w:val="en-GB"/>
        </w:rPr>
        <w:t xml:space="preserve">Beamish, F.W.H. &amp; Mookherjii, P.S. (1964). Respiration of fishes with special emphasis on standard oxygen consumption: I. influence of weight and temperature on respiration of goldfish, </w:t>
      </w:r>
      <w:r w:rsidRPr="00EB37F3">
        <w:rPr>
          <w:i/>
          <w:iCs/>
          <w:lang w:val="en-GB"/>
        </w:rPr>
        <w:t>Carassius auratus</w:t>
      </w:r>
      <w:r w:rsidRPr="00EB37F3">
        <w:rPr>
          <w:lang w:val="en-GB"/>
        </w:rPr>
        <w:t xml:space="preserve"> l. </w:t>
      </w:r>
      <w:r w:rsidRPr="00EB37F3">
        <w:rPr>
          <w:i/>
          <w:iCs/>
          <w:lang w:val="en-GB"/>
        </w:rPr>
        <w:t>Can. J. Zool.</w:t>
      </w:r>
      <w:r w:rsidRPr="00EB37F3">
        <w:rPr>
          <w:lang w:val="en-GB"/>
        </w:rPr>
        <w:t>, 42, 161–175.</w:t>
      </w:r>
    </w:p>
    <w:p w14:paraId="3A137286" w14:textId="77777777" w:rsidR="00EB37F3" w:rsidRPr="00EB37F3" w:rsidRDefault="00EB37F3" w:rsidP="00EB37F3">
      <w:pPr>
        <w:pStyle w:val="Bibliography"/>
        <w:rPr>
          <w:lang w:val="en-GB"/>
        </w:rPr>
      </w:pPr>
      <w:r w:rsidRPr="00EB37F3">
        <w:rPr>
          <w:lang w:val="en-GB"/>
        </w:rPr>
        <w:t>Bermudes, M., Glencross, B., Austen, K. &amp; Hawkins, W. (2010). The effects of temperature and size on the growth, energy budget and waste outputs of barramundi (</w:t>
      </w:r>
      <w:r w:rsidRPr="00EB37F3">
        <w:rPr>
          <w:i/>
          <w:iCs/>
          <w:lang w:val="en-GB"/>
        </w:rPr>
        <w:t>Lates calcarifer</w:t>
      </w:r>
      <w:r w:rsidRPr="00EB37F3">
        <w:rPr>
          <w:lang w:val="en-GB"/>
        </w:rPr>
        <w:t xml:space="preserve">). </w:t>
      </w:r>
      <w:r w:rsidRPr="00EB37F3">
        <w:rPr>
          <w:i/>
          <w:iCs/>
          <w:lang w:val="en-GB"/>
        </w:rPr>
        <w:t>Aquaculture</w:t>
      </w:r>
      <w:r w:rsidRPr="00EB37F3">
        <w:rPr>
          <w:lang w:val="en-GB"/>
        </w:rPr>
        <w:t>, 306, 160–166.</w:t>
      </w:r>
    </w:p>
    <w:p w14:paraId="171D5BBE" w14:textId="77777777" w:rsidR="00EB37F3" w:rsidRPr="00EB37F3" w:rsidRDefault="00EB37F3" w:rsidP="00EB37F3">
      <w:pPr>
        <w:pStyle w:val="Bibliography"/>
        <w:rPr>
          <w:lang w:val="en-GB"/>
        </w:rPr>
      </w:pPr>
      <w:r w:rsidRPr="00EB37F3">
        <w:rPr>
          <w:lang w:val="en-GB"/>
        </w:rPr>
        <w:t xml:space="preserve">Binkowski, F.P. &amp; Rudstam, L.G. (1994). Maximum Daily Ration of Great Lakes Bloater. </w:t>
      </w:r>
      <w:r w:rsidRPr="00EB37F3">
        <w:rPr>
          <w:i/>
          <w:iCs/>
          <w:lang w:val="en-GB"/>
        </w:rPr>
        <w:t>Transactions of the American Fisheries Society</w:t>
      </w:r>
      <w:r w:rsidRPr="00EB37F3">
        <w:rPr>
          <w:lang w:val="en-GB"/>
        </w:rPr>
        <w:t>, 123, 335–343.</w:t>
      </w:r>
    </w:p>
    <w:p w14:paraId="5C55526D" w14:textId="77777777" w:rsidR="00EB37F3" w:rsidRPr="00EB37F3" w:rsidRDefault="00EB37F3" w:rsidP="00EB37F3">
      <w:pPr>
        <w:pStyle w:val="Bibliography"/>
        <w:rPr>
          <w:lang w:val="en-GB"/>
        </w:rPr>
      </w:pPr>
      <w:r w:rsidRPr="00EB37F3">
        <w:rPr>
          <w:lang w:val="en-GB"/>
        </w:rPr>
        <w:t>Björnsson, B., Steinarsson, A. &amp; Árnason, T. (2007). Growth model for Atlantic cod (</w:t>
      </w:r>
      <w:r w:rsidRPr="00EB37F3">
        <w:rPr>
          <w:i/>
          <w:iCs/>
          <w:lang w:val="en-GB"/>
        </w:rPr>
        <w:t>Gadus morhua</w:t>
      </w:r>
      <w:r w:rsidRPr="00EB37F3">
        <w:rPr>
          <w:lang w:val="en-GB"/>
        </w:rPr>
        <w:t xml:space="preserve">): Effects of temperature and body weight on growth rate. </w:t>
      </w:r>
      <w:r w:rsidRPr="00EB37F3">
        <w:rPr>
          <w:i/>
          <w:iCs/>
          <w:lang w:val="en-GB"/>
        </w:rPr>
        <w:t>Aquaculture</w:t>
      </w:r>
      <w:r w:rsidRPr="00EB37F3">
        <w:rPr>
          <w:lang w:val="en-GB"/>
        </w:rPr>
        <w:t>, 271, 216–226.</w:t>
      </w:r>
    </w:p>
    <w:p w14:paraId="50480799" w14:textId="77777777" w:rsidR="00EB37F3" w:rsidRPr="00EB37F3" w:rsidRDefault="00EB37F3" w:rsidP="00EB37F3">
      <w:pPr>
        <w:pStyle w:val="Bibliography"/>
        <w:rPr>
          <w:lang w:val="en-GB"/>
        </w:rPr>
      </w:pPr>
      <w:r w:rsidRPr="00EB37F3">
        <w:rPr>
          <w:lang w:val="en-GB"/>
        </w:rPr>
        <w:t>Björnsson, B. &amp; Tryggvadóttir, S.V. (1996). Effects of size on optimal temperature for growth and growth efficiency of immature Atlantic halibut (</w:t>
      </w:r>
      <w:r w:rsidRPr="00EB37F3">
        <w:rPr>
          <w:i/>
          <w:iCs/>
          <w:lang w:val="en-GB"/>
        </w:rPr>
        <w:t>Hippoglossus hippoglossus</w:t>
      </w:r>
      <w:r w:rsidRPr="00EB37F3">
        <w:rPr>
          <w:lang w:val="en-GB"/>
        </w:rPr>
        <w:t xml:space="preserve"> L.). </w:t>
      </w:r>
      <w:r w:rsidRPr="00EB37F3">
        <w:rPr>
          <w:i/>
          <w:iCs/>
          <w:lang w:val="en-GB"/>
        </w:rPr>
        <w:t>Aquaculture</w:t>
      </w:r>
      <w:r w:rsidRPr="00EB37F3">
        <w:rPr>
          <w:lang w:val="en-GB"/>
        </w:rPr>
        <w:t>, 142, 33–42.</w:t>
      </w:r>
    </w:p>
    <w:p w14:paraId="765856EA" w14:textId="77777777" w:rsidR="00EB37F3" w:rsidRPr="00EB37F3" w:rsidRDefault="00EB37F3" w:rsidP="00EB37F3">
      <w:pPr>
        <w:pStyle w:val="Bibliography"/>
        <w:rPr>
          <w:lang w:val="en-GB"/>
        </w:rPr>
      </w:pPr>
      <w:r w:rsidRPr="00EB37F3">
        <w:rPr>
          <w:lang w:val="en-GB"/>
        </w:rPr>
        <w:t xml:space="preserve">Brett, J.R., Shelbourn, J.E. &amp; Shoop, C.T. (1969). Growth rate and body composition of fingerling sockeye salmon, </w:t>
      </w:r>
      <w:r w:rsidRPr="00EB37F3">
        <w:rPr>
          <w:i/>
          <w:iCs/>
          <w:lang w:val="en-GB"/>
        </w:rPr>
        <w:t>Oncorhynchus nerka</w:t>
      </w:r>
      <w:r w:rsidRPr="00EB37F3">
        <w:rPr>
          <w:lang w:val="en-GB"/>
        </w:rPr>
        <w:t xml:space="preserve">, in relation to temperature and ration size. </w:t>
      </w:r>
      <w:r w:rsidRPr="00EB37F3">
        <w:rPr>
          <w:i/>
          <w:iCs/>
          <w:lang w:val="en-GB"/>
        </w:rPr>
        <w:t>J. Fish. Res. Bd. Can.</w:t>
      </w:r>
      <w:r w:rsidRPr="00EB37F3">
        <w:rPr>
          <w:lang w:val="en-GB"/>
        </w:rPr>
        <w:t>, 26, 2363–2394.</w:t>
      </w:r>
    </w:p>
    <w:p w14:paraId="360B4326" w14:textId="77777777" w:rsidR="00EB37F3" w:rsidRPr="00EB37F3" w:rsidRDefault="00EB37F3" w:rsidP="00EB37F3">
      <w:pPr>
        <w:pStyle w:val="Bibliography"/>
        <w:rPr>
          <w:lang w:val="en-GB"/>
        </w:rPr>
      </w:pPr>
      <w:r w:rsidRPr="00EB37F3">
        <w:rPr>
          <w:lang w:val="en-GB"/>
        </w:rPr>
        <w:t xml:space="preserve">Chipps, S.R. &amp; Wahl, D.H. (2004). Development and Evaluation of a Western Mosquitofish Bioenergetics Model. </w:t>
      </w:r>
      <w:r w:rsidRPr="00EB37F3">
        <w:rPr>
          <w:i/>
          <w:iCs/>
          <w:lang w:val="en-GB"/>
        </w:rPr>
        <w:t>Transactions of the American Fisheries Society</w:t>
      </w:r>
      <w:r w:rsidRPr="00EB37F3">
        <w:rPr>
          <w:lang w:val="en-GB"/>
        </w:rPr>
        <w:t>, 133, 1150–1162.</w:t>
      </w:r>
    </w:p>
    <w:p w14:paraId="691BD142" w14:textId="77777777" w:rsidR="00EB37F3" w:rsidRPr="00EB37F3" w:rsidRDefault="00EB37F3" w:rsidP="00EB37F3">
      <w:pPr>
        <w:pStyle w:val="Bibliography"/>
        <w:rPr>
          <w:lang w:val="en-GB"/>
        </w:rPr>
      </w:pPr>
      <w:r w:rsidRPr="00EB37F3">
        <w:rPr>
          <w:lang w:val="en-GB"/>
        </w:rPr>
        <w:t xml:space="preserve">Cui, Y. &amp; Wootton, R.J. (1988). Bioenergetics of growth of a cyprinid, </w:t>
      </w:r>
      <w:r w:rsidRPr="00EB37F3">
        <w:rPr>
          <w:i/>
          <w:iCs/>
          <w:lang w:val="en-GB"/>
        </w:rPr>
        <w:t>Phoxinus phoxinus</w:t>
      </w:r>
      <w:r w:rsidRPr="00EB37F3">
        <w:rPr>
          <w:lang w:val="en-GB"/>
        </w:rPr>
        <w:t xml:space="preserve">: the effect of ration, temperature and body size on food consumption, faecal production and nitrogenous excretion. </w:t>
      </w:r>
      <w:r w:rsidRPr="00EB37F3">
        <w:rPr>
          <w:i/>
          <w:iCs/>
          <w:lang w:val="en-GB"/>
        </w:rPr>
        <w:t>J Fish Biology</w:t>
      </w:r>
      <w:r w:rsidRPr="00EB37F3">
        <w:rPr>
          <w:lang w:val="en-GB"/>
        </w:rPr>
        <w:t>, 33, 431–443.</w:t>
      </w:r>
    </w:p>
    <w:p w14:paraId="6B37C39D" w14:textId="77777777" w:rsidR="00EB37F3" w:rsidRPr="00EB37F3" w:rsidRDefault="00EB37F3" w:rsidP="00EB37F3">
      <w:pPr>
        <w:pStyle w:val="Bibliography"/>
        <w:rPr>
          <w:lang w:val="en-GB"/>
        </w:rPr>
      </w:pPr>
      <w:r w:rsidRPr="00EB37F3">
        <w:rPr>
          <w:lang w:val="en-GB"/>
        </w:rPr>
        <w:t xml:space="preserve">Degani, G., Gallagher, M.L. &amp; Meltzer, A. (1989). The influence of body size and temperature on oxygen consumption of the European eel, </w:t>
      </w:r>
      <w:r w:rsidRPr="00EB37F3">
        <w:rPr>
          <w:i/>
          <w:iCs/>
          <w:lang w:val="en-GB"/>
        </w:rPr>
        <w:t>Anguilla anguilla</w:t>
      </w:r>
      <w:r w:rsidRPr="00EB37F3">
        <w:rPr>
          <w:lang w:val="en-GB"/>
        </w:rPr>
        <w:t xml:space="preserve">. </w:t>
      </w:r>
      <w:r w:rsidRPr="00EB37F3">
        <w:rPr>
          <w:i/>
          <w:iCs/>
          <w:lang w:val="en-GB"/>
        </w:rPr>
        <w:t>J Fish Biology</w:t>
      </w:r>
      <w:r w:rsidRPr="00EB37F3">
        <w:rPr>
          <w:lang w:val="en-GB"/>
        </w:rPr>
        <w:t>, 34, 19–24.</w:t>
      </w:r>
    </w:p>
    <w:p w14:paraId="55585ACA" w14:textId="77777777" w:rsidR="00EB37F3" w:rsidRPr="00EB37F3" w:rsidRDefault="00EB37F3" w:rsidP="00EB37F3">
      <w:pPr>
        <w:pStyle w:val="Bibliography"/>
        <w:rPr>
          <w:lang w:val="en-GB"/>
        </w:rPr>
      </w:pPr>
      <w:r w:rsidRPr="00EB37F3">
        <w:rPr>
          <w:lang w:val="en-GB"/>
        </w:rPr>
        <w:t xml:space="preserve">Deslauriers, D., Chipps, S.R., Breck, J.E., Rice, J.A. &amp; Madenjian, C.P. (2017). Fish Bioenergetics 4.0: An R-Based Modeling Application. </w:t>
      </w:r>
      <w:r w:rsidRPr="00EB37F3">
        <w:rPr>
          <w:i/>
          <w:iCs/>
          <w:lang w:val="en-GB"/>
        </w:rPr>
        <w:t>Fisheries</w:t>
      </w:r>
      <w:r w:rsidRPr="00EB37F3">
        <w:rPr>
          <w:lang w:val="en-GB"/>
        </w:rPr>
        <w:t>, 42, 586–596.</w:t>
      </w:r>
    </w:p>
    <w:p w14:paraId="399FE1DB" w14:textId="77777777" w:rsidR="00EB37F3" w:rsidRPr="00EB37F3" w:rsidRDefault="00EB37F3" w:rsidP="00EB37F3">
      <w:pPr>
        <w:pStyle w:val="Bibliography"/>
        <w:rPr>
          <w:lang w:val="en-GB"/>
        </w:rPr>
      </w:pPr>
      <w:r w:rsidRPr="00EB37F3">
        <w:rPr>
          <w:lang w:val="en-GB"/>
        </w:rPr>
        <w:t xml:space="preserve">Du Perez, H., H., McLachlan, A. &amp; Marais, J.F.K. (1986). Oxygen consumption of a shallow water teleost, the spotted grunter, </w:t>
      </w:r>
      <w:r w:rsidRPr="00EB37F3">
        <w:rPr>
          <w:i/>
          <w:iCs/>
          <w:lang w:val="en-GB"/>
        </w:rPr>
        <w:t>Pomadysis commersonni</w:t>
      </w:r>
      <w:r w:rsidRPr="00EB37F3">
        <w:rPr>
          <w:lang w:val="en-GB"/>
        </w:rPr>
        <w:t xml:space="preserve"> (Lacépéde, 1802). </w:t>
      </w:r>
      <w:r w:rsidRPr="00EB37F3">
        <w:rPr>
          <w:i/>
          <w:iCs/>
          <w:lang w:val="en-GB"/>
        </w:rPr>
        <w:t>Comparative Biochemistry and Physiology</w:t>
      </w:r>
      <w:r w:rsidRPr="00EB37F3">
        <w:rPr>
          <w:lang w:val="en-GB"/>
        </w:rPr>
        <w:t>, 84a, 61–70.</w:t>
      </w:r>
    </w:p>
    <w:p w14:paraId="45A86CAB" w14:textId="77777777" w:rsidR="00EB37F3" w:rsidRPr="00EB37F3" w:rsidRDefault="00EB37F3" w:rsidP="00EB37F3">
      <w:pPr>
        <w:pStyle w:val="Bibliography"/>
        <w:rPr>
          <w:lang w:val="en-GB"/>
        </w:rPr>
      </w:pPr>
      <w:r w:rsidRPr="00EB37F3">
        <w:rPr>
          <w:lang w:val="en-GB"/>
        </w:rPr>
        <w:t xml:space="preserve">Duston, J., Astatkie, T. &amp; MacIsaac, P.F. (2004). Effect of body size on growth and food conversion of juvenile striped bass reared at 16–28 °C in freshwater and seawater. </w:t>
      </w:r>
      <w:r w:rsidRPr="00EB37F3">
        <w:rPr>
          <w:i/>
          <w:iCs/>
          <w:lang w:val="en-GB"/>
        </w:rPr>
        <w:t>Aquaculture</w:t>
      </w:r>
      <w:r w:rsidRPr="00EB37F3">
        <w:rPr>
          <w:lang w:val="en-GB"/>
        </w:rPr>
        <w:t>, 234, 589–600.</w:t>
      </w:r>
    </w:p>
    <w:p w14:paraId="695DBB5A" w14:textId="77777777" w:rsidR="00EB37F3" w:rsidRPr="00EB37F3" w:rsidRDefault="00EB37F3" w:rsidP="00EB37F3">
      <w:pPr>
        <w:pStyle w:val="Bibliography"/>
        <w:rPr>
          <w:lang w:val="en-GB"/>
        </w:rPr>
      </w:pPr>
      <w:r w:rsidRPr="00EB37F3">
        <w:rPr>
          <w:lang w:val="en-GB"/>
        </w:rPr>
        <w:t>Elliott, J.M. (1976). The Energetics of Feeding, Metabolism and Growth of Brown Trout (</w:t>
      </w:r>
      <w:r w:rsidRPr="00EB37F3">
        <w:rPr>
          <w:i/>
          <w:iCs/>
          <w:lang w:val="en-GB"/>
        </w:rPr>
        <w:t>Salmo trutta</w:t>
      </w:r>
      <w:r w:rsidRPr="00EB37F3">
        <w:rPr>
          <w:lang w:val="en-GB"/>
        </w:rPr>
        <w:t xml:space="preserve"> L.) in Relation to Body Weight, Water Temperature and Ration Size. </w:t>
      </w:r>
      <w:r w:rsidRPr="00EB37F3">
        <w:rPr>
          <w:i/>
          <w:iCs/>
          <w:lang w:val="en-GB"/>
        </w:rPr>
        <w:t>The Journal of Animal Ecology</w:t>
      </w:r>
      <w:r w:rsidRPr="00EB37F3">
        <w:rPr>
          <w:lang w:val="en-GB"/>
        </w:rPr>
        <w:t>, 45, 923.</w:t>
      </w:r>
    </w:p>
    <w:p w14:paraId="4BE966BA" w14:textId="77777777" w:rsidR="00EB37F3" w:rsidRPr="00EB37F3" w:rsidRDefault="00EB37F3" w:rsidP="00EB37F3">
      <w:pPr>
        <w:pStyle w:val="Bibliography"/>
        <w:rPr>
          <w:lang w:val="en-GB"/>
        </w:rPr>
      </w:pPr>
      <w:r w:rsidRPr="00EB37F3">
        <w:rPr>
          <w:lang w:val="en-GB"/>
        </w:rPr>
        <w:t xml:space="preserve">Froese, R. &amp; Pauly, D. (2019). </w:t>
      </w:r>
      <w:r w:rsidRPr="00EB37F3">
        <w:rPr>
          <w:i/>
          <w:iCs/>
          <w:lang w:val="en-GB"/>
        </w:rPr>
        <w:t>Editors. FishBase</w:t>
      </w:r>
      <w:r w:rsidRPr="00EB37F3">
        <w:rPr>
          <w:lang w:val="en-GB"/>
        </w:rPr>
        <w:t>. World Wide Web electronic publication. www.fishbase.org, (12/2019).</w:t>
      </w:r>
    </w:p>
    <w:p w14:paraId="5416D126" w14:textId="77777777" w:rsidR="00EB37F3" w:rsidRPr="00EB37F3" w:rsidRDefault="00EB37F3" w:rsidP="00EB37F3">
      <w:pPr>
        <w:pStyle w:val="Bibliography"/>
        <w:rPr>
          <w:lang w:val="en-GB"/>
        </w:rPr>
      </w:pPr>
      <w:r w:rsidRPr="00EB37F3">
        <w:rPr>
          <w:lang w:val="en-GB"/>
        </w:rPr>
        <w:lastRenderedPageBreak/>
        <w:t xml:space="preserve">Froese, R., Thorson, J.T. &amp; Reyes, R.B. (2014). A Bayesian approach for estimating length‐weight relationships in fishes. </w:t>
      </w:r>
      <w:r w:rsidRPr="00EB37F3">
        <w:rPr>
          <w:i/>
          <w:iCs/>
          <w:lang w:val="en-GB"/>
        </w:rPr>
        <w:t>Journal of Applied Ichthyology</w:t>
      </w:r>
      <w:r w:rsidRPr="00EB37F3">
        <w:rPr>
          <w:lang w:val="en-GB"/>
        </w:rPr>
        <w:t>, 30, 78–85.</w:t>
      </w:r>
    </w:p>
    <w:p w14:paraId="0A628802" w14:textId="77777777" w:rsidR="00EB37F3" w:rsidRPr="00EB37F3" w:rsidRDefault="00EB37F3" w:rsidP="00EB37F3">
      <w:pPr>
        <w:pStyle w:val="Bibliography"/>
        <w:rPr>
          <w:lang w:val="en-GB"/>
        </w:rPr>
      </w:pPr>
      <w:r w:rsidRPr="00EB37F3">
        <w:rPr>
          <w:lang w:val="en-GB"/>
        </w:rPr>
        <w:t xml:space="preserve">From, J. &amp; Rasmussen, G. (1984). A growth model, gastric evacuation, and body composition in rainbow trout, </w:t>
      </w:r>
      <w:r w:rsidRPr="00EB37F3">
        <w:rPr>
          <w:i/>
          <w:iCs/>
          <w:lang w:val="en-GB"/>
        </w:rPr>
        <w:t>Salmo gairdneri</w:t>
      </w:r>
      <w:r w:rsidRPr="00EB37F3">
        <w:rPr>
          <w:lang w:val="en-GB"/>
        </w:rPr>
        <w:t xml:space="preserve"> Richardson, 1836. </w:t>
      </w:r>
      <w:r w:rsidRPr="00EB37F3">
        <w:rPr>
          <w:i/>
          <w:iCs/>
          <w:lang w:val="en-GB"/>
        </w:rPr>
        <w:t>Dana</w:t>
      </w:r>
      <w:r w:rsidRPr="00EB37F3">
        <w:rPr>
          <w:lang w:val="en-GB"/>
        </w:rPr>
        <w:t>, 3, 61–139.</w:t>
      </w:r>
    </w:p>
    <w:p w14:paraId="0108691B" w14:textId="77777777" w:rsidR="00EB37F3" w:rsidRPr="00EB37F3" w:rsidRDefault="00EB37F3" w:rsidP="00EB37F3">
      <w:pPr>
        <w:pStyle w:val="Bibliography"/>
        <w:rPr>
          <w:lang w:val="en-GB"/>
        </w:rPr>
      </w:pPr>
      <w:r w:rsidRPr="00EB37F3">
        <w:rPr>
          <w:lang w:val="en-GB"/>
        </w:rPr>
        <w:t xml:space="preserve">Glencross, B.D. &amp; Felsing, M. (2006). Influence of fish size and water temperature on the metabolic demand for oxygen by barramundi, </w:t>
      </w:r>
      <w:r w:rsidRPr="00EB37F3">
        <w:rPr>
          <w:i/>
          <w:iCs/>
          <w:lang w:val="en-GB"/>
        </w:rPr>
        <w:t>Lates calcarifer</w:t>
      </w:r>
      <w:r w:rsidRPr="00EB37F3">
        <w:rPr>
          <w:lang w:val="en-GB"/>
        </w:rPr>
        <w:t xml:space="preserve"> (Bloch), in freshwater. </w:t>
      </w:r>
      <w:r w:rsidRPr="00EB37F3">
        <w:rPr>
          <w:i/>
          <w:iCs/>
          <w:lang w:val="en-GB"/>
        </w:rPr>
        <w:t>Aquaculture Res</w:t>
      </w:r>
      <w:r w:rsidRPr="00EB37F3">
        <w:rPr>
          <w:lang w:val="en-GB"/>
        </w:rPr>
        <w:t>, 37, 1055–1062.</w:t>
      </w:r>
    </w:p>
    <w:p w14:paraId="3AB4E303" w14:textId="77777777" w:rsidR="00EB37F3" w:rsidRPr="00EB37F3" w:rsidRDefault="00EB37F3" w:rsidP="00EB37F3">
      <w:pPr>
        <w:pStyle w:val="Bibliography"/>
        <w:rPr>
          <w:lang w:val="en-GB"/>
        </w:rPr>
      </w:pPr>
      <w:r w:rsidRPr="00EB37F3">
        <w:rPr>
          <w:lang w:val="en-GB"/>
        </w:rPr>
        <w:t xml:space="preserve">Glover, D.C., DeVries, D.R. &amp; Wright, R.A. (2012). Effects of temperature, salinity and body size on routine metabolism of coastal largemouth bass </w:t>
      </w:r>
      <w:r w:rsidRPr="00EB37F3">
        <w:rPr>
          <w:i/>
          <w:iCs/>
          <w:lang w:val="en-GB"/>
        </w:rPr>
        <w:t>Micropterus salmoides</w:t>
      </w:r>
      <w:r w:rsidRPr="00EB37F3">
        <w:rPr>
          <w:lang w:val="en-GB"/>
        </w:rPr>
        <w:t xml:space="preserve">. </w:t>
      </w:r>
      <w:r w:rsidRPr="00EB37F3">
        <w:rPr>
          <w:i/>
          <w:iCs/>
          <w:lang w:val="en-GB"/>
        </w:rPr>
        <w:t>Journal of Fish Biology</w:t>
      </w:r>
      <w:r w:rsidRPr="00EB37F3">
        <w:rPr>
          <w:lang w:val="en-GB"/>
        </w:rPr>
        <w:t>, 81, 1463–1478.</w:t>
      </w:r>
    </w:p>
    <w:p w14:paraId="4875B864" w14:textId="77777777" w:rsidR="00EB37F3" w:rsidRPr="00EB37F3" w:rsidRDefault="00EB37F3" w:rsidP="00EB37F3">
      <w:pPr>
        <w:pStyle w:val="Bibliography"/>
        <w:rPr>
          <w:lang w:val="en-GB"/>
        </w:rPr>
      </w:pPr>
      <w:r w:rsidRPr="00EB37F3">
        <w:rPr>
          <w:lang w:val="en-GB"/>
        </w:rPr>
        <w:t xml:space="preserve">Handeland, S.O., Imsland, A.K. &amp; Stefansson, S.O. (2008). The effect of temperature and fish size on growth, feed intake, food conversion efficiency and stomach evacuation rate of Atlantic salmon post-smolts. </w:t>
      </w:r>
      <w:r w:rsidRPr="00EB37F3">
        <w:rPr>
          <w:i/>
          <w:iCs/>
          <w:lang w:val="en-GB"/>
        </w:rPr>
        <w:t>Aquaculture</w:t>
      </w:r>
      <w:r w:rsidRPr="00EB37F3">
        <w:rPr>
          <w:lang w:val="en-GB"/>
        </w:rPr>
        <w:t>, 283, 36–42.</w:t>
      </w:r>
    </w:p>
    <w:p w14:paraId="672FB283" w14:textId="77777777" w:rsidR="00EB37F3" w:rsidRPr="00EB37F3" w:rsidRDefault="00EB37F3" w:rsidP="00EB37F3">
      <w:pPr>
        <w:pStyle w:val="Bibliography"/>
        <w:rPr>
          <w:lang w:val="en-GB"/>
        </w:rPr>
      </w:pPr>
      <w:r w:rsidRPr="00EB37F3">
        <w:rPr>
          <w:lang w:val="en-GB"/>
        </w:rPr>
        <w:t xml:space="preserve">Hayward, R.S. &amp; Arnold, E. (1996). Temperature Dependence of Maximum Daily Consumption in White Crappie: Implications for Fisheries Management. </w:t>
      </w:r>
      <w:r w:rsidRPr="00EB37F3">
        <w:rPr>
          <w:i/>
          <w:iCs/>
          <w:lang w:val="en-GB"/>
        </w:rPr>
        <w:t>Transactions of the American Fisheries Society</w:t>
      </w:r>
      <w:r w:rsidRPr="00EB37F3">
        <w:rPr>
          <w:lang w:val="en-GB"/>
        </w:rPr>
        <w:t>, 125, 132–138.</w:t>
      </w:r>
    </w:p>
    <w:p w14:paraId="2BE031CB" w14:textId="77777777" w:rsidR="00EB37F3" w:rsidRPr="00EB37F3" w:rsidRDefault="00EB37F3" w:rsidP="00EB37F3">
      <w:pPr>
        <w:pStyle w:val="Bibliography"/>
        <w:rPr>
          <w:lang w:val="en-GB"/>
        </w:rPr>
      </w:pPr>
      <w:r w:rsidRPr="00EB37F3">
        <w:rPr>
          <w:lang w:val="en-GB"/>
        </w:rPr>
        <w:t xml:space="preserve">Heuton, M., Ayala, L., Morante, A., Dayton, K., Jones, A.C., Hunt, J.R., </w:t>
      </w:r>
      <w:r w:rsidRPr="00EB37F3">
        <w:rPr>
          <w:i/>
          <w:iCs/>
          <w:lang w:val="en-GB"/>
        </w:rPr>
        <w:t>et al.</w:t>
      </w:r>
      <w:r w:rsidRPr="00EB37F3">
        <w:rPr>
          <w:lang w:val="en-GB"/>
        </w:rPr>
        <w:t xml:space="preserve"> (2018). Oxygen consumption of desert pupfish at ecologically relevant temperatures suggests a significant role for anaerobic metabolism. </w:t>
      </w:r>
      <w:r w:rsidRPr="00EB37F3">
        <w:rPr>
          <w:i/>
          <w:iCs/>
          <w:lang w:val="en-GB"/>
        </w:rPr>
        <w:t>J Comp Physiol B</w:t>
      </w:r>
      <w:r w:rsidRPr="00EB37F3">
        <w:rPr>
          <w:lang w:val="en-GB"/>
        </w:rPr>
        <w:t>, 188, 821–830.</w:t>
      </w:r>
    </w:p>
    <w:p w14:paraId="52E3094B" w14:textId="77777777" w:rsidR="00EB37F3" w:rsidRPr="00EB37F3" w:rsidRDefault="00EB37F3" w:rsidP="00EB37F3">
      <w:pPr>
        <w:pStyle w:val="Bibliography"/>
        <w:rPr>
          <w:lang w:val="en-GB"/>
        </w:rPr>
      </w:pPr>
      <w:r w:rsidRPr="00EB37F3">
        <w:rPr>
          <w:lang w:val="en-GB"/>
        </w:rPr>
        <w:t xml:space="preserve">Horodysky, A.Z., Brill, R.W., Bushnell, P.G., Musick, J.A. &amp; Latour, R.J. (2011). Comparative metabolic rates of common western North Atlantic Ocean sciaenid fishes. </w:t>
      </w:r>
      <w:r w:rsidRPr="00EB37F3">
        <w:rPr>
          <w:i/>
          <w:iCs/>
          <w:lang w:val="en-GB"/>
        </w:rPr>
        <w:t>Journal of Fish Biology</w:t>
      </w:r>
      <w:r w:rsidRPr="00EB37F3">
        <w:rPr>
          <w:lang w:val="en-GB"/>
        </w:rPr>
        <w:t>, 79, 235–255.</w:t>
      </w:r>
    </w:p>
    <w:p w14:paraId="6AE86633" w14:textId="77777777" w:rsidR="00EB37F3" w:rsidRPr="00EB37F3" w:rsidRDefault="00EB37F3" w:rsidP="00EB37F3">
      <w:pPr>
        <w:pStyle w:val="Bibliography"/>
        <w:rPr>
          <w:lang w:val="en-GB"/>
        </w:rPr>
      </w:pPr>
      <w:r w:rsidRPr="00EB37F3">
        <w:rPr>
          <w:lang w:val="en-GB"/>
        </w:rPr>
        <w:t xml:space="preserve">Imsland, A.K., Foss, A., Sparboe, L.O. &amp; Sigurdsson, S. (2006). The effect of temperature and fish size on growth and feed efficiency ratio of juvenile spotted wolffish </w:t>
      </w:r>
      <w:r w:rsidRPr="00EB37F3">
        <w:rPr>
          <w:i/>
          <w:iCs/>
          <w:lang w:val="en-GB"/>
        </w:rPr>
        <w:t>Anarhichas minor</w:t>
      </w:r>
      <w:r w:rsidRPr="00EB37F3">
        <w:rPr>
          <w:lang w:val="en-GB"/>
        </w:rPr>
        <w:t xml:space="preserve">. </w:t>
      </w:r>
      <w:r w:rsidRPr="00EB37F3">
        <w:rPr>
          <w:i/>
          <w:iCs/>
          <w:lang w:val="en-GB"/>
        </w:rPr>
        <w:t>J Fish Biology</w:t>
      </w:r>
      <w:r w:rsidRPr="00EB37F3">
        <w:rPr>
          <w:lang w:val="en-GB"/>
        </w:rPr>
        <w:t>, 68, 1107–1122.</w:t>
      </w:r>
    </w:p>
    <w:p w14:paraId="70A59834" w14:textId="77777777" w:rsidR="00EB37F3" w:rsidRPr="00EB37F3" w:rsidRDefault="00EB37F3" w:rsidP="00EB37F3">
      <w:pPr>
        <w:pStyle w:val="Bibliography"/>
        <w:rPr>
          <w:lang w:val="en-GB"/>
        </w:rPr>
      </w:pPr>
      <w:r w:rsidRPr="00EB37F3">
        <w:rPr>
          <w:lang w:val="en-GB"/>
        </w:rPr>
        <w:t xml:space="preserve">Iwata, N., Kikuchi, K., Honda, H., Kiyono, M. &amp; Kurokura, H. (1994). Effects of temperature on the growth of Japanese flounder. </w:t>
      </w:r>
      <w:r w:rsidRPr="00EB37F3">
        <w:rPr>
          <w:i/>
          <w:iCs/>
          <w:lang w:val="en-GB"/>
        </w:rPr>
        <w:t>Fisheries science</w:t>
      </w:r>
      <w:r w:rsidRPr="00EB37F3">
        <w:rPr>
          <w:lang w:val="en-GB"/>
        </w:rPr>
        <w:t>, 60, 527–531.</w:t>
      </w:r>
    </w:p>
    <w:p w14:paraId="1BCCEF77" w14:textId="77777777" w:rsidR="00EB37F3" w:rsidRPr="00EB37F3" w:rsidRDefault="00EB37F3" w:rsidP="00EB37F3">
      <w:pPr>
        <w:pStyle w:val="Bibliography"/>
        <w:rPr>
          <w:lang w:val="en-GB"/>
        </w:rPr>
      </w:pPr>
      <w:r w:rsidRPr="00EB37F3">
        <w:rPr>
          <w:lang w:val="en-GB"/>
        </w:rPr>
        <w:t>Laurel, B.J., Copeman, L.A., Spencer, M. &amp; Iseri, P. (2017). Temperature-dependent growth as a function of size and age in juvenile Arctic cod (</w:t>
      </w:r>
      <w:r w:rsidRPr="00EB37F3">
        <w:rPr>
          <w:i/>
          <w:iCs/>
          <w:lang w:val="en-GB"/>
        </w:rPr>
        <w:t>Boreogadus saida</w:t>
      </w:r>
      <w:r w:rsidRPr="00EB37F3">
        <w:rPr>
          <w:lang w:val="en-GB"/>
        </w:rPr>
        <w:t xml:space="preserve">). </w:t>
      </w:r>
      <w:r w:rsidRPr="00EB37F3">
        <w:rPr>
          <w:i/>
          <w:iCs/>
          <w:lang w:val="en-GB"/>
        </w:rPr>
        <w:t>ICES Journal of Marine Science</w:t>
      </w:r>
      <w:r w:rsidRPr="00EB37F3">
        <w:rPr>
          <w:lang w:val="en-GB"/>
        </w:rPr>
        <w:t>, 74, 1614–1621.</w:t>
      </w:r>
    </w:p>
    <w:p w14:paraId="200B635A" w14:textId="77777777" w:rsidR="00EB37F3" w:rsidRPr="00EB37F3" w:rsidRDefault="00EB37F3" w:rsidP="00EB37F3">
      <w:pPr>
        <w:pStyle w:val="Bibliography"/>
        <w:rPr>
          <w:lang w:val="en-GB"/>
        </w:rPr>
      </w:pPr>
      <w:r w:rsidRPr="00EB37F3">
        <w:rPr>
          <w:lang w:val="en-GB"/>
        </w:rPr>
        <w:t>Lessmark, O. (1983). Competition between perch (</w:t>
      </w:r>
      <w:r w:rsidRPr="00EB37F3">
        <w:rPr>
          <w:i/>
          <w:iCs/>
          <w:lang w:val="en-GB"/>
        </w:rPr>
        <w:t>Perca fluviatilis</w:t>
      </w:r>
      <w:r w:rsidRPr="00EB37F3">
        <w:rPr>
          <w:lang w:val="en-GB"/>
        </w:rPr>
        <w:t>) and roach (</w:t>
      </w:r>
      <w:r w:rsidRPr="00EB37F3">
        <w:rPr>
          <w:i/>
          <w:iCs/>
          <w:lang w:val="en-GB"/>
        </w:rPr>
        <w:t>Rutilus rutilus</w:t>
      </w:r>
      <w:r w:rsidRPr="00EB37F3">
        <w:rPr>
          <w:lang w:val="en-GB"/>
        </w:rPr>
        <w:t>) in south Swedish lakes. PhD Thesis. Limnologiska Institutionen, Lunds Universitet (Sweden).</w:t>
      </w:r>
    </w:p>
    <w:p w14:paraId="6FEF333B" w14:textId="77777777" w:rsidR="00EB37F3" w:rsidRPr="00EB37F3" w:rsidRDefault="00EB37F3" w:rsidP="00EB37F3">
      <w:pPr>
        <w:pStyle w:val="Bibliography"/>
        <w:rPr>
          <w:lang w:val="en-GB"/>
        </w:rPr>
      </w:pPr>
      <w:r w:rsidRPr="00EB37F3">
        <w:rPr>
          <w:lang w:val="en-GB"/>
        </w:rPr>
        <w:t>Lin, X., Xie, S., Su, Y. &amp; Cui, Y. (2008). Optimum temperature for the growth performance of juvenile orange-spotted grouper (</w:t>
      </w:r>
      <w:r w:rsidRPr="00EB37F3">
        <w:rPr>
          <w:i/>
          <w:iCs/>
          <w:lang w:val="en-GB"/>
        </w:rPr>
        <w:t>Epinephelus coioides</w:t>
      </w:r>
      <w:r w:rsidRPr="00EB37F3">
        <w:rPr>
          <w:lang w:val="en-GB"/>
        </w:rPr>
        <w:t xml:space="preserve"> H.). </w:t>
      </w:r>
      <w:r w:rsidRPr="00EB37F3">
        <w:rPr>
          <w:i/>
          <w:iCs/>
          <w:lang w:val="en-GB"/>
        </w:rPr>
        <w:t>Chin. J. Ocean. Limnol.</w:t>
      </w:r>
      <w:r w:rsidRPr="00EB37F3">
        <w:rPr>
          <w:lang w:val="en-GB"/>
        </w:rPr>
        <w:t>, 26, 69–75.</w:t>
      </w:r>
    </w:p>
    <w:p w14:paraId="468D5FD6" w14:textId="77777777" w:rsidR="00EB37F3" w:rsidRPr="00EB37F3" w:rsidRDefault="00EB37F3" w:rsidP="00EB37F3">
      <w:pPr>
        <w:pStyle w:val="Bibliography"/>
        <w:rPr>
          <w:lang w:val="en-GB"/>
        </w:rPr>
      </w:pPr>
      <w:r w:rsidRPr="00EB37F3">
        <w:rPr>
          <w:lang w:val="en-GB"/>
        </w:rPr>
        <w:t xml:space="preserve">Liu, J., Cui, Y. &amp; Liu, J. (1998). Food consumption and growth of two piscivorous fishes, the mandarin fish and the Chinese snakehead. </w:t>
      </w:r>
      <w:r w:rsidRPr="00EB37F3">
        <w:rPr>
          <w:i/>
          <w:iCs/>
          <w:lang w:val="en-GB"/>
        </w:rPr>
        <w:t>Journal of Fish Biology</w:t>
      </w:r>
      <w:r w:rsidRPr="00EB37F3">
        <w:rPr>
          <w:lang w:val="en-GB"/>
        </w:rPr>
        <w:t>, 53, 1071–1083.</w:t>
      </w:r>
    </w:p>
    <w:p w14:paraId="38A262E5" w14:textId="77777777" w:rsidR="00EB37F3" w:rsidRPr="00EB37F3" w:rsidRDefault="00EB37F3" w:rsidP="00EB37F3">
      <w:pPr>
        <w:pStyle w:val="Bibliography"/>
        <w:rPr>
          <w:lang w:val="en-GB"/>
        </w:rPr>
      </w:pPr>
      <w:r w:rsidRPr="00EB37F3">
        <w:rPr>
          <w:lang w:val="en-GB"/>
        </w:rPr>
        <w:t>Liu, J., Cui, Y. &amp; Liu, J. (2000). Resting metabolism and heat increment of feeding in mandarin fish (</w:t>
      </w:r>
      <w:r w:rsidRPr="00EB37F3">
        <w:rPr>
          <w:i/>
          <w:iCs/>
          <w:lang w:val="en-GB"/>
        </w:rPr>
        <w:t>Siniperca chuatsi</w:t>
      </w:r>
      <w:r w:rsidRPr="00EB37F3">
        <w:rPr>
          <w:lang w:val="en-GB"/>
        </w:rPr>
        <w:t>) and Chinese snakehead (</w:t>
      </w:r>
      <w:r w:rsidRPr="00EB37F3">
        <w:rPr>
          <w:i/>
          <w:iCs/>
          <w:lang w:val="en-GB"/>
        </w:rPr>
        <w:t>Channa argus</w:t>
      </w:r>
      <w:r w:rsidRPr="00EB37F3">
        <w:rPr>
          <w:lang w:val="en-GB"/>
        </w:rPr>
        <w:t xml:space="preserve">). </w:t>
      </w:r>
      <w:r w:rsidRPr="00EB37F3">
        <w:rPr>
          <w:i/>
          <w:iCs/>
          <w:lang w:val="en-GB"/>
        </w:rPr>
        <w:t>Comparative Biochemistry and Physiology Part A: Molecular &amp; Integrative Physiology</w:t>
      </w:r>
      <w:r w:rsidRPr="00EB37F3">
        <w:rPr>
          <w:lang w:val="en-GB"/>
        </w:rPr>
        <w:t>, 127, 131–138.</w:t>
      </w:r>
    </w:p>
    <w:p w14:paraId="48B8AFFA" w14:textId="77777777" w:rsidR="00EB37F3" w:rsidRPr="00EB37F3" w:rsidRDefault="00EB37F3" w:rsidP="00EB37F3">
      <w:pPr>
        <w:pStyle w:val="Bibliography"/>
        <w:rPr>
          <w:lang w:val="en-GB"/>
        </w:rPr>
      </w:pPr>
      <w:r w:rsidRPr="00EB37F3">
        <w:rPr>
          <w:lang w:val="en-GB"/>
        </w:rPr>
        <w:t xml:space="preserve">Luo, Y.P. &amp; Wang, Q.Q. (2012). Effects of body mass and temperature on routine metabolic rate of juvenile largemouth bronze gudgeon </w:t>
      </w:r>
      <w:r w:rsidRPr="00EB37F3">
        <w:rPr>
          <w:i/>
          <w:iCs/>
          <w:lang w:val="en-GB"/>
        </w:rPr>
        <w:t>Coreius guichenoti</w:t>
      </w:r>
      <w:r w:rsidRPr="00EB37F3">
        <w:rPr>
          <w:lang w:val="en-GB"/>
        </w:rPr>
        <w:t xml:space="preserve">. </w:t>
      </w:r>
      <w:r w:rsidRPr="00EB37F3">
        <w:rPr>
          <w:i/>
          <w:iCs/>
          <w:lang w:val="en-GB"/>
        </w:rPr>
        <w:t>Journal of Fish Biology</w:t>
      </w:r>
      <w:r w:rsidRPr="00EB37F3">
        <w:rPr>
          <w:lang w:val="en-GB"/>
        </w:rPr>
        <w:t>, 80, 842–851.</w:t>
      </w:r>
    </w:p>
    <w:p w14:paraId="7043D9EB" w14:textId="77777777" w:rsidR="00EB37F3" w:rsidRPr="00EB37F3" w:rsidRDefault="00EB37F3" w:rsidP="00EB37F3">
      <w:pPr>
        <w:pStyle w:val="Bibliography"/>
        <w:rPr>
          <w:lang w:val="en-GB"/>
        </w:rPr>
      </w:pPr>
      <w:r w:rsidRPr="00EB37F3">
        <w:rPr>
          <w:lang w:val="en-GB"/>
        </w:rPr>
        <w:t xml:space="preserve">Marmulla, G. &amp; Rosch, R. (1990). Maximum daily ration of juvenile fish fed on living natural zooplankton. </w:t>
      </w:r>
      <w:r w:rsidRPr="00EB37F3">
        <w:rPr>
          <w:i/>
          <w:iCs/>
          <w:lang w:val="en-GB"/>
        </w:rPr>
        <w:t>J Fish Biology</w:t>
      </w:r>
      <w:r w:rsidRPr="00EB37F3">
        <w:rPr>
          <w:lang w:val="en-GB"/>
        </w:rPr>
        <w:t>, 36, 789–801.</w:t>
      </w:r>
    </w:p>
    <w:p w14:paraId="760BECE0" w14:textId="77777777" w:rsidR="00EB37F3" w:rsidRPr="00EB37F3" w:rsidRDefault="00EB37F3" w:rsidP="00EB37F3">
      <w:pPr>
        <w:pStyle w:val="Bibliography"/>
        <w:rPr>
          <w:lang w:val="en-GB"/>
        </w:rPr>
      </w:pPr>
      <w:r w:rsidRPr="00EB37F3">
        <w:rPr>
          <w:lang w:val="en-GB"/>
        </w:rPr>
        <w:t xml:space="preserve">Mesa, M.G., Weiland, L.K., Christiansen, H.E., Sauter, S.T. &amp; Beauchamp, D.A. (2013). Development and evaluation of a bioenergetics model for bull trout. </w:t>
      </w:r>
      <w:r w:rsidRPr="00EB37F3">
        <w:rPr>
          <w:i/>
          <w:iCs/>
          <w:lang w:val="en-GB"/>
        </w:rPr>
        <w:t>Transactions of the American Fisheries Society</w:t>
      </w:r>
      <w:r w:rsidRPr="00EB37F3">
        <w:rPr>
          <w:lang w:val="en-GB"/>
        </w:rPr>
        <w:t>, 142, 41–49.</w:t>
      </w:r>
    </w:p>
    <w:p w14:paraId="428B4BC7" w14:textId="77777777" w:rsidR="00EB37F3" w:rsidRPr="00EB37F3" w:rsidRDefault="00EB37F3" w:rsidP="00EB37F3">
      <w:pPr>
        <w:pStyle w:val="Bibliography"/>
        <w:rPr>
          <w:lang w:val="en-GB"/>
        </w:rPr>
      </w:pPr>
      <w:r w:rsidRPr="00EB37F3">
        <w:rPr>
          <w:lang w:val="en-GB"/>
        </w:rPr>
        <w:lastRenderedPageBreak/>
        <w:t xml:space="preserve">Meskendahl, L., Herrmann, J.-P. &amp; Temming, A. (2010). Effects of temperature and body mass on metabolic rates of sprat, </w:t>
      </w:r>
      <w:r w:rsidRPr="00EB37F3">
        <w:rPr>
          <w:i/>
          <w:iCs/>
          <w:lang w:val="en-GB"/>
        </w:rPr>
        <w:t>Sprattus sprattus</w:t>
      </w:r>
      <w:r w:rsidRPr="00EB37F3">
        <w:rPr>
          <w:lang w:val="en-GB"/>
        </w:rPr>
        <w:t xml:space="preserve"> L. </w:t>
      </w:r>
      <w:r w:rsidRPr="00EB37F3">
        <w:rPr>
          <w:i/>
          <w:iCs/>
          <w:lang w:val="en-GB"/>
        </w:rPr>
        <w:t>Mar Biol</w:t>
      </w:r>
      <w:r w:rsidRPr="00EB37F3">
        <w:rPr>
          <w:lang w:val="en-GB"/>
        </w:rPr>
        <w:t>, 157, 1917–1927.</w:t>
      </w:r>
    </w:p>
    <w:p w14:paraId="74E6FB9D" w14:textId="77777777" w:rsidR="00EB37F3" w:rsidRPr="00EB37F3" w:rsidRDefault="00EB37F3" w:rsidP="00EB37F3">
      <w:pPr>
        <w:pStyle w:val="Bibliography"/>
        <w:rPr>
          <w:lang w:val="en-GB"/>
        </w:rPr>
      </w:pPr>
      <w:r w:rsidRPr="00EB37F3">
        <w:rPr>
          <w:lang w:val="en-GB"/>
        </w:rPr>
        <w:t xml:space="preserve">Messmer, V., Pratchett, M.S., Hoey, A.S., Tobin, A.J., Coker, D.J., Cooke, S.J., </w:t>
      </w:r>
      <w:r w:rsidRPr="00EB37F3">
        <w:rPr>
          <w:i/>
          <w:iCs/>
          <w:lang w:val="en-GB"/>
        </w:rPr>
        <w:t>et al.</w:t>
      </w:r>
      <w:r w:rsidRPr="00EB37F3">
        <w:rPr>
          <w:lang w:val="en-GB"/>
        </w:rPr>
        <w:t xml:space="preserve"> (2017). Global warming may disproportionately affect larger adults in a predatory coral reef fish. </w:t>
      </w:r>
      <w:r w:rsidRPr="00EB37F3">
        <w:rPr>
          <w:i/>
          <w:iCs/>
          <w:lang w:val="en-GB"/>
        </w:rPr>
        <w:t>Global Change Biology</w:t>
      </w:r>
      <w:r w:rsidRPr="00EB37F3">
        <w:rPr>
          <w:lang w:val="en-GB"/>
        </w:rPr>
        <w:t>, 23, 2230–2240.</w:t>
      </w:r>
    </w:p>
    <w:p w14:paraId="5C4FAC92" w14:textId="77777777" w:rsidR="00EB37F3" w:rsidRPr="00EB37F3" w:rsidRDefault="00EB37F3" w:rsidP="00EB37F3">
      <w:pPr>
        <w:pStyle w:val="Bibliography"/>
        <w:rPr>
          <w:lang w:val="en-GB"/>
        </w:rPr>
      </w:pPr>
      <w:r w:rsidRPr="00EB37F3">
        <w:rPr>
          <w:lang w:val="en-GB"/>
        </w:rPr>
        <w:t xml:space="preserve">Milano, D., Vigliano, P. &amp; Beauchamp, D. (2016). Effect of body size and temperature on respiration of </w:t>
      </w:r>
      <w:r w:rsidRPr="00EB37F3">
        <w:rPr>
          <w:i/>
          <w:iCs/>
          <w:lang w:val="en-GB"/>
        </w:rPr>
        <w:t>Galaxias maculatus</w:t>
      </w:r>
      <w:r w:rsidRPr="00EB37F3">
        <w:rPr>
          <w:lang w:val="en-GB"/>
        </w:rPr>
        <w:t xml:space="preserve"> (Pisces: Galaxiidae). </w:t>
      </w:r>
      <w:r w:rsidRPr="00EB37F3">
        <w:rPr>
          <w:i/>
          <w:iCs/>
          <w:lang w:val="en-GB"/>
        </w:rPr>
        <w:t>New Zealand Journal of Marine and Freshwater Research</w:t>
      </w:r>
      <w:r w:rsidRPr="00EB37F3">
        <w:rPr>
          <w:lang w:val="en-GB"/>
        </w:rPr>
        <w:t>, 51, 295–303.</w:t>
      </w:r>
    </w:p>
    <w:p w14:paraId="779C44A9" w14:textId="77777777" w:rsidR="00EB37F3" w:rsidRPr="00EB37F3" w:rsidRDefault="00EB37F3" w:rsidP="00EB37F3">
      <w:pPr>
        <w:pStyle w:val="Bibliography"/>
        <w:rPr>
          <w:lang w:val="en-GB"/>
        </w:rPr>
      </w:pPr>
      <w:r w:rsidRPr="00EB37F3">
        <w:rPr>
          <w:lang w:val="en-GB"/>
        </w:rPr>
        <w:t xml:space="preserve">Nytrø, A.V., Vikingstad, E., Foss, A., Hangstad, T.A., Reynolds, P., Eliassen, G., </w:t>
      </w:r>
      <w:r w:rsidRPr="00EB37F3">
        <w:rPr>
          <w:i/>
          <w:iCs/>
          <w:lang w:val="en-GB"/>
        </w:rPr>
        <w:t>et al.</w:t>
      </w:r>
      <w:r w:rsidRPr="00EB37F3">
        <w:rPr>
          <w:lang w:val="en-GB"/>
        </w:rPr>
        <w:t xml:space="preserve"> (2014). The effect of temperature and fish size on growth of juvenile lumpfish (</w:t>
      </w:r>
      <w:r w:rsidRPr="00EB37F3">
        <w:rPr>
          <w:i/>
          <w:iCs/>
          <w:lang w:val="en-GB"/>
        </w:rPr>
        <w:t>Cyclopterus lumpus</w:t>
      </w:r>
      <w:r w:rsidRPr="00EB37F3">
        <w:rPr>
          <w:lang w:val="en-GB"/>
        </w:rPr>
        <w:t xml:space="preserve"> L.). </w:t>
      </w:r>
      <w:r w:rsidRPr="00EB37F3">
        <w:rPr>
          <w:i/>
          <w:iCs/>
          <w:lang w:val="en-GB"/>
        </w:rPr>
        <w:t>Aquaculture</w:t>
      </w:r>
      <w:r w:rsidRPr="00EB37F3">
        <w:rPr>
          <w:lang w:val="en-GB"/>
        </w:rPr>
        <w:t>, 434, 296–302.</w:t>
      </w:r>
    </w:p>
    <w:p w14:paraId="41030F9D" w14:textId="77777777" w:rsidR="00EB37F3" w:rsidRPr="00EB37F3" w:rsidRDefault="00EB37F3" w:rsidP="00EB37F3">
      <w:pPr>
        <w:pStyle w:val="Bibliography"/>
        <w:rPr>
          <w:lang w:val="en-GB"/>
        </w:rPr>
      </w:pPr>
      <w:r w:rsidRPr="00EB37F3">
        <w:rPr>
          <w:lang w:val="en-GB"/>
        </w:rPr>
        <w:t xml:space="preserve">Ohlberger, J., Mehner, Thomas., Staaks, Georg. &amp; Hölker, Franz. (2012). Intraspecific temperature dependence of the scaling of metabolic rate with body mass in fishes and its ecological implications. </w:t>
      </w:r>
      <w:r w:rsidRPr="00EB37F3">
        <w:rPr>
          <w:i/>
          <w:iCs/>
          <w:lang w:val="en-GB"/>
        </w:rPr>
        <w:t>Oikos</w:t>
      </w:r>
      <w:r w:rsidRPr="00EB37F3">
        <w:rPr>
          <w:lang w:val="en-GB"/>
        </w:rPr>
        <w:t>, 121, 245–251.</w:t>
      </w:r>
    </w:p>
    <w:p w14:paraId="2D7ADC91" w14:textId="77777777" w:rsidR="00EB37F3" w:rsidRPr="00EB37F3" w:rsidRDefault="00EB37F3" w:rsidP="00EB37F3">
      <w:pPr>
        <w:pStyle w:val="Bibliography"/>
        <w:rPr>
          <w:lang w:val="en-GB"/>
        </w:rPr>
      </w:pPr>
      <w:r w:rsidRPr="00EB37F3">
        <w:rPr>
          <w:lang w:val="en-GB"/>
        </w:rPr>
        <w:t xml:space="preserve">Patterson, J.T., Mims, S.D. &amp; Wright, R.A. (2013). Effects of body mass and water temperature on routine metabolism of American paddlefish </w:t>
      </w:r>
      <w:r w:rsidRPr="00EB37F3">
        <w:rPr>
          <w:i/>
          <w:iCs/>
          <w:lang w:val="en-GB"/>
        </w:rPr>
        <w:t>Polyodon spathula</w:t>
      </w:r>
      <w:r w:rsidRPr="00EB37F3">
        <w:rPr>
          <w:lang w:val="en-GB"/>
        </w:rPr>
        <w:t xml:space="preserve">: routine metabolism of </w:t>
      </w:r>
      <w:r w:rsidRPr="00EB37F3">
        <w:rPr>
          <w:i/>
          <w:iCs/>
          <w:lang w:val="en-GB"/>
        </w:rPr>
        <w:t>polyodon</w:t>
      </w:r>
      <w:r w:rsidRPr="00EB37F3">
        <w:rPr>
          <w:lang w:val="en-GB"/>
        </w:rPr>
        <w:t xml:space="preserve"> </w:t>
      </w:r>
      <w:r w:rsidRPr="00EB37F3">
        <w:rPr>
          <w:i/>
          <w:iCs/>
          <w:lang w:val="en-GB"/>
        </w:rPr>
        <w:t>spathula</w:t>
      </w:r>
      <w:r w:rsidRPr="00EB37F3">
        <w:rPr>
          <w:lang w:val="en-GB"/>
        </w:rPr>
        <w:t xml:space="preserve">. </w:t>
      </w:r>
      <w:r w:rsidRPr="00EB37F3">
        <w:rPr>
          <w:i/>
          <w:iCs/>
          <w:lang w:val="en-GB"/>
        </w:rPr>
        <w:t>J Fish Biol</w:t>
      </w:r>
      <w:r w:rsidRPr="00EB37F3">
        <w:rPr>
          <w:lang w:val="en-GB"/>
        </w:rPr>
        <w:t>, 82, 1269–1280.</w:t>
      </w:r>
    </w:p>
    <w:p w14:paraId="5D6C7B0B" w14:textId="77777777" w:rsidR="00EB37F3" w:rsidRPr="00EB37F3" w:rsidRDefault="00EB37F3" w:rsidP="00EB37F3">
      <w:pPr>
        <w:pStyle w:val="Bibliography"/>
        <w:rPr>
          <w:lang w:val="en-GB"/>
        </w:rPr>
      </w:pPr>
      <w:r w:rsidRPr="00EB37F3">
        <w:rPr>
          <w:lang w:val="en-GB"/>
        </w:rPr>
        <w:t xml:space="preserve">Peck, M.A., Buckley, L.J. &amp; Bengtson, D.A. (2005). Effects of temperature, body size and feeding on rates of metabolism in young-of-the-year haddock. </w:t>
      </w:r>
      <w:r w:rsidRPr="00EB37F3">
        <w:rPr>
          <w:i/>
          <w:iCs/>
          <w:lang w:val="en-GB"/>
        </w:rPr>
        <w:t>Journal of Fish Biology</w:t>
      </w:r>
      <w:r w:rsidRPr="00EB37F3">
        <w:rPr>
          <w:lang w:val="en-GB"/>
        </w:rPr>
        <w:t>, 66, 911–923.</w:t>
      </w:r>
    </w:p>
    <w:p w14:paraId="25B94311" w14:textId="77777777" w:rsidR="00EB37F3" w:rsidRPr="00EB37F3" w:rsidRDefault="00EB37F3" w:rsidP="00EB37F3">
      <w:pPr>
        <w:pStyle w:val="Bibliography"/>
        <w:rPr>
          <w:lang w:val="en-GB"/>
        </w:rPr>
      </w:pPr>
      <w:r w:rsidRPr="00EB37F3">
        <w:rPr>
          <w:lang w:val="en-GB"/>
        </w:rPr>
        <w:t xml:space="preserve">Pirozzi, I. &amp; Booth, M.A. (2009). The effect of temperature and body weight on the routine metabolic rate and postprandial metabolic response in mulloway, </w:t>
      </w:r>
      <w:r w:rsidRPr="00EB37F3">
        <w:rPr>
          <w:i/>
          <w:iCs/>
          <w:lang w:val="en-GB"/>
        </w:rPr>
        <w:t>Argyrosomus japonicus</w:t>
      </w:r>
      <w:r w:rsidRPr="00EB37F3">
        <w:rPr>
          <w:lang w:val="en-GB"/>
        </w:rPr>
        <w:t xml:space="preserve">. </w:t>
      </w:r>
      <w:r w:rsidRPr="00EB37F3">
        <w:rPr>
          <w:i/>
          <w:iCs/>
          <w:lang w:val="en-GB"/>
        </w:rPr>
        <w:t>Comparative Biochemistry and Physiology Part A: Molecular &amp; Integrative Physiology</w:t>
      </w:r>
      <w:r w:rsidRPr="00EB37F3">
        <w:rPr>
          <w:lang w:val="en-GB"/>
        </w:rPr>
        <w:t>, 154, 110–118.</w:t>
      </w:r>
    </w:p>
    <w:p w14:paraId="4F4EB67F" w14:textId="77777777" w:rsidR="00EB37F3" w:rsidRPr="00EB37F3" w:rsidRDefault="00EB37F3" w:rsidP="00EB37F3">
      <w:pPr>
        <w:pStyle w:val="Bibliography"/>
        <w:rPr>
          <w:lang w:val="en-GB"/>
        </w:rPr>
      </w:pPr>
      <w:r w:rsidRPr="00EB37F3">
        <w:rPr>
          <w:lang w:val="en-GB"/>
        </w:rPr>
        <w:t>Rangel, R.E. &amp; Johnson, D.W. (2018). Metabolic responses to temperature in a sedentary reef fish, the bluebanded goby (</w:t>
      </w:r>
      <w:r w:rsidRPr="00EB37F3">
        <w:rPr>
          <w:i/>
          <w:iCs/>
          <w:lang w:val="en-GB"/>
        </w:rPr>
        <w:t>Lythrypnus dalli</w:t>
      </w:r>
      <w:r w:rsidRPr="00EB37F3">
        <w:rPr>
          <w:lang w:val="en-GB"/>
        </w:rPr>
        <w:t xml:space="preserve">, Gilbert). </w:t>
      </w:r>
      <w:r w:rsidRPr="00EB37F3">
        <w:rPr>
          <w:i/>
          <w:iCs/>
          <w:lang w:val="en-GB"/>
        </w:rPr>
        <w:t>Journal of Experimental Marine Biology and Ecology</w:t>
      </w:r>
      <w:r w:rsidRPr="00EB37F3">
        <w:rPr>
          <w:lang w:val="en-GB"/>
        </w:rPr>
        <w:t>, 501, 83–89.</w:t>
      </w:r>
    </w:p>
    <w:p w14:paraId="19BBFF61" w14:textId="77777777" w:rsidR="00EB37F3" w:rsidRPr="00EB37F3" w:rsidRDefault="00EB37F3" w:rsidP="00EB37F3">
      <w:pPr>
        <w:pStyle w:val="Bibliography"/>
        <w:rPr>
          <w:lang w:val="en-GB"/>
        </w:rPr>
      </w:pPr>
      <w:r w:rsidRPr="00EB37F3">
        <w:rPr>
          <w:lang w:val="en-GB"/>
        </w:rPr>
        <w:t xml:space="preserve">Siikavuopio, S.I., Foss, A., Saether, B.-S., Gunnarsson, S. &amp; Imsland, A.K. (2013). Comparison of the growth performance of offspring from cultured versus wild populations of arctic charr, </w:t>
      </w:r>
      <w:r w:rsidRPr="00EB37F3">
        <w:rPr>
          <w:i/>
          <w:iCs/>
          <w:lang w:val="en-GB"/>
        </w:rPr>
        <w:t>Salvelinus alpinus</w:t>
      </w:r>
      <w:r w:rsidRPr="00EB37F3">
        <w:rPr>
          <w:lang w:val="en-GB"/>
        </w:rPr>
        <w:t xml:space="preserve"> (L.), kept at three different temperatures. </w:t>
      </w:r>
      <w:r w:rsidRPr="00EB37F3">
        <w:rPr>
          <w:i/>
          <w:iCs/>
          <w:lang w:val="en-GB"/>
        </w:rPr>
        <w:t>Aquac Res</w:t>
      </w:r>
      <w:r w:rsidRPr="00EB37F3">
        <w:rPr>
          <w:lang w:val="en-GB"/>
        </w:rPr>
        <w:t>, 44, 995–1001.</w:t>
      </w:r>
    </w:p>
    <w:p w14:paraId="5C40EC86" w14:textId="77777777" w:rsidR="00EB37F3" w:rsidRPr="00EB37F3" w:rsidRDefault="00EB37F3" w:rsidP="00EB37F3">
      <w:pPr>
        <w:pStyle w:val="Bibliography"/>
        <w:rPr>
          <w:lang w:val="en-GB"/>
        </w:rPr>
      </w:pPr>
      <w:r w:rsidRPr="00EB37F3">
        <w:rPr>
          <w:lang w:val="en-GB"/>
        </w:rPr>
        <w:t xml:space="preserve">Slesinger, E., Andres, A., Young, R., Seibel, B., Saba, V., Phelan, B., </w:t>
      </w:r>
      <w:r w:rsidRPr="00EB37F3">
        <w:rPr>
          <w:i/>
          <w:iCs/>
          <w:lang w:val="en-GB"/>
        </w:rPr>
        <w:t>et al.</w:t>
      </w:r>
      <w:r w:rsidRPr="00EB37F3">
        <w:rPr>
          <w:lang w:val="en-GB"/>
        </w:rPr>
        <w:t xml:space="preserve"> (2019). The effect of ocean warming on black sea bass (</w:t>
      </w:r>
      <w:r w:rsidRPr="00EB37F3">
        <w:rPr>
          <w:i/>
          <w:iCs/>
          <w:lang w:val="en-GB"/>
        </w:rPr>
        <w:t>Centropristis striata</w:t>
      </w:r>
      <w:r w:rsidRPr="00EB37F3">
        <w:rPr>
          <w:lang w:val="en-GB"/>
        </w:rPr>
        <w:t xml:space="preserve">) aerobic scope and hypoxia tolerance. </w:t>
      </w:r>
      <w:r w:rsidRPr="00EB37F3">
        <w:rPr>
          <w:i/>
          <w:iCs/>
          <w:lang w:val="en-GB"/>
        </w:rPr>
        <w:t>PLoS ONE</w:t>
      </w:r>
      <w:r w:rsidRPr="00EB37F3">
        <w:rPr>
          <w:lang w:val="en-GB"/>
        </w:rPr>
        <w:t>, 14, e0218390.</w:t>
      </w:r>
    </w:p>
    <w:p w14:paraId="41BECB0A" w14:textId="77777777" w:rsidR="00EB37F3" w:rsidRPr="00EB37F3" w:rsidRDefault="00EB37F3" w:rsidP="00EB37F3">
      <w:pPr>
        <w:pStyle w:val="Bibliography"/>
        <w:rPr>
          <w:lang w:val="en-GB"/>
        </w:rPr>
      </w:pPr>
      <w:r w:rsidRPr="00EB37F3">
        <w:rPr>
          <w:lang w:val="en-GB"/>
        </w:rPr>
        <w:t>Sun, L. &amp; Chen, H. (2014). Effects of water temperature and fish size on growth and bioenergetics of cobia (</w:t>
      </w:r>
      <w:r w:rsidRPr="00EB37F3">
        <w:rPr>
          <w:i/>
          <w:iCs/>
          <w:lang w:val="en-GB"/>
        </w:rPr>
        <w:t>Rachycentron canadum</w:t>
      </w:r>
      <w:r w:rsidRPr="00EB37F3">
        <w:rPr>
          <w:lang w:val="en-GB"/>
        </w:rPr>
        <w:t xml:space="preserve">). </w:t>
      </w:r>
      <w:r w:rsidRPr="00EB37F3">
        <w:rPr>
          <w:i/>
          <w:iCs/>
          <w:lang w:val="en-GB"/>
        </w:rPr>
        <w:t>Aquaculture</w:t>
      </w:r>
      <w:r w:rsidRPr="00EB37F3">
        <w:rPr>
          <w:lang w:val="en-GB"/>
        </w:rPr>
        <w:t>, 426–427, 172–180.</w:t>
      </w:r>
    </w:p>
    <w:p w14:paraId="4F8009DC" w14:textId="77777777" w:rsidR="00EB37F3" w:rsidRPr="00EB37F3" w:rsidRDefault="00EB37F3" w:rsidP="00EB37F3">
      <w:pPr>
        <w:pStyle w:val="Bibliography"/>
        <w:rPr>
          <w:lang w:val="en-GB"/>
        </w:rPr>
      </w:pPr>
      <w:r w:rsidRPr="00EB37F3">
        <w:rPr>
          <w:lang w:val="en-GB"/>
        </w:rPr>
        <w:t xml:space="preserve">Tirsgaard, B., Behrens, J.W. &amp; Steffensen, J.F. (2015). The effect of temperature and body size on metabolic scope of activity in juvenile Atlantic cod </w:t>
      </w:r>
      <w:r w:rsidRPr="00EB37F3">
        <w:rPr>
          <w:i/>
          <w:iCs/>
          <w:lang w:val="en-GB"/>
        </w:rPr>
        <w:t>Gadus morhua</w:t>
      </w:r>
      <w:r w:rsidRPr="00EB37F3">
        <w:rPr>
          <w:lang w:val="en-GB"/>
        </w:rPr>
        <w:t xml:space="preserve"> L. </w:t>
      </w:r>
      <w:r w:rsidRPr="00EB37F3">
        <w:rPr>
          <w:i/>
          <w:iCs/>
          <w:lang w:val="en-GB"/>
        </w:rPr>
        <w:t>Comparative Biochemistry and Physiology Part A: Molecular &amp; Integrative Physiology</w:t>
      </w:r>
      <w:r w:rsidRPr="00EB37F3">
        <w:rPr>
          <w:lang w:val="en-GB"/>
        </w:rPr>
        <w:t>, 179, 89–94.</w:t>
      </w:r>
    </w:p>
    <w:p w14:paraId="7E0724D8" w14:textId="77777777" w:rsidR="00EB37F3" w:rsidRPr="00EB37F3" w:rsidRDefault="00EB37F3" w:rsidP="00EB37F3">
      <w:pPr>
        <w:pStyle w:val="Bibliography"/>
        <w:rPr>
          <w:lang w:val="en-GB"/>
        </w:rPr>
      </w:pPr>
      <w:r w:rsidRPr="00EB37F3">
        <w:rPr>
          <w:lang w:val="en-GB"/>
        </w:rPr>
        <w:t xml:space="preserve">Tomala, D., Chavarria, J. &amp; Angeles, B. (2014). Evaluacion de la tasa de consumo de oxigeno de </w:t>
      </w:r>
      <w:r w:rsidRPr="00EB37F3">
        <w:rPr>
          <w:i/>
          <w:iCs/>
          <w:lang w:val="en-GB"/>
        </w:rPr>
        <w:t>Colossoma macropomum</w:t>
      </w:r>
      <w:r w:rsidRPr="00EB37F3">
        <w:rPr>
          <w:lang w:val="en-GB"/>
        </w:rPr>
        <w:t xml:space="preserve"> en relacion al peso corporal y temperatura del agua. </w:t>
      </w:r>
      <w:r w:rsidRPr="00EB37F3">
        <w:rPr>
          <w:i/>
          <w:iCs/>
          <w:lang w:val="en-GB"/>
        </w:rPr>
        <w:t>lajar</w:t>
      </w:r>
      <w:r w:rsidRPr="00EB37F3">
        <w:rPr>
          <w:lang w:val="en-GB"/>
        </w:rPr>
        <w:t>, 42, 971–979.</w:t>
      </w:r>
    </w:p>
    <w:p w14:paraId="731D7032" w14:textId="77777777" w:rsidR="00EB37F3" w:rsidRPr="00EB37F3" w:rsidRDefault="00EB37F3" w:rsidP="00EB37F3">
      <w:pPr>
        <w:pStyle w:val="Bibliography"/>
        <w:rPr>
          <w:lang w:val="en-GB"/>
        </w:rPr>
      </w:pPr>
      <w:r w:rsidRPr="00EB37F3">
        <w:rPr>
          <w:lang w:val="en-GB"/>
        </w:rPr>
        <w:t xml:space="preserve">Tomiyama, T., Kusakabe, K., Otsuki, N., Yoshida, Y., Takahashi, S., Hata, M., </w:t>
      </w:r>
      <w:r w:rsidRPr="00EB37F3">
        <w:rPr>
          <w:i/>
          <w:iCs/>
          <w:lang w:val="en-GB"/>
        </w:rPr>
        <w:t>et al.</w:t>
      </w:r>
      <w:r w:rsidRPr="00EB37F3">
        <w:rPr>
          <w:lang w:val="en-GB"/>
        </w:rPr>
        <w:t xml:space="preserve"> (2018). Ontogenetic changes in the optimal temperature for growth of juvenile marbled flounder </w:t>
      </w:r>
      <w:r w:rsidRPr="00EB37F3">
        <w:rPr>
          <w:i/>
          <w:iCs/>
          <w:lang w:val="en-GB"/>
        </w:rPr>
        <w:t>Pseudopleuronectes yokohamae</w:t>
      </w:r>
      <w:r w:rsidRPr="00EB37F3">
        <w:rPr>
          <w:lang w:val="en-GB"/>
        </w:rPr>
        <w:t xml:space="preserve">. </w:t>
      </w:r>
      <w:r w:rsidRPr="00EB37F3">
        <w:rPr>
          <w:i/>
          <w:iCs/>
          <w:lang w:val="en-GB"/>
        </w:rPr>
        <w:t>Journal of Sea Research</w:t>
      </w:r>
      <w:r w:rsidRPr="00EB37F3">
        <w:rPr>
          <w:lang w:val="en-GB"/>
        </w:rPr>
        <w:t>, 141, 14–20.</w:t>
      </w:r>
    </w:p>
    <w:p w14:paraId="4B662693" w14:textId="77777777" w:rsidR="00EB37F3" w:rsidRPr="00EB37F3" w:rsidRDefault="00EB37F3" w:rsidP="00EB37F3">
      <w:pPr>
        <w:pStyle w:val="Bibliography"/>
        <w:rPr>
          <w:lang w:val="en-GB"/>
        </w:rPr>
      </w:pPr>
      <w:r w:rsidRPr="00EB37F3">
        <w:rPr>
          <w:lang w:val="en-GB"/>
        </w:rPr>
        <w:t xml:space="preserve">Wang, H.P., Hayward, R.S., Whitledge, G.W. &amp; Fischer, S.A. (2003). Prey-size Preference, Maximum Handling Size, and Consumption Rates for Redear Sunfish </w:t>
      </w:r>
      <w:r w:rsidRPr="00EB37F3">
        <w:rPr>
          <w:i/>
          <w:iCs/>
          <w:lang w:val="en-GB"/>
        </w:rPr>
        <w:t>Lepomis microlophus</w:t>
      </w:r>
      <w:r w:rsidRPr="00EB37F3">
        <w:rPr>
          <w:lang w:val="en-GB"/>
        </w:rPr>
        <w:t xml:space="preserve"> Feeding on Two Gastropods Common to Aquaculture Ponds. </w:t>
      </w:r>
      <w:r w:rsidRPr="00EB37F3">
        <w:rPr>
          <w:i/>
          <w:iCs/>
          <w:lang w:val="en-GB"/>
        </w:rPr>
        <w:t>J World Aquaculture Soc</w:t>
      </w:r>
      <w:r w:rsidRPr="00EB37F3">
        <w:rPr>
          <w:lang w:val="en-GB"/>
        </w:rPr>
        <w:t>, 34, 379–386.</w:t>
      </w:r>
    </w:p>
    <w:p w14:paraId="28E2AB59" w14:textId="77777777" w:rsidR="00EB37F3" w:rsidRPr="00EB37F3" w:rsidRDefault="00EB37F3" w:rsidP="00EB37F3">
      <w:pPr>
        <w:pStyle w:val="Bibliography"/>
        <w:rPr>
          <w:lang w:val="en-GB"/>
        </w:rPr>
      </w:pPr>
      <w:r w:rsidRPr="00EB37F3">
        <w:rPr>
          <w:lang w:val="en-GB"/>
        </w:rPr>
        <w:lastRenderedPageBreak/>
        <w:t xml:space="preserve">Wootton, R.J., Allen, J.R.M. &amp; Cole, S.J. (1980). Effect of body weight and temperature on the maximum daily food consumption of </w:t>
      </w:r>
      <w:r w:rsidRPr="00EB37F3">
        <w:rPr>
          <w:i/>
          <w:iCs/>
          <w:lang w:val="en-GB"/>
        </w:rPr>
        <w:t>Gasterosteus aculeatus</w:t>
      </w:r>
      <w:r w:rsidRPr="00EB37F3">
        <w:rPr>
          <w:lang w:val="en-GB"/>
        </w:rPr>
        <w:t xml:space="preserve"> L. and </w:t>
      </w:r>
      <w:r w:rsidRPr="00EB37F3">
        <w:rPr>
          <w:i/>
          <w:iCs/>
          <w:lang w:val="en-GB"/>
        </w:rPr>
        <w:t>Phoxinus phoxinus</w:t>
      </w:r>
      <w:r w:rsidRPr="00EB37F3">
        <w:rPr>
          <w:lang w:val="en-GB"/>
        </w:rPr>
        <w:t xml:space="preserve"> (L.): selecting an appropriate model. </w:t>
      </w:r>
      <w:r w:rsidRPr="00EB37F3">
        <w:rPr>
          <w:i/>
          <w:iCs/>
          <w:lang w:val="en-GB"/>
        </w:rPr>
        <w:t>J Fish Biology</w:t>
      </w:r>
      <w:r w:rsidRPr="00EB37F3">
        <w:rPr>
          <w:lang w:val="en-GB"/>
        </w:rPr>
        <w:t>, 17, 695–705.</w:t>
      </w:r>
    </w:p>
    <w:p w14:paraId="1AD435EC" w14:textId="77777777" w:rsidR="00EB37F3" w:rsidRPr="00EB37F3" w:rsidRDefault="00EB37F3" w:rsidP="00EB37F3">
      <w:pPr>
        <w:pStyle w:val="Bibliography"/>
        <w:rPr>
          <w:lang w:val="en-GB"/>
        </w:rPr>
      </w:pPr>
      <w:r w:rsidRPr="00EB37F3">
        <w:rPr>
          <w:lang w:val="en-GB"/>
        </w:rPr>
        <w:t>Xie, Xiaojun. &amp; Sun, Ruyung. (1990). The Bioenergetics of the Southern Catfish (</w:t>
      </w:r>
      <w:r w:rsidRPr="00EB37F3">
        <w:rPr>
          <w:i/>
          <w:iCs/>
          <w:lang w:val="en-GB"/>
        </w:rPr>
        <w:t>Silurus meridionalis</w:t>
      </w:r>
      <w:r w:rsidRPr="00EB37F3">
        <w:rPr>
          <w:lang w:val="en-GB"/>
        </w:rPr>
        <w:t xml:space="preserve"> Chen). I. Resting Metabolic Rate as a Function of Body Weight and Temperature. </w:t>
      </w:r>
      <w:r w:rsidRPr="00EB37F3">
        <w:rPr>
          <w:i/>
          <w:iCs/>
          <w:lang w:val="en-GB"/>
        </w:rPr>
        <w:t>Physiological Zoology</w:t>
      </w:r>
      <w:r w:rsidRPr="00EB37F3">
        <w:rPr>
          <w:lang w:val="en-GB"/>
        </w:rPr>
        <w:t>, 63, 1181–1195.</w:t>
      </w:r>
    </w:p>
    <w:p w14:paraId="5A25683D" w14:textId="77777777" w:rsidR="00EB37F3" w:rsidRPr="00EB37F3" w:rsidRDefault="00EB37F3" w:rsidP="00EB37F3">
      <w:pPr>
        <w:pStyle w:val="Bibliography"/>
        <w:rPr>
          <w:lang w:val="en-GB"/>
        </w:rPr>
      </w:pPr>
      <w:r w:rsidRPr="00EB37F3">
        <w:rPr>
          <w:lang w:val="en-GB"/>
        </w:rPr>
        <w:t xml:space="preserve">Yamanaka, H., Takahara, T., Kohmatsu, Y. &amp; Yuma, M. (2013). Body size and temperature dependence of routine metabolic rate and critical oxygen concentration in larvae and juveniles of the round crucian carp </w:t>
      </w:r>
      <w:r w:rsidRPr="00EB37F3">
        <w:rPr>
          <w:i/>
          <w:iCs/>
          <w:lang w:val="en-GB"/>
        </w:rPr>
        <w:t>Carassius auratus grandoculis</w:t>
      </w:r>
      <w:r w:rsidRPr="00EB37F3">
        <w:rPr>
          <w:lang w:val="en-GB"/>
        </w:rPr>
        <w:t xml:space="preserve"> Temminck &amp; Schlegel 1846. </w:t>
      </w:r>
      <w:r w:rsidRPr="00EB37F3">
        <w:rPr>
          <w:i/>
          <w:iCs/>
          <w:lang w:val="en-GB"/>
        </w:rPr>
        <w:t>J. Appl. Ichthyol.</w:t>
      </w:r>
      <w:r w:rsidRPr="00EB37F3">
        <w:rPr>
          <w:lang w:val="en-GB"/>
        </w:rPr>
        <w:t>, 29, 891–895.</w:t>
      </w:r>
    </w:p>
    <w:p w14:paraId="681CCD44" w14:textId="77777777" w:rsidR="00EB37F3" w:rsidRPr="00EB37F3" w:rsidRDefault="00EB37F3" w:rsidP="00EB37F3">
      <w:pPr>
        <w:pStyle w:val="Bibliography"/>
        <w:rPr>
          <w:lang w:val="en-GB"/>
        </w:rPr>
      </w:pPr>
      <w:r w:rsidRPr="00EB37F3">
        <w:rPr>
          <w:lang w:val="en-GB"/>
        </w:rPr>
        <w:t xml:space="preserve">Zhang, L., Zhao, Z.-G. &amp; Fan, Q.-X. (2017). Effects of water temperature and initial weight on growth, digestion and energy budget of yellow catfish </w:t>
      </w:r>
      <w:r w:rsidRPr="00EB37F3">
        <w:rPr>
          <w:i/>
          <w:iCs/>
          <w:lang w:val="en-GB"/>
        </w:rPr>
        <w:t>Pelteobagrus fulvidraco</w:t>
      </w:r>
      <w:r w:rsidRPr="00EB37F3">
        <w:rPr>
          <w:lang w:val="en-GB"/>
        </w:rPr>
        <w:t xml:space="preserve"> (Richardson, 1846). </w:t>
      </w:r>
      <w:r w:rsidRPr="00EB37F3">
        <w:rPr>
          <w:i/>
          <w:iCs/>
          <w:lang w:val="en-GB"/>
        </w:rPr>
        <w:t>J Appl Ichthyol</w:t>
      </w:r>
      <w:r w:rsidRPr="00EB37F3">
        <w:rPr>
          <w:lang w:val="en-GB"/>
        </w:rPr>
        <w:t>, 33, 1108–1117.</w:t>
      </w:r>
    </w:p>
    <w:p w14:paraId="3E90058E" w14:textId="385F2D4E" w:rsidR="002509CC" w:rsidRPr="00B0509D" w:rsidRDefault="005F50F5" w:rsidP="00B90122">
      <w:pPr>
        <w:contextualSpacing/>
        <w:jc w:val="both"/>
        <w:rPr>
          <w:rFonts w:cstheme="minorHAnsi"/>
        </w:rPr>
      </w:pPr>
      <w:r>
        <w:fldChar w:fldCharType="end"/>
      </w:r>
    </w:p>
    <w:sectPr w:rsidR="002509CC" w:rsidRPr="00B0509D" w:rsidSect="00BB30F5">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BA6D3CF" w14:textId="77777777" w:rsidR="004531BC" w:rsidRDefault="004531BC" w:rsidP="00B65B3A">
      <w:r>
        <w:separator/>
      </w:r>
    </w:p>
    <w:p w14:paraId="6A186717" w14:textId="77777777" w:rsidR="004531BC" w:rsidRDefault="004531BC"/>
  </w:endnote>
  <w:endnote w:type="continuationSeparator" w:id="0">
    <w:p w14:paraId="09E857E3" w14:textId="77777777" w:rsidR="004531BC" w:rsidRDefault="004531BC" w:rsidP="00B65B3A">
      <w:r>
        <w:continuationSeparator/>
      </w:r>
    </w:p>
    <w:p w14:paraId="3180460E" w14:textId="77777777" w:rsidR="004531BC" w:rsidRDefault="004531B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56F5E6F4" w:rsidR="00EB37F3" w:rsidRDefault="00EB37F3">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C9DC34" w14:textId="77777777" w:rsidR="004531BC" w:rsidRDefault="004531BC" w:rsidP="00B65B3A">
      <w:r>
        <w:separator/>
      </w:r>
    </w:p>
  </w:footnote>
  <w:footnote w:type="continuationSeparator" w:id="0">
    <w:p w14:paraId="42B949CE" w14:textId="77777777" w:rsidR="004531BC" w:rsidRDefault="004531BC"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5"/>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5B4"/>
    <w:rsid w:val="00004768"/>
    <w:rsid w:val="00004E54"/>
    <w:rsid w:val="00004E8D"/>
    <w:rsid w:val="00005B93"/>
    <w:rsid w:val="00005CE6"/>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0927"/>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5782"/>
    <w:rsid w:val="001069FC"/>
    <w:rsid w:val="0010797C"/>
    <w:rsid w:val="00107C5D"/>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671C"/>
    <w:rsid w:val="00296FF8"/>
    <w:rsid w:val="00297807"/>
    <w:rsid w:val="002978B3"/>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349"/>
    <w:rsid w:val="002C74BA"/>
    <w:rsid w:val="002C7794"/>
    <w:rsid w:val="002D03B9"/>
    <w:rsid w:val="002D06AA"/>
    <w:rsid w:val="002D13AA"/>
    <w:rsid w:val="002D1A30"/>
    <w:rsid w:val="002D1FCE"/>
    <w:rsid w:val="002D4370"/>
    <w:rsid w:val="002D4B77"/>
    <w:rsid w:val="002D4C21"/>
    <w:rsid w:val="002D50F7"/>
    <w:rsid w:val="002D51AC"/>
    <w:rsid w:val="002D54CB"/>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ACC"/>
    <w:rsid w:val="00343114"/>
    <w:rsid w:val="00344030"/>
    <w:rsid w:val="00344660"/>
    <w:rsid w:val="00344F01"/>
    <w:rsid w:val="003459F3"/>
    <w:rsid w:val="00345F1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E24"/>
    <w:rsid w:val="00373994"/>
    <w:rsid w:val="00373D9A"/>
    <w:rsid w:val="003740B0"/>
    <w:rsid w:val="00374F8A"/>
    <w:rsid w:val="00375892"/>
    <w:rsid w:val="00380FB2"/>
    <w:rsid w:val="00381258"/>
    <w:rsid w:val="003817E3"/>
    <w:rsid w:val="00381E9D"/>
    <w:rsid w:val="00382192"/>
    <w:rsid w:val="00382F69"/>
    <w:rsid w:val="00383A34"/>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51E"/>
    <w:rsid w:val="00436ECB"/>
    <w:rsid w:val="004376EA"/>
    <w:rsid w:val="004408B7"/>
    <w:rsid w:val="00440E40"/>
    <w:rsid w:val="00441056"/>
    <w:rsid w:val="00441079"/>
    <w:rsid w:val="004417C1"/>
    <w:rsid w:val="00441A49"/>
    <w:rsid w:val="00441CB7"/>
    <w:rsid w:val="00442BF2"/>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A3"/>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4B46"/>
    <w:rsid w:val="00494B99"/>
    <w:rsid w:val="00494CF2"/>
    <w:rsid w:val="00494F11"/>
    <w:rsid w:val="004953D6"/>
    <w:rsid w:val="004953D7"/>
    <w:rsid w:val="00496247"/>
    <w:rsid w:val="00497699"/>
    <w:rsid w:val="0049777E"/>
    <w:rsid w:val="004979EB"/>
    <w:rsid w:val="004A0E91"/>
    <w:rsid w:val="004A0FBE"/>
    <w:rsid w:val="004A131D"/>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BEF"/>
    <w:rsid w:val="00565DB5"/>
    <w:rsid w:val="00566866"/>
    <w:rsid w:val="00567179"/>
    <w:rsid w:val="00567E67"/>
    <w:rsid w:val="00567F62"/>
    <w:rsid w:val="00570475"/>
    <w:rsid w:val="00571315"/>
    <w:rsid w:val="005713D6"/>
    <w:rsid w:val="00571E20"/>
    <w:rsid w:val="00572C7B"/>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28FF"/>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EC9"/>
    <w:rsid w:val="00676755"/>
    <w:rsid w:val="0067752A"/>
    <w:rsid w:val="00677881"/>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53AE"/>
    <w:rsid w:val="006A55B4"/>
    <w:rsid w:val="006A5723"/>
    <w:rsid w:val="006A5B7C"/>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6E6"/>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4B8"/>
    <w:rsid w:val="007B173A"/>
    <w:rsid w:val="007B183E"/>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5448"/>
    <w:rsid w:val="0089604C"/>
    <w:rsid w:val="00896136"/>
    <w:rsid w:val="00896DC9"/>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C0448"/>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2F4A"/>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225"/>
    <w:rsid w:val="009F263F"/>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E69"/>
    <w:rsid w:val="00A30221"/>
    <w:rsid w:val="00A3045E"/>
    <w:rsid w:val="00A30EE0"/>
    <w:rsid w:val="00A313E2"/>
    <w:rsid w:val="00A325C0"/>
    <w:rsid w:val="00A33C76"/>
    <w:rsid w:val="00A347F9"/>
    <w:rsid w:val="00A353B2"/>
    <w:rsid w:val="00A35B42"/>
    <w:rsid w:val="00A36DAA"/>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1874"/>
    <w:rsid w:val="00A71C62"/>
    <w:rsid w:val="00A72A84"/>
    <w:rsid w:val="00A73167"/>
    <w:rsid w:val="00A73903"/>
    <w:rsid w:val="00A73E0F"/>
    <w:rsid w:val="00A7427C"/>
    <w:rsid w:val="00A74572"/>
    <w:rsid w:val="00A754F0"/>
    <w:rsid w:val="00A7568A"/>
    <w:rsid w:val="00A758DD"/>
    <w:rsid w:val="00A759C0"/>
    <w:rsid w:val="00A75BDD"/>
    <w:rsid w:val="00A76336"/>
    <w:rsid w:val="00A77057"/>
    <w:rsid w:val="00A77640"/>
    <w:rsid w:val="00A8017A"/>
    <w:rsid w:val="00A809FB"/>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1F34"/>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0B67"/>
    <w:rsid w:val="00BD123D"/>
    <w:rsid w:val="00BD2225"/>
    <w:rsid w:val="00BD233F"/>
    <w:rsid w:val="00BD281F"/>
    <w:rsid w:val="00BD3684"/>
    <w:rsid w:val="00BD5209"/>
    <w:rsid w:val="00BD59DF"/>
    <w:rsid w:val="00BD5E95"/>
    <w:rsid w:val="00BD753A"/>
    <w:rsid w:val="00BE0B98"/>
    <w:rsid w:val="00BE0F8C"/>
    <w:rsid w:val="00BE11C7"/>
    <w:rsid w:val="00BE2C17"/>
    <w:rsid w:val="00BE2E2D"/>
    <w:rsid w:val="00BE300C"/>
    <w:rsid w:val="00BE396F"/>
    <w:rsid w:val="00BE40BD"/>
    <w:rsid w:val="00BE4136"/>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DE0"/>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365D"/>
    <w:rsid w:val="00C940ED"/>
    <w:rsid w:val="00C944F3"/>
    <w:rsid w:val="00C9529A"/>
    <w:rsid w:val="00C95A3E"/>
    <w:rsid w:val="00C96935"/>
    <w:rsid w:val="00C9764A"/>
    <w:rsid w:val="00CA0C03"/>
    <w:rsid w:val="00CA30E6"/>
    <w:rsid w:val="00CA3DAC"/>
    <w:rsid w:val="00CA4A34"/>
    <w:rsid w:val="00CA53D7"/>
    <w:rsid w:val="00CA6B14"/>
    <w:rsid w:val="00CA6EE2"/>
    <w:rsid w:val="00CA7B9B"/>
    <w:rsid w:val="00CB044D"/>
    <w:rsid w:val="00CB0E2B"/>
    <w:rsid w:val="00CB161B"/>
    <w:rsid w:val="00CB1ACC"/>
    <w:rsid w:val="00CB2FB0"/>
    <w:rsid w:val="00CB33EF"/>
    <w:rsid w:val="00CB4F00"/>
    <w:rsid w:val="00CB5255"/>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222"/>
    <w:rsid w:val="00CF6A84"/>
    <w:rsid w:val="00CF738C"/>
    <w:rsid w:val="00CF74FE"/>
    <w:rsid w:val="00D00E93"/>
    <w:rsid w:val="00D00FCF"/>
    <w:rsid w:val="00D01120"/>
    <w:rsid w:val="00D01C8A"/>
    <w:rsid w:val="00D0251F"/>
    <w:rsid w:val="00D02C6D"/>
    <w:rsid w:val="00D02D87"/>
    <w:rsid w:val="00D02D93"/>
    <w:rsid w:val="00D036C1"/>
    <w:rsid w:val="00D03B1E"/>
    <w:rsid w:val="00D048A6"/>
    <w:rsid w:val="00D048C8"/>
    <w:rsid w:val="00D04D4B"/>
    <w:rsid w:val="00D050F7"/>
    <w:rsid w:val="00D05487"/>
    <w:rsid w:val="00D05A0E"/>
    <w:rsid w:val="00D05CCE"/>
    <w:rsid w:val="00D06061"/>
    <w:rsid w:val="00D065C5"/>
    <w:rsid w:val="00D07493"/>
    <w:rsid w:val="00D07ADA"/>
    <w:rsid w:val="00D07E00"/>
    <w:rsid w:val="00D103FF"/>
    <w:rsid w:val="00D10F9B"/>
    <w:rsid w:val="00D118F6"/>
    <w:rsid w:val="00D11EE2"/>
    <w:rsid w:val="00D123C0"/>
    <w:rsid w:val="00D13B89"/>
    <w:rsid w:val="00D1540A"/>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5A45"/>
    <w:rsid w:val="00D668D3"/>
    <w:rsid w:val="00D66CE1"/>
    <w:rsid w:val="00D672B6"/>
    <w:rsid w:val="00D723A0"/>
    <w:rsid w:val="00D723B4"/>
    <w:rsid w:val="00D73649"/>
    <w:rsid w:val="00D75953"/>
    <w:rsid w:val="00D7608A"/>
    <w:rsid w:val="00D76CD1"/>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312"/>
    <w:rsid w:val="00EE2959"/>
    <w:rsid w:val="00EE2F72"/>
    <w:rsid w:val="00EE31FD"/>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E53"/>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A0B99"/>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FA0B9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A0B99"/>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maxlindmark/scaling"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457E9A27-48CA-4DCC-86D8-D0122D01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46</Pages>
  <Words>25115</Words>
  <Characters>143161</Characters>
  <Application>Microsoft Office Word</Application>
  <DocSecurity>0</DocSecurity>
  <Lines>1193</Lines>
  <Paragraphs>335</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167941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207</cp:revision>
  <cp:lastPrinted>2021-01-21T12:17:00Z</cp:lastPrinted>
  <dcterms:created xsi:type="dcterms:W3CDTF">2021-01-21T12:17:00Z</dcterms:created>
  <dcterms:modified xsi:type="dcterms:W3CDTF">2021-05-31T15:35:00Z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id="9Jffnl1z"/&gt;&lt;style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