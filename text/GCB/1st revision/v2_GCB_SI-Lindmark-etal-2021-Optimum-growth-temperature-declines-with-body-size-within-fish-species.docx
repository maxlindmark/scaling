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r w:rsidRPr="00B0509D">
        <w:rPr>
          <w:rFonts w:cstheme="minorHAnsi"/>
          <w:vertAlign w:val="superscript"/>
        </w:rPr>
        <w:t>c</w:t>
      </w:r>
      <w:proofErr w:type="spellEnd"/>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6AC3A773" w14:textId="2B877E15" w:rsidR="00070F1E"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74208392" w:history="1">
            <w:r w:rsidR="00070F1E" w:rsidRPr="001A11AE">
              <w:rPr>
                <w:rStyle w:val="Hyperlink"/>
                <w:noProof/>
                <w:lang w:val="en-GB"/>
              </w:rPr>
              <w:t>Literature search, selection process and criteria</w:t>
            </w:r>
            <w:r w:rsidR="00070F1E">
              <w:rPr>
                <w:noProof/>
                <w:webHidden/>
              </w:rPr>
              <w:tab/>
            </w:r>
            <w:r w:rsidR="00070F1E">
              <w:rPr>
                <w:noProof/>
                <w:webHidden/>
              </w:rPr>
              <w:fldChar w:fldCharType="begin"/>
            </w:r>
            <w:r w:rsidR="00070F1E">
              <w:rPr>
                <w:noProof/>
                <w:webHidden/>
              </w:rPr>
              <w:instrText xml:space="preserve"> PAGEREF _Toc74208392 \h </w:instrText>
            </w:r>
            <w:r w:rsidR="00070F1E">
              <w:rPr>
                <w:noProof/>
                <w:webHidden/>
              </w:rPr>
            </w:r>
            <w:r w:rsidR="00070F1E">
              <w:rPr>
                <w:noProof/>
                <w:webHidden/>
              </w:rPr>
              <w:fldChar w:fldCharType="separate"/>
            </w:r>
            <w:r w:rsidR="00070F1E">
              <w:rPr>
                <w:noProof/>
                <w:webHidden/>
              </w:rPr>
              <w:t>3</w:t>
            </w:r>
            <w:r w:rsidR="00070F1E">
              <w:rPr>
                <w:noProof/>
                <w:webHidden/>
              </w:rPr>
              <w:fldChar w:fldCharType="end"/>
            </w:r>
          </w:hyperlink>
        </w:p>
        <w:p w14:paraId="6EFBD897" w14:textId="32D787A2"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393" w:history="1">
            <w:r w:rsidR="00070F1E" w:rsidRPr="001A11AE">
              <w:rPr>
                <w:rStyle w:val="Hyperlink"/>
                <w:rFonts w:cstheme="minorHAnsi"/>
                <w:i/>
                <w:iCs/>
                <w:noProof/>
                <w:lang w:val="en-GB"/>
              </w:rPr>
              <w:t>Maximum consumption rate</w:t>
            </w:r>
            <w:r w:rsidR="00070F1E">
              <w:rPr>
                <w:noProof/>
                <w:webHidden/>
              </w:rPr>
              <w:tab/>
            </w:r>
            <w:r w:rsidR="00070F1E">
              <w:rPr>
                <w:noProof/>
                <w:webHidden/>
              </w:rPr>
              <w:fldChar w:fldCharType="begin"/>
            </w:r>
            <w:r w:rsidR="00070F1E">
              <w:rPr>
                <w:noProof/>
                <w:webHidden/>
              </w:rPr>
              <w:instrText xml:space="preserve"> PAGEREF _Toc74208393 \h </w:instrText>
            </w:r>
            <w:r w:rsidR="00070F1E">
              <w:rPr>
                <w:noProof/>
                <w:webHidden/>
              </w:rPr>
            </w:r>
            <w:r w:rsidR="00070F1E">
              <w:rPr>
                <w:noProof/>
                <w:webHidden/>
              </w:rPr>
              <w:fldChar w:fldCharType="separate"/>
            </w:r>
            <w:r w:rsidR="00070F1E">
              <w:rPr>
                <w:noProof/>
                <w:webHidden/>
              </w:rPr>
              <w:t>4</w:t>
            </w:r>
            <w:r w:rsidR="00070F1E">
              <w:rPr>
                <w:noProof/>
                <w:webHidden/>
              </w:rPr>
              <w:fldChar w:fldCharType="end"/>
            </w:r>
          </w:hyperlink>
        </w:p>
        <w:p w14:paraId="4EB115AF" w14:textId="4A731C58"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394" w:history="1">
            <w:r w:rsidR="00070F1E" w:rsidRPr="001A11AE">
              <w:rPr>
                <w:rStyle w:val="Hyperlink"/>
                <w:rFonts w:cstheme="minorHAnsi"/>
                <w:i/>
                <w:iCs/>
                <w:noProof/>
                <w:lang w:val="en-GB"/>
              </w:rPr>
              <w:t>Metabolic rate</w:t>
            </w:r>
            <w:r w:rsidR="00070F1E">
              <w:rPr>
                <w:noProof/>
                <w:webHidden/>
              </w:rPr>
              <w:tab/>
            </w:r>
            <w:r w:rsidR="00070F1E">
              <w:rPr>
                <w:noProof/>
                <w:webHidden/>
              </w:rPr>
              <w:fldChar w:fldCharType="begin"/>
            </w:r>
            <w:r w:rsidR="00070F1E">
              <w:rPr>
                <w:noProof/>
                <w:webHidden/>
              </w:rPr>
              <w:instrText xml:space="preserve"> PAGEREF _Toc74208394 \h </w:instrText>
            </w:r>
            <w:r w:rsidR="00070F1E">
              <w:rPr>
                <w:noProof/>
                <w:webHidden/>
              </w:rPr>
            </w:r>
            <w:r w:rsidR="00070F1E">
              <w:rPr>
                <w:noProof/>
                <w:webHidden/>
              </w:rPr>
              <w:fldChar w:fldCharType="separate"/>
            </w:r>
            <w:r w:rsidR="00070F1E">
              <w:rPr>
                <w:noProof/>
                <w:webHidden/>
              </w:rPr>
              <w:t>5</w:t>
            </w:r>
            <w:r w:rsidR="00070F1E">
              <w:rPr>
                <w:noProof/>
                <w:webHidden/>
              </w:rPr>
              <w:fldChar w:fldCharType="end"/>
            </w:r>
          </w:hyperlink>
        </w:p>
        <w:p w14:paraId="7A99CC16" w14:textId="32289E72"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395" w:history="1">
            <w:r w:rsidR="00070F1E" w:rsidRPr="001A11AE">
              <w:rPr>
                <w:rStyle w:val="Hyperlink"/>
                <w:rFonts w:cstheme="minorHAnsi"/>
                <w:i/>
                <w:iCs/>
                <w:noProof/>
                <w:lang w:val="en-GB"/>
              </w:rPr>
              <w:t>Growth rates &amp; optimum temperature for growth over body mass</w:t>
            </w:r>
            <w:r w:rsidR="00070F1E">
              <w:rPr>
                <w:noProof/>
                <w:webHidden/>
              </w:rPr>
              <w:tab/>
            </w:r>
            <w:r w:rsidR="00070F1E">
              <w:rPr>
                <w:noProof/>
                <w:webHidden/>
              </w:rPr>
              <w:fldChar w:fldCharType="begin"/>
            </w:r>
            <w:r w:rsidR="00070F1E">
              <w:rPr>
                <w:noProof/>
                <w:webHidden/>
              </w:rPr>
              <w:instrText xml:space="preserve"> PAGEREF _Toc74208395 \h </w:instrText>
            </w:r>
            <w:r w:rsidR="00070F1E">
              <w:rPr>
                <w:noProof/>
                <w:webHidden/>
              </w:rPr>
            </w:r>
            <w:r w:rsidR="00070F1E">
              <w:rPr>
                <w:noProof/>
                <w:webHidden/>
              </w:rPr>
              <w:fldChar w:fldCharType="separate"/>
            </w:r>
            <w:r w:rsidR="00070F1E">
              <w:rPr>
                <w:noProof/>
                <w:webHidden/>
              </w:rPr>
              <w:t>5</w:t>
            </w:r>
            <w:r w:rsidR="00070F1E">
              <w:rPr>
                <w:noProof/>
                <w:webHidden/>
              </w:rPr>
              <w:fldChar w:fldCharType="end"/>
            </w:r>
          </w:hyperlink>
        </w:p>
        <w:p w14:paraId="79376F4F" w14:textId="7462AD4F" w:rsidR="00070F1E" w:rsidRDefault="00465028">
          <w:pPr>
            <w:pStyle w:val="TOC1"/>
            <w:tabs>
              <w:tab w:val="right" w:leader="dot" w:pos="9016"/>
            </w:tabs>
            <w:spacing w:before="240"/>
            <w:rPr>
              <w:rFonts w:asciiTheme="minorHAnsi" w:eastAsiaTheme="minorEastAsia" w:hAnsiTheme="minorHAnsi" w:cstheme="minorBidi"/>
              <w:noProof/>
              <w:lang w:val="en-SE" w:eastAsia="en-GB"/>
            </w:rPr>
          </w:pPr>
          <w:hyperlink w:anchor="_Toc74208396" w:history="1">
            <w:r w:rsidR="00070F1E" w:rsidRPr="001A11AE">
              <w:rPr>
                <w:rStyle w:val="Hyperlink"/>
                <w:noProof/>
              </w:rPr>
              <w:t>Data overview</w:t>
            </w:r>
            <w:r w:rsidR="00070F1E">
              <w:rPr>
                <w:noProof/>
                <w:webHidden/>
              </w:rPr>
              <w:tab/>
            </w:r>
            <w:r w:rsidR="00070F1E">
              <w:rPr>
                <w:noProof/>
                <w:webHidden/>
              </w:rPr>
              <w:fldChar w:fldCharType="begin"/>
            </w:r>
            <w:r w:rsidR="00070F1E">
              <w:rPr>
                <w:noProof/>
                <w:webHidden/>
              </w:rPr>
              <w:instrText xml:space="preserve"> PAGEREF _Toc74208396 \h </w:instrText>
            </w:r>
            <w:r w:rsidR="00070F1E">
              <w:rPr>
                <w:noProof/>
                <w:webHidden/>
              </w:rPr>
            </w:r>
            <w:r w:rsidR="00070F1E">
              <w:rPr>
                <w:noProof/>
                <w:webHidden/>
              </w:rPr>
              <w:fldChar w:fldCharType="separate"/>
            </w:r>
            <w:r w:rsidR="00070F1E">
              <w:rPr>
                <w:noProof/>
                <w:webHidden/>
              </w:rPr>
              <w:t>11</w:t>
            </w:r>
            <w:r w:rsidR="00070F1E">
              <w:rPr>
                <w:noProof/>
                <w:webHidden/>
              </w:rPr>
              <w:fldChar w:fldCharType="end"/>
            </w:r>
          </w:hyperlink>
        </w:p>
        <w:p w14:paraId="5EB62BB3" w14:textId="320FFF80"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397" w:history="1">
            <w:r w:rsidR="00070F1E" w:rsidRPr="001A11AE">
              <w:rPr>
                <w:rStyle w:val="Hyperlink"/>
                <w:rFonts w:cstheme="minorHAnsi"/>
                <w:i/>
                <w:iCs/>
                <w:noProof/>
              </w:rPr>
              <w:t>Maximum consumption &amp; metabolic rate</w:t>
            </w:r>
            <w:r w:rsidR="00070F1E">
              <w:rPr>
                <w:noProof/>
                <w:webHidden/>
              </w:rPr>
              <w:tab/>
            </w:r>
            <w:r w:rsidR="00070F1E">
              <w:rPr>
                <w:noProof/>
                <w:webHidden/>
              </w:rPr>
              <w:fldChar w:fldCharType="begin"/>
            </w:r>
            <w:r w:rsidR="00070F1E">
              <w:rPr>
                <w:noProof/>
                <w:webHidden/>
              </w:rPr>
              <w:instrText xml:space="preserve"> PAGEREF _Toc74208397 \h </w:instrText>
            </w:r>
            <w:r w:rsidR="00070F1E">
              <w:rPr>
                <w:noProof/>
                <w:webHidden/>
              </w:rPr>
            </w:r>
            <w:r w:rsidR="00070F1E">
              <w:rPr>
                <w:noProof/>
                <w:webHidden/>
              </w:rPr>
              <w:fldChar w:fldCharType="separate"/>
            </w:r>
            <w:r w:rsidR="00070F1E">
              <w:rPr>
                <w:noProof/>
                <w:webHidden/>
              </w:rPr>
              <w:t>11</w:t>
            </w:r>
            <w:r w:rsidR="00070F1E">
              <w:rPr>
                <w:noProof/>
                <w:webHidden/>
              </w:rPr>
              <w:fldChar w:fldCharType="end"/>
            </w:r>
          </w:hyperlink>
        </w:p>
        <w:p w14:paraId="0DB75190" w14:textId="7B287A57"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398" w:history="1">
            <w:r w:rsidR="00070F1E" w:rsidRPr="001A11AE">
              <w:rPr>
                <w:rStyle w:val="Hyperlink"/>
                <w:rFonts w:cstheme="minorHAnsi"/>
                <w:i/>
                <w:iCs/>
                <w:noProof/>
              </w:rPr>
              <w:t>Growth rate</w:t>
            </w:r>
            <w:r w:rsidR="00070F1E">
              <w:rPr>
                <w:noProof/>
                <w:webHidden/>
              </w:rPr>
              <w:tab/>
            </w:r>
            <w:r w:rsidR="00070F1E">
              <w:rPr>
                <w:noProof/>
                <w:webHidden/>
              </w:rPr>
              <w:fldChar w:fldCharType="begin"/>
            </w:r>
            <w:r w:rsidR="00070F1E">
              <w:rPr>
                <w:noProof/>
                <w:webHidden/>
              </w:rPr>
              <w:instrText xml:space="preserve"> PAGEREF _Toc74208398 \h </w:instrText>
            </w:r>
            <w:r w:rsidR="00070F1E">
              <w:rPr>
                <w:noProof/>
                <w:webHidden/>
              </w:rPr>
            </w:r>
            <w:r w:rsidR="00070F1E">
              <w:rPr>
                <w:noProof/>
                <w:webHidden/>
              </w:rPr>
              <w:fldChar w:fldCharType="separate"/>
            </w:r>
            <w:r w:rsidR="00070F1E">
              <w:rPr>
                <w:noProof/>
                <w:webHidden/>
              </w:rPr>
              <w:t>12</w:t>
            </w:r>
            <w:r w:rsidR="00070F1E">
              <w:rPr>
                <w:noProof/>
                <w:webHidden/>
              </w:rPr>
              <w:fldChar w:fldCharType="end"/>
            </w:r>
          </w:hyperlink>
        </w:p>
        <w:p w14:paraId="4CC0CB7E" w14:textId="6DF71478" w:rsidR="00070F1E" w:rsidRDefault="00465028">
          <w:pPr>
            <w:pStyle w:val="TOC1"/>
            <w:tabs>
              <w:tab w:val="right" w:leader="dot" w:pos="9016"/>
            </w:tabs>
            <w:spacing w:before="240"/>
            <w:rPr>
              <w:rFonts w:asciiTheme="minorHAnsi" w:eastAsiaTheme="minorEastAsia" w:hAnsiTheme="minorHAnsi" w:cstheme="minorBidi"/>
              <w:noProof/>
              <w:lang w:val="en-SE" w:eastAsia="en-GB"/>
            </w:rPr>
          </w:pPr>
          <w:hyperlink w:anchor="_Toc74208399" w:history="1">
            <w:r w:rsidR="00070F1E" w:rsidRPr="001A11AE">
              <w:rPr>
                <w:rStyle w:val="Hyperlink"/>
                <w:noProof/>
                <w:lang w:val="en-GB"/>
              </w:rPr>
              <w:t>Supplementary methods and analysis</w:t>
            </w:r>
            <w:r w:rsidR="00070F1E">
              <w:rPr>
                <w:noProof/>
                <w:webHidden/>
              </w:rPr>
              <w:tab/>
            </w:r>
            <w:r w:rsidR="00070F1E">
              <w:rPr>
                <w:noProof/>
                <w:webHidden/>
              </w:rPr>
              <w:fldChar w:fldCharType="begin"/>
            </w:r>
            <w:r w:rsidR="00070F1E">
              <w:rPr>
                <w:noProof/>
                <w:webHidden/>
              </w:rPr>
              <w:instrText xml:space="preserve"> PAGEREF _Toc74208399 \h </w:instrText>
            </w:r>
            <w:r w:rsidR="00070F1E">
              <w:rPr>
                <w:noProof/>
                <w:webHidden/>
              </w:rPr>
            </w:r>
            <w:r w:rsidR="00070F1E">
              <w:rPr>
                <w:noProof/>
                <w:webHidden/>
              </w:rPr>
              <w:fldChar w:fldCharType="separate"/>
            </w:r>
            <w:r w:rsidR="00070F1E">
              <w:rPr>
                <w:noProof/>
                <w:webHidden/>
              </w:rPr>
              <w:t>14</w:t>
            </w:r>
            <w:r w:rsidR="00070F1E">
              <w:rPr>
                <w:noProof/>
                <w:webHidden/>
              </w:rPr>
              <w:fldChar w:fldCharType="end"/>
            </w:r>
          </w:hyperlink>
        </w:p>
        <w:p w14:paraId="1B4B73DF" w14:textId="30CA8F1F" w:rsidR="00070F1E" w:rsidRDefault="00465028">
          <w:pPr>
            <w:pStyle w:val="TOC1"/>
            <w:tabs>
              <w:tab w:val="right" w:leader="dot" w:pos="9016"/>
            </w:tabs>
            <w:spacing w:before="240"/>
            <w:rPr>
              <w:rFonts w:asciiTheme="minorHAnsi" w:eastAsiaTheme="minorEastAsia" w:hAnsiTheme="minorHAnsi" w:cstheme="minorBidi"/>
              <w:noProof/>
              <w:lang w:val="en-SE" w:eastAsia="en-GB"/>
            </w:rPr>
          </w:pPr>
          <w:hyperlink w:anchor="_Toc74208400" w:history="1">
            <w:r w:rsidR="00070F1E" w:rsidRPr="001A11AE">
              <w:rPr>
                <w:rStyle w:val="Hyperlink"/>
                <w:noProof/>
                <w:lang w:val="en-GB"/>
              </w:rPr>
              <w:t>Model validation and fit</w:t>
            </w:r>
            <w:r w:rsidR="00070F1E">
              <w:rPr>
                <w:noProof/>
                <w:webHidden/>
              </w:rPr>
              <w:tab/>
            </w:r>
            <w:r w:rsidR="00070F1E">
              <w:rPr>
                <w:noProof/>
                <w:webHidden/>
              </w:rPr>
              <w:fldChar w:fldCharType="begin"/>
            </w:r>
            <w:r w:rsidR="00070F1E">
              <w:rPr>
                <w:noProof/>
                <w:webHidden/>
              </w:rPr>
              <w:instrText xml:space="preserve"> PAGEREF _Toc74208400 \h </w:instrText>
            </w:r>
            <w:r w:rsidR="00070F1E">
              <w:rPr>
                <w:noProof/>
                <w:webHidden/>
              </w:rPr>
            </w:r>
            <w:r w:rsidR="00070F1E">
              <w:rPr>
                <w:noProof/>
                <w:webHidden/>
              </w:rPr>
              <w:fldChar w:fldCharType="separate"/>
            </w:r>
            <w:r w:rsidR="00070F1E">
              <w:rPr>
                <w:noProof/>
                <w:webHidden/>
              </w:rPr>
              <w:t>23</w:t>
            </w:r>
            <w:r w:rsidR="00070F1E">
              <w:rPr>
                <w:noProof/>
                <w:webHidden/>
              </w:rPr>
              <w:fldChar w:fldCharType="end"/>
            </w:r>
          </w:hyperlink>
        </w:p>
        <w:p w14:paraId="38A8F659" w14:textId="530B0BD6"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401" w:history="1">
            <w:r w:rsidR="00070F1E" w:rsidRPr="001A11AE">
              <w:rPr>
                <w:rStyle w:val="Hyperlink"/>
                <w:rFonts w:cstheme="minorHAnsi"/>
                <w:i/>
                <w:iCs/>
                <w:noProof/>
                <w:lang w:val="en-GB"/>
              </w:rPr>
              <w:t>Maximum consumption rate – below peak temperatures</w:t>
            </w:r>
            <w:r w:rsidR="00070F1E">
              <w:rPr>
                <w:noProof/>
                <w:webHidden/>
              </w:rPr>
              <w:tab/>
            </w:r>
            <w:r w:rsidR="00070F1E">
              <w:rPr>
                <w:noProof/>
                <w:webHidden/>
              </w:rPr>
              <w:fldChar w:fldCharType="begin"/>
            </w:r>
            <w:r w:rsidR="00070F1E">
              <w:rPr>
                <w:noProof/>
                <w:webHidden/>
              </w:rPr>
              <w:instrText xml:space="preserve"> PAGEREF _Toc74208401 \h </w:instrText>
            </w:r>
            <w:r w:rsidR="00070F1E">
              <w:rPr>
                <w:noProof/>
                <w:webHidden/>
              </w:rPr>
            </w:r>
            <w:r w:rsidR="00070F1E">
              <w:rPr>
                <w:noProof/>
                <w:webHidden/>
              </w:rPr>
              <w:fldChar w:fldCharType="separate"/>
            </w:r>
            <w:r w:rsidR="00070F1E">
              <w:rPr>
                <w:noProof/>
                <w:webHidden/>
              </w:rPr>
              <w:t>23</w:t>
            </w:r>
            <w:r w:rsidR="00070F1E">
              <w:rPr>
                <w:noProof/>
                <w:webHidden/>
              </w:rPr>
              <w:fldChar w:fldCharType="end"/>
            </w:r>
          </w:hyperlink>
        </w:p>
        <w:p w14:paraId="44FF80FC" w14:textId="430F132F"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402" w:history="1">
            <w:r w:rsidR="00070F1E" w:rsidRPr="001A11AE">
              <w:rPr>
                <w:rStyle w:val="Hyperlink"/>
                <w:rFonts w:cstheme="minorHAnsi"/>
                <w:i/>
                <w:iCs/>
                <w:noProof/>
                <w:lang w:val="en-GB"/>
              </w:rPr>
              <w:t>Maximum consumption rate – including beyond peak temperatures</w:t>
            </w:r>
            <w:r w:rsidR="00070F1E">
              <w:rPr>
                <w:noProof/>
                <w:webHidden/>
              </w:rPr>
              <w:tab/>
            </w:r>
            <w:r w:rsidR="00070F1E">
              <w:rPr>
                <w:noProof/>
                <w:webHidden/>
              </w:rPr>
              <w:fldChar w:fldCharType="begin"/>
            </w:r>
            <w:r w:rsidR="00070F1E">
              <w:rPr>
                <w:noProof/>
                <w:webHidden/>
              </w:rPr>
              <w:instrText xml:space="preserve"> PAGEREF _Toc74208402 \h </w:instrText>
            </w:r>
            <w:r w:rsidR="00070F1E">
              <w:rPr>
                <w:noProof/>
                <w:webHidden/>
              </w:rPr>
            </w:r>
            <w:r w:rsidR="00070F1E">
              <w:rPr>
                <w:noProof/>
                <w:webHidden/>
              </w:rPr>
              <w:fldChar w:fldCharType="separate"/>
            </w:r>
            <w:r w:rsidR="00070F1E">
              <w:rPr>
                <w:noProof/>
                <w:webHidden/>
              </w:rPr>
              <w:t>27</w:t>
            </w:r>
            <w:r w:rsidR="00070F1E">
              <w:rPr>
                <w:noProof/>
                <w:webHidden/>
              </w:rPr>
              <w:fldChar w:fldCharType="end"/>
            </w:r>
          </w:hyperlink>
        </w:p>
        <w:p w14:paraId="1904166C" w14:textId="7E3AD251"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403" w:history="1">
            <w:r w:rsidR="00070F1E" w:rsidRPr="001A11AE">
              <w:rPr>
                <w:rStyle w:val="Hyperlink"/>
                <w:rFonts w:cstheme="minorHAnsi"/>
                <w:i/>
                <w:iCs/>
                <w:noProof/>
              </w:rPr>
              <w:t>Metabolic rate</w:t>
            </w:r>
            <w:r w:rsidR="00070F1E">
              <w:rPr>
                <w:noProof/>
                <w:webHidden/>
              </w:rPr>
              <w:tab/>
            </w:r>
            <w:r w:rsidR="00070F1E">
              <w:rPr>
                <w:noProof/>
                <w:webHidden/>
              </w:rPr>
              <w:fldChar w:fldCharType="begin"/>
            </w:r>
            <w:r w:rsidR="00070F1E">
              <w:rPr>
                <w:noProof/>
                <w:webHidden/>
              </w:rPr>
              <w:instrText xml:space="preserve"> PAGEREF _Toc74208403 \h </w:instrText>
            </w:r>
            <w:r w:rsidR="00070F1E">
              <w:rPr>
                <w:noProof/>
                <w:webHidden/>
              </w:rPr>
            </w:r>
            <w:r w:rsidR="00070F1E">
              <w:rPr>
                <w:noProof/>
                <w:webHidden/>
              </w:rPr>
              <w:fldChar w:fldCharType="separate"/>
            </w:r>
            <w:r w:rsidR="00070F1E">
              <w:rPr>
                <w:noProof/>
                <w:webHidden/>
              </w:rPr>
              <w:t>31</w:t>
            </w:r>
            <w:r w:rsidR="00070F1E">
              <w:rPr>
                <w:noProof/>
                <w:webHidden/>
              </w:rPr>
              <w:fldChar w:fldCharType="end"/>
            </w:r>
          </w:hyperlink>
        </w:p>
        <w:p w14:paraId="4CDCDCAA" w14:textId="6CD4BD76"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404" w:history="1">
            <w:r w:rsidR="00070F1E" w:rsidRPr="001A11AE">
              <w:rPr>
                <w:rStyle w:val="Hyperlink"/>
                <w:rFonts w:cstheme="minorHAnsi"/>
                <w:i/>
                <w:iCs/>
                <w:noProof/>
              </w:rPr>
              <w:t>Growth rate</w:t>
            </w:r>
            <w:r w:rsidR="00070F1E">
              <w:rPr>
                <w:noProof/>
                <w:webHidden/>
              </w:rPr>
              <w:tab/>
            </w:r>
            <w:r w:rsidR="00070F1E">
              <w:rPr>
                <w:noProof/>
                <w:webHidden/>
              </w:rPr>
              <w:fldChar w:fldCharType="begin"/>
            </w:r>
            <w:r w:rsidR="00070F1E">
              <w:rPr>
                <w:noProof/>
                <w:webHidden/>
              </w:rPr>
              <w:instrText xml:space="preserve"> PAGEREF _Toc74208404 \h </w:instrText>
            </w:r>
            <w:r w:rsidR="00070F1E">
              <w:rPr>
                <w:noProof/>
                <w:webHidden/>
              </w:rPr>
            </w:r>
            <w:r w:rsidR="00070F1E">
              <w:rPr>
                <w:noProof/>
                <w:webHidden/>
              </w:rPr>
              <w:fldChar w:fldCharType="separate"/>
            </w:r>
            <w:r w:rsidR="00070F1E">
              <w:rPr>
                <w:noProof/>
                <w:webHidden/>
              </w:rPr>
              <w:t>36</w:t>
            </w:r>
            <w:r w:rsidR="00070F1E">
              <w:rPr>
                <w:noProof/>
                <w:webHidden/>
              </w:rPr>
              <w:fldChar w:fldCharType="end"/>
            </w:r>
          </w:hyperlink>
        </w:p>
        <w:p w14:paraId="500A3EC6" w14:textId="281B24D1" w:rsidR="00070F1E" w:rsidRDefault="00465028">
          <w:pPr>
            <w:pStyle w:val="TOC2"/>
            <w:tabs>
              <w:tab w:val="right" w:leader="dot" w:pos="9016"/>
            </w:tabs>
            <w:rPr>
              <w:rFonts w:asciiTheme="minorHAnsi" w:eastAsiaTheme="minorEastAsia" w:hAnsiTheme="minorHAnsi" w:cstheme="minorBidi"/>
              <w:noProof/>
              <w:lang w:val="en-SE" w:eastAsia="en-GB"/>
            </w:rPr>
          </w:pPr>
          <w:hyperlink w:anchor="_Toc74208405" w:history="1">
            <w:r w:rsidR="00070F1E" w:rsidRPr="001A11AE">
              <w:rPr>
                <w:rStyle w:val="Hyperlink"/>
                <w:rFonts w:cstheme="minorHAnsi"/>
                <w:i/>
                <w:iCs/>
                <w:noProof/>
              </w:rPr>
              <w:t>Optimum growth temperature</w:t>
            </w:r>
            <w:r w:rsidR="00070F1E">
              <w:rPr>
                <w:noProof/>
                <w:webHidden/>
              </w:rPr>
              <w:tab/>
            </w:r>
            <w:r w:rsidR="00070F1E">
              <w:rPr>
                <w:noProof/>
                <w:webHidden/>
              </w:rPr>
              <w:fldChar w:fldCharType="begin"/>
            </w:r>
            <w:r w:rsidR="00070F1E">
              <w:rPr>
                <w:noProof/>
                <w:webHidden/>
              </w:rPr>
              <w:instrText xml:space="preserve"> PAGEREF _Toc74208405 \h </w:instrText>
            </w:r>
            <w:r w:rsidR="00070F1E">
              <w:rPr>
                <w:noProof/>
                <w:webHidden/>
              </w:rPr>
            </w:r>
            <w:r w:rsidR="00070F1E">
              <w:rPr>
                <w:noProof/>
                <w:webHidden/>
              </w:rPr>
              <w:fldChar w:fldCharType="separate"/>
            </w:r>
            <w:r w:rsidR="00070F1E">
              <w:rPr>
                <w:noProof/>
                <w:webHidden/>
              </w:rPr>
              <w:t>40</w:t>
            </w:r>
            <w:r w:rsidR="00070F1E">
              <w:rPr>
                <w:noProof/>
                <w:webHidden/>
              </w:rPr>
              <w:fldChar w:fldCharType="end"/>
            </w:r>
          </w:hyperlink>
        </w:p>
        <w:p w14:paraId="341703AD" w14:textId="7CA14CEA" w:rsidR="00070F1E" w:rsidRDefault="00465028">
          <w:pPr>
            <w:pStyle w:val="TOC1"/>
            <w:tabs>
              <w:tab w:val="right" w:leader="dot" w:pos="9016"/>
            </w:tabs>
            <w:spacing w:before="240"/>
            <w:rPr>
              <w:rFonts w:asciiTheme="minorHAnsi" w:eastAsiaTheme="minorEastAsia" w:hAnsiTheme="minorHAnsi" w:cstheme="minorBidi"/>
              <w:noProof/>
              <w:lang w:val="en-SE" w:eastAsia="en-GB"/>
            </w:rPr>
          </w:pPr>
          <w:hyperlink w:anchor="_Toc74208406" w:history="1">
            <w:r w:rsidR="00070F1E" w:rsidRPr="001A11AE">
              <w:rPr>
                <w:rStyle w:val="Hyperlink"/>
                <w:noProof/>
                <w:lang w:val="en-GB"/>
              </w:rPr>
              <w:t>References</w:t>
            </w:r>
            <w:r w:rsidR="00070F1E">
              <w:rPr>
                <w:noProof/>
                <w:webHidden/>
              </w:rPr>
              <w:tab/>
            </w:r>
            <w:r w:rsidR="00070F1E">
              <w:rPr>
                <w:noProof/>
                <w:webHidden/>
              </w:rPr>
              <w:fldChar w:fldCharType="begin"/>
            </w:r>
            <w:r w:rsidR="00070F1E">
              <w:rPr>
                <w:noProof/>
                <w:webHidden/>
              </w:rPr>
              <w:instrText xml:space="preserve"> PAGEREF _Toc74208406 \h </w:instrText>
            </w:r>
            <w:r w:rsidR="00070F1E">
              <w:rPr>
                <w:noProof/>
                <w:webHidden/>
              </w:rPr>
            </w:r>
            <w:r w:rsidR="00070F1E">
              <w:rPr>
                <w:noProof/>
                <w:webHidden/>
              </w:rPr>
              <w:fldChar w:fldCharType="separate"/>
            </w:r>
            <w:r w:rsidR="00070F1E">
              <w:rPr>
                <w:noProof/>
                <w:webHidden/>
              </w:rPr>
              <w:t>44</w:t>
            </w:r>
            <w:r w:rsidR="00070F1E">
              <w:rPr>
                <w:noProof/>
                <w:webHidden/>
              </w:rPr>
              <w:fldChar w:fldCharType="end"/>
            </w:r>
          </w:hyperlink>
        </w:p>
        <w:p w14:paraId="6C04D1AE" w14:textId="71F4E434"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74208392"/>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w:t>
      </w:r>
      <w:proofErr w:type="gramStart"/>
      <w:r w:rsidR="00E071CE" w:rsidRPr="00260941">
        <w:rPr>
          <w:rFonts w:cstheme="minorHAnsi"/>
          <w:lang w:val="en-GB"/>
        </w:rPr>
        <w:t>metabolism</w:t>
      </w:r>
      <w:proofErr w:type="gramEnd"/>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w:t>
      </w:r>
      <w:proofErr w:type="gramStart"/>
      <w:r w:rsidR="00842559" w:rsidRPr="00260941">
        <w:rPr>
          <w:rFonts w:eastAsiaTheme="minorEastAsia"/>
          <w:lang w:val="en-GB"/>
        </w:rPr>
        <w:t>all of</w:t>
      </w:r>
      <w:proofErr w:type="gramEnd"/>
      <w:r w:rsidR="00842559" w:rsidRPr="00260941">
        <w:rPr>
          <w:rFonts w:eastAsiaTheme="minorEastAsia"/>
          <w:lang w:val="en-GB"/>
        </w:rPr>
        <w:t xml:space="preserve">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74208393"/>
      <w:r w:rsidRPr="00260941">
        <w:rPr>
          <w:rFonts w:cstheme="minorHAnsi"/>
          <w:i/>
          <w:iCs/>
          <w:sz w:val="22"/>
          <w:szCs w:val="22"/>
          <w:lang w:val="en-GB"/>
        </w:rPr>
        <w:t>Maximum consumption rate</w:t>
      </w:r>
      <w:bookmarkEnd w:id="1"/>
    </w:p>
    <w:p w14:paraId="7A7034BE" w14:textId="521A8FE8"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042D1F">
        <w:rPr>
          <w:rFonts w:eastAsiaTheme="minorEastAsia"/>
          <w:iCs/>
          <w:lang w:val="en-GB"/>
        </w:rPr>
        <w:t xml:space="preserve">. </w:t>
      </w:r>
      <w:r w:rsidR="00AB323D" w:rsidRPr="00260941">
        <w:rPr>
          <w:lang w:val="en-GB"/>
        </w:rPr>
        <w:t xml:space="preserve">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74208394"/>
      <w:r w:rsidRPr="00260941">
        <w:rPr>
          <w:rFonts w:cstheme="minorHAnsi"/>
          <w:i/>
          <w:iCs/>
          <w:color w:val="auto"/>
          <w:sz w:val="22"/>
          <w:szCs w:val="22"/>
          <w:lang w:val="en-GB"/>
        </w:rPr>
        <w:t>Metabolic rate</w:t>
      </w:r>
      <w:bookmarkEnd w:id="2"/>
    </w:p>
    <w:p w14:paraId="203C0522" w14:textId="7A596604"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xml:space="preserve">: (metabolism OR "oxygen-consumption" OR "oxygen consumption") AND (mass OR weight OR size) AND (temperature*). * </w:t>
      </w:r>
      <w:proofErr w:type="gramStart"/>
      <w:r w:rsidRPr="00260941">
        <w:rPr>
          <w:rFonts w:cstheme="minorHAnsi"/>
          <w:lang w:val="en-GB"/>
        </w:rPr>
        <w:t>represents</w:t>
      </w:r>
      <w:proofErr w:type="gramEnd"/>
      <w:r w:rsidRPr="00260941">
        <w:rPr>
          <w:rFonts w:cstheme="minorHAnsi"/>
          <w:lang w:val="en-GB"/>
        </w:rPr>
        <w:t xml:space="preserve">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 xml:space="preserve">the most common unit in the data set.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74208395"/>
      <w:r w:rsidRPr="00260941">
        <w:rPr>
          <w:rFonts w:cstheme="minorHAnsi"/>
          <w:i/>
          <w:iCs/>
          <w:sz w:val="24"/>
          <w:szCs w:val="24"/>
          <w:lang w:val="en-GB"/>
        </w:rPr>
        <w:t>Growth rates &amp; optimum temperature for growth over body mass</w:t>
      </w:r>
      <w:bookmarkEnd w:id="3"/>
    </w:p>
    <w:p w14:paraId="159708DA" w14:textId="68B5A6FE" w:rsidR="00004768"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w:t>
      </w:r>
      <w:proofErr w:type="gramStart"/>
      <w:r w:rsidRPr="00260941">
        <w:rPr>
          <w:lang w:val="en-GB"/>
        </w:rPr>
        <w:t>is in contrast to</w:t>
      </w:r>
      <w:proofErr w:type="gramEnd"/>
      <w:r w:rsidRPr="00260941">
        <w:rPr>
          <w:lang w:val="en-GB"/>
        </w:rPr>
        <w:t xml:space="preserve">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w:t>
      </w:r>
      <w:proofErr w:type="gramStart"/>
      <w:r w:rsidR="006E1DE4" w:rsidRPr="00260941">
        <w:rPr>
          <w:rFonts w:cstheme="minorHAnsi"/>
          <w:lang w:val="en-GB"/>
        </w:rPr>
        <w:t>represents</w:t>
      </w:r>
      <w:proofErr w:type="gramEnd"/>
      <w:r w:rsidR="006E1DE4" w:rsidRPr="00260941">
        <w:rPr>
          <w:rFonts w:cstheme="minorHAnsi"/>
          <w:lang w:val="en-GB"/>
        </w:rPr>
        <w:t xml:space="preserve"> any group of characters, including no character. </w:t>
      </w:r>
      <w:r w:rsidRPr="00260941">
        <w:rPr>
          <w:lang w:val="en-GB"/>
        </w:rPr>
        <w:t xml:space="preserve">The two searches for growth rates resulted in </w:t>
      </w:r>
      <w:r w:rsidRPr="00260941">
        <w:rPr>
          <w:rFonts w:cstheme="minorHAnsi"/>
          <w:lang w:val="en-GB"/>
        </w:rPr>
        <w:t xml:space="preserve">3313 articles (search date: 22 March 2019), and 3747 articles (search date: 5 May 2019), respectively. After applying additional filters by subject category, we acquired 566 and </w:t>
      </w:r>
      <w:r w:rsidRPr="00260941">
        <w:rPr>
          <w:rFonts w:cstheme="minorHAnsi"/>
          <w:lang w:val="en-GB"/>
        </w:rPr>
        <w:lastRenderedPageBreak/>
        <w:t xml:space="preserve">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BD43DA9" w14:textId="28349E82" w:rsidR="002F744D" w:rsidRDefault="002F744D" w:rsidP="00004768">
      <w:pPr>
        <w:spacing w:line="480" w:lineRule="auto"/>
        <w:contextualSpacing/>
        <w:jc w:val="both"/>
        <w:rPr>
          <w:rFonts w:eastAsiaTheme="minorEastAsia"/>
          <w:iCs/>
          <w:lang w:val="en-GB"/>
        </w:rPr>
      </w:pPr>
    </w:p>
    <w:p w14:paraId="05B1B719" w14:textId="77777777" w:rsidR="002F744D" w:rsidRPr="00260941" w:rsidRDefault="002F744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lastRenderedPageBreak/>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 xml:space="preserve">Representative body mass of size group in the growth trial, in case initial, </w:t>
            </w:r>
            <w:proofErr w:type="gramStart"/>
            <w:r w:rsidRPr="00260941">
              <w:rPr>
                <w:color w:val="000000"/>
                <w:lang w:val="en-GB"/>
              </w:rPr>
              <w:t>final</w:t>
            </w:r>
            <w:proofErr w:type="gramEnd"/>
            <w:r w:rsidRPr="00260941">
              <w:rPr>
                <w:color w:val="000000"/>
                <w:lang w:val="en-GB"/>
              </w:rPr>
              <w:t xml:space="preserve">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Trophic level of species, taken from </w:t>
            </w:r>
            <w:proofErr w:type="spellStart"/>
            <w:r w:rsidRPr="00260941">
              <w:rPr>
                <w:lang w:val="en-GB"/>
              </w:rPr>
              <w:t>FishBase</w:t>
            </w:r>
            <w:proofErr w:type="spellEnd"/>
            <w:r w:rsidRPr="00260941">
              <w:rPr>
                <w:lang w:val="en-GB"/>
              </w:rPr>
              <w:t xml:space="preserve"> </w:t>
            </w:r>
            <w:r w:rsidRPr="00B0509D">
              <w:lastRenderedPageBreak/>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lastRenderedPageBreak/>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w:t>
            </w:r>
            <w:proofErr w:type="gramStart"/>
            <w:r w:rsidR="00EC0760" w:rsidRPr="00260941">
              <w:rPr>
                <w:color w:val="000000"/>
                <w:lang w:val="en-GB"/>
              </w:rPr>
              <w:t>bastard</w:t>
            </w:r>
            <w:proofErr w:type="gramEnd"/>
            <w:r w:rsidR="00EC0760" w:rsidRPr="00260941">
              <w:rPr>
                <w:color w:val="000000"/>
                <w:lang w:val="en-GB"/>
              </w:rPr>
              <w:t xml:space="preserve">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00603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00603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lastRenderedPageBreak/>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00603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00603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74208396"/>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74208397"/>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74208398"/>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74208399"/>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38BC311E"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xml:space="preserve">) of growth 0.74 [0.95, 0.53]. This is </w:t>
      </w:r>
      <w:proofErr w:type="gramStart"/>
      <w:r w:rsidRPr="00260941">
        <w:rPr>
          <w:rFonts w:eastAsiaTheme="minorEastAsia" w:cstheme="minorHAnsi"/>
          <w:lang w:val="en-GB"/>
        </w:rPr>
        <w:t>similar to</w:t>
      </w:r>
      <w:proofErr w:type="gramEnd"/>
      <w:r w:rsidRPr="00260941">
        <w:rPr>
          <w:rFonts w:eastAsiaTheme="minorEastAsia" w:cstheme="minorHAnsi"/>
          <w:lang w:val="en-GB"/>
        </w:rPr>
        <w:t xml:space="preserve">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w:t>
      </w:r>
      <w:r w:rsidR="00C7389F">
        <w:rPr>
          <w:rFonts w:eastAsiaTheme="minorEastAsia" w:cstheme="minorHAnsi"/>
          <w:lang w:val="en-GB"/>
        </w:rPr>
        <w:t>9</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427DFF0" w:rsidR="008B7071" w:rsidRDefault="008B7071" w:rsidP="00201E66">
      <w:pPr>
        <w:spacing w:line="480" w:lineRule="auto"/>
        <w:contextualSpacing/>
        <w:jc w:val="center"/>
      </w:pPr>
    </w:p>
    <w:p w14:paraId="78C6BE72" w14:textId="435FCCC1" w:rsidR="002B229F" w:rsidRDefault="002B229F" w:rsidP="00201E66">
      <w:pPr>
        <w:spacing w:line="480" w:lineRule="auto"/>
        <w:contextualSpacing/>
        <w:jc w:val="center"/>
      </w:pPr>
    </w:p>
    <w:p w14:paraId="4D3EE360" w14:textId="3E7A6C0E" w:rsidR="002B229F" w:rsidRDefault="002B229F" w:rsidP="00201E66">
      <w:pPr>
        <w:spacing w:line="480" w:lineRule="auto"/>
        <w:contextualSpacing/>
        <w:jc w:val="center"/>
      </w:pPr>
    </w:p>
    <w:p w14:paraId="79903A16" w14:textId="77B71421" w:rsidR="002B229F" w:rsidRPr="00B0509D" w:rsidRDefault="007E7CDA" w:rsidP="00201E66">
      <w:pPr>
        <w:spacing w:line="480" w:lineRule="auto"/>
        <w:contextualSpacing/>
        <w:jc w:val="center"/>
      </w:pPr>
      <w:r>
        <w:rPr>
          <w:noProof/>
        </w:rPr>
        <w:lastRenderedPageBreak/>
        <w:drawing>
          <wp:inline distT="0" distB="0" distL="0" distR="0" wp14:anchorId="458C26D5" wp14:editId="266EC3F6">
            <wp:extent cx="5731287" cy="5345723"/>
            <wp:effectExtent l="0" t="0" r="0" b="1270"/>
            <wp:docPr id="7" name="Picture 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scatter chart&#10;&#10;Description automatically generated"/>
                    <pic:cNvPicPr/>
                  </pic:nvPicPr>
                  <pic:blipFill rotWithShape="1">
                    <a:blip r:embed="rId17" cstate="print">
                      <a:extLst>
                        <a:ext uri="{28A0092B-C50C-407E-A947-70E740481C1C}">
                          <a14:useLocalDpi xmlns:a14="http://schemas.microsoft.com/office/drawing/2010/main" val="0"/>
                        </a:ext>
                      </a:extLst>
                    </a:blip>
                    <a:srcRect t="3331" b="3397"/>
                    <a:stretch/>
                  </pic:blipFill>
                  <pic:spPr bwMode="auto">
                    <a:xfrm>
                      <a:off x="0" y="0"/>
                      <a:ext cx="5731510" cy="5345931"/>
                    </a:xfrm>
                    <a:prstGeom prst="rect">
                      <a:avLst/>
                    </a:prstGeom>
                    <a:ln>
                      <a:noFill/>
                    </a:ln>
                    <a:extLst>
                      <a:ext uri="{53640926-AAD7-44D8-BBD7-CCE9431645EC}">
                        <a14:shadowObscured xmlns:a14="http://schemas.microsoft.com/office/drawing/2010/main"/>
                      </a:ext>
                    </a:extLst>
                  </pic:spPr>
                </pic:pic>
              </a:graphicData>
            </a:graphic>
          </wp:inline>
        </w:drawing>
      </w:r>
    </w:p>
    <w:p w14:paraId="0D0F8A31" w14:textId="0CCA73E5" w:rsidR="00AE6522"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lastRenderedPageBreak/>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4DCCCFDD" w14:textId="77777777" w:rsidR="00CD12DF" w:rsidRPr="00260941" w:rsidRDefault="00CD12DF" w:rsidP="009B6C04">
      <w:pPr>
        <w:spacing w:line="480" w:lineRule="auto"/>
        <w:contextualSpacing/>
        <w:jc w:val="both"/>
        <w:rPr>
          <w:rFonts w:cstheme="minorHAnsi"/>
          <w:i/>
          <w:lang w:val="en-GB"/>
        </w:rPr>
      </w:pP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w:t>
      </w:r>
      <w:proofErr w:type="spellStart"/>
      <w:r w:rsidRPr="00260941">
        <w:rPr>
          <w:lang w:val="en-GB"/>
        </w:rPr>
        <w:t>s.d.</w:t>
      </w:r>
      <w:proofErr w:type="spellEnd"/>
      <w:r w:rsidRPr="00260941">
        <w:rPr>
          <w:lang w:val="en-GB"/>
        </w:rPr>
        <w:t xml:space="preserve">)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34"/>
        <w:gridCol w:w="1373"/>
        <w:gridCol w:w="3590"/>
        <w:gridCol w:w="2419"/>
      </w:tblGrid>
      <w:tr w:rsidR="004B2C85" w:rsidRPr="00B0509D" w14:paraId="4044A8FF" w14:textId="77777777" w:rsidTr="005E45C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34" w:type="dxa"/>
          </w:tcPr>
          <w:p w14:paraId="571F82E3" w14:textId="77777777" w:rsidR="004B2C85" w:rsidRPr="00B0509D" w:rsidRDefault="004B2C85" w:rsidP="00DC49AA">
            <w:pPr>
              <w:contextualSpacing/>
            </w:pPr>
            <w:r w:rsidRPr="00B0509D">
              <w:t>Model</w:t>
            </w:r>
          </w:p>
        </w:tc>
        <w:tc>
          <w:tcPr>
            <w:tcW w:w="1373"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590"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419"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73" w:type="dxa"/>
          </w:tcPr>
          <w:p w14:paraId="05BDAA81" w14:textId="04EDA422" w:rsidR="004B2C85" w:rsidRPr="00B0509D" w:rsidRDefault="00465028"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419"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1BAED3B" w14:textId="77777777" w:rsidR="008859B8" w:rsidRPr="00B0509D" w:rsidRDefault="008859B8" w:rsidP="008859B8">
            <w:pPr>
              <w:contextualSpacing/>
            </w:pPr>
          </w:p>
        </w:tc>
        <w:tc>
          <w:tcPr>
            <w:tcW w:w="1373" w:type="dxa"/>
          </w:tcPr>
          <w:p w14:paraId="3B2BBBBD" w14:textId="4B7EE2A0" w:rsidR="008859B8" w:rsidRDefault="0046502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419"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838863B" w14:textId="77777777" w:rsidR="00593892" w:rsidRPr="00B0509D" w:rsidRDefault="00593892" w:rsidP="00593892">
            <w:pPr>
              <w:contextualSpacing/>
            </w:pPr>
          </w:p>
        </w:tc>
        <w:tc>
          <w:tcPr>
            <w:tcW w:w="1373" w:type="dxa"/>
          </w:tcPr>
          <w:p w14:paraId="7B823FA6" w14:textId="3426A4E6" w:rsidR="00593892" w:rsidRDefault="0046502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419"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62EA7D" w14:textId="77777777" w:rsidR="00593892" w:rsidRPr="00B0509D" w:rsidRDefault="00593892" w:rsidP="00593892">
            <w:pPr>
              <w:contextualSpacing/>
            </w:pPr>
          </w:p>
        </w:tc>
        <w:tc>
          <w:tcPr>
            <w:tcW w:w="1373" w:type="dxa"/>
          </w:tcPr>
          <w:p w14:paraId="73CA942D"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3DA3693A" w14:textId="7D142B80" w:rsidR="00593892" w:rsidRPr="001B5263"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w:r w:rsidRPr="00260941">
              <w:rPr>
                <w:lang w:val="en-GB"/>
              </w:rPr>
              <w:t>Hyperparameter (average mass coefficient across species)</w:t>
            </w:r>
            <w:r w:rsidR="001623DB">
              <w:rPr>
                <w:lang w:val="en-GB"/>
              </w:rPr>
              <w:t xml:space="preserve">. </w:t>
            </w:r>
            <w:ins w:id="8" w:author="Max Lindmark" w:date="2021-11-11T17:02:00Z">
              <w:r w:rsidR="008A1E52">
                <w:rPr>
                  <w:lang w:val="en-GB"/>
                </w:rPr>
                <w:t xml:space="preserve">[Note for growth we use </w:t>
              </w:r>
              <w:r w:rsidR="008A1E52">
                <w:rPr>
                  <w:rFonts w:ascii="Cambria Math" w:hAnsi="Cambria Math"/>
                  <w:i/>
                </w:rPr>
                <w:br/>
              </w:r>
            </w:ins>
            <m:oMath>
              <m:r>
                <w:ins w:id="9" w:author="Max Lindmark" w:date="2021-11-11T17:02:00Z">
                  <w:rPr>
                    <w:rFonts w:ascii="Cambria Math" w:hAnsi="Cambria Math"/>
                  </w:rPr>
                  <m:t>N(-0.25, 1)</m:t>
                </w:ins>
              </m:r>
            </m:oMath>
            <w:ins w:id="10" w:author="Max Lindmark" w:date="2021-11-11T17:02:00Z">
              <w:r w:rsidR="008A1E52">
                <w:rPr>
                  <w:lang w:val="en-GB"/>
                </w:rPr>
                <w:t xml:space="preserve"> as it is in unit % </w:t>
              </w:r>
              <w:proofErr w:type="gramStart"/>
              <w:r w:rsidR="008A1E52">
                <w:rPr>
                  <w:lang w:val="en-GB"/>
                </w:rPr>
                <w:t>day</w:t>
              </w:r>
              <w:r w:rsidR="008A1E52" w:rsidRPr="00047718">
                <w:rPr>
                  <w:vertAlign w:val="superscript"/>
                  <w:lang w:val="en-GB"/>
                </w:rPr>
                <w:t>-1</w:t>
              </w:r>
              <w:proofErr w:type="gramEnd"/>
              <w:r w:rsidR="008A1E52">
                <w:rPr>
                  <w:lang w:val="en-GB"/>
                </w:rPr>
                <w:t>]</w:t>
              </w:r>
            </w:ins>
          </w:p>
        </w:tc>
        <w:tc>
          <w:tcPr>
            <w:tcW w:w="2419" w:type="dxa"/>
          </w:tcPr>
          <w:p w14:paraId="410898AF" w14:textId="56A347FB" w:rsidR="001623DB" w:rsidRPr="001B5263" w:rsidRDefault="00593892" w:rsidP="001623DB">
            <w:pPr>
              <w:contextualSpacing/>
              <w:cnfStyle w:val="000000000000" w:firstRow="0" w:lastRow="0" w:firstColumn="0" w:lastColumn="0" w:oddVBand="0" w:evenVBand="0" w:oddHBand="0" w:evenHBand="0" w:firstRowFirstColumn="0" w:firstRowLastColumn="0" w:lastRowFirstColumn="0" w:lastRowLastColumn="0"/>
              <w:rPr>
                <w:rFonts w:eastAsiaTheme="minorEastAsia"/>
              </w:rPr>
            </w:pPr>
            <m:oMathPara>
              <m:oMath>
                <m:r>
                  <w:rPr>
                    <w:rFonts w:ascii="Cambria Math" w:hAnsi="Cambria Math"/>
                  </w:rPr>
                  <m:t>N(0.75, 1)</m:t>
                </m:r>
              </m:oMath>
            </m:oMathPara>
          </w:p>
        </w:tc>
      </w:tr>
      <w:tr w:rsidR="00593892" w:rsidRPr="00B0509D" w14:paraId="57F6D2A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121875B6" w14:textId="77777777" w:rsidR="00593892" w:rsidRPr="00B0509D" w:rsidRDefault="00593892" w:rsidP="00593892">
            <w:pPr>
              <w:contextualSpacing/>
            </w:pPr>
          </w:p>
        </w:tc>
        <w:tc>
          <w:tcPr>
            <w:tcW w:w="1373" w:type="dxa"/>
          </w:tcPr>
          <w:p w14:paraId="4F68944C"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419"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2FB2A7A" w14:textId="77777777" w:rsidR="00593892" w:rsidRPr="00B0509D" w:rsidRDefault="00593892" w:rsidP="00593892">
            <w:pPr>
              <w:contextualSpacing/>
            </w:pPr>
          </w:p>
        </w:tc>
        <w:tc>
          <w:tcPr>
            <w:tcW w:w="1373" w:type="dxa"/>
          </w:tcPr>
          <w:p w14:paraId="689968CE"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419"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A30DDE2" w14:textId="77777777" w:rsidR="00593892" w:rsidRPr="00B0509D" w:rsidRDefault="00593892" w:rsidP="00593892">
            <w:pPr>
              <w:contextualSpacing/>
            </w:pPr>
          </w:p>
        </w:tc>
        <w:tc>
          <w:tcPr>
            <w:tcW w:w="1373" w:type="dxa"/>
          </w:tcPr>
          <w:p w14:paraId="4FBD10AD" w14:textId="4EBCA8BF" w:rsidR="00593892" w:rsidRDefault="0046502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590"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419"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496FBC33" w14:textId="77777777" w:rsidR="00593892" w:rsidRPr="00B0509D" w:rsidRDefault="00593892" w:rsidP="00593892">
            <w:pPr>
              <w:contextualSpacing/>
            </w:pPr>
          </w:p>
        </w:tc>
        <w:tc>
          <w:tcPr>
            <w:tcW w:w="1373" w:type="dxa"/>
          </w:tcPr>
          <w:p w14:paraId="5E93BEFA" w14:textId="41CDF56C" w:rsidR="00593892" w:rsidRPr="00B0509D" w:rsidRDefault="0046502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590"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419"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8A8775B" w14:textId="77777777" w:rsidR="00593892" w:rsidRPr="00B0509D" w:rsidRDefault="00593892" w:rsidP="00593892">
            <w:pPr>
              <w:contextualSpacing/>
            </w:pPr>
          </w:p>
        </w:tc>
        <w:tc>
          <w:tcPr>
            <w:tcW w:w="1373" w:type="dxa"/>
          </w:tcPr>
          <w:p w14:paraId="61F79C3F"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8788C50" w14:textId="77777777" w:rsidR="00593892" w:rsidRPr="00B0509D" w:rsidRDefault="00593892" w:rsidP="00593892">
            <w:pPr>
              <w:contextualSpacing/>
            </w:pPr>
          </w:p>
        </w:tc>
        <w:tc>
          <w:tcPr>
            <w:tcW w:w="1373" w:type="dxa"/>
          </w:tcPr>
          <w:p w14:paraId="03ABAC76"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590"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419"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2D6D47F" w14:textId="77777777" w:rsidR="00593892" w:rsidRPr="00B0509D" w:rsidRDefault="00593892" w:rsidP="00593892">
            <w:pPr>
              <w:contextualSpacing/>
            </w:pPr>
          </w:p>
        </w:tc>
        <w:tc>
          <w:tcPr>
            <w:tcW w:w="1373" w:type="dxa"/>
          </w:tcPr>
          <w:p w14:paraId="36A308AB"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590"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419"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597CA0C" w14:textId="77777777" w:rsidR="00593892" w:rsidRPr="00B0509D" w:rsidRDefault="00593892" w:rsidP="00593892">
            <w:pPr>
              <w:contextualSpacing/>
            </w:pPr>
          </w:p>
        </w:tc>
        <w:tc>
          <w:tcPr>
            <w:tcW w:w="1373"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590"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9722B8" w:rsidRPr="00B0509D" w14:paraId="0CC1CFA4"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5C66568A" w14:textId="6781365E" w:rsidR="009722B8" w:rsidRPr="00260941" w:rsidRDefault="009722B8" w:rsidP="00593892">
            <w:pPr>
              <w:contextualSpacing/>
              <w:rPr>
                <w:lang w:val="en-GB"/>
              </w:rPr>
            </w:pPr>
            <w:r w:rsidRPr="00260941">
              <w:rPr>
                <w:lang w:val="en-GB"/>
              </w:rPr>
              <w:t>Sharpe-Schoolfield (unimodal consumption data)</w:t>
            </w:r>
          </w:p>
        </w:tc>
        <w:tc>
          <w:tcPr>
            <w:tcW w:w="1373" w:type="dxa"/>
          </w:tcPr>
          <w:p w14:paraId="5D12C54C" w14:textId="7A81C8D6" w:rsidR="009722B8"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3427D44B" w14:textId="290F24D0"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419" w:type="dxa"/>
          </w:tcPr>
          <w:p w14:paraId="7708195C" w14:textId="318E6848"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9722B8" w:rsidRPr="00B0509D" w14:paraId="77439981"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2478BBE" w14:textId="77777777" w:rsidR="009722B8" w:rsidRPr="00B0509D" w:rsidRDefault="009722B8" w:rsidP="00593892">
            <w:pPr>
              <w:contextualSpacing/>
            </w:pPr>
          </w:p>
        </w:tc>
        <w:tc>
          <w:tcPr>
            <w:tcW w:w="1373" w:type="dxa"/>
          </w:tcPr>
          <w:p w14:paraId="0DC89E3E" w14:textId="4887B27E" w:rsidR="009722B8"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646B5610" w14:textId="2E36CCEB"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419" w:type="dxa"/>
          </w:tcPr>
          <w:p w14:paraId="04D194BC" w14:textId="3D11E9E2" w:rsidR="009722B8" w:rsidRPr="00B0509D" w:rsidRDefault="009722B8"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9722B8" w:rsidRPr="00B0509D" w14:paraId="3CAFC718"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764E651" w14:textId="77777777" w:rsidR="009722B8" w:rsidRPr="00B0509D" w:rsidRDefault="009722B8" w:rsidP="00593892">
            <w:pPr>
              <w:contextualSpacing/>
            </w:pPr>
          </w:p>
        </w:tc>
        <w:tc>
          <w:tcPr>
            <w:tcW w:w="1373" w:type="dxa"/>
          </w:tcPr>
          <w:p w14:paraId="74E4A663" w14:textId="4181DDDA" w:rsidR="009722B8"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590" w:type="dxa"/>
          </w:tcPr>
          <w:p w14:paraId="02D012A3" w14:textId="4CDCFC7C"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419" w:type="dxa"/>
          </w:tcPr>
          <w:p w14:paraId="0367B5A2" w14:textId="008A535F"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9722B8" w:rsidRPr="00B0509D" w14:paraId="483EA75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3E75B9E1" w14:textId="77777777" w:rsidR="009722B8" w:rsidRPr="00B0509D" w:rsidRDefault="009722B8" w:rsidP="00593892">
            <w:pPr>
              <w:contextualSpacing/>
            </w:pPr>
          </w:p>
        </w:tc>
        <w:tc>
          <w:tcPr>
            <w:tcW w:w="1373" w:type="dxa"/>
          </w:tcPr>
          <w:p w14:paraId="4568B2F2" w14:textId="427F7431" w:rsidR="009722B8"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590" w:type="dxa"/>
          </w:tcPr>
          <w:p w14:paraId="5CA5CF52" w14:textId="07DA5B96"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419" w:type="dxa"/>
          </w:tcPr>
          <w:p w14:paraId="600F5BB9" w14:textId="14B40F90"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9722B8" w:rsidRPr="00B0509D" w14:paraId="525714D2"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097E663" w14:textId="77777777" w:rsidR="009722B8" w:rsidRPr="00B0509D" w:rsidRDefault="009722B8" w:rsidP="00593892">
            <w:pPr>
              <w:contextualSpacing/>
            </w:pPr>
          </w:p>
        </w:tc>
        <w:tc>
          <w:tcPr>
            <w:tcW w:w="1373" w:type="dxa"/>
          </w:tcPr>
          <w:p w14:paraId="5E6E21EE" w14:textId="3BB90774" w:rsidR="009722B8"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590" w:type="dxa"/>
          </w:tcPr>
          <w:p w14:paraId="4218A09D" w14:textId="786B8401"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419" w:type="dxa"/>
          </w:tcPr>
          <w:p w14:paraId="45D6891E" w14:textId="59F640B2"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9722B8" w:rsidRPr="00B0509D" w14:paraId="129BA4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8EC384" w14:textId="77777777" w:rsidR="009722B8" w:rsidRPr="00B0509D" w:rsidRDefault="009722B8" w:rsidP="00593892">
            <w:pPr>
              <w:contextualSpacing/>
            </w:pPr>
          </w:p>
        </w:tc>
        <w:tc>
          <w:tcPr>
            <w:tcW w:w="1373" w:type="dxa"/>
          </w:tcPr>
          <w:p w14:paraId="46EF88D4" w14:textId="0ADC5717" w:rsidR="009722B8"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590" w:type="dxa"/>
          </w:tcPr>
          <w:p w14:paraId="6E60F9D1" w14:textId="10828504" w:rsidR="009722B8" w:rsidRPr="00260941" w:rsidRDefault="009722B8"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419" w:type="dxa"/>
          </w:tcPr>
          <w:p w14:paraId="195CA7BC" w14:textId="52D7E97A" w:rsidR="009722B8" w:rsidRPr="00B0509D" w:rsidRDefault="009722B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E45C7" w:rsidRPr="00B0509D" w14:paraId="7A55E2C2" w14:textId="77777777" w:rsidTr="005E45C7">
        <w:trPr>
          <w:trHeight w:val="450"/>
        </w:trPr>
        <w:tc>
          <w:tcPr>
            <w:cnfStyle w:val="001000000000" w:firstRow="0" w:lastRow="0" w:firstColumn="1" w:lastColumn="0" w:oddVBand="0" w:evenVBand="0" w:oddHBand="0" w:evenHBand="0" w:firstRowFirstColumn="0" w:firstRowLastColumn="0" w:lastRowFirstColumn="0" w:lastRowLastColumn="0"/>
            <w:tcW w:w="1634" w:type="dxa"/>
            <w:vMerge/>
          </w:tcPr>
          <w:p w14:paraId="71C69CB8" w14:textId="77777777" w:rsidR="005E45C7" w:rsidRPr="00B0509D" w:rsidRDefault="005E45C7" w:rsidP="005E45C7">
            <w:pPr>
              <w:contextualSpacing/>
            </w:pPr>
          </w:p>
        </w:tc>
        <w:tc>
          <w:tcPr>
            <w:tcW w:w="1373" w:type="dxa"/>
          </w:tcPr>
          <w:p w14:paraId="6B773647" w14:textId="7B9FC9C8"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σ</m:t>
                </m:r>
              </m:oMath>
            </m:oMathPara>
          </w:p>
        </w:tc>
        <w:tc>
          <w:tcPr>
            <w:tcW w:w="3590" w:type="dxa"/>
          </w:tcPr>
          <w:p w14:paraId="576A3050" w14:textId="598AB1A2"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color w:val="FF0000"/>
              </w:rPr>
            </w:pPr>
            <w:r w:rsidRPr="00B0509D">
              <w:t>Parameter (</w:t>
            </w:r>
            <w:proofErr w:type="spellStart"/>
            <w:r w:rsidRPr="00B0509D">
              <w:t>s.d.</w:t>
            </w:r>
            <w:proofErr w:type="spellEnd"/>
            <w:r w:rsidRPr="00B0509D">
              <w:t>)</w:t>
            </w:r>
          </w:p>
        </w:tc>
        <w:tc>
          <w:tcPr>
            <w:tcW w:w="2419" w:type="dxa"/>
          </w:tcPr>
          <w:p w14:paraId="1FCC43E8" w14:textId="3DBEFC69" w:rsidR="005E45C7" w:rsidRPr="0062184C" w:rsidRDefault="005E45C7" w:rsidP="005E45C7">
            <w:pPr>
              <w:contextualSpacing/>
              <w:cnfStyle w:val="000000000000" w:firstRow="0" w:lastRow="0" w:firstColumn="0" w:lastColumn="0" w:oddVBand="0" w:evenVBand="0" w:oddHBand="0" w:evenHBand="0" w:firstRowFirstColumn="0" w:firstRowLastColumn="0" w:lastRowFirstColumn="0" w:lastRowLastColumn="0"/>
              <w:rPr>
                <w:rFonts w:eastAsia="Times New Roman"/>
                <w:color w:val="FF0000"/>
              </w:rPr>
            </w:pPr>
            <m:oMathPara>
              <m:oMath>
                <m:r>
                  <w:rPr>
                    <w:rFonts w:ascii="Cambria Math" w:hAnsi="Cambria Math"/>
                  </w:rPr>
                  <m:t>U(0, 3)</m:t>
                </m:r>
              </m:oMath>
            </m:oMathPara>
          </w:p>
        </w:tc>
      </w:tr>
      <w:tr w:rsidR="00593892" w:rsidRPr="00B0509D" w14:paraId="62879EC5"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465028"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73" w:type="dxa"/>
          </w:tcPr>
          <w:p w14:paraId="47D9327E"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419"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07E2C87B" w14:textId="77777777" w:rsidR="00593892" w:rsidRPr="00B0509D" w:rsidRDefault="00593892" w:rsidP="00593892">
            <w:pPr>
              <w:contextualSpacing/>
            </w:pPr>
          </w:p>
        </w:tc>
        <w:tc>
          <w:tcPr>
            <w:tcW w:w="1373" w:type="dxa"/>
          </w:tcPr>
          <w:p w14:paraId="2231D327"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419"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6058AD52" w14:textId="77777777" w:rsidR="00593892" w:rsidRPr="00B0509D" w:rsidRDefault="00593892" w:rsidP="00593892">
            <w:pPr>
              <w:contextualSpacing/>
            </w:pPr>
          </w:p>
        </w:tc>
        <w:tc>
          <w:tcPr>
            <w:tcW w:w="1373" w:type="dxa"/>
          </w:tcPr>
          <w:p w14:paraId="44FDFFA0"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590"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419"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2A15FBE7" w14:textId="77777777" w:rsidR="00593892" w:rsidRPr="00B0509D" w:rsidRDefault="00593892" w:rsidP="00593892">
            <w:pPr>
              <w:contextualSpacing/>
            </w:pPr>
          </w:p>
        </w:tc>
        <w:tc>
          <w:tcPr>
            <w:tcW w:w="1373" w:type="dxa"/>
          </w:tcPr>
          <w:p w14:paraId="286D8651" w14:textId="77777777" w:rsidR="00593892" w:rsidRPr="00B0509D" w:rsidRDefault="00465028"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590"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419"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5E45C7">
        <w:tc>
          <w:tcPr>
            <w:cnfStyle w:val="001000000000" w:firstRow="0" w:lastRow="0" w:firstColumn="1" w:lastColumn="0" w:oddVBand="0" w:evenVBand="0" w:oddHBand="0" w:evenHBand="0" w:firstRowFirstColumn="0" w:firstRowLastColumn="0" w:lastRowFirstColumn="0" w:lastRowLastColumn="0"/>
            <w:tcW w:w="1634" w:type="dxa"/>
            <w:vMerge/>
          </w:tcPr>
          <w:p w14:paraId="73253A4D" w14:textId="77777777" w:rsidR="00593892" w:rsidRPr="00B0509D" w:rsidRDefault="00593892" w:rsidP="00593892">
            <w:pPr>
              <w:contextualSpacing/>
            </w:pPr>
          </w:p>
        </w:tc>
        <w:tc>
          <w:tcPr>
            <w:tcW w:w="1373"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590"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419"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46502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5032BEB0"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w:t>
            </w:r>
            <w:r w:rsidR="00A86AF7" w:rsidRPr="00B0509D">
              <w:rPr>
                <w:rFonts w:cstheme="minorHAnsi"/>
                <w:b/>
                <w:bCs/>
              </w:rPr>
              <w:t>27</w:t>
            </w:r>
            <w:r w:rsidR="00A86AF7">
              <w:rPr>
                <w:rFonts w:cstheme="minorHAnsi"/>
                <w:b/>
                <w:bCs/>
              </w:rPr>
              <w:t>4</w:t>
            </w:r>
            <w:r w:rsidRPr="00B0509D">
              <w:rPr>
                <w:rFonts w:cstheme="minorHAnsi"/>
                <w:b/>
                <w:bCs/>
              </w:rPr>
              <w:t>.</w:t>
            </w:r>
            <w:r w:rsidR="00BF0226">
              <w:rPr>
                <w:rFonts w:cstheme="minorHAnsi"/>
                <w:b/>
                <w:bCs/>
              </w:rPr>
              <w:t>6</w:t>
            </w:r>
            <w:r w:rsidRPr="00B0509D">
              <w:rPr>
                <w:rFonts w:cstheme="minorHAnsi"/>
                <w:b/>
                <w:bCs/>
              </w:rPr>
              <w:t>)</w:t>
            </w:r>
          </w:p>
        </w:tc>
        <w:tc>
          <w:tcPr>
            <w:tcW w:w="0" w:type="auto"/>
          </w:tcPr>
          <w:p w14:paraId="45A6D78D" w14:textId="46E4E596" w:rsidR="00F36284" w:rsidRPr="00B0509D" w:rsidRDefault="00A809F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3</w:t>
            </w:r>
            <w:r w:rsidR="00F36284" w:rsidRPr="00B0509D">
              <w:rPr>
                <w:rFonts w:cstheme="minorHAnsi"/>
              </w:rPr>
              <w:t>.</w:t>
            </w:r>
            <w:r>
              <w:rPr>
                <w:rFonts w:cstheme="minorHAnsi"/>
              </w:rPr>
              <w:t>1</w:t>
            </w:r>
            <w:r w:rsidR="00F36284" w:rsidRPr="00B0509D">
              <w:rPr>
                <w:rFonts w:cstheme="minorHAnsi"/>
              </w:rPr>
              <w:t xml:space="preserve"> (</w:t>
            </w:r>
            <w:r w:rsidR="008D743F" w:rsidRPr="00B0509D">
              <w:rPr>
                <w:rFonts w:cstheme="minorHAnsi"/>
              </w:rPr>
              <w:t>56</w:t>
            </w:r>
            <w:r w:rsidR="008D743F">
              <w:rPr>
                <w:rFonts w:cstheme="minorHAnsi"/>
              </w:rPr>
              <w:t>3</w:t>
            </w:r>
            <w:r w:rsidR="00F36284" w:rsidRPr="00B0509D">
              <w:rPr>
                <w:rFonts w:cstheme="minorHAnsi"/>
              </w:rPr>
              <w:t>.</w:t>
            </w:r>
            <w:r w:rsidR="00F965D6">
              <w:rPr>
                <w:rFonts w:cstheme="minorHAnsi"/>
              </w:rPr>
              <w:t>7</w:t>
            </w:r>
            <w:r w:rsidR="00F36284"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46502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026B6E06" w:rsidR="00F36284" w:rsidRPr="00B0509D" w:rsidRDefault="002E3E09"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b/>
                <w:bCs/>
              </w:rPr>
              <w:t>0</w:t>
            </w:r>
            <w:r w:rsidR="00F36284" w:rsidRPr="00B0509D">
              <w:rPr>
                <w:rFonts w:cstheme="minorHAnsi"/>
                <w:b/>
                <w:bCs/>
              </w:rPr>
              <w:t>.</w:t>
            </w:r>
            <w:r>
              <w:rPr>
                <w:rFonts w:cstheme="minorHAnsi"/>
                <w:b/>
                <w:bCs/>
              </w:rPr>
              <w:t>3</w:t>
            </w:r>
            <w:r w:rsidRPr="00B0509D">
              <w:rPr>
                <w:rFonts w:cstheme="minorHAnsi"/>
                <w:b/>
                <w:bCs/>
              </w:rPr>
              <w:t xml:space="preserve"> </w:t>
            </w:r>
            <w:r w:rsidR="00F36284" w:rsidRPr="00B0509D">
              <w:rPr>
                <w:rFonts w:cstheme="minorHAnsi"/>
                <w:b/>
                <w:bCs/>
              </w:rPr>
              <w:t>(27</w:t>
            </w:r>
            <w:r w:rsidR="00DA63BB" w:rsidRPr="00B0509D">
              <w:rPr>
                <w:rFonts w:cstheme="minorHAnsi"/>
                <w:b/>
                <w:bCs/>
              </w:rPr>
              <w:t>4</w:t>
            </w:r>
            <w:r w:rsidR="00F36284" w:rsidRPr="00B0509D">
              <w:rPr>
                <w:rFonts w:cstheme="minorHAnsi"/>
                <w:b/>
                <w:bCs/>
              </w:rPr>
              <w:t>.</w:t>
            </w:r>
            <w:r w:rsidR="009D2F4A">
              <w:rPr>
                <w:rFonts w:cstheme="minorHAnsi"/>
                <w:b/>
                <w:bCs/>
              </w:rPr>
              <w:t>9</w:t>
            </w:r>
            <w:r w:rsidR="00F36284" w:rsidRPr="00B0509D">
              <w:rPr>
                <w:rFonts w:cstheme="minorHAnsi"/>
                <w:b/>
                <w:bCs/>
              </w:rPr>
              <w:t>)</w:t>
            </w:r>
          </w:p>
        </w:tc>
        <w:tc>
          <w:tcPr>
            <w:tcW w:w="0" w:type="auto"/>
          </w:tcPr>
          <w:p w14:paraId="5F206B54" w14:textId="351915EA" w:rsidR="00F36284" w:rsidRPr="00B0509D" w:rsidRDefault="00FD71B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Pr>
                <w:rFonts w:cstheme="minorHAnsi"/>
              </w:rPr>
              <w:t>2</w:t>
            </w:r>
            <w:r w:rsidR="00F36284" w:rsidRPr="00B0509D">
              <w:rPr>
                <w:rFonts w:cstheme="minorHAnsi"/>
              </w:rPr>
              <w:t xml:space="preserve"> (</w:t>
            </w:r>
            <w:r w:rsidR="006465D2" w:rsidRPr="00B0509D">
              <w:rPr>
                <w:rFonts w:cstheme="minorHAnsi"/>
              </w:rPr>
              <w:t>56</w:t>
            </w:r>
            <w:r w:rsidR="006465D2">
              <w:rPr>
                <w:rFonts w:cstheme="minorHAnsi"/>
              </w:rPr>
              <w:t>2</w:t>
            </w:r>
            <w:r w:rsidR="00F36284" w:rsidRPr="00B0509D">
              <w:rPr>
                <w:rFonts w:cstheme="minorHAnsi"/>
              </w:rPr>
              <w:t>.</w:t>
            </w:r>
            <w:r w:rsidR="006465D2">
              <w:rPr>
                <w:rFonts w:cstheme="minorHAnsi"/>
              </w:rPr>
              <w:t>6</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46502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6C91E41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115629">
              <w:rPr>
                <w:rFonts w:cstheme="minorHAnsi"/>
              </w:rPr>
              <w:t>5</w:t>
            </w:r>
            <w:r w:rsidRPr="00B0509D">
              <w:rPr>
                <w:rFonts w:cstheme="minorHAnsi"/>
              </w:rPr>
              <w:t>.</w:t>
            </w:r>
            <w:r w:rsidR="004D28D3">
              <w:rPr>
                <w:rFonts w:cstheme="minorHAnsi"/>
              </w:rPr>
              <w:t>7</w:t>
            </w:r>
            <w:r w:rsidR="004D28D3" w:rsidRPr="00B0509D">
              <w:rPr>
                <w:rFonts w:cstheme="minorHAnsi"/>
              </w:rPr>
              <w:t xml:space="preserve"> </w:t>
            </w:r>
            <w:r w:rsidRPr="00B0509D">
              <w:rPr>
                <w:rFonts w:cstheme="minorHAnsi"/>
              </w:rPr>
              <w:t>(</w:t>
            </w:r>
            <w:r w:rsidR="00E125E3" w:rsidRPr="00B0509D">
              <w:rPr>
                <w:rFonts w:cstheme="minorHAnsi"/>
              </w:rPr>
              <w:t>5</w:t>
            </w:r>
            <w:r w:rsidR="00E125E3">
              <w:rPr>
                <w:rFonts w:cstheme="minorHAnsi"/>
              </w:rPr>
              <w:t>80</w:t>
            </w:r>
            <w:r w:rsidRPr="00B0509D">
              <w:rPr>
                <w:rFonts w:cstheme="minorHAnsi"/>
              </w:rPr>
              <w:t>.3)</w:t>
            </w:r>
          </w:p>
        </w:tc>
        <w:tc>
          <w:tcPr>
            <w:tcW w:w="0" w:type="auto"/>
          </w:tcPr>
          <w:p w14:paraId="496E99C7" w14:textId="4E51F7FE" w:rsidR="00F36284" w:rsidRPr="00B0509D" w:rsidRDefault="00592B3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w:t>
            </w:r>
            <w:r>
              <w:rPr>
                <w:rFonts w:cstheme="minorHAnsi"/>
              </w:rPr>
              <w:t>7</w:t>
            </w:r>
            <w:r w:rsidR="00F36284" w:rsidRPr="00B0509D">
              <w:rPr>
                <w:rFonts w:cstheme="minorHAnsi"/>
              </w:rPr>
              <w:t>.</w:t>
            </w:r>
            <w:r w:rsidR="00DC69B1" w:rsidRPr="00B0509D">
              <w:rPr>
                <w:rFonts w:cstheme="minorHAnsi"/>
              </w:rPr>
              <w:t xml:space="preserve">1 </w:t>
            </w:r>
            <w:r w:rsidR="00F36284" w:rsidRPr="00B0509D">
              <w:rPr>
                <w:rFonts w:cstheme="minorHAnsi"/>
              </w:rPr>
              <w:t>(</w:t>
            </w:r>
            <w:r w:rsidR="00F83016" w:rsidRPr="00B0509D">
              <w:rPr>
                <w:rFonts w:cstheme="minorHAnsi"/>
              </w:rPr>
              <w:t>70</w:t>
            </w:r>
            <w:r w:rsidR="00F83016">
              <w:rPr>
                <w:rFonts w:cstheme="minorHAnsi"/>
              </w:rPr>
              <w:t>7</w:t>
            </w:r>
            <w:r w:rsidR="00F36284" w:rsidRPr="00B0509D">
              <w:rPr>
                <w:rFonts w:cstheme="minorHAnsi"/>
              </w:rPr>
              <w:t>.</w:t>
            </w:r>
            <w:r w:rsidR="00AF3249">
              <w:rPr>
                <w:rFonts w:cstheme="minorHAnsi"/>
              </w:rPr>
              <w:t>7</w:t>
            </w:r>
            <w:r w:rsidR="00F36284"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46502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20F2ADF3" w:rsidR="00F36284" w:rsidRPr="00B0509D" w:rsidRDefault="00295A1E"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5</w:t>
            </w:r>
            <w:r w:rsidR="00131F37" w:rsidRPr="00B0509D">
              <w:rPr>
                <w:rFonts w:cstheme="minorHAnsi"/>
              </w:rPr>
              <w:t>.</w:t>
            </w:r>
            <w:r w:rsidR="005F0917">
              <w:rPr>
                <w:rFonts w:cstheme="minorHAnsi"/>
              </w:rPr>
              <w:t>3</w:t>
            </w:r>
            <w:r w:rsidR="005F0917" w:rsidRPr="00B0509D">
              <w:rPr>
                <w:rFonts w:cstheme="minorHAnsi"/>
              </w:rPr>
              <w:t xml:space="preserve"> </w:t>
            </w:r>
            <w:r w:rsidR="00F36284" w:rsidRPr="00B0509D">
              <w:rPr>
                <w:rFonts w:cstheme="minorHAnsi"/>
              </w:rPr>
              <w:t>(6</w:t>
            </w:r>
            <w:r w:rsidR="001D2A28">
              <w:rPr>
                <w:rFonts w:cstheme="minorHAnsi"/>
              </w:rPr>
              <w:t>59</w:t>
            </w:r>
            <w:r w:rsidR="00F36284" w:rsidRPr="00B0509D">
              <w:rPr>
                <w:rFonts w:cstheme="minorHAnsi"/>
              </w:rPr>
              <w:t>.</w:t>
            </w:r>
            <w:r w:rsidR="007B183E">
              <w:rPr>
                <w:rFonts w:cstheme="minorHAnsi"/>
              </w:rPr>
              <w:t>9</w:t>
            </w:r>
            <w:r w:rsidR="00F36284" w:rsidRPr="00B0509D">
              <w:rPr>
                <w:rFonts w:cstheme="minorHAnsi"/>
              </w:rPr>
              <w:t>)</w:t>
            </w:r>
          </w:p>
        </w:tc>
        <w:tc>
          <w:tcPr>
            <w:tcW w:w="0" w:type="auto"/>
          </w:tcPr>
          <w:p w14:paraId="3194648A" w14:textId="31C09622"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w:t>
            </w:r>
            <w:r w:rsidR="00CB5255">
              <w:rPr>
                <w:rFonts w:cstheme="minorHAnsi"/>
              </w:rPr>
              <w:t>5</w:t>
            </w:r>
            <w:r w:rsidR="00CB5255" w:rsidRPr="00B0509D">
              <w:rPr>
                <w:rFonts w:cstheme="minorHAnsi"/>
              </w:rPr>
              <w:t xml:space="preserve"> </w:t>
            </w:r>
            <w:r w:rsidR="00F36284" w:rsidRPr="00B0509D">
              <w:rPr>
                <w:rFonts w:cstheme="minorHAnsi"/>
              </w:rPr>
              <w:t>(</w:t>
            </w:r>
            <w:r w:rsidR="00334768" w:rsidRPr="00B0509D">
              <w:rPr>
                <w:rFonts w:cstheme="minorHAnsi"/>
              </w:rPr>
              <w:t>63</w:t>
            </w:r>
            <w:r w:rsidR="00334768">
              <w:rPr>
                <w:rFonts w:cstheme="minorHAnsi"/>
              </w:rPr>
              <w:t>1</w:t>
            </w:r>
            <w:r w:rsidR="00F36284" w:rsidRPr="00B0509D">
              <w:rPr>
                <w:rFonts w:cstheme="minorHAnsi"/>
              </w:rPr>
              <w:t>.</w:t>
            </w:r>
            <w:r w:rsidR="00127033">
              <w:rPr>
                <w:rFonts w:cstheme="minorHAnsi"/>
              </w:rPr>
              <w:t>1</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46502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23F3651D" w:rsidR="00F36284" w:rsidRPr="00B0509D" w:rsidRDefault="007D1B9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Pr>
                <w:rFonts w:cstheme="minorHAnsi"/>
              </w:rPr>
              <w:t>8</w:t>
            </w:r>
            <w:r w:rsidR="00F36284" w:rsidRPr="00B0509D">
              <w:rPr>
                <w:rFonts w:cstheme="minorHAnsi"/>
              </w:rPr>
              <w:t>.</w:t>
            </w:r>
            <w:r w:rsidR="00083938" w:rsidRPr="00B0509D">
              <w:rPr>
                <w:rFonts w:cstheme="minorHAnsi"/>
              </w:rPr>
              <w:t>6</w:t>
            </w:r>
            <w:r w:rsidR="00F36284" w:rsidRPr="00B0509D">
              <w:rPr>
                <w:rFonts w:cstheme="minorHAnsi"/>
              </w:rPr>
              <w:t xml:space="preserve"> (</w:t>
            </w:r>
            <w:r w:rsidR="0048402F" w:rsidRPr="00B0509D">
              <w:rPr>
                <w:rFonts w:cstheme="minorHAnsi"/>
              </w:rPr>
              <w:t>92</w:t>
            </w:r>
            <w:r w:rsidR="0048402F">
              <w:rPr>
                <w:rFonts w:cstheme="minorHAnsi"/>
              </w:rPr>
              <w:t>3</w:t>
            </w:r>
            <w:r w:rsidR="00F36284" w:rsidRPr="00B0509D">
              <w:rPr>
                <w:rFonts w:cstheme="minorHAnsi"/>
              </w:rPr>
              <w:t>.</w:t>
            </w:r>
            <w:r w:rsidR="00A64456">
              <w:rPr>
                <w:rFonts w:cstheme="minorHAnsi"/>
              </w:rPr>
              <w:t>2</w:t>
            </w:r>
            <w:r w:rsidR="00F36284" w:rsidRPr="00B0509D">
              <w:rPr>
                <w:rFonts w:cstheme="minorHAnsi"/>
              </w:rPr>
              <w:t>)</w:t>
            </w:r>
          </w:p>
        </w:tc>
        <w:tc>
          <w:tcPr>
            <w:tcW w:w="0" w:type="auto"/>
          </w:tcPr>
          <w:p w14:paraId="72CFDEE6" w14:textId="6000706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9</w:t>
            </w:r>
            <w:r w:rsidR="00C3376B">
              <w:rPr>
                <w:rFonts w:cstheme="minorHAnsi"/>
              </w:rPr>
              <w:t>0</w:t>
            </w:r>
            <w:r w:rsidRPr="00B0509D">
              <w:rPr>
                <w:rFonts w:cstheme="minorHAnsi"/>
              </w:rPr>
              <w:t xml:space="preserve"> (750.</w:t>
            </w:r>
            <w:r w:rsidR="00633BDD">
              <w:rPr>
                <w:rFonts w:cstheme="minorHAnsi"/>
              </w:rPr>
              <w:t>6</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46502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0DCD5297" w:rsidR="00F36284" w:rsidRPr="00B0509D" w:rsidRDefault="002B1677"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Pr>
                <w:rFonts w:cstheme="minorHAnsi"/>
              </w:rPr>
              <w:t>6</w:t>
            </w:r>
            <w:r w:rsidR="00F36284" w:rsidRPr="00B0509D">
              <w:rPr>
                <w:rFonts w:cstheme="minorHAnsi"/>
              </w:rPr>
              <w:t>.</w:t>
            </w:r>
            <w:r>
              <w:rPr>
                <w:rFonts w:cstheme="minorHAnsi"/>
              </w:rPr>
              <w:t>1</w:t>
            </w:r>
            <w:r w:rsidRPr="00B0509D">
              <w:rPr>
                <w:rFonts w:cstheme="minorHAnsi"/>
              </w:rPr>
              <w:t xml:space="preserve"> </w:t>
            </w:r>
            <w:r w:rsidR="00F36284" w:rsidRPr="00B0509D">
              <w:rPr>
                <w:rFonts w:cstheme="minorHAnsi"/>
              </w:rPr>
              <w:t>(28</w:t>
            </w:r>
            <w:r w:rsidR="00953936">
              <w:rPr>
                <w:rFonts w:cstheme="minorHAnsi"/>
              </w:rPr>
              <w:t>0</w:t>
            </w:r>
            <w:r w:rsidR="00F36284" w:rsidRPr="00B0509D">
              <w:rPr>
                <w:rFonts w:cstheme="minorHAnsi"/>
              </w:rPr>
              <w:t>.</w:t>
            </w:r>
            <w:r w:rsidR="00A06B85">
              <w:rPr>
                <w:rFonts w:cstheme="minorHAnsi"/>
              </w:rPr>
              <w:t>6</w:t>
            </w:r>
            <w:r w:rsidR="00F36284" w:rsidRPr="00B0509D">
              <w:rPr>
                <w:rFonts w:cstheme="minorHAnsi"/>
              </w:rPr>
              <w:t>)</w:t>
            </w:r>
          </w:p>
        </w:tc>
        <w:tc>
          <w:tcPr>
            <w:tcW w:w="0" w:type="auto"/>
          </w:tcPr>
          <w:p w14:paraId="417FA186" w14:textId="18E63304"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w:t>
            </w:r>
            <w:r w:rsidR="003F17B3">
              <w:rPr>
                <w:rFonts w:cstheme="minorHAnsi"/>
                <w:b/>
                <w:bCs/>
              </w:rPr>
              <w:t>6</w:t>
            </w:r>
            <w:r w:rsidRPr="00B0509D">
              <w:rPr>
                <w:rFonts w:cstheme="minorHAnsi"/>
                <w:b/>
                <w:bCs/>
              </w:rPr>
              <w:t>)</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46502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1C935428" w:rsidR="00F36284" w:rsidRPr="00B0509D" w:rsidRDefault="0017668C"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Pr>
                <w:rFonts w:cstheme="minorHAnsi"/>
              </w:rPr>
              <w:t>8</w:t>
            </w:r>
            <w:r w:rsidR="00214751">
              <w:rPr>
                <w:rFonts w:cstheme="minorHAnsi"/>
              </w:rPr>
              <w:t>.2</w:t>
            </w:r>
            <w:r w:rsidR="00F36284" w:rsidRPr="00B0509D">
              <w:rPr>
                <w:rFonts w:cstheme="minorHAnsi"/>
              </w:rPr>
              <w:t xml:space="preserve"> (</w:t>
            </w:r>
            <w:r w:rsidR="00C42D62" w:rsidRPr="00B0509D">
              <w:rPr>
                <w:rFonts w:cstheme="minorHAnsi"/>
              </w:rPr>
              <w:t>62</w:t>
            </w:r>
            <w:r w:rsidR="00C42D62">
              <w:rPr>
                <w:rFonts w:cstheme="minorHAnsi"/>
              </w:rPr>
              <w:t>2</w:t>
            </w:r>
            <w:r w:rsidR="00F36284" w:rsidRPr="00B0509D">
              <w:rPr>
                <w:rFonts w:cstheme="minorHAnsi"/>
              </w:rPr>
              <w:t>.</w:t>
            </w:r>
            <w:r w:rsidR="00677881">
              <w:rPr>
                <w:rFonts w:cstheme="minorHAnsi"/>
              </w:rPr>
              <w:t>8</w:t>
            </w:r>
            <w:r w:rsidR="00F36284" w:rsidRPr="00B0509D">
              <w:rPr>
                <w:rFonts w:cstheme="minorHAnsi"/>
              </w:rPr>
              <w:t>)</w:t>
            </w:r>
          </w:p>
        </w:tc>
        <w:tc>
          <w:tcPr>
            <w:tcW w:w="0" w:type="auto"/>
          </w:tcPr>
          <w:p w14:paraId="37D8CC57" w14:textId="5F12E033" w:rsidR="00F36284" w:rsidRPr="00B0509D" w:rsidRDefault="00A852BB"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w:t>
            </w:r>
            <w:r>
              <w:rPr>
                <w:rFonts w:cstheme="minorHAnsi"/>
              </w:rPr>
              <w:t>5</w:t>
            </w:r>
            <w:r w:rsidR="00F36284" w:rsidRPr="00B0509D">
              <w:rPr>
                <w:rFonts w:cstheme="minorHAnsi"/>
              </w:rPr>
              <w:t>.</w:t>
            </w:r>
            <w:r w:rsidR="00D02C6D">
              <w:rPr>
                <w:rFonts w:cstheme="minorHAnsi"/>
              </w:rPr>
              <w:t>8</w:t>
            </w:r>
            <w:r w:rsidR="00D02C6D" w:rsidRPr="00B0509D">
              <w:rPr>
                <w:rFonts w:cstheme="minorHAnsi"/>
              </w:rPr>
              <w:t xml:space="preserve"> </w:t>
            </w:r>
            <w:r w:rsidR="00F36284" w:rsidRPr="00B0509D">
              <w:rPr>
                <w:rFonts w:cstheme="minorHAnsi"/>
              </w:rPr>
              <w:t>(726</w:t>
            </w:r>
            <w:r w:rsidR="00176849">
              <w:rPr>
                <w:rFonts w:cstheme="minorHAnsi"/>
              </w:rPr>
              <w:t>.4</w:t>
            </w:r>
            <w:r w:rsidR="00F36284" w:rsidRPr="00B0509D">
              <w:rPr>
                <w:rFonts w:cstheme="minorHAnsi"/>
              </w:rPr>
              <w:t>)</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46502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0127980" w:rsidR="00F36284" w:rsidRPr="00B0509D" w:rsidRDefault="0067468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Pr>
                <w:rFonts w:cstheme="minorHAnsi"/>
              </w:rPr>
              <w:t>6</w:t>
            </w:r>
            <w:r w:rsidR="00F36284" w:rsidRPr="00B0509D">
              <w:rPr>
                <w:rFonts w:cstheme="minorHAnsi"/>
              </w:rPr>
              <w:t>.</w:t>
            </w:r>
            <w:r w:rsidR="002D03B9">
              <w:rPr>
                <w:rFonts w:cstheme="minorHAnsi"/>
              </w:rPr>
              <w:t>6</w:t>
            </w:r>
            <w:r w:rsidR="002D03B9" w:rsidRPr="00B0509D">
              <w:rPr>
                <w:rFonts w:cstheme="minorHAnsi"/>
              </w:rPr>
              <w:t xml:space="preserve"> </w:t>
            </w:r>
            <w:r w:rsidR="00F36284" w:rsidRPr="00B0509D">
              <w:rPr>
                <w:rFonts w:cstheme="minorHAnsi"/>
              </w:rPr>
              <w:t>(</w:t>
            </w:r>
            <w:r w:rsidR="00A67F14" w:rsidRPr="00B0509D">
              <w:rPr>
                <w:rFonts w:cstheme="minorHAnsi"/>
              </w:rPr>
              <w:t>66</w:t>
            </w:r>
            <w:r w:rsidR="00A67F14">
              <w:rPr>
                <w:rFonts w:cstheme="minorHAnsi"/>
              </w:rPr>
              <w:t>1</w:t>
            </w:r>
            <w:r w:rsidR="00F36284" w:rsidRPr="00B0509D">
              <w:rPr>
                <w:rFonts w:cstheme="minorHAnsi"/>
              </w:rPr>
              <w:t>.</w:t>
            </w:r>
            <w:r w:rsidR="00412BA4">
              <w:rPr>
                <w:rFonts w:cstheme="minorHAnsi"/>
              </w:rPr>
              <w:t>2</w:t>
            </w:r>
            <w:r w:rsidR="00F36284" w:rsidRPr="00B0509D">
              <w:rPr>
                <w:rFonts w:cstheme="minorHAnsi"/>
              </w:rPr>
              <w:t>)</w:t>
            </w:r>
          </w:p>
        </w:tc>
        <w:tc>
          <w:tcPr>
            <w:tcW w:w="0" w:type="auto"/>
          </w:tcPr>
          <w:p w14:paraId="588BAA71" w14:textId="485866D6" w:rsidR="00F36284" w:rsidRPr="00B0509D" w:rsidRDefault="00C31A36"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Pr>
                <w:rFonts w:cstheme="minorHAnsi"/>
              </w:rPr>
              <w:t>3</w:t>
            </w:r>
            <w:r w:rsidR="00F36284" w:rsidRPr="00B0509D">
              <w:rPr>
                <w:rFonts w:cstheme="minorHAnsi"/>
              </w:rPr>
              <w:t>.</w:t>
            </w:r>
            <w:r>
              <w:rPr>
                <w:rFonts w:cstheme="minorHAnsi"/>
              </w:rPr>
              <w:t>4</w:t>
            </w:r>
            <w:r w:rsidR="00F36284" w:rsidRPr="00B0509D">
              <w:rPr>
                <w:rFonts w:cstheme="minorHAnsi"/>
              </w:rPr>
              <w:t xml:space="preserve"> (634)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465028"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6E0EE" w:rsidR="00F36284" w:rsidRPr="00B0509D" w:rsidRDefault="007548C5"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Pr>
                <w:rFonts w:cstheme="minorHAnsi"/>
              </w:rPr>
              <w:t>1</w:t>
            </w:r>
            <w:r w:rsidR="00F36284" w:rsidRPr="00B0509D">
              <w:rPr>
                <w:rFonts w:cstheme="minorHAnsi"/>
              </w:rPr>
              <w:t>.</w:t>
            </w:r>
            <w:r>
              <w:rPr>
                <w:rFonts w:cstheme="minorHAnsi"/>
              </w:rPr>
              <w:t>5</w:t>
            </w:r>
            <w:r w:rsidRPr="00B0509D">
              <w:rPr>
                <w:rFonts w:cstheme="minorHAnsi"/>
              </w:rPr>
              <w:t xml:space="preserve"> </w:t>
            </w:r>
            <w:r w:rsidR="00F36284" w:rsidRPr="00B0509D">
              <w:rPr>
                <w:rFonts w:cstheme="minorHAnsi"/>
              </w:rPr>
              <w:t>(</w:t>
            </w:r>
            <w:r w:rsidR="009F2225" w:rsidRPr="00B0509D">
              <w:rPr>
                <w:rFonts w:cstheme="minorHAnsi"/>
              </w:rPr>
              <w:t>95</w:t>
            </w:r>
            <w:r w:rsidR="009F2225">
              <w:rPr>
                <w:rFonts w:cstheme="minorHAnsi"/>
              </w:rPr>
              <w:t>6</w:t>
            </w:r>
            <w:r w:rsidR="00F36284" w:rsidRPr="00B0509D">
              <w:rPr>
                <w:rFonts w:cstheme="minorHAnsi"/>
              </w:rPr>
              <w:t>.</w:t>
            </w:r>
            <w:r w:rsidR="006665E5">
              <w:rPr>
                <w:rFonts w:cstheme="minorHAnsi"/>
              </w:rPr>
              <w:t>1</w:t>
            </w:r>
            <w:r w:rsidR="00F36284" w:rsidRPr="00B0509D">
              <w:rPr>
                <w:rFonts w:cstheme="minorHAnsi"/>
              </w:rPr>
              <w:t>)</w:t>
            </w:r>
          </w:p>
        </w:tc>
        <w:tc>
          <w:tcPr>
            <w:tcW w:w="0" w:type="auto"/>
          </w:tcPr>
          <w:p w14:paraId="5273938B" w14:textId="45B4A471"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 xml:space="preserve"> (</w:t>
            </w:r>
            <w:r w:rsidR="0043651E" w:rsidRPr="00B0509D">
              <w:rPr>
                <w:rFonts w:cstheme="minorHAnsi"/>
              </w:rPr>
              <w:t>77</w:t>
            </w:r>
            <w:r w:rsidR="0043651E">
              <w:rPr>
                <w:rFonts w:cstheme="minorHAnsi"/>
              </w:rPr>
              <w:t>3</w:t>
            </w:r>
            <w:r w:rsidRPr="00B0509D">
              <w:rPr>
                <w:rFonts w:cstheme="minorHAnsi"/>
              </w:rPr>
              <w:t>.</w:t>
            </w:r>
            <w:r w:rsidR="00A06384">
              <w:rPr>
                <w:rFonts w:cstheme="minorHAnsi"/>
              </w:rPr>
              <w:t>6</w:t>
            </w:r>
            <w:r w:rsidRPr="00B0509D">
              <w:rPr>
                <w:rFonts w:cstheme="minorHAnsi"/>
              </w:rPr>
              <w:t>)</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0489D160" w14:textId="00784D4D" w:rsidR="007A419C" w:rsidRDefault="007A419C" w:rsidP="009B6C04">
      <w:pPr>
        <w:spacing w:line="480" w:lineRule="auto"/>
        <w:contextualSpacing/>
        <w:jc w:val="both"/>
        <w:rPr>
          <w:b/>
          <w:bCs/>
        </w:rPr>
      </w:pPr>
    </w:p>
    <w:p w14:paraId="223A419D" w14:textId="5B9BC10A" w:rsidR="00E725B0" w:rsidRDefault="00E725B0" w:rsidP="009B6C04">
      <w:pPr>
        <w:spacing w:line="480" w:lineRule="auto"/>
        <w:contextualSpacing/>
        <w:jc w:val="both"/>
        <w:rPr>
          <w:b/>
          <w:bCs/>
        </w:rPr>
      </w:pPr>
    </w:p>
    <w:p w14:paraId="0149708F" w14:textId="504D2F03" w:rsidR="00E725B0" w:rsidRDefault="00E725B0" w:rsidP="009B6C04">
      <w:pPr>
        <w:spacing w:line="480" w:lineRule="auto"/>
        <w:contextualSpacing/>
        <w:jc w:val="both"/>
        <w:rPr>
          <w:b/>
          <w:bCs/>
        </w:rPr>
      </w:pPr>
    </w:p>
    <w:p w14:paraId="3C116553" w14:textId="54258199" w:rsidR="00E725B0" w:rsidRDefault="00E725B0"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w:t>
      </w:r>
      <w:proofErr w:type="gramStart"/>
      <w:r w:rsidRPr="00260941">
        <w:rPr>
          <w:lang w:val="en-GB"/>
        </w:rPr>
        <w:t>models’</w:t>
      </w:r>
      <w:proofErr w:type="gramEnd"/>
      <w:r w:rsidRPr="00260941">
        <w:rPr>
          <w:lang w:val="en-GB"/>
        </w:rPr>
        <w:t xml:space="preserve">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465028"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465028"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7E9E87DA" w14:textId="77777777" w:rsidR="00492F33" w:rsidRDefault="00492F33" w:rsidP="009B6C04">
      <w:pPr>
        <w:pStyle w:val="ListParagraph"/>
        <w:spacing w:line="480" w:lineRule="auto"/>
        <w:ind w:left="360"/>
        <w:jc w:val="center"/>
        <w:rPr>
          <w:rFonts w:cstheme="minorHAnsi"/>
        </w:rPr>
      </w:pPr>
    </w:p>
    <w:p w14:paraId="54C76F76" w14:textId="77777777" w:rsidR="00492F33" w:rsidRDefault="00492F33" w:rsidP="009B6C04">
      <w:pPr>
        <w:pStyle w:val="ListParagraph"/>
        <w:spacing w:line="480" w:lineRule="auto"/>
        <w:ind w:left="360"/>
        <w:jc w:val="center"/>
        <w:rPr>
          <w:rFonts w:cstheme="minorHAnsi"/>
        </w:rPr>
      </w:pPr>
    </w:p>
    <w:p w14:paraId="3937C645" w14:textId="77777777" w:rsidR="00492F33" w:rsidRDefault="00492F33" w:rsidP="009B6C04">
      <w:pPr>
        <w:pStyle w:val="ListParagraph"/>
        <w:spacing w:line="480" w:lineRule="auto"/>
        <w:ind w:left="360"/>
        <w:jc w:val="center"/>
        <w:rPr>
          <w:rFonts w:cstheme="minorHAnsi"/>
        </w:rPr>
      </w:pPr>
    </w:p>
    <w:p w14:paraId="62FA909B" w14:textId="77777777" w:rsidR="00492F33" w:rsidRDefault="00492F33" w:rsidP="009B6C04">
      <w:pPr>
        <w:pStyle w:val="ListParagraph"/>
        <w:spacing w:line="480" w:lineRule="auto"/>
        <w:ind w:left="360"/>
        <w:jc w:val="center"/>
        <w:rPr>
          <w:rFonts w:cstheme="minorHAnsi"/>
        </w:rPr>
      </w:pPr>
    </w:p>
    <w:p w14:paraId="35617253" w14:textId="77777777" w:rsidR="00492F33" w:rsidRDefault="00492F33" w:rsidP="009B6C04">
      <w:pPr>
        <w:pStyle w:val="ListParagraph"/>
        <w:spacing w:line="480" w:lineRule="auto"/>
        <w:ind w:left="360"/>
        <w:jc w:val="center"/>
        <w:rPr>
          <w:rFonts w:cstheme="minorHAnsi"/>
        </w:rPr>
      </w:pPr>
    </w:p>
    <w:p w14:paraId="6CA001BD" w14:textId="77777777" w:rsidR="00492F33" w:rsidRDefault="00492F33" w:rsidP="009B6C04">
      <w:pPr>
        <w:pStyle w:val="ListParagraph"/>
        <w:spacing w:line="480" w:lineRule="auto"/>
        <w:ind w:left="360"/>
        <w:jc w:val="center"/>
        <w:rPr>
          <w:rFonts w:cstheme="minorHAnsi"/>
        </w:rPr>
      </w:pPr>
    </w:p>
    <w:p w14:paraId="484880A2" w14:textId="77777777" w:rsidR="00492F33" w:rsidRDefault="00492F33" w:rsidP="009B6C04">
      <w:pPr>
        <w:pStyle w:val="ListParagraph"/>
        <w:spacing w:line="480" w:lineRule="auto"/>
        <w:ind w:left="360"/>
        <w:jc w:val="center"/>
        <w:rPr>
          <w:rFonts w:cstheme="minorHAnsi"/>
        </w:rPr>
      </w:pPr>
    </w:p>
    <w:p w14:paraId="21288502" w14:textId="77777777" w:rsidR="00492F33" w:rsidRDefault="00492F33" w:rsidP="009B6C04">
      <w:pPr>
        <w:pStyle w:val="ListParagraph"/>
        <w:spacing w:line="480" w:lineRule="auto"/>
        <w:ind w:left="360"/>
        <w:jc w:val="center"/>
        <w:rPr>
          <w:rFonts w:cstheme="minorHAnsi"/>
        </w:rPr>
      </w:pPr>
    </w:p>
    <w:p w14:paraId="40497AC6" w14:textId="77777777" w:rsidR="00492F33" w:rsidRDefault="00492F33" w:rsidP="009B6C04">
      <w:pPr>
        <w:pStyle w:val="ListParagraph"/>
        <w:spacing w:line="480" w:lineRule="auto"/>
        <w:ind w:left="360"/>
        <w:jc w:val="center"/>
        <w:rPr>
          <w:rFonts w:cstheme="minorHAnsi"/>
        </w:rPr>
      </w:pPr>
    </w:p>
    <w:p w14:paraId="7ABEC770" w14:textId="77777777" w:rsidR="00492F33" w:rsidRDefault="00492F33" w:rsidP="009B6C04">
      <w:pPr>
        <w:pStyle w:val="ListParagraph"/>
        <w:spacing w:line="480" w:lineRule="auto"/>
        <w:ind w:left="360"/>
        <w:jc w:val="center"/>
        <w:rPr>
          <w:rFonts w:cstheme="minorHAnsi"/>
        </w:rPr>
      </w:pPr>
    </w:p>
    <w:p w14:paraId="16100D3E" w14:textId="77777777" w:rsidR="00492F33" w:rsidRDefault="00492F33" w:rsidP="009B6C04">
      <w:pPr>
        <w:pStyle w:val="ListParagraph"/>
        <w:spacing w:line="480" w:lineRule="auto"/>
        <w:ind w:left="360"/>
        <w:jc w:val="center"/>
        <w:rPr>
          <w:rFonts w:cstheme="minorHAnsi"/>
        </w:rPr>
      </w:pPr>
    </w:p>
    <w:p w14:paraId="75483289" w14:textId="77777777" w:rsidR="00492F33" w:rsidRDefault="00492F33" w:rsidP="009B6C04">
      <w:pPr>
        <w:pStyle w:val="ListParagraph"/>
        <w:spacing w:line="480" w:lineRule="auto"/>
        <w:ind w:left="360"/>
        <w:jc w:val="center"/>
        <w:rPr>
          <w:rFonts w:cstheme="minorHAnsi"/>
        </w:rPr>
      </w:pPr>
    </w:p>
    <w:p w14:paraId="4E7E2649" w14:textId="77777777" w:rsidR="00492F33" w:rsidRDefault="00492F33" w:rsidP="009B6C04">
      <w:pPr>
        <w:pStyle w:val="ListParagraph"/>
        <w:spacing w:line="480" w:lineRule="auto"/>
        <w:ind w:left="360"/>
        <w:jc w:val="center"/>
        <w:rPr>
          <w:rFonts w:cstheme="minorHAnsi"/>
        </w:rPr>
      </w:pPr>
    </w:p>
    <w:p w14:paraId="352D3402" w14:textId="77777777" w:rsidR="00492F33" w:rsidRDefault="00492F33" w:rsidP="009B6C04">
      <w:pPr>
        <w:pStyle w:val="ListParagraph"/>
        <w:spacing w:line="480" w:lineRule="auto"/>
        <w:ind w:left="360"/>
        <w:jc w:val="center"/>
        <w:rPr>
          <w:rFonts w:cstheme="minorHAnsi"/>
        </w:rPr>
      </w:pPr>
    </w:p>
    <w:p w14:paraId="35B81528" w14:textId="77777777" w:rsidR="00492F33" w:rsidRDefault="00492F33" w:rsidP="009B6C04">
      <w:pPr>
        <w:pStyle w:val="ListParagraph"/>
        <w:spacing w:line="480" w:lineRule="auto"/>
        <w:ind w:left="360"/>
        <w:jc w:val="center"/>
        <w:rPr>
          <w:rFonts w:cstheme="minorHAnsi"/>
        </w:rPr>
      </w:pPr>
    </w:p>
    <w:p w14:paraId="606FDB4F" w14:textId="77777777" w:rsidR="00492F33" w:rsidRDefault="00492F33" w:rsidP="009B6C04">
      <w:pPr>
        <w:pStyle w:val="ListParagraph"/>
        <w:spacing w:line="480" w:lineRule="auto"/>
        <w:ind w:left="360"/>
        <w:jc w:val="center"/>
        <w:rPr>
          <w:rFonts w:cstheme="minorHAnsi"/>
        </w:rPr>
      </w:pPr>
    </w:p>
    <w:p w14:paraId="0768287A" w14:textId="77777777" w:rsidR="00492F33" w:rsidRDefault="00492F33" w:rsidP="009B6C04">
      <w:pPr>
        <w:pStyle w:val="ListParagraph"/>
        <w:spacing w:line="480" w:lineRule="auto"/>
        <w:ind w:left="360"/>
        <w:jc w:val="center"/>
        <w:rPr>
          <w:rFonts w:cstheme="minorHAnsi"/>
        </w:rPr>
      </w:pPr>
    </w:p>
    <w:p w14:paraId="64623760" w14:textId="77777777" w:rsidR="00492F33" w:rsidRDefault="00492F33" w:rsidP="009B6C04">
      <w:pPr>
        <w:pStyle w:val="ListParagraph"/>
        <w:spacing w:line="480" w:lineRule="auto"/>
        <w:ind w:left="360"/>
        <w:jc w:val="center"/>
        <w:rPr>
          <w:rFonts w:cstheme="minorHAnsi"/>
        </w:rPr>
      </w:pPr>
    </w:p>
    <w:p w14:paraId="0F2C7D0A" w14:textId="77777777" w:rsidR="00492F33" w:rsidRDefault="00492F33" w:rsidP="009B6C04">
      <w:pPr>
        <w:pStyle w:val="ListParagraph"/>
        <w:spacing w:line="480" w:lineRule="auto"/>
        <w:ind w:left="360"/>
        <w:jc w:val="center"/>
        <w:rPr>
          <w:rFonts w:cstheme="minorHAnsi"/>
        </w:rPr>
      </w:pPr>
    </w:p>
    <w:p w14:paraId="69C5AC77" w14:textId="4BF54D6B" w:rsidR="00ED7296" w:rsidRPr="00B0509D" w:rsidRDefault="0076372C" w:rsidP="009B6C04">
      <w:pPr>
        <w:pStyle w:val="ListParagraph"/>
        <w:spacing w:line="480" w:lineRule="auto"/>
        <w:ind w:left="360"/>
        <w:jc w:val="center"/>
        <w:rPr>
          <w:rFonts w:cstheme="minorHAnsi"/>
        </w:rPr>
      </w:pPr>
      <w:r>
        <w:rPr>
          <w:rFonts w:cstheme="minorHAnsi"/>
          <w:noProof/>
        </w:rPr>
        <w:drawing>
          <wp:inline distT="0" distB="0" distL="0" distR="0" wp14:anchorId="1CA7E9F3" wp14:editId="1AC03CC2">
            <wp:extent cx="5731510" cy="5731510"/>
            <wp:effectExtent l="0" t="0" r="0" b="0"/>
            <wp:docPr id="1" name="Picture 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diagram&#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36A955BD"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w:t>
      </w:r>
      <w:r w:rsidR="00004E54" w:rsidRPr="00260941">
        <w:rPr>
          <w:rFonts w:cstheme="minorHAnsi"/>
          <w:bCs/>
          <w:i/>
          <w:iCs/>
          <w:lang w:val="en-GB"/>
        </w:rPr>
        <w:lastRenderedPageBreak/>
        <w:t xml:space="preserve">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w:t>
      </w:r>
      <w:r w:rsidRPr="00260941">
        <w:rPr>
          <w:rFonts w:cstheme="minorHAnsi"/>
          <w:i/>
          <w:iCs/>
          <w:lang w:val="en-GB"/>
        </w:rPr>
        <w:lastRenderedPageBreak/>
        <w:t xml:space="preserve">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3EB5318A" w:rsidR="00832B79" w:rsidRDefault="00511B3E" w:rsidP="009B6C04">
      <w:pPr>
        <w:spacing w:line="480" w:lineRule="auto"/>
        <w:contextualSpacing/>
        <w:jc w:val="both"/>
        <w:rPr>
          <w:rFonts w:cstheme="minorHAnsi"/>
          <w:i/>
          <w:iCs/>
        </w:rPr>
      </w:pPr>
      <w:r>
        <w:rPr>
          <w:rFonts w:cstheme="minorHAnsi"/>
          <w:i/>
          <w:iCs/>
          <w:noProof/>
          <w:lang w:eastAsia="sv-SE"/>
        </w:rPr>
        <w:drawing>
          <wp:inline distT="0" distB="0" distL="0" distR="0" wp14:anchorId="483A46A9" wp14:editId="10FE95E3">
            <wp:extent cx="5731510" cy="5731510"/>
            <wp:effectExtent l="0" t="0" r="0" b="0"/>
            <wp:docPr id="41" name="Picture 4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 xml:space="preserve">s (orange for standard </w:t>
      </w:r>
      <w:r w:rsidR="00502734" w:rsidRPr="00260941">
        <w:rPr>
          <w:rFonts w:cstheme="minorHAnsi"/>
          <w:i/>
          <w:iCs/>
          <w:lang w:val="en-GB"/>
        </w:rPr>
        <w:lastRenderedPageBreak/>
        <w:t>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11" w:name="_Toc74208400"/>
      <w:r w:rsidRPr="00260941">
        <w:rPr>
          <w:lang w:val="en-GB"/>
        </w:rPr>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11"/>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12" w:name="_Toc74208401"/>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12"/>
    </w:p>
    <w:p w14:paraId="21DF64F0" w14:textId="11D12545" w:rsidR="00706907" w:rsidRPr="00B0509D" w:rsidRDefault="003C0DA3" w:rsidP="009B6C04">
      <w:pPr>
        <w:spacing w:line="480" w:lineRule="auto"/>
        <w:contextualSpacing/>
        <w:jc w:val="center"/>
      </w:pPr>
      <w:r>
        <w:rPr>
          <w:noProof/>
          <w:lang w:eastAsia="sv-SE"/>
        </w:rPr>
        <w:drawing>
          <wp:inline distT="0" distB="0" distL="0" distR="0" wp14:anchorId="1F8F8416" wp14:editId="5C0BF46E">
            <wp:extent cx="5731510" cy="5731510"/>
            <wp:effectExtent l="0" t="0" r="0" b="0"/>
            <wp:docPr id="8" name="Picture 8"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lastRenderedPageBreak/>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16BF5AD7" w:rsidR="00706907" w:rsidRPr="00B0509D" w:rsidRDefault="00E97EAA" w:rsidP="009B6C04">
      <w:pPr>
        <w:spacing w:line="480" w:lineRule="auto"/>
        <w:contextualSpacing/>
        <w:jc w:val="center"/>
      </w:pPr>
      <w:r>
        <w:rPr>
          <w:noProof/>
          <w:lang w:eastAsia="sv-SE"/>
        </w:rPr>
        <w:drawing>
          <wp:inline distT="0" distB="0" distL="0" distR="0" wp14:anchorId="460C9A96" wp14:editId="27DC2BD6">
            <wp:extent cx="5731510" cy="5731510"/>
            <wp:effectExtent l="0" t="0" r="0" b="0"/>
            <wp:docPr id="16" name="Picture 1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w:t>
      </w:r>
      <w:r w:rsidR="0081485B" w:rsidRPr="00260941">
        <w:rPr>
          <w:i/>
          <w:iCs/>
          <w:lang w:val="en-GB"/>
        </w:rPr>
        <w:lastRenderedPageBreak/>
        <w:t>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22FF832A" w:rsidR="00141279" w:rsidRPr="00B0509D" w:rsidRDefault="00E97EAA" w:rsidP="009B6C04">
      <w:pPr>
        <w:spacing w:line="480" w:lineRule="auto"/>
        <w:contextualSpacing/>
      </w:pPr>
      <w:r>
        <w:rPr>
          <w:noProof/>
          <w:lang w:eastAsia="sv-SE"/>
        </w:rPr>
        <w:drawing>
          <wp:inline distT="0" distB="0" distL="0" distR="0" wp14:anchorId="3F57A685" wp14:editId="747BD296">
            <wp:extent cx="5731510" cy="5731510"/>
            <wp:effectExtent l="0" t="0" r="0" b="0"/>
            <wp:docPr id="21" name="Picture 21"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w:t>
      </w:r>
      <w:r w:rsidRPr="00260941">
        <w:rPr>
          <w:rFonts w:eastAsiaTheme="minorEastAsia"/>
          <w:i/>
          <w:iCs/>
          <w:lang w:val="en-GB"/>
        </w:rPr>
        <w:lastRenderedPageBreak/>
        <w:t xml:space="preserve">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083CC25C" w:rsidR="004F0B1E" w:rsidRPr="00B0509D" w:rsidRDefault="00E97EAA" w:rsidP="009B6C04">
      <w:pPr>
        <w:spacing w:line="480" w:lineRule="auto"/>
        <w:contextualSpacing/>
      </w:pPr>
      <w:r>
        <w:rPr>
          <w:noProof/>
          <w:lang w:eastAsia="sv-SE"/>
        </w:rPr>
        <w:drawing>
          <wp:inline distT="0" distB="0" distL="0" distR="0" wp14:anchorId="1DF8F4CD" wp14:editId="5826F87D">
            <wp:extent cx="5731510" cy="5731510"/>
            <wp:effectExtent l="0" t="0" r="0" b="0"/>
            <wp:docPr id="25" name="Picture 2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3" w:name="_Toc74208402"/>
      <w:r w:rsidRPr="00260941">
        <w:rPr>
          <w:rFonts w:cstheme="minorHAnsi"/>
          <w:i/>
          <w:iCs/>
          <w:sz w:val="22"/>
          <w:szCs w:val="22"/>
          <w:lang w:val="en-GB"/>
        </w:rPr>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3"/>
    </w:p>
    <w:p w14:paraId="4BC2D365" w14:textId="3AA15C15" w:rsidR="007F6846" w:rsidRPr="00B0509D" w:rsidRDefault="008B3A41" w:rsidP="009B6C04">
      <w:pPr>
        <w:spacing w:line="480" w:lineRule="auto"/>
        <w:contextualSpacing/>
      </w:pPr>
      <w:r>
        <w:rPr>
          <w:noProof/>
          <w:lang w:eastAsia="sv-SE"/>
        </w:rPr>
        <w:drawing>
          <wp:inline distT="0" distB="0" distL="0" distR="0" wp14:anchorId="5B56725C" wp14:editId="2D1577A1">
            <wp:extent cx="5731510" cy="5731510"/>
            <wp:effectExtent l="0" t="0" r="0" b="0"/>
            <wp:docPr id="2" name="Picture 2"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shape&#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34BC289B" w:rsidR="00515139" w:rsidRPr="00B0509D" w:rsidRDefault="00CF6222" w:rsidP="009B6C04">
      <w:pPr>
        <w:spacing w:line="480" w:lineRule="auto"/>
        <w:contextualSpacing/>
      </w:pPr>
      <w:r>
        <w:rPr>
          <w:noProof/>
          <w:lang w:eastAsia="sv-SE"/>
        </w:rPr>
        <w:drawing>
          <wp:inline distT="0" distB="0" distL="0" distR="0" wp14:anchorId="316E8E70" wp14:editId="5718A363">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w:t>
      </w:r>
      <w:r w:rsidRPr="00260941">
        <w:rPr>
          <w:i/>
          <w:iCs/>
          <w:lang w:val="en-GB"/>
        </w:rPr>
        <w:lastRenderedPageBreak/>
        <w:t xml:space="preserve">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34E4EF40" w:rsidR="000C3FBD" w:rsidRPr="00B0509D" w:rsidRDefault="007E2D06" w:rsidP="009B6C04">
      <w:pPr>
        <w:spacing w:line="480" w:lineRule="auto"/>
        <w:contextualSpacing/>
        <w:jc w:val="both"/>
      </w:pPr>
      <w:r>
        <w:rPr>
          <w:noProof/>
          <w:lang w:eastAsia="sv-SE"/>
        </w:rPr>
        <w:drawing>
          <wp:inline distT="0" distB="0" distL="0" distR="0" wp14:anchorId="4DBB27C4" wp14:editId="7C4E1B66">
            <wp:extent cx="5731510" cy="573151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w:t>
      </w:r>
      <w:r w:rsidRPr="00260941">
        <w:rPr>
          <w:rFonts w:eastAsiaTheme="minorEastAsia"/>
          <w:i/>
          <w:iCs/>
          <w:lang w:val="en-GB"/>
        </w:rPr>
        <w:lastRenderedPageBreak/>
        <w:t xml:space="preserve">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655B893F" w:rsidR="00152A43" w:rsidRPr="00B0509D" w:rsidRDefault="00336189" w:rsidP="009B6C04">
      <w:pPr>
        <w:spacing w:line="480" w:lineRule="auto"/>
        <w:contextualSpacing/>
      </w:pPr>
      <w:r>
        <w:rPr>
          <w:noProof/>
          <w:lang w:eastAsia="sv-SE"/>
        </w:rPr>
        <w:drawing>
          <wp:inline distT="0" distB="0" distL="0" distR="0" wp14:anchorId="03AD2DDA" wp14:editId="43D78084">
            <wp:extent cx="5731510" cy="5731510"/>
            <wp:effectExtent l="0" t="0" r="0" b="0"/>
            <wp:docPr id="5" name="Picture 5"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4" w:name="_Toc74208403"/>
      <w:r w:rsidRPr="00B0509D">
        <w:rPr>
          <w:rFonts w:cstheme="minorHAnsi"/>
          <w:i/>
          <w:iCs/>
          <w:sz w:val="22"/>
          <w:szCs w:val="22"/>
        </w:rPr>
        <w:t>Metabolic rate</w:t>
      </w:r>
      <w:bookmarkEnd w:id="14"/>
    </w:p>
    <w:p w14:paraId="2FA8677E" w14:textId="53E7A373" w:rsidR="009428CD" w:rsidRPr="00B0509D" w:rsidRDefault="00EC378B" w:rsidP="009B6C04">
      <w:pPr>
        <w:spacing w:line="480" w:lineRule="auto"/>
        <w:contextualSpacing/>
        <w:jc w:val="center"/>
      </w:pPr>
      <w:r>
        <w:rPr>
          <w:noProof/>
          <w:lang w:eastAsia="sv-SE"/>
        </w:rPr>
        <w:drawing>
          <wp:inline distT="0" distB="0" distL="0" distR="0" wp14:anchorId="787666FD" wp14:editId="16120E9E">
            <wp:extent cx="5731510" cy="5731510"/>
            <wp:effectExtent l="0" t="0" r="0" b="0"/>
            <wp:docPr id="27" name="Picture 27" descr="Shape, polygon&#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Shape, polygon&#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2B85EAF4" w:rsidR="00DA2A32" w:rsidRPr="00B0509D" w:rsidRDefault="00383A34" w:rsidP="009B6C04">
      <w:pPr>
        <w:spacing w:line="480" w:lineRule="auto"/>
        <w:contextualSpacing/>
        <w:jc w:val="center"/>
      </w:pPr>
      <w:r>
        <w:rPr>
          <w:noProof/>
          <w:lang w:eastAsia="sv-SE"/>
        </w:rPr>
        <w:lastRenderedPageBreak/>
        <w:drawing>
          <wp:inline distT="0" distB="0" distL="0" distR="0" wp14:anchorId="4B934F42" wp14:editId="60302214">
            <wp:extent cx="4801235" cy="8863330"/>
            <wp:effectExtent l="0" t="0" r="0" b="127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064C3379"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r w:rsidR="004A0E91">
        <w:rPr>
          <w:i/>
          <w:iCs/>
          <w:lang w:val="en-GB"/>
        </w:rPr>
        <w:t xml:space="preserve"> </w:t>
      </w:r>
      <w:r w:rsidR="006A0198">
        <w:rPr>
          <w:i/>
          <w:iCs/>
          <w:lang w:val="en-GB"/>
        </w:rPr>
        <w:t xml:space="preserve">Note that </w:t>
      </w:r>
      <w:r w:rsidR="00215FF6">
        <w:rPr>
          <w:i/>
          <w:iCs/>
          <w:lang w:val="en-GB"/>
        </w:rPr>
        <w:t xml:space="preserve">species with routine </w:t>
      </w:r>
      <w:r w:rsidR="0093522E">
        <w:rPr>
          <w:i/>
          <w:iCs/>
          <w:lang w:val="en-GB"/>
        </w:rPr>
        <w:t>metabolism do not have estimates for a standard metabolic rate intercept</w:t>
      </w:r>
      <w:r w:rsidR="0064536E">
        <w:rPr>
          <w:i/>
          <w:iCs/>
          <w:lang w:val="en-GB"/>
        </w:rPr>
        <w:t xml:space="preserve"> and vice</w:t>
      </w:r>
      <w:r w:rsidR="0071305E">
        <w:rPr>
          <w:i/>
          <w:iCs/>
          <w:lang w:val="en-GB"/>
        </w:rPr>
        <w:t xml:space="preserve"> </w:t>
      </w:r>
      <w:r w:rsidR="0064536E">
        <w:rPr>
          <w:i/>
          <w:iCs/>
          <w:lang w:val="en-GB"/>
        </w:rPr>
        <w:t>vers</w:t>
      </w:r>
      <w:r w:rsidR="0071305E">
        <w:rPr>
          <w:i/>
          <w:iCs/>
          <w:lang w:val="en-GB"/>
        </w:rPr>
        <w:t>a</w:t>
      </w:r>
      <w:r w:rsidR="0064536E">
        <w:rPr>
          <w:i/>
          <w:iCs/>
          <w:lang w:val="en-GB"/>
        </w:rPr>
        <w:t>, hence</w:t>
      </w:r>
      <w:r w:rsidR="003E4876">
        <w:rPr>
          <w:i/>
          <w:iCs/>
          <w:lang w:val="en-GB"/>
        </w:rPr>
        <w:t xml:space="preserve">, </w:t>
      </w:r>
      <w:r w:rsidR="00896DC9">
        <w:rPr>
          <w:i/>
          <w:iCs/>
          <w:lang w:val="en-GB"/>
        </w:rPr>
        <w:t xml:space="preserve">not </w:t>
      </w:r>
      <w:r w:rsidR="003E4876">
        <w:rPr>
          <w:i/>
          <w:iCs/>
          <w:lang w:val="en-GB"/>
        </w:rPr>
        <w:t xml:space="preserve">all </w:t>
      </w:r>
      <w:r w:rsidR="00EF7A2C">
        <w:rPr>
          <w:i/>
          <w:iCs/>
          <w:lang w:val="en-GB"/>
        </w:rPr>
        <w:t xml:space="preserve">parameters </w:t>
      </w:r>
      <w:r w:rsidR="00DF7C45">
        <w:rPr>
          <w:i/>
          <w:iCs/>
          <w:lang w:val="en-GB"/>
        </w:rPr>
        <w:t xml:space="preserve">in the graph </w:t>
      </w:r>
      <w:r w:rsidR="00EF7A2C">
        <w:rPr>
          <w:i/>
          <w:iCs/>
          <w:lang w:val="en-GB"/>
        </w:rPr>
        <w:t xml:space="preserve">have </w:t>
      </w:r>
      <m:oMath>
        <m:acc>
          <m:accPr>
            <m:ctrlPr>
              <w:rPr>
                <w:rFonts w:ascii="Cambria Math" w:hAnsi="Cambria Math"/>
                <w:i/>
                <w:iCs/>
              </w:rPr>
            </m:ctrlPr>
          </m:accPr>
          <m:e>
            <m:r>
              <w:rPr>
                <w:rFonts w:ascii="Cambria Math" w:hAnsi="Cambria Math"/>
              </w:rPr>
              <m:t>R</m:t>
            </m:r>
          </m:e>
        </m:acc>
      </m:oMath>
      <w:r w:rsidR="00565BEF" w:rsidRPr="00006031">
        <w:rPr>
          <w:rFonts w:eastAsiaTheme="minorEastAsia"/>
          <w:i/>
          <w:iCs/>
        </w:rPr>
        <w:t xml:space="preserve"> values</w:t>
      </w:r>
      <w:r w:rsidR="00900B27" w:rsidRPr="00006031">
        <w:rPr>
          <w:rFonts w:eastAsiaTheme="minorEastAsia"/>
          <w:i/>
          <w:iCs/>
        </w:rPr>
        <w:t>.</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9FF0F5E" w14:textId="4357BB29" w:rsidR="00F55405" w:rsidRPr="00B0509D" w:rsidRDefault="00C458B2"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17B3F5D4" wp14:editId="1AC5B21A">
            <wp:extent cx="5731510" cy="5731510"/>
            <wp:effectExtent l="0" t="0" r="0" b="0"/>
            <wp:docPr id="39" name="Picture 39"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 scatter 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B1125AE" w:rsidR="007B634F" w:rsidRPr="00B0509D" w:rsidRDefault="00C458B2" w:rsidP="009B6C04">
      <w:pPr>
        <w:spacing w:line="480" w:lineRule="auto"/>
        <w:contextualSpacing/>
        <w:jc w:val="both"/>
      </w:pPr>
      <w:r>
        <w:rPr>
          <w:noProof/>
          <w:lang w:eastAsia="sv-SE"/>
        </w:rPr>
        <w:lastRenderedPageBreak/>
        <w:drawing>
          <wp:inline distT="0" distB="0" distL="0" distR="0" wp14:anchorId="3BDF5F53" wp14:editId="2B55D0E8">
            <wp:extent cx="5731510" cy="5731510"/>
            <wp:effectExtent l="0" t="0" r="0" b="0"/>
            <wp:docPr id="40" name="Picture 40"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5" w:name="_Toc74208404"/>
      <w:r w:rsidRPr="00B0509D">
        <w:rPr>
          <w:rFonts w:cstheme="minorHAnsi"/>
          <w:i/>
          <w:iCs/>
          <w:sz w:val="22"/>
          <w:szCs w:val="22"/>
        </w:rPr>
        <w:lastRenderedPageBreak/>
        <w:t>Growth rate</w:t>
      </w:r>
      <w:bookmarkEnd w:id="15"/>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6" w:name="_Toc74208405"/>
      <w:r w:rsidRPr="00B0509D">
        <w:rPr>
          <w:rFonts w:cstheme="minorHAnsi"/>
          <w:i/>
          <w:iCs/>
          <w:sz w:val="22"/>
          <w:szCs w:val="22"/>
        </w:rPr>
        <w:lastRenderedPageBreak/>
        <w:t>Optimum growth temperature</w:t>
      </w:r>
      <w:bookmarkEnd w:id="16"/>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7" w:name="_Toc74208406"/>
      <w:r w:rsidRPr="00260941">
        <w:rPr>
          <w:lang w:val="en-GB"/>
        </w:rPr>
        <w:lastRenderedPageBreak/>
        <w:t>References</w:t>
      </w:r>
      <w:bookmarkEnd w:id="17"/>
    </w:p>
    <w:p w14:paraId="4AE9F7A8" w14:textId="77777777" w:rsidR="00EB37F3" w:rsidRPr="00EB37F3" w:rsidRDefault="00ED74CA" w:rsidP="00EB37F3">
      <w:pPr>
        <w:pStyle w:val="Bibliography"/>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Bibliography"/>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Bibliography"/>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Bibliography"/>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Bibliography"/>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Bibliography"/>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Bibliography"/>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Bibliography"/>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Bibliography"/>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Bibliography"/>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Bibliography"/>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Bibliography"/>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Bibliography"/>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Bibliography"/>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Bibliography"/>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Bibliography"/>
        <w:rPr>
          <w:lang w:val="en-GB"/>
        </w:rPr>
      </w:pPr>
      <w:r w:rsidRPr="00EB37F3">
        <w:rPr>
          <w:lang w:val="en-GB"/>
        </w:rPr>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Bibliography"/>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Bibliography"/>
        <w:rPr>
          <w:lang w:val="en-GB"/>
        </w:rPr>
      </w:pPr>
      <w:r w:rsidRPr="00EB37F3">
        <w:rPr>
          <w:lang w:val="en-GB"/>
        </w:rPr>
        <w:lastRenderedPageBreak/>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Bibliography"/>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Bibliography"/>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Bibliography"/>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Bibliography"/>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Bibliography"/>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Bibliography"/>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Bibliography"/>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006031" w:rsidRDefault="00EB37F3" w:rsidP="00EB37F3">
      <w:pPr>
        <w:pStyle w:val="Bibliography"/>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006031">
        <w:rPr>
          <w:i/>
          <w:iCs/>
        </w:rPr>
        <w:t>J Fish Biology</w:t>
      </w:r>
      <w:r w:rsidRPr="00006031">
        <w:t>, 68, 1107–1122.</w:t>
      </w:r>
    </w:p>
    <w:p w14:paraId="70A59834" w14:textId="77777777" w:rsidR="00EB37F3" w:rsidRPr="00EB37F3" w:rsidRDefault="00EB37F3" w:rsidP="00EB37F3">
      <w:pPr>
        <w:pStyle w:val="Bibliography"/>
        <w:rPr>
          <w:lang w:val="en-GB"/>
        </w:rPr>
      </w:pPr>
      <w:r w:rsidRPr="00006031">
        <w:t xml:space="preserve">Iwata, N., Kikuchi, K., Honda, H., Kiyono, M. &amp; Kurokura, H. (1994). </w:t>
      </w:r>
      <w:r w:rsidRPr="00EB37F3">
        <w:rPr>
          <w:lang w:val="en-GB"/>
        </w:rPr>
        <w:t xml:space="preserve">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Bibliography"/>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006031" w:rsidRDefault="00EB37F3" w:rsidP="00EB37F3">
      <w:pPr>
        <w:pStyle w:val="Bibliography"/>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xml:space="preserve">) in south Swedish lakes. </w:t>
      </w:r>
      <w:r w:rsidRPr="00006031">
        <w:t>PhD Thesis. Limnologiska Institutionen, Lunds Universitet (Sweden).</w:t>
      </w:r>
    </w:p>
    <w:p w14:paraId="6FEF333B" w14:textId="77777777" w:rsidR="00EB37F3" w:rsidRPr="00EB37F3" w:rsidRDefault="00EB37F3" w:rsidP="00EB37F3">
      <w:pPr>
        <w:pStyle w:val="Bibliography"/>
        <w:rPr>
          <w:lang w:val="en-GB"/>
        </w:rPr>
      </w:pPr>
      <w:r w:rsidRPr="00006031">
        <w:t xml:space="preserve">Lin, X., Xie, S., Su, Y. &amp; Cui, Y. (2008). </w:t>
      </w:r>
      <w:r w:rsidRPr="00EB37F3">
        <w:rPr>
          <w:lang w:val="en-GB"/>
        </w:rPr>
        <w:t>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Bibliography"/>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Bibliography"/>
        <w:rPr>
          <w:lang w:val="en-GB"/>
        </w:rPr>
      </w:pPr>
      <w:r w:rsidRPr="00EB37F3">
        <w:rPr>
          <w:lang w:val="en-GB"/>
        </w:rPr>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Bibliography"/>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Bibliography"/>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Bibliography"/>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Bibliography"/>
        <w:rPr>
          <w:lang w:val="en-GB"/>
        </w:rPr>
      </w:pPr>
      <w:r w:rsidRPr="00EB37F3">
        <w:rPr>
          <w:lang w:val="en-GB"/>
        </w:rPr>
        <w:lastRenderedPageBreak/>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Bibliography"/>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Bibliography"/>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Bibliography"/>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Bibliography"/>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Bibliography"/>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Bibliography"/>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Bibliography"/>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Bibliography"/>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Bibliography"/>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Bibliography"/>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Bibliography"/>
        <w:rPr>
          <w:lang w:val="en-GB"/>
        </w:rPr>
      </w:pPr>
      <w:r w:rsidRPr="00EB37F3">
        <w:rPr>
          <w:lang w:val="en-GB"/>
        </w:rPr>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Bibliography"/>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006031" w:rsidRDefault="00EB37F3" w:rsidP="00EB37F3">
      <w:pPr>
        <w:pStyle w:val="Bibliography"/>
      </w:pPr>
      <w:r w:rsidRPr="00006031">
        <w:t xml:space="preserve">Tomala, D., Chavarria, J. &amp; Angeles, B. (2014). Evaluacion de la tasa de consumo de oxigeno de </w:t>
      </w:r>
      <w:r w:rsidRPr="00006031">
        <w:rPr>
          <w:i/>
          <w:iCs/>
        </w:rPr>
        <w:t>Colossoma macropomum</w:t>
      </w:r>
      <w:r w:rsidRPr="00006031">
        <w:t xml:space="preserve"> en relacion al peso corporal y temperatura del agua. </w:t>
      </w:r>
      <w:r w:rsidRPr="00006031">
        <w:rPr>
          <w:i/>
          <w:iCs/>
        </w:rPr>
        <w:t>lajar</w:t>
      </w:r>
      <w:r w:rsidRPr="00006031">
        <w:t>, 42, 971–979.</w:t>
      </w:r>
    </w:p>
    <w:p w14:paraId="731D7032" w14:textId="77777777" w:rsidR="00EB37F3" w:rsidRPr="00EB37F3" w:rsidRDefault="00EB37F3" w:rsidP="00EB37F3">
      <w:pPr>
        <w:pStyle w:val="Bibliography"/>
        <w:rPr>
          <w:lang w:val="en-GB"/>
        </w:rPr>
      </w:pPr>
      <w:r w:rsidRPr="00006031">
        <w:t xml:space="preserve">Tomiyama, T., Kusakabe, K., Otsuki, N., Yoshida, Y., Takahashi, S., Hata, M., </w:t>
      </w:r>
      <w:r w:rsidRPr="00006031">
        <w:rPr>
          <w:i/>
          <w:iCs/>
        </w:rPr>
        <w:t>et al.</w:t>
      </w:r>
      <w:r w:rsidRPr="00006031">
        <w:t xml:space="preserve"> </w:t>
      </w:r>
      <w:r w:rsidRPr="00EB37F3">
        <w:rPr>
          <w:lang w:val="en-GB"/>
        </w:rPr>
        <w:t xml:space="preserve">(2018).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Bibliography"/>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Bibliography"/>
        <w:rPr>
          <w:lang w:val="en-GB"/>
        </w:rPr>
      </w:pPr>
      <w:r w:rsidRPr="00EB37F3">
        <w:rPr>
          <w:lang w:val="en-GB"/>
        </w:rPr>
        <w:lastRenderedPageBreak/>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Bibliography"/>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Bibliography"/>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Bibliography"/>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B04C58" w14:textId="77777777" w:rsidR="00465028" w:rsidRDefault="00465028" w:rsidP="00B65B3A">
      <w:r>
        <w:separator/>
      </w:r>
    </w:p>
    <w:p w14:paraId="486D8B82" w14:textId="77777777" w:rsidR="00465028" w:rsidRDefault="00465028"/>
  </w:endnote>
  <w:endnote w:type="continuationSeparator" w:id="0">
    <w:p w14:paraId="353B5FC8" w14:textId="77777777" w:rsidR="00465028" w:rsidRDefault="00465028" w:rsidP="00B65B3A">
      <w:r>
        <w:continuationSeparator/>
      </w:r>
    </w:p>
    <w:p w14:paraId="41D63979" w14:textId="77777777" w:rsidR="00465028" w:rsidRDefault="0046502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919706296"/>
      <w:docPartObj>
        <w:docPartGallery w:val="Page Numbers (Bottom of Page)"/>
        <w:docPartUnique/>
      </w:docPartObj>
    </w:sdtPr>
    <w:sdtEndPr>
      <w:rPr>
        <w:noProof/>
      </w:rPr>
    </w:sdtEndPr>
    <w:sdtContent>
      <w:p w14:paraId="59B198AA" w14:textId="4387711D" w:rsidR="00EB37F3" w:rsidRDefault="00EB37F3">
        <w:pPr>
          <w:pStyle w:val="Footer"/>
          <w:jc w:val="center"/>
        </w:pPr>
        <w:r>
          <w:fldChar w:fldCharType="begin"/>
        </w:r>
        <w:r>
          <w:instrText xml:space="preserve"> PAGE   \* MERGEFORMAT </w:instrText>
        </w:r>
        <w:r>
          <w:fldChar w:fldCharType="separate"/>
        </w:r>
        <w:r w:rsidR="00006031">
          <w:rPr>
            <w:noProof/>
          </w:rPr>
          <w:t>19</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77AE42" w14:textId="77777777" w:rsidR="00465028" w:rsidRDefault="00465028" w:rsidP="00B65B3A">
      <w:r>
        <w:separator/>
      </w:r>
    </w:p>
  </w:footnote>
  <w:footnote w:type="continuationSeparator" w:id="0">
    <w:p w14:paraId="3E57D132" w14:textId="77777777" w:rsidR="00465028" w:rsidRDefault="00465028"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7"/>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activeWritingStyle w:appName="MSWord" w:lang="en-GB" w:vendorID="64" w:dllVersion="0" w:nlCheck="1" w:checkStyle="0"/>
  <w:activeWritingStyle w:appName="MSWord" w:lang="en-US" w:vendorID="64" w:dllVersion="0" w:nlCheck="1" w:checkStyle="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5B4"/>
    <w:rsid w:val="00004768"/>
    <w:rsid w:val="00004E54"/>
    <w:rsid w:val="00004E8D"/>
    <w:rsid w:val="00005B93"/>
    <w:rsid w:val="00005CE6"/>
    <w:rsid w:val="00006031"/>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A86"/>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1F"/>
    <w:rsid w:val="00042D21"/>
    <w:rsid w:val="00045129"/>
    <w:rsid w:val="000457B8"/>
    <w:rsid w:val="00045950"/>
    <w:rsid w:val="00046241"/>
    <w:rsid w:val="00046587"/>
    <w:rsid w:val="00046A75"/>
    <w:rsid w:val="00047718"/>
    <w:rsid w:val="00047D64"/>
    <w:rsid w:val="00047F27"/>
    <w:rsid w:val="00050CA4"/>
    <w:rsid w:val="0005173A"/>
    <w:rsid w:val="000517F8"/>
    <w:rsid w:val="00053E90"/>
    <w:rsid w:val="00054960"/>
    <w:rsid w:val="000551FA"/>
    <w:rsid w:val="00057117"/>
    <w:rsid w:val="000577D5"/>
    <w:rsid w:val="000603A4"/>
    <w:rsid w:val="00060927"/>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676CB"/>
    <w:rsid w:val="000700A6"/>
    <w:rsid w:val="00070517"/>
    <w:rsid w:val="00070D47"/>
    <w:rsid w:val="00070DC3"/>
    <w:rsid w:val="00070F1E"/>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635"/>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68E"/>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5782"/>
    <w:rsid w:val="001069FC"/>
    <w:rsid w:val="0010797C"/>
    <w:rsid w:val="00107C5D"/>
    <w:rsid w:val="00111164"/>
    <w:rsid w:val="001124FA"/>
    <w:rsid w:val="0011279F"/>
    <w:rsid w:val="0011432F"/>
    <w:rsid w:val="001143B2"/>
    <w:rsid w:val="00114FEF"/>
    <w:rsid w:val="001151DC"/>
    <w:rsid w:val="00115629"/>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3"/>
    <w:rsid w:val="00127035"/>
    <w:rsid w:val="001301F8"/>
    <w:rsid w:val="00130327"/>
    <w:rsid w:val="00131F37"/>
    <w:rsid w:val="0013418C"/>
    <w:rsid w:val="00134450"/>
    <w:rsid w:val="00134611"/>
    <w:rsid w:val="00135024"/>
    <w:rsid w:val="00136440"/>
    <w:rsid w:val="00136AF6"/>
    <w:rsid w:val="00136B06"/>
    <w:rsid w:val="0013765F"/>
    <w:rsid w:val="00140551"/>
    <w:rsid w:val="00140688"/>
    <w:rsid w:val="001406CC"/>
    <w:rsid w:val="0014075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B61"/>
    <w:rsid w:val="00156D64"/>
    <w:rsid w:val="001606A7"/>
    <w:rsid w:val="00160C3E"/>
    <w:rsid w:val="00161378"/>
    <w:rsid w:val="00161E24"/>
    <w:rsid w:val="001623DB"/>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68C"/>
    <w:rsid w:val="00176849"/>
    <w:rsid w:val="00176A7C"/>
    <w:rsid w:val="001807E6"/>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0BC"/>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263"/>
    <w:rsid w:val="001B5A95"/>
    <w:rsid w:val="001B7D61"/>
    <w:rsid w:val="001C0733"/>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2A2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25"/>
    <w:rsid w:val="001E2FD1"/>
    <w:rsid w:val="001E30A6"/>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751"/>
    <w:rsid w:val="00214BB4"/>
    <w:rsid w:val="00215FF6"/>
    <w:rsid w:val="00216172"/>
    <w:rsid w:val="002169D8"/>
    <w:rsid w:val="00217177"/>
    <w:rsid w:val="0021721A"/>
    <w:rsid w:val="00217657"/>
    <w:rsid w:val="002204C5"/>
    <w:rsid w:val="002207D9"/>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7F9"/>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49C"/>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77B7B"/>
    <w:rsid w:val="002800BE"/>
    <w:rsid w:val="0028087E"/>
    <w:rsid w:val="002817AF"/>
    <w:rsid w:val="002818DF"/>
    <w:rsid w:val="00281E19"/>
    <w:rsid w:val="0028247A"/>
    <w:rsid w:val="00283D26"/>
    <w:rsid w:val="002845F7"/>
    <w:rsid w:val="002850E1"/>
    <w:rsid w:val="00285314"/>
    <w:rsid w:val="002858C7"/>
    <w:rsid w:val="00285A7A"/>
    <w:rsid w:val="00285DD3"/>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5A1E"/>
    <w:rsid w:val="0029671C"/>
    <w:rsid w:val="00296FF8"/>
    <w:rsid w:val="00297807"/>
    <w:rsid w:val="002978B3"/>
    <w:rsid w:val="002A1070"/>
    <w:rsid w:val="002A1574"/>
    <w:rsid w:val="002A1926"/>
    <w:rsid w:val="002A1C57"/>
    <w:rsid w:val="002A3D5C"/>
    <w:rsid w:val="002A4B22"/>
    <w:rsid w:val="002A5C33"/>
    <w:rsid w:val="002A6A3B"/>
    <w:rsid w:val="002A6CCD"/>
    <w:rsid w:val="002A75CF"/>
    <w:rsid w:val="002A7901"/>
    <w:rsid w:val="002B0294"/>
    <w:rsid w:val="002B0CCB"/>
    <w:rsid w:val="002B1321"/>
    <w:rsid w:val="002B1677"/>
    <w:rsid w:val="002B229F"/>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349"/>
    <w:rsid w:val="002C74BA"/>
    <w:rsid w:val="002C7794"/>
    <w:rsid w:val="002D03B9"/>
    <w:rsid w:val="002D06AA"/>
    <w:rsid w:val="002D13AA"/>
    <w:rsid w:val="002D1A30"/>
    <w:rsid w:val="002D1FCE"/>
    <w:rsid w:val="002D3B9D"/>
    <w:rsid w:val="002D4370"/>
    <w:rsid w:val="002D4B77"/>
    <w:rsid w:val="002D4C21"/>
    <w:rsid w:val="002D50F7"/>
    <w:rsid w:val="002D51AC"/>
    <w:rsid w:val="002D54CB"/>
    <w:rsid w:val="002E0B10"/>
    <w:rsid w:val="002E2CE0"/>
    <w:rsid w:val="002E35D6"/>
    <w:rsid w:val="002E38CE"/>
    <w:rsid w:val="002E39F2"/>
    <w:rsid w:val="002E3E09"/>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56E"/>
    <w:rsid w:val="002F2B48"/>
    <w:rsid w:val="002F3B54"/>
    <w:rsid w:val="002F3FDC"/>
    <w:rsid w:val="002F4048"/>
    <w:rsid w:val="002F40F0"/>
    <w:rsid w:val="002F41D8"/>
    <w:rsid w:val="002F4877"/>
    <w:rsid w:val="002F4F2D"/>
    <w:rsid w:val="002F5282"/>
    <w:rsid w:val="002F5421"/>
    <w:rsid w:val="002F55B2"/>
    <w:rsid w:val="002F5C42"/>
    <w:rsid w:val="002F6002"/>
    <w:rsid w:val="002F67F4"/>
    <w:rsid w:val="002F744D"/>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73C"/>
    <w:rsid w:val="00311F50"/>
    <w:rsid w:val="003137FF"/>
    <w:rsid w:val="00313E72"/>
    <w:rsid w:val="003145C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768"/>
    <w:rsid w:val="00334C4E"/>
    <w:rsid w:val="00334DA1"/>
    <w:rsid w:val="00334E2A"/>
    <w:rsid w:val="00334FDC"/>
    <w:rsid w:val="00336189"/>
    <w:rsid w:val="003364F8"/>
    <w:rsid w:val="00336CE6"/>
    <w:rsid w:val="00337D15"/>
    <w:rsid w:val="00337D7E"/>
    <w:rsid w:val="0034069C"/>
    <w:rsid w:val="00340A89"/>
    <w:rsid w:val="00340AC4"/>
    <w:rsid w:val="00340D14"/>
    <w:rsid w:val="00342ACC"/>
    <w:rsid w:val="00343114"/>
    <w:rsid w:val="00344030"/>
    <w:rsid w:val="00344660"/>
    <w:rsid w:val="00344F01"/>
    <w:rsid w:val="003459F3"/>
    <w:rsid w:val="00345F1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584"/>
    <w:rsid w:val="00362712"/>
    <w:rsid w:val="0036337F"/>
    <w:rsid w:val="0036404F"/>
    <w:rsid w:val="003641F1"/>
    <w:rsid w:val="0036495A"/>
    <w:rsid w:val="00364E24"/>
    <w:rsid w:val="003654A4"/>
    <w:rsid w:val="003654CA"/>
    <w:rsid w:val="00365871"/>
    <w:rsid w:val="0036645E"/>
    <w:rsid w:val="00367DA2"/>
    <w:rsid w:val="00370B3F"/>
    <w:rsid w:val="00370D99"/>
    <w:rsid w:val="00371538"/>
    <w:rsid w:val="0037189D"/>
    <w:rsid w:val="003718C1"/>
    <w:rsid w:val="00371A01"/>
    <w:rsid w:val="00371E25"/>
    <w:rsid w:val="00372E24"/>
    <w:rsid w:val="00373994"/>
    <w:rsid w:val="00373D9A"/>
    <w:rsid w:val="003740B0"/>
    <w:rsid w:val="00374F8A"/>
    <w:rsid w:val="00375892"/>
    <w:rsid w:val="00380FB2"/>
    <w:rsid w:val="00381258"/>
    <w:rsid w:val="003817E3"/>
    <w:rsid w:val="00381E9D"/>
    <w:rsid w:val="00382192"/>
    <w:rsid w:val="00382F69"/>
    <w:rsid w:val="00383A34"/>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0DA3"/>
    <w:rsid w:val="003C113B"/>
    <w:rsid w:val="003C1561"/>
    <w:rsid w:val="003C2F3D"/>
    <w:rsid w:val="003C3462"/>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2B4"/>
    <w:rsid w:val="003D5F56"/>
    <w:rsid w:val="003D5F98"/>
    <w:rsid w:val="003D62E4"/>
    <w:rsid w:val="003D67F3"/>
    <w:rsid w:val="003D7553"/>
    <w:rsid w:val="003D7866"/>
    <w:rsid w:val="003E04A4"/>
    <w:rsid w:val="003E2485"/>
    <w:rsid w:val="003E25A6"/>
    <w:rsid w:val="003E2915"/>
    <w:rsid w:val="003E2D4C"/>
    <w:rsid w:val="003E3429"/>
    <w:rsid w:val="003E4818"/>
    <w:rsid w:val="003E4876"/>
    <w:rsid w:val="003E5DF0"/>
    <w:rsid w:val="003E5E3C"/>
    <w:rsid w:val="003E5F67"/>
    <w:rsid w:val="003E70D8"/>
    <w:rsid w:val="003E7133"/>
    <w:rsid w:val="003E7466"/>
    <w:rsid w:val="003F0225"/>
    <w:rsid w:val="003F0435"/>
    <w:rsid w:val="003F11D4"/>
    <w:rsid w:val="003F17B3"/>
    <w:rsid w:val="003F1A4C"/>
    <w:rsid w:val="003F26F6"/>
    <w:rsid w:val="003F3413"/>
    <w:rsid w:val="003F3DB3"/>
    <w:rsid w:val="003F41D8"/>
    <w:rsid w:val="003F48C2"/>
    <w:rsid w:val="003F68F4"/>
    <w:rsid w:val="003F704A"/>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388"/>
    <w:rsid w:val="004075E9"/>
    <w:rsid w:val="00407BBA"/>
    <w:rsid w:val="00407D87"/>
    <w:rsid w:val="004100A8"/>
    <w:rsid w:val="004103A1"/>
    <w:rsid w:val="004105DA"/>
    <w:rsid w:val="0041116C"/>
    <w:rsid w:val="004126DD"/>
    <w:rsid w:val="00412AE8"/>
    <w:rsid w:val="00412BA4"/>
    <w:rsid w:val="00413378"/>
    <w:rsid w:val="004137DE"/>
    <w:rsid w:val="00413F90"/>
    <w:rsid w:val="00414F72"/>
    <w:rsid w:val="00415DE1"/>
    <w:rsid w:val="004166B2"/>
    <w:rsid w:val="00416877"/>
    <w:rsid w:val="004169C3"/>
    <w:rsid w:val="004178B8"/>
    <w:rsid w:val="00417D5D"/>
    <w:rsid w:val="00417F16"/>
    <w:rsid w:val="00417F51"/>
    <w:rsid w:val="004200DC"/>
    <w:rsid w:val="004201CD"/>
    <w:rsid w:val="004204AE"/>
    <w:rsid w:val="00420805"/>
    <w:rsid w:val="00420E9B"/>
    <w:rsid w:val="004210B7"/>
    <w:rsid w:val="004210DE"/>
    <w:rsid w:val="0042113F"/>
    <w:rsid w:val="00421782"/>
    <w:rsid w:val="0042196D"/>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51E"/>
    <w:rsid w:val="00436ECB"/>
    <w:rsid w:val="004376EA"/>
    <w:rsid w:val="004408B7"/>
    <w:rsid w:val="00440E40"/>
    <w:rsid w:val="00441056"/>
    <w:rsid w:val="00441079"/>
    <w:rsid w:val="004417C1"/>
    <w:rsid w:val="00441A49"/>
    <w:rsid w:val="00441CB7"/>
    <w:rsid w:val="00442BF2"/>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BC"/>
    <w:rsid w:val="004531D0"/>
    <w:rsid w:val="004532D3"/>
    <w:rsid w:val="0045426E"/>
    <w:rsid w:val="004542F8"/>
    <w:rsid w:val="0045434E"/>
    <w:rsid w:val="00454C92"/>
    <w:rsid w:val="0045503A"/>
    <w:rsid w:val="00455AB8"/>
    <w:rsid w:val="004561A3"/>
    <w:rsid w:val="0045662D"/>
    <w:rsid w:val="0046151D"/>
    <w:rsid w:val="00462D93"/>
    <w:rsid w:val="00463513"/>
    <w:rsid w:val="004635F6"/>
    <w:rsid w:val="004636F5"/>
    <w:rsid w:val="0046424D"/>
    <w:rsid w:val="00464C52"/>
    <w:rsid w:val="00464CC6"/>
    <w:rsid w:val="00465028"/>
    <w:rsid w:val="0046552D"/>
    <w:rsid w:val="00466675"/>
    <w:rsid w:val="00466756"/>
    <w:rsid w:val="00466D4B"/>
    <w:rsid w:val="00466F1A"/>
    <w:rsid w:val="00466FD5"/>
    <w:rsid w:val="00467A9C"/>
    <w:rsid w:val="00470022"/>
    <w:rsid w:val="00470C32"/>
    <w:rsid w:val="004719FF"/>
    <w:rsid w:val="00471AC4"/>
    <w:rsid w:val="00472081"/>
    <w:rsid w:val="0047220A"/>
    <w:rsid w:val="00472D5A"/>
    <w:rsid w:val="004737A5"/>
    <w:rsid w:val="0047478F"/>
    <w:rsid w:val="00474AA3"/>
    <w:rsid w:val="004755CB"/>
    <w:rsid w:val="004757D8"/>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2F"/>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2F33"/>
    <w:rsid w:val="00494B46"/>
    <w:rsid w:val="00494B99"/>
    <w:rsid w:val="00494CF2"/>
    <w:rsid w:val="00494F11"/>
    <w:rsid w:val="004953D6"/>
    <w:rsid w:val="004953D7"/>
    <w:rsid w:val="00496247"/>
    <w:rsid w:val="00497699"/>
    <w:rsid w:val="0049777E"/>
    <w:rsid w:val="004979EB"/>
    <w:rsid w:val="004A0E91"/>
    <w:rsid w:val="004A0FBE"/>
    <w:rsid w:val="004A131D"/>
    <w:rsid w:val="004A46F2"/>
    <w:rsid w:val="004A4764"/>
    <w:rsid w:val="004A4828"/>
    <w:rsid w:val="004A4F5A"/>
    <w:rsid w:val="004A59FD"/>
    <w:rsid w:val="004A5A06"/>
    <w:rsid w:val="004A5DA9"/>
    <w:rsid w:val="004A61F8"/>
    <w:rsid w:val="004A6B1C"/>
    <w:rsid w:val="004A6B20"/>
    <w:rsid w:val="004A7855"/>
    <w:rsid w:val="004A7A24"/>
    <w:rsid w:val="004B11A0"/>
    <w:rsid w:val="004B1249"/>
    <w:rsid w:val="004B1CBF"/>
    <w:rsid w:val="004B2661"/>
    <w:rsid w:val="004B2C85"/>
    <w:rsid w:val="004B2D63"/>
    <w:rsid w:val="004B41CF"/>
    <w:rsid w:val="004B4635"/>
    <w:rsid w:val="004B4712"/>
    <w:rsid w:val="004B60F4"/>
    <w:rsid w:val="004B640F"/>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8D3"/>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1F5"/>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1B3E"/>
    <w:rsid w:val="0051278A"/>
    <w:rsid w:val="00512B0A"/>
    <w:rsid w:val="0051311D"/>
    <w:rsid w:val="005138C2"/>
    <w:rsid w:val="00513DB8"/>
    <w:rsid w:val="00513F8C"/>
    <w:rsid w:val="00514117"/>
    <w:rsid w:val="005144D5"/>
    <w:rsid w:val="00514B2F"/>
    <w:rsid w:val="00515139"/>
    <w:rsid w:val="00515287"/>
    <w:rsid w:val="00516FF3"/>
    <w:rsid w:val="005173DF"/>
    <w:rsid w:val="005217F7"/>
    <w:rsid w:val="00521C3B"/>
    <w:rsid w:val="00522710"/>
    <w:rsid w:val="00522872"/>
    <w:rsid w:val="00522990"/>
    <w:rsid w:val="00522E8E"/>
    <w:rsid w:val="00523197"/>
    <w:rsid w:val="005237A3"/>
    <w:rsid w:val="00523B48"/>
    <w:rsid w:val="0052484B"/>
    <w:rsid w:val="005248DA"/>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BEF"/>
    <w:rsid w:val="00565DB5"/>
    <w:rsid w:val="00566866"/>
    <w:rsid w:val="00567179"/>
    <w:rsid w:val="00567E67"/>
    <w:rsid w:val="00567F62"/>
    <w:rsid w:val="00570475"/>
    <w:rsid w:val="00571315"/>
    <w:rsid w:val="005713D6"/>
    <w:rsid w:val="00571E20"/>
    <w:rsid w:val="00572C7B"/>
    <w:rsid w:val="0057355D"/>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B38"/>
    <w:rsid w:val="00592F82"/>
    <w:rsid w:val="005930BE"/>
    <w:rsid w:val="005937F3"/>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28FF"/>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5C7"/>
    <w:rsid w:val="005E4958"/>
    <w:rsid w:val="005E4C3E"/>
    <w:rsid w:val="005E56F5"/>
    <w:rsid w:val="005E5710"/>
    <w:rsid w:val="005E655B"/>
    <w:rsid w:val="005E67E4"/>
    <w:rsid w:val="005E6960"/>
    <w:rsid w:val="005E6C7D"/>
    <w:rsid w:val="005E7913"/>
    <w:rsid w:val="005F0368"/>
    <w:rsid w:val="005F03CA"/>
    <w:rsid w:val="005F0917"/>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184C"/>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BDD"/>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536E"/>
    <w:rsid w:val="006465D2"/>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665E5"/>
    <w:rsid w:val="006703CA"/>
    <w:rsid w:val="00670CFE"/>
    <w:rsid w:val="00671409"/>
    <w:rsid w:val="00671775"/>
    <w:rsid w:val="006718D4"/>
    <w:rsid w:val="00671BE8"/>
    <w:rsid w:val="006724EF"/>
    <w:rsid w:val="006726D9"/>
    <w:rsid w:val="0067271A"/>
    <w:rsid w:val="00672B78"/>
    <w:rsid w:val="00672DA4"/>
    <w:rsid w:val="006736CC"/>
    <w:rsid w:val="00674683"/>
    <w:rsid w:val="0067516A"/>
    <w:rsid w:val="0067590A"/>
    <w:rsid w:val="00675B1C"/>
    <w:rsid w:val="00675EC9"/>
    <w:rsid w:val="00676755"/>
    <w:rsid w:val="0067752A"/>
    <w:rsid w:val="00677881"/>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2B84"/>
    <w:rsid w:val="00694445"/>
    <w:rsid w:val="00694636"/>
    <w:rsid w:val="00694684"/>
    <w:rsid w:val="00694732"/>
    <w:rsid w:val="00694BB7"/>
    <w:rsid w:val="00695751"/>
    <w:rsid w:val="00695912"/>
    <w:rsid w:val="00695E24"/>
    <w:rsid w:val="00696BB9"/>
    <w:rsid w:val="00697835"/>
    <w:rsid w:val="006A0198"/>
    <w:rsid w:val="006A0391"/>
    <w:rsid w:val="006A0BFC"/>
    <w:rsid w:val="006A1414"/>
    <w:rsid w:val="006A1BF7"/>
    <w:rsid w:val="006A21CF"/>
    <w:rsid w:val="006A2F24"/>
    <w:rsid w:val="006A3210"/>
    <w:rsid w:val="006A3C86"/>
    <w:rsid w:val="006A53AE"/>
    <w:rsid w:val="006A55B4"/>
    <w:rsid w:val="006A5723"/>
    <w:rsid w:val="006A5B7C"/>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6E6"/>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05E"/>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48C5"/>
    <w:rsid w:val="0075555D"/>
    <w:rsid w:val="0075690E"/>
    <w:rsid w:val="00757B73"/>
    <w:rsid w:val="0076099C"/>
    <w:rsid w:val="00760F32"/>
    <w:rsid w:val="007626CD"/>
    <w:rsid w:val="0076372C"/>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1CB6"/>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19C"/>
    <w:rsid w:val="007A46D3"/>
    <w:rsid w:val="007A5CB9"/>
    <w:rsid w:val="007A6241"/>
    <w:rsid w:val="007A634B"/>
    <w:rsid w:val="007A6779"/>
    <w:rsid w:val="007A70E4"/>
    <w:rsid w:val="007A79DC"/>
    <w:rsid w:val="007A7AC2"/>
    <w:rsid w:val="007B0197"/>
    <w:rsid w:val="007B029A"/>
    <w:rsid w:val="007B061F"/>
    <w:rsid w:val="007B14B8"/>
    <w:rsid w:val="007B173A"/>
    <w:rsid w:val="007B183E"/>
    <w:rsid w:val="007B22DD"/>
    <w:rsid w:val="007B2622"/>
    <w:rsid w:val="007B296A"/>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467F"/>
    <w:rsid w:val="007C5828"/>
    <w:rsid w:val="007C65BA"/>
    <w:rsid w:val="007C6B56"/>
    <w:rsid w:val="007C6CB0"/>
    <w:rsid w:val="007C6EF6"/>
    <w:rsid w:val="007C72D9"/>
    <w:rsid w:val="007C7ACA"/>
    <w:rsid w:val="007D060D"/>
    <w:rsid w:val="007D15C5"/>
    <w:rsid w:val="007D1B92"/>
    <w:rsid w:val="007D2A8E"/>
    <w:rsid w:val="007D2EC5"/>
    <w:rsid w:val="007D358F"/>
    <w:rsid w:val="007D37A9"/>
    <w:rsid w:val="007D413C"/>
    <w:rsid w:val="007D4355"/>
    <w:rsid w:val="007D439C"/>
    <w:rsid w:val="007D4D7A"/>
    <w:rsid w:val="007D5A9E"/>
    <w:rsid w:val="007D651B"/>
    <w:rsid w:val="007E03DC"/>
    <w:rsid w:val="007E0699"/>
    <w:rsid w:val="007E0B80"/>
    <w:rsid w:val="007E1719"/>
    <w:rsid w:val="007E1B01"/>
    <w:rsid w:val="007E1FC4"/>
    <w:rsid w:val="007E2D06"/>
    <w:rsid w:val="007E44C2"/>
    <w:rsid w:val="007E4639"/>
    <w:rsid w:val="007E47DA"/>
    <w:rsid w:val="007E78AE"/>
    <w:rsid w:val="007E7CDA"/>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46F7"/>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422F"/>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0F57"/>
    <w:rsid w:val="00871830"/>
    <w:rsid w:val="008727A7"/>
    <w:rsid w:val="008728F5"/>
    <w:rsid w:val="00872AA1"/>
    <w:rsid w:val="008739BA"/>
    <w:rsid w:val="00873A2B"/>
    <w:rsid w:val="008741DA"/>
    <w:rsid w:val="008744BE"/>
    <w:rsid w:val="00875457"/>
    <w:rsid w:val="008754AF"/>
    <w:rsid w:val="00875BEC"/>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5448"/>
    <w:rsid w:val="0089604C"/>
    <w:rsid w:val="00896136"/>
    <w:rsid w:val="00896DC9"/>
    <w:rsid w:val="00897091"/>
    <w:rsid w:val="00897E22"/>
    <w:rsid w:val="008A1780"/>
    <w:rsid w:val="008A18FE"/>
    <w:rsid w:val="008A1E52"/>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B47"/>
    <w:rsid w:val="008B2D1F"/>
    <w:rsid w:val="008B2E9A"/>
    <w:rsid w:val="008B35B5"/>
    <w:rsid w:val="008B3703"/>
    <w:rsid w:val="008B3A0C"/>
    <w:rsid w:val="008B3A41"/>
    <w:rsid w:val="008B45F2"/>
    <w:rsid w:val="008B4BEE"/>
    <w:rsid w:val="008B5973"/>
    <w:rsid w:val="008B5D3E"/>
    <w:rsid w:val="008B6B23"/>
    <w:rsid w:val="008B6FC9"/>
    <w:rsid w:val="008B7071"/>
    <w:rsid w:val="008B7416"/>
    <w:rsid w:val="008C0448"/>
    <w:rsid w:val="008C13DF"/>
    <w:rsid w:val="008C1C55"/>
    <w:rsid w:val="008C1E02"/>
    <w:rsid w:val="008C221C"/>
    <w:rsid w:val="008C2239"/>
    <w:rsid w:val="008C25CE"/>
    <w:rsid w:val="008C25E3"/>
    <w:rsid w:val="008C2A52"/>
    <w:rsid w:val="008C2B99"/>
    <w:rsid w:val="008C2BF2"/>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5B59"/>
    <w:rsid w:val="008D618E"/>
    <w:rsid w:val="008D6224"/>
    <w:rsid w:val="008D6573"/>
    <w:rsid w:val="008D73FC"/>
    <w:rsid w:val="008D743F"/>
    <w:rsid w:val="008D7BD7"/>
    <w:rsid w:val="008D7E5C"/>
    <w:rsid w:val="008E0412"/>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3F8"/>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0B27"/>
    <w:rsid w:val="009015C9"/>
    <w:rsid w:val="00902FA8"/>
    <w:rsid w:val="009030B1"/>
    <w:rsid w:val="0090360A"/>
    <w:rsid w:val="009038CA"/>
    <w:rsid w:val="00903972"/>
    <w:rsid w:val="009039DC"/>
    <w:rsid w:val="00903C04"/>
    <w:rsid w:val="00904064"/>
    <w:rsid w:val="009044A5"/>
    <w:rsid w:val="00904579"/>
    <w:rsid w:val="009062AE"/>
    <w:rsid w:val="009068B8"/>
    <w:rsid w:val="00906928"/>
    <w:rsid w:val="00906EEA"/>
    <w:rsid w:val="0090740C"/>
    <w:rsid w:val="009079E8"/>
    <w:rsid w:val="00907D30"/>
    <w:rsid w:val="00907E9E"/>
    <w:rsid w:val="00910110"/>
    <w:rsid w:val="009109E8"/>
    <w:rsid w:val="00911AAA"/>
    <w:rsid w:val="0091229B"/>
    <w:rsid w:val="00912BAB"/>
    <w:rsid w:val="00912E6F"/>
    <w:rsid w:val="00913384"/>
    <w:rsid w:val="00914610"/>
    <w:rsid w:val="009146C3"/>
    <w:rsid w:val="00914A87"/>
    <w:rsid w:val="00914DF7"/>
    <w:rsid w:val="00915181"/>
    <w:rsid w:val="00915408"/>
    <w:rsid w:val="00915644"/>
    <w:rsid w:val="009170E9"/>
    <w:rsid w:val="00917605"/>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22E"/>
    <w:rsid w:val="0093547B"/>
    <w:rsid w:val="009358AE"/>
    <w:rsid w:val="009362F6"/>
    <w:rsid w:val="0094079C"/>
    <w:rsid w:val="00941229"/>
    <w:rsid w:val="00941791"/>
    <w:rsid w:val="00941EBF"/>
    <w:rsid w:val="0094271B"/>
    <w:rsid w:val="009428CD"/>
    <w:rsid w:val="00942E16"/>
    <w:rsid w:val="00942E2F"/>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04B"/>
    <w:rsid w:val="009534B8"/>
    <w:rsid w:val="00953936"/>
    <w:rsid w:val="0095482A"/>
    <w:rsid w:val="00954BD1"/>
    <w:rsid w:val="00955A95"/>
    <w:rsid w:val="00956946"/>
    <w:rsid w:val="00956C33"/>
    <w:rsid w:val="00956E13"/>
    <w:rsid w:val="00960EC0"/>
    <w:rsid w:val="00961BF6"/>
    <w:rsid w:val="00962AC5"/>
    <w:rsid w:val="00962F9F"/>
    <w:rsid w:val="00963820"/>
    <w:rsid w:val="00963DEE"/>
    <w:rsid w:val="0096423A"/>
    <w:rsid w:val="009662BC"/>
    <w:rsid w:val="0096674C"/>
    <w:rsid w:val="00970FF7"/>
    <w:rsid w:val="0097111B"/>
    <w:rsid w:val="009722B8"/>
    <w:rsid w:val="00972D9C"/>
    <w:rsid w:val="00973BE8"/>
    <w:rsid w:val="00973D70"/>
    <w:rsid w:val="009746D6"/>
    <w:rsid w:val="00974B20"/>
    <w:rsid w:val="009758F4"/>
    <w:rsid w:val="0097590B"/>
    <w:rsid w:val="009801DF"/>
    <w:rsid w:val="00980B89"/>
    <w:rsid w:val="00980E74"/>
    <w:rsid w:val="009815BE"/>
    <w:rsid w:val="009823AB"/>
    <w:rsid w:val="00983215"/>
    <w:rsid w:val="00984B50"/>
    <w:rsid w:val="009860C3"/>
    <w:rsid w:val="00986605"/>
    <w:rsid w:val="009878FD"/>
    <w:rsid w:val="00987942"/>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6E"/>
    <w:rsid w:val="009A097F"/>
    <w:rsid w:val="009A3A68"/>
    <w:rsid w:val="009A44E3"/>
    <w:rsid w:val="009A466F"/>
    <w:rsid w:val="009A4EDF"/>
    <w:rsid w:val="009A5FA0"/>
    <w:rsid w:val="009A6B8E"/>
    <w:rsid w:val="009A6BB7"/>
    <w:rsid w:val="009A7128"/>
    <w:rsid w:val="009A7515"/>
    <w:rsid w:val="009A7914"/>
    <w:rsid w:val="009A7BBD"/>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2F4A"/>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225"/>
    <w:rsid w:val="009F263F"/>
    <w:rsid w:val="009F3B69"/>
    <w:rsid w:val="009F5027"/>
    <w:rsid w:val="009F5EBC"/>
    <w:rsid w:val="009F5F05"/>
    <w:rsid w:val="009F5F1E"/>
    <w:rsid w:val="009F696B"/>
    <w:rsid w:val="009F723A"/>
    <w:rsid w:val="00A012AD"/>
    <w:rsid w:val="00A01398"/>
    <w:rsid w:val="00A0402A"/>
    <w:rsid w:val="00A0567A"/>
    <w:rsid w:val="00A06384"/>
    <w:rsid w:val="00A064D8"/>
    <w:rsid w:val="00A06B85"/>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27E69"/>
    <w:rsid w:val="00A30221"/>
    <w:rsid w:val="00A3045E"/>
    <w:rsid w:val="00A30EE0"/>
    <w:rsid w:val="00A313E2"/>
    <w:rsid w:val="00A325C0"/>
    <w:rsid w:val="00A33C76"/>
    <w:rsid w:val="00A347F9"/>
    <w:rsid w:val="00A353B2"/>
    <w:rsid w:val="00A35B42"/>
    <w:rsid w:val="00A36DAA"/>
    <w:rsid w:val="00A3732E"/>
    <w:rsid w:val="00A41C3F"/>
    <w:rsid w:val="00A4216B"/>
    <w:rsid w:val="00A430BD"/>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456"/>
    <w:rsid w:val="00A64F8E"/>
    <w:rsid w:val="00A654C9"/>
    <w:rsid w:val="00A655E9"/>
    <w:rsid w:val="00A65653"/>
    <w:rsid w:val="00A65DD7"/>
    <w:rsid w:val="00A65FB2"/>
    <w:rsid w:val="00A671B1"/>
    <w:rsid w:val="00A67DDC"/>
    <w:rsid w:val="00A67F14"/>
    <w:rsid w:val="00A71874"/>
    <w:rsid w:val="00A71C62"/>
    <w:rsid w:val="00A72A84"/>
    <w:rsid w:val="00A73167"/>
    <w:rsid w:val="00A73903"/>
    <w:rsid w:val="00A73E0F"/>
    <w:rsid w:val="00A7427C"/>
    <w:rsid w:val="00A74572"/>
    <w:rsid w:val="00A754F0"/>
    <w:rsid w:val="00A7568A"/>
    <w:rsid w:val="00A758DD"/>
    <w:rsid w:val="00A759C0"/>
    <w:rsid w:val="00A75BDD"/>
    <w:rsid w:val="00A76336"/>
    <w:rsid w:val="00A77057"/>
    <w:rsid w:val="00A77640"/>
    <w:rsid w:val="00A8017A"/>
    <w:rsid w:val="00A809FB"/>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2BB"/>
    <w:rsid w:val="00A8530F"/>
    <w:rsid w:val="00A853EB"/>
    <w:rsid w:val="00A8595D"/>
    <w:rsid w:val="00A85DAF"/>
    <w:rsid w:val="00A86AF7"/>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971"/>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42FD"/>
    <w:rsid w:val="00AC6E25"/>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249"/>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3618"/>
    <w:rsid w:val="00B04B93"/>
    <w:rsid w:val="00B0509D"/>
    <w:rsid w:val="00B0525F"/>
    <w:rsid w:val="00B05438"/>
    <w:rsid w:val="00B05A8F"/>
    <w:rsid w:val="00B05DD3"/>
    <w:rsid w:val="00B05FFD"/>
    <w:rsid w:val="00B0678A"/>
    <w:rsid w:val="00B0699D"/>
    <w:rsid w:val="00B07093"/>
    <w:rsid w:val="00B07229"/>
    <w:rsid w:val="00B1048A"/>
    <w:rsid w:val="00B108E4"/>
    <w:rsid w:val="00B10E9B"/>
    <w:rsid w:val="00B12996"/>
    <w:rsid w:val="00B12B18"/>
    <w:rsid w:val="00B1327F"/>
    <w:rsid w:val="00B13759"/>
    <w:rsid w:val="00B13D6B"/>
    <w:rsid w:val="00B14018"/>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3A54"/>
    <w:rsid w:val="00B45407"/>
    <w:rsid w:val="00B45812"/>
    <w:rsid w:val="00B46305"/>
    <w:rsid w:val="00B46D04"/>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890"/>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BC9"/>
    <w:rsid w:val="00B94CFC"/>
    <w:rsid w:val="00B96132"/>
    <w:rsid w:val="00B973DB"/>
    <w:rsid w:val="00B97789"/>
    <w:rsid w:val="00B97BC5"/>
    <w:rsid w:val="00BA08A8"/>
    <w:rsid w:val="00BA0E41"/>
    <w:rsid w:val="00BA184B"/>
    <w:rsid w:val="00BA1A4E"/>
    <w:rsid w:val="00BA1F34"/>
    <w:rsid w:val="00BA215B"/>
    <w:rsid w:val="00BA2454"/>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0B67"/>
    <w:rsid w:val="00BD123D"/>
    <w:rsid w:val="00BD2225"/>
    <w:rsid w:val="00BD233F"/>
    <w:rsid w:val="00BD281F"/>
    <w:rsid w:val="00BD3684"/>
    <w:rsid w:val="00BD5117"/>
    <w:rsid w:val="00BD5209"/>
    <w:rsid w:val="00BD59DF"/>
    <w:rsid w:val="00BD5E95"/>
    <w:rsid w:val="00BD753A"/>
    <w:rsid w:val="00BE0B98"/>
    <w:rsid w:val="00BE0F8C"/>
    <w:rsid w:val="00BE11C7"/>
    <w:rsid w:val="00BE2C17"/>
    <w:rsid w:val="00BE2E2D"/>
    <w:rsid w:val="00BE300C"/>
    <w:rsid w:val="00BE396F"/>
    <w:rsid w:val="00BE40BD"/>
    <w:rsid w:val="00BE4136"/>
    <w:rsid w:val="00BE548F"/>
    <w:rsid w:val="00BE5814"/>
    <w:rsid w:val="00BE5CB0"/>
    <w:rsid w:val="00BE611E"/>
    <w:rsid w:val="00BE6CCC"/>
    <w:rsid w:val="00BE7AA0"/>
    <w:rsid w:val="00BF01F9"/>
    <w:rsid w:val="00BF0226"/>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1FB"/>
    <w:rsid w:val="00C02914"/>
    <w:rsid w:val="00C02E29"/>
    <w:rsid w:val="00C03152"/>
    <w:rsid w:val="00C037C0"/>
    <w:rsid w:val="00C03D2A"/>
    <w:rsid w:val="00C04C63"/>
    <w:rsid w:val="00C052B4"/>
    <w:rsid w:val="00C05EB2"/>
    <w:rsid w:val="00C06A51"/>
    <w:rsid w:val="00C07176"/>
    <w:rsid w:val="00C0730F"/>
    <w:rsid w:val="00C075FB"/>
    <w:rsid w:val="00C079D7"/>
    <w:rsid w:val="00C07DE0"/>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A36"/>
    <w:rsid w:val="00C31E39"/>
    <w:rsid w:val="00C3278E"/>
    <w:rsid w:val="00C32E09"/>
    <w:rsid w:val="00C3370E"/>
    <w:rsid w:val="00C3376B"/>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2D62"/>
    <w:rsid w:val="00C43113"/>
    <w:rsid w:val="00C43948"/>
    <w:rsid w:val="00C44B80"/>
    <w:rsid w:val="00C44FF7"/>
    <w:rsid w:val="00C458B2"/>
    <w:rsid w:val="00C45AFB"/>
    <w:rsid w:val="00C46389"/>
    <w:rsid w:val="00C46519"/>
    <w:rsid w:val="00C46889"/>
    <w:rsid w:val="00C4731F"/>
    <w:rsid w:val="00C4788D"/>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389F"/>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0C0"/>
    <w:rsid w:val="00C917C2"/>
    <w:rsid w:val="00C91B3F"/>
    <w:rsid w:val="00C91DE6"/>
    <w:rsid w:val="00C9365D"/>
    <w:rsid w:val="00C940ED"/>
    <w:rsid w:val="00C944F3"/>
    <w:rsid w:val="00C9529A"/>
    <w:rsid w:val="00C95A3E"/>
    <w:rsid w:val="00C96935"/>
    <w:rsid w:val="00C9764A"/>
    <w:rsid w:val="00CA0C03"/>
    <w:rsid w:val="00CA30E6"/>
    <w:rsid w:val="00CA3DAC"/>
    <w:rsid w:val="00CA4A34"/>
    <w:rsid w:val="00CA53D7"/>
    <w:rsid w:val="00CA6B14"/>
    <w:rsid w:val="00CA6EE2"/>
    <w:rsid w:val="00CA7B9B"/>
    <w:rsid w:val="00CB044D"/>
    <w:rsid w:val="00CB0B92"/>
    <w:rsid w:val="00CB0E2B"/>
    <w:rsid w:val="00CB161B"/>
    <w:rsid w:val="00CB1ACC"/>
    <w:rsid w:val="00CB2FB0"/>
    <w:rsid w:val="00CB33EF"/>
    <w:rsid w:val="00CB4F00"/>
    <w:rsid w:val="00CB5255"/>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2DF"/>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222"/>
    <w:rsid w:val="00CF6A84"/>
    <w:rsid w:val="00CF738C"/>
    <w:rsid w:val="00CF74FE"/>
    <w:rsid w:val="00D00E93"/>
    <w:rsid w:val="00D00FCF"/>
    <w:rsid w:val="00D01120"/>
    <w:rsid w:val="00D01C8A"/>
    <w:rsid w:val="00D0251F"/>
    <w:rsid w:val="00D02C6D"/>
    <w:rsid w:val="00D02D87"/>
    <w:rsid w:val="00D02D93"/>
    <w:rsid w:val="00D036C1"/>
    <w:rsid w:val="00D03B1E"/>
    <w:rsid w:val="00D048A6"/>
    <w:rsid w:val="00D048C8"/>
    <w:rsid w:val="00D04D4B"/>
    <w:rsid w:val="00D050F7"/>
    <w:rsid w:val="00D05487"/>
    <w:rsid w:val="00D05A0E"/>
    <w:rsid w:val="00D05CCE"/>
    <w:rsid w:val="00D06061"/>
    <w:rsid w:val="00D065C5"/>
    <w:rsid w:val="00D07493"/>
    <w:rsid w:val="00D07ADA"/>
    <w:rsid w:val="00D07E00"/>
    <w:rsid w:val="00D103FF"/>
    <w:rsid w:val="00D10F9B"/>
    <w:rsid w:val="00D118F6"/>
    <w:rsid w:val="00D11EE2"/>
    <w:rsid w:val="00D11FDC"/>
    <w:rsid w:val="00D123C0"/>
    <w:rsid w:val="00D13B89"/>
    <w:rsid w:val="00D1540A"/>
    <w:rsid w:val="00D16F29"/>
    <w:rsid w:val="00D17FF7"/>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894"/>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00C"/>
    <w:rsid w:val="00D6265D"/>
    <w:rsid w:val="00D6274D"/>
    <w:rsid w:val="00D63247"/>
    <w:rsid w:val="00D6326C"/>
    <w:rsid w:val="00D6347F"/>
    <w:rsid w:val="00D63946"/>
    <w:rsid w:val="00D65A45"/>
    <w:rsid w:val="00D668D3"/>
    <w:rsid w:val="00D66CE1"/>
    <w:rsid w:val="00D672B6"/>
    <w:rsid w:val="00D723A0"/>
    <w:rsid w:val="00D723B4"/>
    <w:rsid w:val="00D73649"/>
    <w:rsid w:val="00D75953"/>
    <w:rsid w:val="00D7608A"/>
    <w:rsid w:val="00D76CD1"/>
    <w:rsid w:val="00D77423"/>
    <w:rsid w:val="00D77BD0"/>
    <w:rsid w:val="00D8077C"/>
    <w:rsid w:val="00D808A8"/>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371"/>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3C49"/>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29C7"/>
    <w:rsid w:val="00DC3009"/>
    <w:rsid w:val="00DC49AA"/>
    <w:rsid w:val="00DC51CF"/>
    <w:rsid w:val="00DC546D"/>
    <w:rsid w:val="00DC566B"/>
    <w:rsid w:val="00DC57E4"/>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3D89"/>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DF7C45"/>
    <w:rsid w:val="00E0021A"/>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5E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89B"/>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45E"/>
    <w:rsid w:val="00E4598C"/>
    <w:rsid w:val="00E4605F"/>
    <w:rsid w:val="00E469AC"/>
    <w:rsid w:val="00E51084"/>
    <w:rsid w:val="00E51108"/>
    <w:rsid w:val="00E517B0"/>
    <w:rsid w:val="00E52364"/>
    <w:rsid w:val="00E52533"/>
    <w:rsid w:val="00E5258F"/>
    <w:rsid w:val="00E52CC2"/>
    <w:rsid w:val="00E52F64"/>
    <w:rsid w:val="00E53059"/>
    <w:rsid w:val="00E53C78"/>
    <w:rsid w:val="00E5412C"/>
    <w:rsid w:val="00E54F00"/>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5B0"/>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5BB"/>
    <w:rsid w:val="00E93C54"/>
    <w:rsid w:val="00E940F2"/>
    <w:rsid w:val="00E94437"/>
    <w:rsid w:val="00E947A6"/>
    <w:rsid w:val="00E951DA"/>
    <w:rsid w:val="00E964DB"/>
    <w:rsid w:val="00E97CF2"/>
    <w:rsid w:val="00E97EAA"/>
    <w:rsid w:val="00EA0259"/>
    <w:rsid w:val="00EA02DC"/>
    <w:rsid w:val="00EA040B"/>
    <w:rsid w:val="00EA177A"/>
    <w:rsid w:val="00EA313C"/>
    <w:rsid w:val="00EA3F23"/>
    <w:rsid w:val="00EA4072"/>
    <w:rsid w:val="00EA49DE"/>
    <w:rsid w:val="00EA4D0D"/>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378B"/>
    <w:rsid w:val="00EC4176"/>
    <w:rsid w:val="00EC4700"/>
    <w:rsid w:val="00EC556F"/>
    <w:rsid w:val="00EC58F8"/>
    <w:rsid w:val="00EC5967"/>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312"/>
    <w:rsid w:val="00EE2959"/>
    <w:rsid w:val="00EE2F72"/>
    <w:rsid w:val="00EE31FD"/>
    <w:rsid w:val="00EE43AA"/>
    <w:rsid w:val="00EE44E4"/>
    <w:rsid w:val="00EE4D53"/>
    <w:rsid w:val="00EE530B"/>
    <w:rsid w:val="00EE5A56"/>
    <w:rsid w:val="00EE5DFE"/>
    <w:rsid w:val="00EE6517"/>
    <w:rsid w:val="00EE65A7"/>
    <w:rsid w:val="00EE6F3F"/>
    <w:rsid w:val="00EE77B6"/>
    <w:rsid w:val="00EF0A40"/>
    <w:rsid w:val="00EF1E5D"/>
    <w:rsid w:val="00EF1ECF"/>
    <w:rsid w:val="00EF33BC"/>
    <w:rsid w:val="00EF36BA"/>
    <w:rsid w:val="00EF422E"/>
    <w:rsid w:val="00EF4556"/>
    <w:rsid w:val="00EF4BF7"/>
    <w:rsid w:val="00EF5235"/>
    <w:rsid w:val="00EF5406"/>
    <w:rsid w:val="00EF59E7"/>
    <w:rsid w:val="00EF60C6"/>
    <w:rsid w:val="00EF6E30"/>
    <w:rsid w:val="00EF7053"/>
    <w:rsid w:val="00EF7A2C"/>
    <w:rsid w:val="00EF7D66"/>
    <w:rsid w:val="00F0120B"/>
    <w:rsid w:val="00F01445"/>
    <w:rsid w:val="00F019B4"/>
    <w:rsid w:val="00F01B1B"/>
    <w:rsid w:val="00F01C00"/>
    <w:rsid w:val="00F02BDA"/>
    <w:rsid w:val="00F04CAD"/>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25F"/>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2E53"/>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016"/>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5D6"/>
    <w:rsid w:val="00F96F2A"/>
    <w:rsid w:val="00F97210"/>
    <w:rsid w:val="00F975D0"/>
    <w:rsid w:val="00F97B62"/>
    <w:rsid w:val="00FA0146"/>
    <w:rsid w:val="00FA04E7"/>
    <w:rsid w:val="00FA0811"/>
    <w:rsid w:val="00FA0B99"/>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4D8"/>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1B1"/>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B3C49"/>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DB3C49"/>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DB3C49"/>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3.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3.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4.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5.xml><?xml version="1.0" encoding="utf-8"?>
<ds:datastoreItem xmlns:ds="http://schemas.openxmlformats.org/officeDocument/2006/customXml" ds:itemID="{21A58B29-E9F2-4001-95A5-EC17E16EFE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48</Pages>
  <Words>25088</Words>
  <Characters>143003</Characters>
  <Application>Microsoft Office Word</Application>
  <DocSecurity>0</DocSecurity>
  <Lines>1191</Lines>
  <Paragraphs>335</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167756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22</cp:revision>
  <cp:lastPrinted>2021-06-10T07:03:00Z</cp:lastPrinted>
  <dcterms:created xsi:type="dcterms:W3CDTF">2021-06-10T07:03:00Z</dcterms:created>
  <dcterms:modified xsi:type="dcterms:W3CDTF">2021-11-11T16:02:00Z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