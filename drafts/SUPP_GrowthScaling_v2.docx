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0F3C49" w:rsidRDefault="00AD6401" w:rsidP="000F3C49">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lang w:val="en-GB"/>
          <w:rPrChange w:id="1" w:author="Max Lindmark" w:date="2020-01-31T11:50:00Z">
            <w:rPr>
              <w:rFonts w:asciiTheme="minorHAnsi" w:hAnsiTheme="minorHAnsi" w:cstheme="minorHAnsi"/>
              <w:b/>
              <w:sz w:val="22"/>
              <w:lang w:val="en-GB"/>
            </w:rPr>
          </w:rPrChange>
        </w:rPr>
      </w:pPr>
      <w:commentRangeStart w:id="2"/>
      <w:commentRangeStart w:id="3"/>
      <w:r w:rsidRPr="000F3C49">
        <w:rPr>
          <w:rFonts w:asciiTheme="minorHAnsi" w:hAnsiTheme="minorHAnsi" w:cstheme="minorHAnsi"/>
          <w:b/>
          <w:sz w:val="22"/>
          <w:szCs w:val="22"/>
          <w:lang w:val="en-GB"/>
        </w:rPr>
        <w:t>Appendix S1</w:t>
      </w:r>
      <w:commentRangeEnd w:id="2"/>
      <w:r w:rsidR="002850E1" w:rsidRPr="000F3C49">
        <w:rPr>
          <w:rStyle w:val="CommentReference"/>
          <w:rFonts w:asciiTheme="minorHAnsi" w:hAnsiTheme="minorHAnsi"/>
          <w:sz w:val="22"/>
          <w:szCs w:val="22"/>
          <w:rPrChange w:id="4" w:author="Max Lindmark" w:date="2020-01-31T11:50:00Z">
            <w:rPr>
              <w:rStyle w:val="CommentReference"/>
              <w:rFonts w:asciiTheme="minorHAnsi" w:hAnsiTheme="minorHAnsi"/>
              <w:sz w:val="22"/>
              <w:szCs w:val="22"/>
            </w:rPr>
          </w:rPrChange>
        </w:rPr>
        <w:commentReference w:id="2"/>
      </w:r>
      <w:commentRangeEnd w:id="3"/>
      <w:r w:rsidR="00963820" w:rsidRPr="000F3C49">
        <w:rPr>
          <w:rStyle w:val="CommentReference"/>
          <w:rFonts w:asciiTheme="minorHAnsi" w:hAnsiTheme="minorHAnsi"/>
          <w:sz w:val="22"/>
          <w:szCs w:val="22"/>
          <w:rPrChange w:id="5" w:author="Max Lindmark" w:date="2020-01-31T11:50:00Z">
            <w:rPr>
              <w:rStyle w:val="CommentReference"/>
              <w:rFonts w:asciiTheme="minorHAnsi" w:hAnsiTheme="minorHAnsi"/>
              <w:sz w:val="22"/>
              <w:szCs w:val="22"/>
            </w:rPr>
          </w:rPrChange>
        </w:rPr>
        <w:commentReference w:id="3"/>
      </w:r>
    </w:p>
    <w:p w14:paraId="62186DDA" w14:textId="77777777" w:rsidR="00AD6401" w:rsidRPr="000F3C49" w:rsidRDefault="00AD6401" w:rsidP="000F3C49">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lang w:val="en-GB"/>
          <w:rPrChange w:id="6" w:author="Max Lindmark" w:date="2020-01-31T11:50:00Z">
            <w:rPr>
              <w:rFonts w:asciiTheme="minorHAnsi" w:hAnsiTheme="minorHAnsi" w:cstheme="minorHAnsi"/>
              <w:b/>
              <w:sz w:val="22"/>
              <w:lang w:val="en-GB"/>
            </w:rPr>
          </w:rPrChange>
        </w:rPr>
        <w:pPrChange w:id="7" w:author="Max Lindmark" w:date="2020-01-31T11:49:00Z">
          <w:pPr>
            <w:pStyle w:val="Header-info"/>
            <w:tabs>
              <w:tab w:val="clear" w:pos="3686"/>
              <w:tab w:val="clear" w:pos="8789"/>
              <w:tab w:val="left" w:pos="6463"/>
            </w:tabs>
            <w:spacing w:line="480" w:lineRule="auto"/>
            <w:contextualSpacing/>
            <w:jc w:val="both"/>
          </w:pPr>
        </w:pPrChange>
      </w:pPr>
      <w:r w:rsidRPr="000F3C49">
        <w:rPr>
          <w:rFonts w:asciiTheme="minorHAnsi" w:hAnsiTheme="minorHAnsi" w:cstheme="minorHAnsi"/>
          <w:b/>
          <w:sz w:val="22"/>
          <w:szCs w:val="22"/>
          <w:lang w:val="en-GB"/>
          <w:rPrChange w:id="8" w:author="Max Lindmark" w:date="2020-01-31T11:50:00Z">
            <w:rPr>
              <w:rFonts w:asciiTheme="minorHAnsi" w:hAnsiTheme="minorHAnsi" w:cstheme="minorHAnsi"/>
              <w:b/>
              <w:sz w:val="22"/>
              <w:lang w:val="en-GB"/>
            </w:rPr>
          </w:rPrChange>
        </w:rPr>
        <w:t>Supporting Information for</w:t>
      </w:r>
    </w:p>
    <w:p w14:paraId="1B7768FB" w14:textId="77777777" w:rsidR="000F3C49" w:rsidRPr="000F3C49" w:rsidRDefault="000F3C49" w:rsidP="000F3C49">
      <w:pPr>
        <w:spacing w:line="480" w:lineRule="auto"/>
        <w:contextualSpacing/>
        <w:jc w:val="both"/>
        <w:rPr>
          <w:ins w:id="9" w:author="Max Lindmark" w:date="2020-01-31T11:48:00Z"/>
          <w:rFonts w:cstheme="minorHAnsi"/>
          <w:i/>
          <w:sz w:val="22"/>
          <w:szCs w:val="22"/>
          <w:rPrChange w:id="10" w:author="Max Lindmark" w:date="2020-01-31T11:50:00Z">
            <w:rPr>
              <w:ins w:id="11" w:author="Max Lindmark" w:date="2020-01-31T11:48:00Z"/>
              <w:rFonts w:cstheme="minorHAnsi"/>
              <w:i/>
              <w:sz w:val="28"/>
              <w:szCs w:val="44"/>
            </w:rPr>
          </w:rPrChange>
        </w:rPr>
        <w:pPrChange w:id="12" w:author="Max Lindmark" w:date="2020-01-31T11:49:00Z">
          <w:pPr>
            <w:spacing w:line="480" w:lineRule="auto"/>
            <w:contextualSpacing/>
            <w:jc w:val="both"/>
          </w:pPr>
        </w:pPrChange>
      </w:pPr>
      <w:commentRangeStart w:id="13"/>
      <w:commentRangeStart w:id="14"/>
      <w:ins w:id="15" w:author="Max Lindmark" w:date="2020-01-31T11:48:00Z">
        <w:r w:rsidRPr="000F3C49">
          <w:rPr>
            <w:rFonts w:cstheme="minorHAnsi"/>
            <w:i/>
            <w:sz w:val="22"/>
            <w:szCs w:val="22"/>
            <w:rPrChange w:id="16" w:author="Max Lindmark" w:date="2020-01-31T11:50:00Z">
              <w:rPr>
                <w:rFonts w:cstheme="minorHAnsi"/>
                <w:i/>
                <w:sz w:val="28"/>
                <w:szCs w:val="44"/>
              </w:rPr>
            </w:rPrChange>
          </w:rPr>
          <w:t>Intraspecific scaling of individual growth, consumption and metabolism with temperature and body mass across fishes</w:t>
        </w:r>
        <w:commentRangeEnd w:id="13"/>
        <w:r w:rsidRPr="000F3C49">
          <w:rPr>
            <w:rStyle w:val="CommentReference"/>
            <w:sz w:val="22"/>
            <w:szCs w:val="22"/>
            <w:rPrChange w:id="17" w:author="Max Lindmark" w:date="2020-01-31T11:50:00Z">
              <w:rPr>
                <w:rStyle w:val="CommentReference"/>
              </w:rPr>
            </w:rPrChange>
          </w:rPr>
          <w:commentReference w:id="13"/>
        </w:r>
        <w:commentRangeEnd w:id="14"/>
        <w:r w:rsidRPr="000F3C49">
          <w:rPr>
            <w:rStyle w:val="CommentReference"/>
            <w:sz w:val="22"/>
            <w:szCs w:val="22"/>
            <w:rPrChange w:id="18" w:author="Max Lindmark" w:date="2020-01-31T11:50:00Z">
              <w:rPr>
                <w:rStyle w:val="CommentReference"/>
              </w:rPr>
            </w:rPrChange>
          </w:rPr>
          <w:commentReference w:id="14"/>
        </w:r>
      </w:ins>
    </w:p>
    <w:p w14:paraId="5E3B3077" w14:textId="7EB71E98" w:rsidR="00AD6401" w:rsidRPr="000F3C49" w:rsidDel="000F3C49" w:rsidRDefault="00B1048A" w:rsidP="000F3C49">
      <w:pPr>
        <w:spacing w:line="480" w:lineRule="auto"/>
        <w:contextualSpacing/>
        <w:jc w:val="both"/>
        <w:rPr>
          <w:del w:id="19" w:author="Max Lindmark" w:date="2020-01-31T11:48:00Z"/>
          <w:rFonts w:cstheme="minorHAnsi"/>
          <w:i/>
          <w:sz w:val="22"/>
          <w:szCs w:val="22"/>
          <w:lang w:val="en-GB"/>
          <w:rPrChange w:id="20" w:author="Max Lindmark" w:date="2020-01-31T11:50:00Z">
            <w:rPr>
              <w:del w:id="21" w:author="Max Lindmark" w:date="2020-01-31T11:48:00Z"/>
              <w:rFonts w:cstheme="minorHAnsi"/>
              <w:i/>
              <w:lang w:val="en-GB"/>
            </w:rPr>
          </w:rPrChange>
        </w:rPr>
        <w:pPrChange w:id="22" w:author="Max Lindmark" w:date="2020-01-31T11:49:00Z">
          <w:pPr>
            <w:contextualSpacing/>
            <w:jc w:val="both"/>
          </w:pPr>
        </w:pPrChange>
      </w:pPr>
      <w:commentRangeStart w:id="23"/>
      <w:del w:id="24" w:author="Max Lindmark" w:date="2020-01-31T11:48:00Z">
        <w:r w:rsidRPr="000F3C49" w:rsidDel="000F3C49">
          <w:rPr>
            <w:rFonts w:cstheme="minorHAnsi"/>
            <w:b/>
            <w:i/>
            <w:sz w:val="22"/>
            <w:szCs w:val="22"/>
            <w:lang w:val="en-GB"/>
            <w:rPrChange w:id="25" w:author="Max Lindmark" w:date="2020-01-31T11:50:00Z">
              <w:rPr>
                <w:rFonts w:cstheme="minorHAnsi"/>
                <w:b/>
                <w:i/>
                <w:lang w:val="en-GB"/>
              </w:rPr>
            </w:rPrChange>
          </w:rPr>
          <w:delText>Scaling of metabolism and maximum consumption with temperature and body size within species of fish</w:delText>
        </w:r>
        <w:commentRangeEnd w:id="23"/>
        <w:r w:rsidR="00A261CD" w:rsidRPr="000F3C49" w:rsidDel="000F3C49">
          <w:rPr>
            <w:rStyle w:val="CommentReference"/>
            <w:sz w:val="22"/>
            <w:szCs w:val="22"/>
            <w:rPrChange w:id="26" w:author="Max Lindmark" w:date="2020-01-31T11:50:00Z">
              <w:rPr>
                <w:rStyle w:val="CommentReference"/>
              </w:rPr>
            </w:rPrChange>
          </w:rPr>
          <w:commentReference w:id="23"/>
        </w:r>
      </w:del>
    </w:p>
    <w:p w14:paraId="1FBF3121" w14:textId="77777777" w:rsidR="00AD6401" w:rsidRPr="000F3C49" w:rsidRDefault="00AD6401" w:rsidP="000F3C49">
      <w:pPr>
        <w:spacing w:line="480" w:lineRule="auto"/>
        <w:contextualSpacing/>
        <w:jc w:val="both"/>
        <w:rPr>
          <w:rFonts w:cstheme="minorHAnsi"/>
          <w:sz w:val="22"/>
          <w:szCs w:val="22"/>
          <w:vertAlign w:val="superscript"/>
          <w:rPrChange w:id="27" w:author="Max Lindmark" w:date="2020-01-31T11:50:00Z">
            <w:rPr>
              <w:rFonts w:cstheme="minorHAnsi"/>
              <w:vertAlign w:val="superscript"/>
            </w:rPr>
          </w:rPrChange>
        </w:rPr>
        <w:pPrChange w:id="28" w:author="Max Lindmark" w:date="2020-01-31T11:49:00Z">
          <w:pPr>
            <w:contextualSpacing/>
            <w:jc w:val="both"/>
          </w:pPr>
        </w:pPrChange>
      </w:pPr>
      <w:r w:rsidRPr="000F3C49">
        <w:rPr>
          <w:rFonts w:cstheme="minorHAnsi"/>
          <w:sz w:val="22"/>
          <w:szCs w:val="22"/>
          <w:rPrChange w:id="29" w:author="Max Lindmark" w:date="2020-01-31T11:50:00Z">
            <w:rPr>
              <w:rFonts w:cstheme="minorHAnsi"/>
            </w:rPr>
          </w:rPrChange>
        </w:rPr>
        <w:t>Max Lindmark</w:t>
      </w:r>
      <w:r w:rsidRPr="000F3C49">
        <w:rPr>
          <w:rFonts w:cstheme="minorHAnsi"/>
          <w:sz w:val="22"/>
          <w:szCs w:val="22"/>
          <w:vertAlign w:val="superscript"/>
          <w:rPrChange w:id="30" w:author="Max Lindmark" w:date="2020-01-31T11:50:00Z">
            <w:rPr>
              <w:rFonts w:cstheme="minorHAnsi"/>
              <w:vertAlign w:val="superscript"/>
            </w:rPr>
          </w:rPrChange>
        </w:rPr>
        <w:t>a,1</w:t>
      </w:r>
      <w:r w:rsidRPr="000F3C49">
        <w:rPr>
          <w:rFonts w:cstheme="minorHAnsi"/>
          <w:sz w:val="22"/>
          <w:szCs w:val="22"/>
          <w:rPrChange w:id="31" w:author="Max Lindmark" w:date="2020-01-31T11:50:00Z">
            <w:rPr>
              <w:rFonts w:cstheme="minorHAnsi"/>
            </w:rPr>
          </w:rPrChange>
        </w:rPr>
        <w:t>, Jan Ohlberger</w:t>
      </w:r>
      <w:r w:rsidRPr="000F3C49">
        <w:rPr>
          <w:rFonts w:cstheme="minorHAnsi"/>
          <w:sz w:val="22"/>
          <w:szCs w:val="22"/>
          <w:vertAlign w:val="superscript"/>
          <w:rPrChange w:id="32" w:author="Max Lindmark" w:date="2020-01-31T11:50:00Z">
            <w:rPr>
              <w:rFonts w:cstheme="minorHAnsi"/>
              <w:vertAlign w:val="superscript"/>
            </w:rPr>
          </w:rPrChange>
        </w:rPr>
        <w:t>b</w:t>
      </w:r>
      <w:r w:rsidRPr="000F3C49">
        <w:rPr>
          <w:rFonts w:cstheme="minorHAnsi"/>
          <w:sz w:val="22"/>
          <w:szCs w:val="22"/>
          <w:rPrChange w:id="33" w:author="Max Lindmark" w:date="2020-01-31T11:50:00Z">
            <w:rPr>
              <w:rFonts w:cstheme="minorHAnsi"/>
            </w:rPr>
          </w:rPrChange>
        </w:rPr>
        <w:t>, Anna Gårdmark</w:t>
      </w:r>
      <w:r w:rsidRPr="000F3C49">
        <w:rPr>
          <w:rFonts w:cstheme="minorHAnsi"/>
          <w:sz w:val="22"/>
          <w:szCs w:val="22"/>
          <w:vertAlign w:val="superscript"/>
          <w:rPrChange w:id="34" w:author="Max Lindmark" w:date="2020-01-31T11:50:00Z">
            <w:rPr>
              <w:rFonts w:cstheme="minorHAnsi"/>
              <w:vertAlign w:val="superscript"/>
            </w:rPr>
          </w:rPrChange>
        </w:rPr>
        <w:t>c</w:t>
      </w:r>
    </w:p>
    <w:p w14:paraId="04CC880C" w14:textId="77777777" w:rsidR="00AD6401" w:rsidRPr="000F3C49" w:rsidRDefault="00AD6401" w:rsidP="000F3C49">
      <w:pPr>
        <w:spacing w:line="480" w:lineRule="auto"/>
        <w:contextualSpacing/>
        <w:jc w:val="both"/>
        <w:rPr>
          <w:rFonts w:cstheme="minorHAnsi"/>
          <w:sz w:val="22"/>
          <w:szCs w:val="22"/>
          <w:vertAlign w:val="superscript"/>
          <w:rPrChange w:id="35" w:author="Max Lindmark" w:date="2020-01-31T11:50:00Z">
            <w:rPr>
              <w:rFonts w:cstheme="minorHAnsi"/>
              <w:vertAlign w:val="superscript"/>
            </w:rPr>
          </w:rPrChange>
        </w:rPr>
        <w:pPrChange w:id="36" w:author="Max Lindmark" w:date="2020-01-31T11:49:00Z">
          <w:pPr>
            <w:contextualSpacing/>
            <w:jc w:val="both"/>
          </w:pPr>
        </w:pPrChange>
      </w:pPr>
    </w:p>
    <w:p w14:paraId="358BEBA8" w14:textId="77777777" w:rsidR="00AD6401" w:rsidRPr="000F3C49" w:rsidRDefault="00AD6401" w:rsidP="000F3C49">
      <w:pPr>
        <w:spacing w:line="480" w:lineRule="auto"/>
        <w:contextualSpacing/>
        <w:jc w:val="both"/>
        <w:rPr>
          <w:rFonts w:cstheme="minorHAnsi"/>
          <w:sz w:val="22"/>
          <w:szCs w:val="22"/>
          <w:lang w:val="en-GB"/>
          <w:rPrChange w:id="37" w:author="Max Lindmark" w:date="2020-01-31T11:50:00Z">
            <w:rPr>
              <w:rFonts w:cstheme="minorHAnsi"/>
              <w:lang w:val="en-GB"/>
            </w:rPr>
          </w:rPrChange>
        </w:rPr>
        <w:pPrChange w:id="38" w:author="Max Lindmark" w:date="2020-01-31T11:49:00Z">
          <w:pPr>
            <w:contextualSpacing/>
            <w:jc w:val="both"/>
          </w:pPr>
        </w:pPrChange>
      </w:pPr>
      <w:r w:rsidRPr="000F3C49">
        <w:rPr>
          <w:rFonts w:cstheme="minorHAnsi"/>
          <w:sz w:val="22"/>
          <w:szCs w:val="22"/>
          <w:vertAlign w:val="superscript"/>
          <w:lang w:val="en-GB"/>
          <w:rPrChange w:id="39" w:author="Max Lindmark" w:date="2020-01-31T11:50:00Z">
            <w:rPr>
              <w:rFonts w:cstheme="minorHAnsi"/>
              <w:vertAlign w:val="superscript"/>
              <w:lang w:val="en-GB"/>
            </w:rPr>
          </w:rPrChange>
        </w:rPr>
        <w:t xml:space="preserve">a </w:t>
      </w:r>
      <w:r w:rsidRPr="000F3C49">
        <w:rPr>
          <w:rFonts w:cstheme="minorHAnsi"/>
          <w:sz w:val="22"/>
          <w:szCs w:val="22"/>
          <w:lang w:val="en-GB"/>
          <w:rPrChange w:id="40" w:author="Max Lindmark" w:date="2020-01-31T11:50:00Z">
            <w:rPr>
              <w:rFonts w:cstheme="minorHAnsi"/>
              <w:lang w:val="en-GB"/>
            </w:rPr>
          </w:rPrChange>
        </w:rPr>
        <w:t xml:space="preserve">Swedish University of Agricultural Sciences, Department of Aquatic Resources, Institute of Coastal Research, </w:t>
      </w:r>
      <w:proofErr w:type="spellStart"/>
      <w:r w:rsidRPr="000F3C49">
        <w:rPr>
          <w:rFonts w:cstheme="minorHAnsi"/>
          <w:sz w:val="22"/>
          <w:szCs w:val="22"/>
          <w:lang w:val="en-GB"/>
          <w:rPrChange w:id="41" w:author="Max Lindmark" w:date="2020-01-31T11:50:00Z">
            <w:rPr>
              <w:rFonts w:cstheme="minorHAnsi"/>
              <w:lang w:val="en-GB"/>
            </w:rPr>
          </w:rPrChange>
        </w:rPr>
        <w:t>Skolgatan</w:t>
      </w:r>
      <w:proofErr w:type="spellEnd"/>
      <w:r w:rsidRPr="000F3C49">
        <w:rPr>
          <w:rFonts w:cstheme="minorHAnsi"/>
          <w:sz w:val="22"/>
          <w:szCs w:val="22"/>
          <w:lang w:val="en-GB"/>
          <w:rPrChange w:id="42" w:author="Max Lindmark" w:date="2020-01-31T11:50:00Z">
            <w:rPr>
              <w:rFonts w:cstheme="minorHAnsi"/>
              <w:lang w:val="en-GB"/>
            </w:rPr>
          </w:rPrChange>
        </w:rPr>
        <w:t xml:space="preserve"> 6, </w:t>
      </w:r>
      <w:proofErr w:type="spellStart"/>
      <w:r w:rsidRPr="000F3C49">
        <w:rPr>
          <w:rFonts w:cstheme="minorHAnsi"/>
          <w:sz w:val="22"/>
          <w:szCs w:val="22"/>
          <w:lang w:val="en-GB"/>
          <w:rPrChange w:id="43" w:author="Max Lindmark" w:date="2020-01-31T11:50:00Z">
            <w:rPr>
              <w:rFonts w:cstheme="minorHAnsi"/>
              <w:lang w:val="en-GB"/>
            </w:rPr>
          </w:rPrChange>
        </w:rPr>
        <w:t>Öregrund</w:t>
      </w:r>
      <w:proofErr w:type="spellEnd"/>
      <w:r w:rsidRPr="000F3C49">
        <w:rPr>
          <w:rFonts w:cstheme="minorHAnsi"/>
          <w:sz w:val="22"/>
          <w:szCs w:val="22"/>
          <w:lang w:val="en-GB"/>
          <w:rPrChange w:id="44" w:author="Max Lindmark" w:date="2020-01-31T11:50:00Z">
            <w:rPr>
              <w:rFonts w:cstheme="minorHAnsi"/>
              <w:lang w:val="en-GB"/>
            </w:rPr>
          </w:rPrChange>
        </w:rPr>
        <w:t xml:space="preserve"> 742 42, Sweden</w:t>
      </w:r>
    </w:p>
    <w:p w14:paraId="53DC67D1" w14:textId="77777777" w:rsidR="00AD6401" w:rsidRPr="000F3C49" w:rsidRDefault="00AD6401" w:rsidP="000F3C49">
      <w:pPr>
        <w:spacing w:line="480" w:lineRule="auto"/>
        <w:contextualSpacing/>
        <w:jc w:val="both"/>
        <w:rPr>
          <w:rFonts w:cstheme="minorHAnsi"/>
          <w:sz w:val="22"/>
          <w:szCs w:val="22"/>
          <w:lang w:val="en-GB"/>
          <w:rPrChange w:id="45" w:author="Max Lindmark" w:date="2020-01-31T11:50:00Z">
            <w:rPr>
              <w:rFonts w:cstheme="minorHAnsi"/>
              <w:lang w:val="en-GB"/>
            </w:rPr>
          </w:rPrChange>
        </w:rPr>
        <w:pPrChange w:id="46" w:author="Max Lindmark" w:date="2020-01-31T11:49:00Z">
          <w:pPr>
            <w:contextualSpacing/>
            <w:jc w:val="both"/>
          </w:pPr>
        </w:pPrChange>
      </w:pPr>
      <w:r w:rsidRPr="000F3C49">
        <w:rPr>
          <w:rFonts w:cstheme="minorHAnsi"/>
          <w:sz w:val="22"/>
          <w:szCs w:val="22"/>
          <w:vertAlign w:val="superscript"/>
          <w:lang w:val="en-GB"/>
          <w:rPrChange w:id="47" w:author="Max Lindmark" w:date="2020-01-31T11:50:00Z">
            <w:rPr>
              <w:rFonts w:cstheme="minorHAnsi"/>
              <w:vertAlign w:val="superscript"/>
              <w:lang w:val="en-GB"/>
            </w:rPr>
          </w:rPrChange>
        </w:rPr>
        <w:t xml:space="preserve">b </w:t>
      </w:r>
      <w:r w:rsidRPr="000F3C49">
        <w:rPr>
          <w:rFonts w:cstheme="minorHAnsi"/>
          <w:sz w:val="22"/>
          <w:szCs w:val="22"/>
          <w:lang w:val="en-GB"/>
          <w:rPrChange w:id="48" w:author="Max Lindmark" w:date="2020-01-31T11:50:00Z">
            <w:rPr>
              <w:rFonts w:cstheme="minorHAnsi"/>
              <w:lang w:val="en-GB"/>
            </w:rPr>
          </w:rPrChange>
        </w:rPr>
        <w:t>School of Aquatic and Fishery Sciences (SAFS), University of Washington, Box 355020, Seattle, WA 98195-5020, USA</w:t>
      </w:r>
    </w:p>
    <w:p w14:paraId="4987AA52" w14:textId="77777777" w:rsidR="00AD6401" w:rsidRPr="000F3C49" w:rsidRDefault="00AD6401" w:rsidP="000F3C49">
      <w:pPr>
        <w:spacing w:line="480" w:lineRule="auto"/>
        <w:contextualSpacing/>
        <w:jc w:val="both"/>
        <w:rPr>
          <w:rFonts w:cstheme="minorHAnsi"/>
          <w:sz w:val="22"/>
          <w:szCs w:val="22"/>
          <w:lang w:val="en-GB"/>
          <w:rPrChange w:id="49" w:author="Max Lindmark" w:date="2020-01-31T11:50:00Z">
            <w:rPr>
              <w:rFonts w:cstheme="minorHAnsi"/>
              <w:lang w:val="en-GB"/>
            </w:rPr>
          </w:rPrChange>
        </w:rPr>
        <w:pPrChange w:id="50" w:author="Max Lindmark" w:date="2020-01-31T11:49:00Z">
          <w:pPr>
            <w:contextualSpacing/>
            <w:jc w:val="both"/>
          </w:pPr>
        </w:pPrChange>
      </w:pPr>
      <w:r w:rsidRPr="000F3C49">
        <w:rPr>
          <w:rFonts w:cstheme="minorHAnsi"/>
          <w:sz w:val="22"/>
          <w:szCs w:val="22"/>
          <w:vertAlign w:val="superscript"/>
          <w:lang w:val="en-GB"/>
          <w:rPrChange w:id="51" w:author="Max Lindmark" w:date="2020-01-31T11:50:00Z">
            <w:rPr>
              <w:rFonts w:cstheme="minorHAnsi"/>
              <w:vertAlign w:val="superscript"/>
              <w:lang w:val="en-GB"/>
            </w:rPr>
          </w:rPrChange>
        </w:rPr>
        <w:t xml:space="preserve">c </w:t>
      </w:r>
      <w:r w:rsidRPr="000F3C49">
        <w:rPr>
          <w:rFonts w:cstheme="minorHAnsi"/>
          <w:sz w:val="22"/>
          <w:szCs w:val="22"/>
          <w:lang w:val="en-GB"/>
          <w:rPrChange w:id="52" w:author="Max Lindmark" w:date="2020-01-31T11:50:00Z">
            <w:rPr>
              <w:rFonts w:cstheme="minorHAnsi"/>
              <w:lang w:val="en-GB"/>
            </w:rPr>
          </w:rPrChange>
        </w:rPr>
        <w:t xml:space="preserve">Swedish University of Agricultural Sciences, Department of Aquatic Resources, </w:t>
      </w:r>
      <w:proofErr w:type="spellStart"/>
      <w:r w:rsidRPr="000F3C49">
        <w:rPr>
          <w:rFonts w:cstheme="minorHAnsi"/>
          <w:sz w:val="22"/>
          <w:szCs w:val="22"/>
          <w:lang w:val="en-GB"/>
          <w:rPrChange w:id="53" w:author="Max Lindmark" w:date="2020-01-31T11:50:00Z">
            <w:rPr>
              <w:rFonts w:cstheme="minorHAnsi"/>
              <w:lang w:val="en-GB"/>
            </w:rPr>
          </w:rPrChange>
        </w:rPr>
        <w:t>Skolgatan</w:t>
      </w:r>
      <w:proofErr w:type="spellEnd"/>
      <w:r w:rsidRPr="000F3C49">
        <w:rPr>
          <w:rFonts w:cstheme="minorHAnsi"/>
          <w:sz w:val="22"/>
          <w:szCs w:val="22"/>
          <w:lang w:val="en-GB"/>
          <w:rPrChange w:id="54" w:author="Max Lindmark" w:date="2020-01-31T11:50:00Z">
            <w:rPr>
              <w:rFonts w:cstheme="minorHAnsi"/>
              <w:lang w:val="en-GB"/>
            </w:rPr>
          </w:rPrChange>
        </w:rPr>
        <w:t xml:space="preserve"> 6, SE-742 42 </w:t>
      </w:r>
      <w:proofErr w:type="spellStart"/>
      <w:r w:rsidRPr="000F3C49">
        <w:rPr>
          <w:rFonts w:cstheme="minorHAnsi"/>
          <w:sz w:val="22"/>
          <w:szCs w:val="22"/>
          <w:lang w:val="en-GB"/>
          <w:rPrChange w:id="55" w:author="Max Lindmark" w:date="2020-01-31T11:50:00Z">
            <w:rPr>
              <w:rFonts w:cstheme="minorHAnsi"/>
              <w:lang w:val="en-GB"/>
            </w:rPr>
          </w:rPrChange>
        </w:rPr>
        <w:t>Öregrund</w:t>
      </w:r>
      <w:proofErr w:type="spellEnd"/>
      <w:r w:rsidRPr="000F3C49">
        <w:rPr>
          <w:rFonts w:cstheme="minorHAnsi"/>
          <w:sz w:val="22"/>
          <w:szCs w:val="22"/>
          <w:lang w:val="en-GB"/>
          <w:rPrChange w:id="56" w:author="Max Lindmark" w:date="2020-01-31T11:50:00Z">
            <w:rPr>
              <w:rFonts w:cstheme="minorHAnsi"/>
              <w:lang w:val="en-GB"/>
            </w:rPr>
          </w:rPrChange>
        </w:rPr>
        <w:t xml:space="preserve">, Sweden </w:t>
      </w:r>
    </w:p>
    <w:p w14:paraId="749DED1E" w14:textId="77777777" w:rsidR="00AD6401" w:rsidRPr="000F3C49" w:rsidRDefault="00AD6401" w:rsidP="000F3C49">
      <w:pPr>
        <w:spacing w:line="480" w:lineRule="auto"/>
        <w:contextualSpacing/>
        <w:jc w:val="both"/>
        <w:rPr>
          <w:rFonts w:cstheme="minorHAnsi"/>
          <w:sz w:val="22"/>
          <w:szCs w:val="22"/>
          <w:vertAlign w:val="superscript"/>
          <w:lang w:val="en-GB"/>
          <w:rPrChange w:id="57" w:author="Max Lindmark" w:date="2020-01-31T11:50:00Z">
            <w:rPr>
              <w:rFonts w:cstheme="minorHAnsi"/>
              <w:vertAlign w:val="superscript"/>
              <w:lang w:val="en-GB"/>
            </w:rPr>
          </w:rPrChange>
        </w:rPr>
        <w:pPrChange w:id="58" w:author="Max Lindmark" w:date="2020-01-31T11:49:00Z">
          <w:pPr>
            <w:contextualSpacing/>
            <w:jc w:val="both"/>
          </w:pPr>
        </w:pPrChange>
      </w:pPr>
    </w:p>
    <w:p w14:paraId="699E963A" w14:textId="27D678B1" w:rsidR="00AD6401" w:rsidRPr="000F3C49" w:rsidRDefault="00AD6401" w:rsidP="000F3C49">
      <w:pPr>
        <w:spacing w:line="480" w:lineRule="auto"/>
        <w:contextualSpacing/>
        <w:jc w:val="both"/>
        <w:rPr>
          <w:rFonts w:cstheme="minorHAnsi"/>
          <w:sz w:val="22"/>
          <w:szCs w:val="22"/>
          <w:lang w:val="en-GB"/>
          <w:rPrChange w:id="59" w:author="Max Lindmark" w:date="2020-01-31T11:50:00Z">
            <w:rPr>
              <w:rFonts w:cstheme="minorHAnsi"/>
              <w:lang w:val="en-GB"/>
            </w:rPr>
          </w:rPrChange>
        </w:rPr>
        <w:pPrChange w:id="60" w:author="Max Lindmark" w:date="2020-01-31T11:49:00Z">
          <w:pPr>
            <w:contextualSpacing/>
            <w:jc w:val="both"/>
          </w:pPr>
        </w:pPrChange>
      </w:pPr>
      <w:r w:rsidRPr="000F3C49">
        <w:rPr>
          <w:rFonts w:cstheme="minorHAnsi"/>
          <w:sz w:val="22"/>
          <w:szCs w:val="22"/>
          <w:vertAlign w:val="superscript"/>
          <w:lang w:val="en-GB"/>
          <w:rPrChange w:id="61" w:author="Max Lindmark" w:date="2020-01-31T11:50:00Z">
            <w:rPr>
              <w:rFonts w:cstheme="minorHAnsi"/>
              <w:vertAlign w:val="superscript"/>
              <w:lang w:val="en-GB"/>
            </w:rPr>
          </w:rPrChange>
        </w:rPr>
        <w:t>1</w:t>
      </w:r>
      <w:r w:rsidRPr="000F3C49">
        <w:rPr>
          <w:rFonts w:cstheme="minorHAnsi"/>
          <w:sz w:val="22"/>
          <w:szCs w:val="22"/>
          <w:lang w:val="en-GB"/>
          <w:rPrChange w:id="62" w:author="Max Lindmark" w:date="2020-01-31T11:50:00Z">
            <w:rPr>
              <w:rFonts w:cstheme="minorHAnsi"/>
              <w:lang w:val="en-GB"/>
            </w:rPr>
          </w:rPrChange>
        </w:rPr>
        <w:t>Author to whom correspondence should be addressed. Current address:</w:t>
      </w:r>
    </w:p>
    <w:p w14:paraId="03F61281" w14:textId="77777777" w:rsidR="00AD6401" w:rsidRPr="000F3C49" w:rsidRDefault="00AD6401" w:rsidP="000F3C49">
      <w:pPr>
        <w:spacing w:line="480" w:lineRule="auto"/>
        <w:contextualSpacing/>
        <w:jc w:val="both"/>
        <w:rPr>
          <w:rStyle w:val="Hyperlink"/>
          <w:rFonts w:cstheme="minorHAnsi"/>
          <w:sz w:val="22"/>
          <w:szCs w:val="22"/>
          <w:lang w:val="en-GB"/>
          <w:rPrChange w:id="63" w:author="Max Lindmark" w:date="2020-01-31T11:50:00Z">
            <w:rPr>
              <w:rStyle w:val="Hyperlink"/>
              <w:rFonts w:cstheme="minorHAnsi"/>
              <w:lang w:val="en-GB"/>
            </w:rPr>
          </w:rPrChange>
        </w:rPr>
        <w:pPrChange w:id="64" w:author="Max Lindmark" w:date="2020-01-31T11:49:00Z">
          <w:pPr>
            <w:contextualSpacing/>
            <w:jc w:val="both"/>
          </w:pPr>
        </w:pPrChange>
      </w:pPr>
      <w:r w:rsidRPr="000F3C49">
        <w:rPr>
          <w:rFonts w:cstheme="minorHAnsi"/>
          <w:sz w:val="22"/>
          <w:szCs w:val="22"/>
          <w:lang w:val="en-GB"/>
          <w:rPrChange w:id="65" w:author="Max Lindmark" w:date="2020-01-31T11:50:00Z">
            <w:rPr>
              <w:rFonts w:cstheme="minorHAnsi"/>
              <w:lang w:val="en-GB"/>
            </w:rPr>
          </w:rPrChange>
        </w:rPr>
        <w:t xml:space="preserve">Max Lindmark, Swedish University of Agricultural Sciences, Department of Aquatic Resources, Institute of Coastal Research, </w:t>
      </w:r>
      <w:proofErr w:type="spellStart"/>
      <w:r w:rsidRPr="000F3C49">
        <w:rPr>
          <w:rFonts w:cstheme="minorHAnsi"/>
          <w:sz w:val="22"/>
          <w:szCs w:val="22"/>
          <w:lang w:val="en-GB"/>
          <w:rPrChange w:id="66" w:author="Max Lindmark" w:date="2020-01-31T11:50:00Z">
            <w:rPr>
              <w:rFonts w:cstheme="minorHAnsi"/>
              <w:lang w:val="en-GB"/>
            </w:rPr>
          </w:rPrChange>
        </w:rPr>
        <w:t>Skolgatan</w:t>
      </w:r>
      <w:proofErr w:type="spellEnd"/>
      <w:r w:rsidRPr="000F3C49">
        <w:rPr>
          <w:rFonts w:cstheme="minorHAnsi"/>
          <w:sz w:val="22"/>
          <w:szCs w:val="22"/>
          <w:lang w:val="en-GB"/>
          <w:rPrChange w:id="67" w:author="Max Lindmark" w:date="2020-01-31T11:50:00Z">
            <w:rPr>
              <w:rFonts w:cstheme="minorHAnsi"/>
              <w:lang w:val="en-GB"/>
            </w:rPr>
          </w:rPrChange>
        </w:rPr>
        <w:t xml:space="preserve"> 6, </w:t>
      </w:r>
      <w:proofErr w:type="spellStart"/>
      <w:r w:rsidRPr="000F3C49">
        <w:rPr>
          <w:rFonts w:cstheme="minorHAnsi"/>
          <w:sz w:val="22"/>
          <w:szCs w:val="22"/>
          <w:lang w:val="en-GB"/>
          <w:rPrChange w:id="68" w:author="Max Lindmark" w:date="2020-01-31T11:50:00Z">
            <w:rPr>
              <w:rFonts w:cstheme="minorHAnsi"/>
              <w:lang w:val="en-GB"/>
            </w:rPr>
          </w:rPrChange>
        </w:rPr>
        <w:t>Öregrund</w:t>
      </w:r>
      <w:proofErr w:type="spellEnd"/>
      <w:r w:rsidRPr="000F3C49">
        <w:rPr>
          <w:rFonts w:cstheme="minorHAnsi"/>
          <w:sz w:val="22"/>
          <w:szCs w:val="22"/>
          <w:lang w:val="en-GB"/>
          <w:rPrChange w:id="69" w:author="Max Lindmark" w:date="2020-01-31T11:50:00Z">
            <w:rPr>
              <w:rFonts w:cstheme="minorHAnsi"/>
              <w:lang w:val="en-GB"/>
            </w:rPr>
          </w:rPrChange>
        </w:rPr>
        <w:t xml:space="preserve"> 742 42, Sweden, Tel.: +46(0)104784137, email: </w:t>
      </w:r>
      <w:r w:rsidR="00C2028A" w:rsidRPr="000F3C49">
        <w:rPr>
          <w:sz w:val="22"/>
          <w:szCs w:val="22"/>
          <w:rPrChange w:id="70" w:author="Max Lindmark" w:date="2020-01-31T11:50:00Z">
            <w:rPr/>
          </w:rPrChange>
        </w:rPr>
        <w:fldChar w:fldCharType="begin"/>
      </w:r>
      <w:r w:rsidR="00C2028A" w:rsidRPr="000F3C49">
        <w:rPr>
          <w:sz w:val="22"/>
          <w:szCs w:val="22"/>
          <w:rPrChange w:id="71" w:author="Max Lindmark" w:date="2020-01-31T11:50:00Z">
            <w:rPr/>
          </w:rPrChange>
        </w:rPr>
        <w:instrText xml:space="preserve"> HYPERLINK "mailto:max.lindmark@slu.se" </w:instrText>
      </w:r>
      <w:r w:rsidR="00C2028A" w:rsidRPr="000F3C49">
        <w:rPr>
          <w:sz w:val="22"/>
          <w:szCs w:val="22"/>
          <w:rPrChange w:id="72" w:author="Max Lindmark" w:date="2020-01-31T11:50:00Z">
            <w:rPr/>
          </w:rPrChange>
        </w:rPr>
        <w:fldChar w:fldCharType="separate"/>
      </w:r>
      <w:r w:rsidRPr="000F3C49">
        <w:rPr>
          <w:rStyle w:val="Hyperlink"/>
          <w:rFonts w:cstheme="minorHAnsi"/>
          <w:sz w:val="22"/>
          <w:szCs w:val="22"/>
          <w:lang w:val="en-GB"/>
          <w:rPrChange w:id="73" w:author="Max Lindmark" w:date="2020-01-31T11:50:00Z">
            <w:rPr>
              <w:rStyle w:val="Hyperlink"/>
              <w:rFonts w:cstheme="minorHAnsi"/>
              <w:lang w:val="en-GB"/>
            </w:rPr>
          </w:rPrChange>
        </w:rPr>
        <w:t>max.lindmark@slu.se</w:t>
      </w:r>
      <w:r w:rsidR="00C2028A" w:rsidRPr="000F3C49">
        <w:rPr>
          <w:rStyle w:val="Hyperlink"/>
          <w:rFonts w:cstheme="minorHAnsi"/>
          <w:sz w:val="22"/>
          <w:szCs w:val="22"/>
          <w:lang w:val="en-GB"/>
          <w:rPrChange w:id="74" w:author="Max Lindmark" w:date="2020-01-31T11:50:00Z">
            <w:rPr>
              <w:rStyle w:val="Hyperlink"/>
              <w:rFonts w:cstheme="minorHAnsi"/>
              <w:lang w:val="en-GB"/>
            </w:rPr>
          </w:rPrChange>
        </w:rPr>
        <w:fldChar w:fldCharType="end"/>
      </w:r>
    </w:p>
    <w:sdt>
      <w:sdtPr>
        <w:rPr>
          <w:rFonts w:asciiTheme="minorHAnsi" w:eastAsiaTheme="minorHAnsi" w:hAnsiTheme="minorHAnsi" w:cstheme="minorBidi"/>
          <w:bCs/>
          <w:color w:val="auto"/>
          <w:lang w:eastAsia="en-US"/>
          <w:rPrChange w:id="75" w:author="Max Lindmark" w:date="2020-01-31T11:50:00Z">
            <w:rPr>
              <w:b/>
              <w:bCs/>
            </w:rPr>
          </w:rPrChange>
        </w:rPr>
        <w:id w:val="-188305958"/>
        <w:docPartObj>
          <w:docPartGallery w:val="Table of Contents"/>
          <w:docPartUnique/>
        </w:docPartObj>
      </w:sdtPr>
      <w:sdtEndPr>
        <w:rPr>
          <w:rFonts w:cstheme="minorHAnsi"/>
          <w:b w:val="0"/>
          <w:bCs w:val="0"/>
          <w:sz w:val="22"/>
          <w:szCs w:val="22"/>
          <w:lang w:val="en-SE"/>
          <w:rPrChange w:id="76" w:author="Max Lindmark" w:date="2020-01-31T11:50:00Z">
            <w:rPr/>
          </w:rPrChange>
        </w:rPr>
      </w:sdtEndPr>
      <w:sdtContent>
        <w:p w14:paraId="123093C4" w14:textId="77777777" w:rsidR="005C79CD" w:rsidRPr="000F3C49" w:rsidRDefault="005C79CD" w:rsidP="000F3C49">
          <w:pPr>
            <w:pStyle w:val="TOCHeading"/>
            <w:rPr>
              <w:rPrChange w:id="77" w:author="Max Lindmark" w:date="2020-01-31T11:50:00Z">
                <w:rPr/>
              </w:rPrChange>
            </w:rPr>
            <w:pPrChange w:id="78" w:author="Max Lindmark" w:date="2020-01-31T11:49:00Z">
              <w:pPr>
                <w:spacing w:line="480" w:lineRule="auto"/>
                <w:contextualSpacing/>
                <w:jc w:val="both"/>
              </w:pPr>
            </w:pPrChange>
          </w:pPr>
          <w:r w:rsidRPr="000F3C49">
            <w:rPr>
              <w:rPrChange w:id="79" w:author="Max Lindmark" w:date="2020-01-31T11:50:00Z">
                <w:rPr/>
              </w:rPrChange>
            </w:rPr>
            <w:t>C</w:t>
          </w:r>
          <w:r w:rsidRPr="000F3C49">
            <w:rPr>
              <w:rPrChange w:id="80" w:author="Max Lindmark" w:date="2020-01-31T11:50:00Z">
                <w:rPr/>
              </w:rPrChange>
            </w:rPr>
            <w:t>o</w:t>
          </w:r>
          <w:r w:rsidRPr="000F3C49">
            <w:rPr>
              <w:rPrChange w:id="81" w:author="Max Lindmark" w:date="2020-01-31T11:50:00Z">
                <w:rPr/>
              </w:rPrChange>
            </w:rPr>
            <w:t>n</w:t>
          </w:r>
          <w:r w:rsidRPr="000F3C49">
            <w:rPr>
              <w:rPrChange w:id="82" w:author="Max Lindmark" w:date="2020-01-31T11:50:00Z">
                <w:rPr/>
              </w:rPrChange>
            </w:rPr>
            <w:t>t</w:t>
          </w:r>
          <w:r w:rsidRPr="000F3C49">
            <w:rPr>
              <w:rPrChange w:id="83" w:author="Max Lindmark" w:date="2020-01-31T11:50:00Z">
                <w:rPr/>
              </w:rPrChange>
            </w:rPr>
            <w:t>e</w:t>
          </w:r>
          <w:r w:rsidRPr="000F3C49">
            <w:rPr>
              <w:rPrChange w:id="84" w:author="Max Lindmark" w:date="2020-01-31T11:50:00Z">
                <w:rPr/>
              </w:rPrChange>
            </w:rPr>
            <w:t>n</w:t>
          </w:r>
          <w:r w:rsidRPr="000F3C49">
            <w:rPr>
              <w:rPrChange w:id="85" w:author="Max Lindmark" w:date="2020-01-31T11:50:00Z">
                <w:rPr/>
              </w:rPrChange>
            </w:rPr>
            <w:t>t</w:t>
          </w:r>
          <w:r w:rsidRPr="000F3C49">
            <w:rPr>
              <w:rPrChange w:id="86" w:author="Max Lindmark" w:date="2020-01-31T11:50:00Z">
                <w:rPr/>
              </w:rPrChange>
            </w:rPr>
            <w:t>s</w:t>
          </w:r>
        </w:p>
        <w:p w14:paraId="7DA6356D" w14:textId="557B6319" w:rsidR="007439BE" w:rsidRPr="000F3C49" w:rsidRDefault="005C79CD" w:rsidP="000F3C49">
          <w:pPr>
            <w:pStyle w:val="TOC1"/>
            <w:tabs>
              <w:tab w:val="right" w:leader="dot" w:pos="9016"/>
            </w:tabs>
            <w:spacing w:before="240" w:line="480" w:lineRule="auto"/>
            <w:contextualSpacing/>
            <w:rPr>
              <w:rFonts w:eastAsiaTheme="minorEastAsia"/>
              <w:noProof/>
              <w:sz w:val="22"/>
              <w:szCs w:val="22"/>
              <w:lang w:eastAsia="en-GB"/>
              <w:rPrChange w:id="87" w:author="Max Lindmark" w:date="2020-01-31T11:50:00Z">
                <w:rPr>
                  <w:rFonts w:eastAsiaTheme="minorEastAsia"/>
                  <w:noProof/>
                  <w:lang w:eastAsia="en-GB"/>
                </w:rPr>
              </w:rPrChange>
            </w:rPr>
            <w:pPrChange w:id="88" w:author="Max Lindmark" w:date="2020-01-31T11:49:00Z">
              <w:pPr>
                <w:pStyle w:val="TOC1"/>
                <w:tabs>
                  <w:tab w:val="right" w:leader="dot" w:pos="9016"/>
                </w:tabs>
                <w:spacing w:before="240"/>
                <w:contextualSpacing/>
              </w:pPr>
            </w:pPrChange>
          </w:pPr>
          <w:r w:rsidRPr="000F3C49">
            <w:rPr>
              <w:rFonts w:cstheme="minorHAnsi"/>
              <w:b/>
              <w:bCs/>
              <w:sz w:val="22"/>
              <w:szCs w:val="22"/>
              <w:rPrChange w:id="89" w:author="Max Lindmark" w:date="2020-01-31T11:50:00Z">
                <w:rPr>
                  <w:rFonts w:cstheme="minorHAnsi"/>
                  <w:b/>
                  <w:bCs/>
                </w:rPr>
              </w:rPrChange>
            </w:rPr>
            <w:fldChar w:fldCharType="begin"/>
          </w:r>
          <w:r w:rsidRPr="000F3C49">
            <w:rPr>
              <w:rFonts w:cstheme="minorHAnsi"/>
              <w:b/>
              <w:bCs/>
              <w:sz w:val="22"/>
              <w:szCs w:val="22"/>
              <w:rPrChange w:id="90" w:author="Max Lindmark" w:date="2020-01-31T11:50:00Z">
                <w:rPr>
                  <w:rFonts w:cstheme="minorHAnsi"/>
                  <w:b/>
                  <w:bCs/>
                </w:rPr>
              </w:rPrChange>
            </w:rPr>
            <w:instrText xml:space="preserve"> TOC \o "1-3" \h \z \u </w:instrText>
          </w:r>
          <w:r w:rsidRPr="000F3C49">
            <w:rPr>
              <w:rFonts w:cstheme="minorHAnsi"/>
              <w:b/>
              <w:bCs/>
              <w:sz w:val="22"/>
              <w:szCs w:val="22"/>
              <w:rPrChange w:id="91" w:author="Max Lindmark" w:date="2020-01-31T11:50:00Z">
                <w:rPr>
                  <w:rFonts w:cstheme="minorHAnsi"/>
                  <w:b/>
                  <w:bCs/>
                </w:rPr>
              </w:rPrChange>
            </w:rPr>
            <w:fldChar w:fldCharType="separate"/>
          </w:r>
          <w:r w:rsidR="00C2028A" w:rsidRPr="000F3C49">
            <w:rPr>
              <w:sz w:val="22"/>
              <w:szCs w:val="22"/>
              <w:rPrChange w:id="92" w:author="Max Lindmark" w:date="2020-01-31T11:50:00Z">
                <w:rPr/>
              </w:rPrChange>
            </w:rPr>
            <w:fldChar w:fldCharType="begin"/>
          </w:r>
          <w:r w:rsidR="00C2028A" w:rsidRPr="000F3C49">
            <w:rPr>
              <w:sz w:val="22"/>
              <w:szCs w:val="22"/>
              <w:rPrChange w:id="93" w:author="Max Lindmark" w:date="2020-01-31T11:50:00Z">
                <w:rPr/>
              </w:rPrChange>
            </w:rPr>
            <w:instrText xml:space="preserve"> HYPERLINK \l "_Toc29915138" </w:instrText>
          </w:r>
          <w:r w:rsidR="00C2028A" w:rsidRPr="000F3C49">
            <w:rPr>
              <w:sz w:val="22"/>
              <w:szCs w:val="22"/>
              <w:rPrChange w:id="94" w:author="Max Lindmark" w:date="2020-01-31T11:50:00Z">
                <w:rPr/>
              </w:rPrChange>
            </w:rPr>
            <w:fldChar w:fldCharType="separate"/>
          </w:r>
          <w:r w:rsidR="007439BE" w:rsidRPr="000F3C49">
            <w:rPr>
              <w:rStyle w:val="Hyperlink"/>
              <w:rFonts w:cstheme="minorHAnsi"/>
              <w:noProof/>
              <w:sz w:val="22"/>
              <w:szCs w:val="22"/>
              <w:rPrChange w:id="95" w:author="Max Lindmark" w:date="2020-01-31T11:50:00Z">
                <w:rPr>
                  <w:rStyle w:val="Hyperlink"/>
                  <w:rFonts w:cstheme="minorHAnsi"/>
                  <w:noProof/>
                </w:rPr>
              </w:rPrChange>
            </w:rPr>
            <w:t>Literature search</w:t>
          </w:r>
          <w:r w:rsidR="007439BE" w:rsidRPr="000F3C49">
            <w:rPr>
              <w:noProof/>
              <w:webHidden/>
              <w:sz w:val="22"/>
              <w:szCs w:val="22"/>
              <w:rPrChange w:id="96" w:author="Max Lindmark" w:date="2020-01-31T11:50:00Z">
                <w:rPr>
                  <w:noProof/>
                  <w:webHidden/>
                </w:rPr>
              </w:rPrChange>
            </w:rPr>
            <w:tab/>
          </w:r>
          <w:r w:rsidR="007439BE" w:rsidRPr="000F3C49">
            <w:rPr>
              <w:noProof/>
              <w:webHidden/>
              <w:sz w:val="22"/>
              <w:szCs w:val="22"/>
              <w:rPrChange w:id="97" w:author="Max Lindmark" w:date="2020-01-31T11:50:00Z">
                <w:rPr>
                  <w:noProof/>
                  <w:webHidden/>
                </w:rPr>
              </w:rPrChange>
            </w:rPr>
            <w:fldChar w:fldCharType="begin"/>
          </w:r>
          <w:r w:rsidR="007439BE" w:rsidRPr="000F3C49">
            <w:rPr>
              <w:noProof/>
              <w:webHidden/>
              <w:sz w:val="22"/>
              <w:szCs w:val="22"/>
              <w:rPrChange w:id="98" w:author="Max Lindmark" w:date="2020-01-31T11:50:00Z">
                <w:rPr>
                  <w:noProof/>
                  <w:webHidden/>
                </w:rPr>
              </w:rPrChange>
            </w:rPr>
            <w:instrText xml:space="preserve"> PAGEREF _Toc29915138 \h </w:instrText>
          </w:r>
          <w:r w:rsidR="007439BE" w:rsidRPr="000F3C49">
            <w:rPr>
              <w:noProof/>
              <w:webHidden/>
              <w:sz w:val="22"/>
              <w:szCs w:val="22"/>
              <w:rPrChange w:id="99" w:author="Max Lindmark" w:date="2020-01-31T11:50:00Z">
                <w:rPr>
                  <w:noProof/>
                  <w:webHidden/>
                </w:rPr>
              </w:rPrChange>
            </w:rPr>
          </w:r>
          <w:r w:rsidR="007439BE" w:rsidRPr="000F3C49">
            <w:rPr>
              <w:noProof/>
              <w:webHidden/>
              <w:sz w:val="22"/>
              <w:szCs w:val="22"/>
              <w:rPrChange w:id="100" w:author="Max Lindmark" w:date="2020-01-31T11:50:00Z">
                <w:rPr>
                  <w:noProof/>
                  <w:webHidden/>
                </w:rPr>
              </w:rPrChange>
            </w:rPr>
            <w:fldChar w:fldCharType="separate"/>
          </w:r>
          <w:r w:rsidR="007439BE" w:rsidRPr="000F3C49">
            <w:rPr>
              <w:noProof/>
              <w:webHidden/>
              <w:sz w:val="22"/>
              <w:szCs w:val="22"/>
              <w:rPrChange w:id="101" w:author="Max Lindmark" w:date="2020-01-31T11:50:00Z">
                <w:rPr>
                  <w:noProof/>
                  <w:webHidden/>
                </w:rPr>
              </w:rPrChange>
            </w:rPr>
            <w:t>3</w:t>
          </w:r>
          <w:r w:rsidR="007439BE" w:rsidRPr="000F3C49">
            <w:rPr>
              <w:noProof/>
              <w:webHidden/>
              <w:sz w:val="22"/>
              <w:szCs w:val="22"/>
              <w:rPrChange w:id="102" w:author="Max Lindmark" w:date="2020-01-31T11:50:00Z">
                <w:rPr>
                  <w:noProof/>
                  <w:webHidden/>
                </w:rPr>
              </w:rPrChange>
            </w:rPr>
            <w:fldChar w:fldCharType="end"/>
          </w:r>
          <w:r w:rsidR="00C2028A" w:rsidRPr="000F3C49">
            <w:rPr>
              <w:noProof/>
              <w:sz w:val="22"/>
              <w:szCs w:val="22"/>
              <w:rPrChange w:id="103" w:author="Max Lindmark" w:date="2020-01-31T11:50:00Z">
                <w:rPr>
                  <w:noProof/>
                </w:rPr>
              </w:rPrChange>
            </w:rPr>
            <w:fldChar w:fldCharType="end"/>
          </w:r>
        </w:p>
        <w:p w14:paraId="6C5C8650" w14:textId="30769B34"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104" w:author="Max Lindmark" w:date="2020-01-31T11:50:00Z">
                <w:rPr>
                  <w:rFonts w:eastAsiaTheme="minorEastAsia"/>
                  <w:noProof/>
                  <w:lang w:eastAsia="en-GB"/>
                </w:rPr>
              </w:rPrChange>
            </w:rPr>
            <w:pPrChange w:id="105" w:author="Max Lindmark" w:date="2020-01-31T11:49:00Z">
              <w:pPr>
                <w:pStyle w:val="TOC2"/>
                <w:tabs>
                  <w:tab w:val="right" w:leader="dot" w:pos="9016"/>
                </w:tabs>
                <w:contextualSpacing/>
              </w:pPr>
            </w:pPrChange>
          </w:pPr>
          <w:r w:rsidRPr="000F3C49">
            <w:rPr>
              <w:sz w:val="22"/>
              <w:szCs w:val="22"/>
              <w:rPrChange w:id="106" w:author="Max Lindmark" w:date="2020-01-31T11:50:00Z">
                <w:rPr/>
              </w:rPrChange>
            </w:rPr>
            <w:fldChar w:fldCharType="begin"/>
          </w:r>
          <w:r w:rsidRPr="000F3C49">
            <w:rPr>
              <w:sz w:val="22"/>
              <w:szCs w:val="22"/>
              <w:rPrChange w:id="107" w:author="Max Lindmark" w:date="2020-01-31T11:50:00Z">
                <w:rPr/>
              </w:rPrChange>
            </w:rPr>
            <w:instrText xml:space="preserve"> HYPERLINK \l "_Toc29915139" </w:instrText>
          </w:r>
          <w:r w:rsidRPr="000F3C49">
            <w:rPr>
              <w:sz w:val="22"/>
              <w:szCs w:val="22"/>
              <w:rPrChange w:id="108" w:author="Max Lindmark" w:date="2020-01-31T11:50:00Z">
                <w:rPr/>
              </w:rPrChange>
            </w:rPr>
            <w:fldChar w:fldCharType="separate"/>
          </w:r>
          <w:r w:rsidR="007439BE" w:rsidRPr="000F3C49">
            <w:rPr>
              <w:rStyle w:val="Hyperlink"/>
              <w:rFonts w:cstheme="minorHAnsi"/>
              <w:i/>
              <w:iCs/>
              <w:noProof/>
              <w:sz w:val="22"/>
              <w:szCs w:val="22"/>
              <w:rPrChange w:id="109" w:author="Max Lindmark" w:date="2020-01-31T11:50:00Z">
                <w:rPr>
                  <w:rStyle w:val="Hyperlink"/>
                  <w:rFonts w:cstheme="minorHAnsi"/>
                  <w:i/>
                  <w:iCs/>
                  <w:noProof/>
                </w:rPr>
              </w:rPrChange>
            </w:rPr>
            <w:t>Growth rates &amp; optimum temperature for growth over size</w:t>
          </w:r>
          <w:r w:rsidR="007439BE" w:rsidRPr="000F3C49">
            <w:rPr>
              <w:noProof/>
              <w:webHidden/>
              <w:sz w:val="22"/>
              <w:szCs w:val="22"/>
              <w:rPrChange w:id="110" w:author="Max Lindmark" w:date="2020-01-31T11:50:00Z">
                <w:rPr>
                  <w:noProof/>
                  <w:webHidden/>
                </w:rPr>
              </w:rPrChange>
            </w:rPr>
            <w:tab/>
          </w:r>
          <w:r w:rsidR="007439BE" w:rsidRPr="000F3C49">
            <w:rPr>
              <w:noProof/>
              <w:webHidden/>
              <w:sz w:val="22"/>
              <w:szCs w:val="22"/>
              <w:rPrChange w:id="111" w:author="Max Lindmark" w:date="2020-01-31T11:50:00Z">
                <w:rPr>
                  <w:noProof/>
                  <w:webHidden/>
                </w:rPr>
              </w:rPrChange>
            </w:rPr>
            <w:fldChar w:fldCharType="begin"/>
          </w:r>
          <w:r w:rsidR="007439BE" w:rsidRPr="000F3C49">
            <w:rPr>
              <w:noProof/>
              <w:webHidden/>
              <w:sz w:val="22"/>
              <w:szCs w:val="22"/>
              <w:rPrChange w:id="112" w:author="Max Lindmark" w:date="2020-01-31T11:50:00Z">
                <w:rPr>
                  <w:noProof/>
                  <w:webHidden/>
                </w:rPr>
              </w:rPrChange>
            </w:rPr>
            <w:instrText xml:space="preserve"> PAGEREF _Toc29915139 \h </w:instrText>
          </w:r>
          <w:r w:rsidR="007439BE" w:rsidRPr="000F3C49">
            <w:rPr>
              <w:noProof/>
              <w:webHidden/>
              <w:sz w:val="22"/>
              <w:szCs w:val="22"/>
              <w:rPrChange w:id="113" w:author="Max Lindmark" w:date="2020-01-31T11:50:00Z">
                <w:rPr>
                  <w:noProof/>
                  <w:webHidden/>
                </w:rPr>
              </w:rPrChange>
            </w:rPr>
          </w:r>
          <w:r w:rsidR="007439BE" w:rsidRPr="000F3C49">
            <w:rPr>
              <w:noProof/>
              <w:webHidden/>
              <w:sz w:val="22"/>
              <w:szCs w:val="22"/>
              <w:rPrChange w:id="114" w:author="Max Lindmark" w:date="2020-01-31T11:50:00Z">
                <w:rPr>
                  <w:noProof/>
                  <w:webHidden/>
                </w:rPr>
              </w:rPrChange>
            </w:rPr>
            <w:fldChar w:fldCharType="separate"/>
          </w:r>
          <w:r w:rsidR="007439BE" w:rsidRPr="000F3C49">
            <w:rPr>
              <w:noProof/>
              <w:webHidden/>
              <w:sz w:val="22"/>
              <w:szCs w:val="22"/>
              <w:rPrChange w:id="115" w:author="Max Lindmark" w:date="2020-01-31T11:50:00Z">
                <w:rPr>
                  <w:noProof/>
                  <w:webHidden/>
                </w:rPr>
              </w:rPrChange>
            </w:rPr>
            <w:t>3</w:t>
          </w:r>
          <w:r w:rsidR="007439BE" w:rsidRPr="000F3C49">
            <w:rPr>
              <w:noProof/>
              <w:webHidden/>
              <w:sz w:val="22"/>
              <w:szCs w:val="22"/>
              <w:rPrChange w:id="116" w:author="Max Lindmark" w:date="2020-01-31T11:50:00Z">
                <w:rPr>
                  <w:noProof/>
                  <w:webHidden/>
                </w:rPr>
              </w:rPrChange>
            </w:rPr>
            <w:fldChar w:fldCharType="end"/>
          </w:r>
          <w:r w:rsidRPr="000F3C49">
            <w:rPr>
              <w:noProof/>
              <w:sz w:val="22"/>
              <w:szCs w:val="22"/>
              <w:rPrChange w:id="117" w:author="Max Lindmark" w:date="2020-01-31T11:50:00Z">
                <w:rPr>
                  <w:noProof/>
                </w:rPr>
              </w:rPrChange>
            </w:rPr>
            <w:fldChar w:fldCharType="end"/>
          </w:r>
        </w:p>
        <w:p w14:paraId="3499A4AC" w14:textId="31327B27"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118" w:author="Max Lindmark" w:date="2020-01-31T11:50:00Z">
                <w:rPr>
                  <w:rFonts w:eastAsiaTheme="minorEastAsia"/>
                  <w:noProof/>
                  <w:lang w:eastAsia="en-GB"/>
                </w:rPr>
              </w:rPrChange>
            </w:rPr>
            <w:pPrChange w:id="119" w:author="Max Lindmark" w:date="2020-01-31T11:49:00Z">
              <w:pPr>
                <w:pStyle w:val="TOC2"/>
                <w:tabs>
                  <w:tab w:val="right" w:leader="dot" w:pos="9016"/>
                </w:tabs>
                <w:contextualSpacing/>
              </w:pPr>
            </w:pPrChange>
          </w:pPr>
          <w:r w:rsidRPr="000F3C49">
            <w:rPr>
              <w:sz w:val="22"/>
              <w:szCs w:val="22"/>
              <w:rPrChange w:id="120" w:author="Max Lindmark" w:date="2020-01-31T11:50:00Z">
                <w:rPr/>
              </w:rPrChange>
            </w:rPr>
            <w:fldChar w:fldCharType="begin"/>
          </w:r>
          <w:r w:rsidRPr="000F3C49">
            <w:rPr>
              <w:sz w:val="22"/>
              <w:szCs w:val="22"/>
              <w:rPrChange w:id="121" w:author="Max Lindmark" w:date="2020-01-31T11:50:00Z">
                <w:rPr/>
              </w:rPrChange>
            </w:rPr>
            <w:instrText xml:space="preserve"> HYPERLINK \l "_Toc29915140" </w:instrText>
          </w:r>
          <w:r w:rsidRPr="000F3C49">
            <w:rPr>
              <w:sz w:val="22"/>
              <w:szCs w:val="22"/>
              <w:rPrChange w:id="122" w:author="Max Lindmark" w:date="2020-01-31T11:50:00Z">
                <w:rPr/>
              </w:rPrChange>
            </w:rPr>
            <w:fldChar w:fldCharType="separate"/>
          </w:r>
          <w:r w:rsidR="007439BE" w:rsidRPr="000F3C49">
            <w:rPr>
              <w:rStyle w:val="Hyperlink"/>
              <w:rFonts w:cstheme="minorHAnsi"/>
              <w:i/>
              <w:iCs/>
              <w:noProof/>
              <w:sz w:val="22"/>
              <w:szCs w:val="22"/>
              <w:rPrChange w:id="123" w:author="Max Lindmark" w:date="2020-01-31T11:50:00Z">
                <w:rPr>
                  <w:rStyle w:val="Hyperlink"/>
                  <w:rFonts w:cstheme="minorHAnsi"/>
                  <w:i/>
                  <w:iCs/>
                  <w:noProof/>
                </w:rPr>
              </w:rPrChange>
            </w:rPr>
            <w:t>Metabolic rate</w:t>
          </w:r>
          <w:r w:rsidR="007439BE" w:rsidRPr="000F3C49">
            <w:rPr>
              <w:noProof/>
              <w:webHidden/>
              <w:sz w:val="22"/>
              <w:szCs w:val="22"/>
              <w:rPrChange w:id="124" w:author="Max Lindmark" w:date="2020-01-31T11:50:00Z">
                <w:rPr>
                  <w:noProof/>
                  <w:webHidden/>
                </w:rPr>
              </w:rPrChange>
            </w:rPr>
            <w:tab/>
          </w:r>
          <w:r w:rsidR="007439BE" w:rsidRPr="000F3C49">
            <w:rPr>
              <w:noProof/>
              <w:webHidden/>
              <w:sz w:val="22"/>
              <w:szCs w:val="22"/>
              <w:rPrChange w:id="125" w:author="Max Lindmark" w:date="2020-01-31T11:50:00Z">
                <w:rPr>
                  <w:noProof/>
                  <w:webHidden/>
                </w:rPr>
              </w:rPrChange>
            </w:rPr>
            <w:fldChar w:fldCharType="begin"/>
          </w:r>
          <w:r w:rsidR="007439BE" w:rsidRPr="000F3C49">
            <w:rPr>
              <w:noProof/>
              <w:webHidden/>
              <w:sz w:val="22"/>
              <w:szCs w:val="22"/>
              <w:rPrChange w:id="126" w:author="Max Lindmark" w:date="2020-01-31T11:50:00Z">
                <w:rPr>
                  <w:noProof/>
                  <w:webHidden/>
                </w:rPr>
              </w:rPrChange>
            </w:rPr>
            <w:instrText xml:space="preserve"> PAGEREF _Toc29915140 \h </w:instrText>
          </w:r>
          <w:r w:rsidR="007439BE" w:rsidRPr="000F3C49">
            <w:rPr>
              <w:noProof/>
              <w:webHidden/>
              <w:sz w:val="22"/>
              <w:szCs w:val="22"/>
              <w:rPrChange w:id="127" w:author="Max Lindmark" w:date="2020-01-31T11:50:00Z">
                <w:rPr>
                  <w:noProof/>
                  <w:webHidden/>
                </w:rPr>
              </w:rPrChange>
            </w:rPr>
          </w:r>
          <w:r w:rsidR="007439BE" w:rsidRPr="000F3C49">
            <w:rPr>
              <w:noProof/>
              <w:webHidden/>
              <w:sz w:val="22"/>
              <w:szCs w:val="22"/>
              <w:rPrChange w:id="128" w:author="Max Lindmark" w:date="2020-01-31T11:50:00Z">
                <w:rPr>
                  <w:noProof/>
                  <w:webHidden/>
                </w:rPr>
              </w:rPrChange>
            </w:rPr>
            <w:fldChar w:fldCharType="separate"/>
          </w:r>
          <w:r w:rsidR="007439BE" w:rsidRPr="000F3C49">
            <w:rPr>
              <w:noProof/>
              <w:webHidden/>
              <w:sz w:val="22"/>
              <w:szCs w:val="22"/>
              <w:rPrChange w:id="129" w:author="Max Lindmark" w:date="2020-01-31T11:50:00Z">
                <w:rPr>
                  <w:noProof/>
                  <w:webHidden/>
                </w:rPr>
              </w:rPrChange>
            </w:rPr>
            <w:t>4</w:t>
          </w:r>
          <w:r w:rsidR="007439BE" w:rsidRPr="000F3C49">
            <w:rPr>
              <w:noProof/>
              <w:webHidden/>
              <w:sz w:val="22"/>
              <w:szCs w:val="22"/>
              <w:rPrChange w:id="130" w:author="Max Lindmark" w:date="2020-01-31T11:50:00Z">
                <w:rPr>
                  <w:noProof/>
                  <w:webHidden/>
                </w:rPr>
              </w:rPrChange>
            </w:rPr>
            <w:fldChar w:fldCharType="end"/>
          </w:r>
          <w:r w:rsidRPr="000F3C49">
            <w:rPr>
              <w:noProof/>
              <w:sz w:val="22"/>
              <w:szCs w:val="22"/>
              <w:rPrChange w:id="131" w:author="Max Lindmark" w:date="2020-01-31T11:50:00Z">
                <w:rPr>
                  <w:noProof/>
                </w:rPr>
              </w:rPrChange>
            </w:rPr>
            <w:fldChar w:fldCharType="end"/>
          </w:r>
        </w:p>
        <w:p w14:paraId="054F2CD6" w14:textId="0130FE2D"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132" w:author="Max Lindmark" w:date="2020-01-31T11:50:00Z">
                <w:rPr>
                  <w:rFonts w:eastAsiaTheme="minorEastAsia"/>
                  <w:noProof/>
                  <w:lang w:eastAsia="en-GB"/>
                </w:rPr>
              </w:rPrChange>
            </w:rPr>
            <w:pPrChange w:id="133" w:author="Max Lindmark" w:date="2020-01-31T11:49:00Z">
              <w:pPr>
                <w:pStyle w:val="TOC2"/>
                <w:tabs>
                  <w:tab w:val="right" w:leader="dot" w:pos="9016"/>
                </w:tabs>
                <w:contextualSpacing/>
              </w:pPr>
            </w:pPrChange>
          </w:pPr>
          <w:r w:rsidRPr="000F3C49">
            <w:rPr>
              <w:sz w:val="22"/>
              <w:szCs w:val="22"/>
              <w:rPrChange w:id="134" w:author="Max Lindmark" w:date="2020-01-31T11:50:00Z">
                <w:rPr/>
              </w:rPrChange>
            </w:rPr>
            <w:fldChar w:fldCharType="begin"/>
          </w:r>
          <w:r w:rsidRPr="000F3C49">
            <w:rPr>
              <w:sz w:val="22"/>
              <w:szCs w:val="22"/>
              <w:rPrChange w:id="135" w:author="Max Lindmark" w:date="2020-01-31T11:50:00Z">
                <w:rPr/>
              </w:rPrChange>
            </w:rPr>
            <w:instrText xml:space="preserve"> HYPERLINK \l "_Toc2</w:instrText>
          </w:r>
          <w:r w:rsidRPr="000F3C49">
            <w:rPr>
              <w:sz w:val="22"/>
              <w:szCs w:val="22"/>
              <w:rPrChange w:id="136" w:author="Max Lindmark" w:date="2020-01-31T11:50:00Z">
                <w:rPr/>
              </w:rPrChange>
            </w:rPr>
            <w:instrText xml:space="preserve">9915141" </w:instrText>
          </w:r>
          <w:r w:rsidRPr="000F3C49">
            <w:rPr>
              <w:sz w:val="22"/>
              <w:szCs w:val="22"/>
              <w:rPrChange w:id="137" w:author="Max Lindmark" w:date="2020-01-31T11:50:00Z">
                <w:rPr/>
              </w:rPrChange>
            </w:rPr>
            <w:fldChar w:fldCharType="separate"/>
          </w:r>
          <w:r w:rsidR="007439BE" w:rsidRPr="000F3C49">
            <w:rPr>
              <w:rStyle w:val="Hyperlink"/>
              <w:rFonts w:cstheme="minorHAnsi"/>
              <w:i/>
              <w:iCs/>
              <w:noProof/>
              <w:sz w:val="22"/>
              <w:szCs w:val="22"/>
              <w:rPrChange w:id="138" w:author="Max Lindmark" w:date="2020-01-31T11:50:00Z">
                <w:rPr>
                  <w:rStyle w:val="Hyperlink"/>
                  <w:rFonts w:cstheme="minorHAnsi"/>
                  <w:i/>
                  <w:iCs/>
                  <w:noProof/>
                </w:rPr>
              </w:rPrChange>
            </w:rPr>
            <w:t>Maximum consumption rate</w:t>
          </w:r>
          <w:r w:rsidR="007439BE" w:rsidRPr="000F3C49">
            <w:rPr>
              <w:noProof/>
              <w:webHidden/>
              <w:sz w:val="22"/>
              <w:szCs w:val="22"/>
              <w:rPrChange w:id="139" w:author="Max Lindmark" w:date="2020-01-31T11:50:00Z">
                <w:rPr>
                  <w:noProof/>
                  <w:webHidden/>
                </w:rPr>
              </w:rPrChange>
            </w:rPr>
            <w:tab/>
          </w:r>
          <w:r w:rsidR="007439BE" w:rsidRPr="000F3C49">
            <w:rPr>
              <w:noProof/>
              <w:webHidden/>
              <w:sz w:val="22"/>
              <w:szCs w:val="22"/>
              <w:rPrChange w:id="140" w:author="Max Lindmark" w:date="2020-01-31T11:50:00Z">
                <w:rPr>
                  <w:noProof/>
                  <w:webHidden/>
                </w:rPr>
              </w:rPrChange>
            </w:rPr>
            <w:fldChar w:fldCharType="begin"/>
          </w:r>
          <w:r w:rsidR="007439BE" w:rsidRPr="000F3C49">
            <w:rPr>
              <w:noProof/>
              <w:webHidden/>
              <w:sz w:val="22"/>
              <w:szCs w:val="22"/>
              <w:rPrChange w:id="141" w:author="Max Lindmark" w:date="2020-01-31T11:50:00Z">
                <w:rPr>
                  <w:noProof/>
                  <w:webHidden/>
                </w:rPr>
              </w:rPrChange>
            </w:rPr>
            <w:instrText xml:space="preserve"> PAGEREF _Toc29915141 \h </w:instrText>
          </w:r>
          <w:r w:rsidR="007439BE" w:rsidRPr="000F3C49">
            <w:rPr>
              <w:noProof/>
              <w:webHidden/>
              <w:sz w:val="22"/>
              <w:szCs w:val="22"/>
              <w:rPrChange w:id="142" w:author="Max Lindmark" w:date="2020-01-31T11:50:00Z">
                <w:rPr>
                  <w:noProof/>
                  <w:webHidden/>
                </w:rPr>
              </w:rPrChange>
            </w:rPr>
          </w:r>
          <w:r w:rsidR="007439BE" w:rsidRPr="000F3C49">
            <w:rPr>
              <w:noProof/>
              <w:webHidden/>
              <w:sz w:val="22"/>
              <w:szCs w:val="22"/>
              <w:rPrChange w:id="143" w:author="Max Lindmark" w:date="2020-01-31T11:50:00Z">
                <w:rPr>
                  <w:noProof/>
                  <w:webHidden/>
                </w:rPr>
              </w:rPrChange>
            </w:rPr>
            <w:fldChar w:fldCharType="separate"/>
          </w:r>
          <w:r w:rsidR="007439BE" w:rsidRPr="000F3C49">
            <w:rPr>
              <w:noProof/>
              <w:webHidden/>
              <w:sz w:val="22"/>
              <w:szCs w:val="22"/>
              <w:rPrChange w:id="144" w:author="Max Lindmark" w:date="2020-01-31T11:50:00Z">
                <w:rPr>
                  <w:noProof/>
                  <w:webHidden/>
                </w:rPr>
              </w:rPrChange>
            </w:rPr>
            <w:t>4</w:t>
          </w:r>
          <w:r w:rsidR="007439BE" w:rsidRPr="000F3C49">
            <w:rPr>
              <w:noProof/>
              <w:webHidden/>
              <w:sz w:val="22"/>
              <w:szCs w:val="22"/>
              <w:rPrChange w:id="145" w:author="Max Lindmark" w:date="2020-01-31T11:50:00Z">
                <w:rPr>
                  <w:noProof/>
                  <w:webHidden/>
                </w:rPr>
              </w:rPrChange>
            </w:rPr>
            <w:fldChar w:fldCharType="end"/>
          </w:r>
          <w:r w:rsidRPr="000F3C49">
            <w:rPr>
              <w:noProof/>
              <w:sz w:val="22"/>
              <w:szCs w:val="22"/>
              <w:rPrChange w:id="146" w:author="Max Lindmark" w:date="2020-01-31T11:50:00Z">
                <w:rPr>
                  <w:noProof/>
                </w:rPr>
              </w:rPrChange>
            </w:rPr>
            <w:fldChar w:fldCharType="end"/>
          </w:r>
        </w:p>
        <w:p w14:paraId="4977B2C2" w14:textId="0BFA88DB"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147" w:author="Max Lindmark" w:date="2020-01-31T11:50:00Z">
                <w:rPr>
                  <w:rFonts w:eastAsiaTheme="minorEastAsia"/>
                  <w:noProof/>
                  <w:lang w:eastAsia="en-GB"/>
                </w:rPr>
              </w:rPrChange>
            </w:rPr>
            <w:pPrChange w:id="148" w:author="Max Lindmark" w:date="2020-01-31T11:49:00Z">
              <w:pPr>
                <w:pStyle w:val="TOC1"/>
                <w:tabs>
                  <w:tab w:val="right" w:leader="dot" w:pos="9016"/>
                </w:tabs>
                <w:spacing w:before="240"/>
                <w:contextualSpacing/>
              </w:pPr>
            </w:pPrChange>
          </w:pPr>
          <w:r w:rsidRPr="000F3C49">
            <w:rPr>
              <w:sz w:val="22"/>
              <w:szCs w:val="22"/>
              <w:rPrChange w:id="149" w:author="Max Lindmark" w:date="2020-01-31T11:50:00Z">
                <w:rPr/>
              </w:rPrChange>
            </w:rPr>
            <w:fldChar w:fldCharType="begin"/>
          </w:r>
          <w:r w:rsidRPr="000F3C49">
            <w:rPr>
              <w:sz w:val="22"/>
              <w:szCs w:val="22"/>
              <w:rPrChange w:id="150" w:author="Max Lindmark" w:date="2020-01-31T11:50:00Z">
                <w:rPr/>
              </w:rPrChange>
            </w:rPr>
            <w:instrText xml:space="preserve"> HYPERLINK \l "_Toc29915142" </w:instrText>
          </w:r>
          <w:r w:rsidRPr="000F3C49">
            <w:rPr>
              <w:sz w:val="22"/>
              <w:szCs w:val="22"/>
              <w:rPrChange w:id="151" w:author="Max Lindmark" w:date="2020-01-31T11:50:00Z">
                <w:rPr/>
              </w:rPrChange>
            </w:rPr>
            <w:fldChar w:fldCharType="separate"/>
          </w:r>
          <w:r w:rsidR="007439BE" w:rsidRPr="000F3C49">
            <w:rPr>
              <w:rStyle w:val="Hyperlink"/>
              <w:rFonts w:cstheme="minorHAnsi"/>
              <w:noProof/>
              <w:sz w:val="22"/>
              <w:szCs w:val="22"/>
              <w:rPrChange w:id="152" w:author="Max Lindmark" w:date="2020-01-31T11:50:00Z">
                <w:rPr>
                  <w:rStyle w:val="Hyperlink"/>
                  <w:rFonts w:cstheme="minorHAnsi"/>
                  <w:noProof/>
                </w:rPr>
              </w:rPrChange>
            </w:rPr>
            <w:t>Selection process and cr</w:t>
          </w:r>
          <w:r w:rsidR="007439BE" w:rsidRPr="000F3C49">
            <w:rPr>
              <w:rStyle w:val="Hyperlink"/>
              <w:rFonts w:cstheme="minorHAnsi"/>
              <w:noProof/>
              <w:sz w:val="22"/>
              <w:szCs w:val="22"/>
              <w:rPrChange w:id="153" w:author="Max Lindmark" w:date="2020-01-31T11:50:00Z">
                <w:rPr>
                  <w:rStyle w:val="Hyperlink"/>
                  <w:rFonts w:cstheme="minorHAnsi"/>
                  <w:noProof/>
                </w:rPr>
              </w:rPrChange>
            </w:rPr>
            <w:t>i</w:t>
          </w:r>
          <w:r w:rsidR="007439BE" w:rsidRPr="000F3C49">
            <w:rPr>
              <w:rStyle w:val="Hyperlink"/>
              <w:rFonts w:cstheme="minorHAnsi"/>
              <w:noProof/>
              <w:sz w:val="22"/>
              <w:szCs w:val="22"/>
              <w:rPrChange w:id="154" w:author="Max Lindmark" w:date="2020-01-31T11:50:00Z">
                <w:rPr>
                  <w:rStyle w:val="Hyperlink"/>
                  <w:rFonts w:cstheme="minorHAnsi"/>
                  <w:noProof/>
                </w:rPr>
              </w:rPrChange>
            </w:rPr>
            <w:t>teria</w:t>
          </w:r>
          <w:r w:rsidR="007439BE" w:rsidRPr="000F3C49">
            <w:rPr>
              <w:noProof/>
              <w:webHidden/>
              <w:sz w:val="22"/>
              <w:szCs w:val="22"/>
              <w:rPrChange w:id="155" w:author="Max Lindmark" w:date="2020-01-31T11:50:00Z">
                <w:rPr>
                  <w:noProof/>
                  <w:webHidden/>
                </w:rPr>
              </w:rPrChange>
            </w:rPr>
            <w:tab/>
          </w:r>
          <w:r w:rsidR="007439BE" w:rsidRPr="000F3C49">
            <w:rPr>
              <w:noProof/>
              <w:webHidden/>
              <w:sz w:val="22"/>
              <w:szCs w:val="22"/>
              <w:rPrChange w:id="156" w:author="Max Lindmark" w:date="2020-01-31T11:50:00Z">
                <w:rPr>
                  <w:noProof/>
                  <w:webHidden/>
                </w:rPr>
              </w:rPrChange>
            </w:rPr>
            <w:fldChar w:fldCharType="begin"/>
          </w:r>
          <w:r w:rsidR="007439BE" w:rsidRPr="000F3C49">
            <w:rPr>
              <w:noProof/>
              <w:webHidden/>
              <w:sz w:val="22"/>
              <w:szCs w:val="22"/>
              <w:rPrChange w:id="157" w:author="Max Lindmark" w:date="2020-01-31T11:50:00Z">
                <w:rPr>
                  <w:noProof/>
                  <w:webHidden/>
                </w:rPr>
              </w:rPrChange>
            </w:rPr>
            <w:instrText xml:space="preserve"> PAGEREF _Toc29915142 \h </w:instrText>
          </w:r>
          <w:r w:rsidR="007439BE" w:rsidRPr="000F3C49">
            <w:rPr>
              <w:noProof/>
              <w:webHidden/>
              <w:sz w:val="22"/>
              <w:szCs w:val="22"/>
              <w:rPrChange w:id="158" w:author="Max Lindmark" w:date="2020-01-31T11:50:00Z">
                <w:rPr>
                  <w:noProof/>
                  <w:webHidden/>
                </w:rPr>
              </w:rPrChange>
            </w:rPr>
          </w:r>
          <w:r w:rsidR="007439BE" w:rsidRPr="000F3C49">
            <w:rPr>
              <w:noProof/>
              <w:webHidden/>
              <w:sz w:val="22"/>
              <w:szCs w:val="22"/>
              <w:rPrChange w:id="159" w:author="Max Lindmark" w:date="2020-01-31T11:50:00Z">
                <w:rPr>
                  <w:noProof/>
                  <w:webHidden/>
                </w:rPr>
              </w:rPrChange>
            </w:rPr>
            <w:fldChar w:fldCharType="separate"/>
          </w:r>
          <w:r w:rsidR="007439BE" w:rsidRPr="000F3C49">
            <w:rPr>
              <w:noProof/>
              <w:webHidden/>
              <w:sz w:val="22"/>
              <w:szCs w:val="22"/>
              <w:rPrChange w:id="160" w:author="Max Lindmark" w:date="2020-01-31T11:50:00Z">
                <w:rPr>
                  <w:noProof/>
                  <w:webHidden/>
                </w:rPr>
              </w:rPrChange>
            </w:rPr>
            <w:t>5</w:t>
          </w:r>
          <w:r w:rsidR="007439BE" w:rsidRPr="000F3C49">
            <w:rPr>
              <w:noProof/>
              <w:webHidden/>
              <w:sz w:val="22"/>
              <w:szCs w:val="22"/>
              <w:rPrChange w:id="161" w:author="Max Lindmark" w:date="2020-01-31T11:50:00Z">
                <w:rPr>
                  <w:noProof/>
                  <w:webHidden/>
                </w:rPr>
              </w:rPrChange>
            </w:rPr>
            <w:fldChar w:fldCharType="end"/>
          </w:r>
          <w:r w:rsidRPr="000F3C49">
            <w:rPr>
              <w:noProof/>
              <w:sz w:val="22"/>
              <w:szCs w:val="22"/>
              <w:rPrChange w:id="162" w:author="Max Lindmark" w:date="2020-01-31T11:50:00Z">
                <w:rPr>
                  <w:noProof/>
                </w:rPr>
              </w:rPrChange>
            </w:rPr>
            <w:fldChar w:fldCharType="end"/>
          </w:r>
        </w:p>
        <w:p w14:paraId="10118BFB" w14:textId="1EF3A2BB"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163" w:author="Max Lindmark" w:date="2020-01-31T11:50:00Z">
                <w:rPr>
                  <w:rFonts w:eastAsiaTheme="minorEastAsia"/>
                  <w:noProof/>
                  <w:lang w:eastAsia="en-GB"/>
                </w:rPr>
              </w:rPrChange>
            </w:rPr>
            <w:pPrChange w:id="164" w:author="Max Lindmark" w:date="2020-01-31T11:49:00Z">
              <w:pPr>
                <w:pStyle w:val="TOC2"/>
                <w:tabs>
                  <w:tab w:val="right" w:leader="dot" w:pos="9016"/>
                </w:tabs>
                <w:contextualSpacing/>
              </w:pPr>
            </w:pPrChange>
          </w:pPr>
          <w:r w:rsidRPr="000F3C49">
            <w:rPr>
              <w:sz w:val="22"/>
              <w:szCs w:val="22"/>
              <w:rPrChange w:id="165" w:author="Max Lindmark" w:date="2020-01-31T11:50:00Z">
                <w:rPr/>
              </w:rPrChange>
            </w:rPr>
            <w:fldChar w:fldCharType="begin"/>
          </w:r>
          <w:r w:rsidRPr="000F3C49">
            <w:rPr>
              <w:sz w:val="22"/>
              <w:szCs w:val="22"/>
              <w:rPrChange w:id="166" w:author="Max Lindmark" w:date="2020-01-31T11:50:00Z">
                <w:rPr/>
              </w:rPrChange>
            </w:rPr>
            <w:instrText xml:space="preserve"> HYPERLINK \l "_Toc29915143" </w:instrText>
          </w:r>
          <w:r w:rsidRPr="000F3C49">
            <w:rPr>
              <w:sz w:val="22"/>
              <w:szCs w:val="22"/>
              <w:rPrChange w:id="167" w:author="Max Lindmark" w:date="2020-01-31T11:50:00Z">
                <w:rPr/>
              </w:rPrChange>
            </w:rPr>
            <w:fldChar w:fldCharType="separate"/>
          </w:r>
          <w:r w:rsidR="007439BE" w:rsidRPr="000F3C49">
            <w:rPr>
              <w:rStyle w:val="Hyperlink"/>
              <w:rFonts w:cstheme="minorHAnsi"/>
              <w:i/>
              <w:iCs/>
              <w:noProof/>
              <w:sz w:val="22"/>
              <w:szCs w:val="22"/>
              <w:rPrChange w:id="168" w:author="Max Lindmark" w:date="2020-01-31T11:50:00Z">
                <w:rPr>
                  <w:rStyle w:val="Hyperlink"/>
                  <w:rFonts w:cstheme="minorHAnsi"/>
                  <w:i/>
                  <w:iCs/>
                  <w:noProof/>
                </w:rPr>
              </w:rPrChange>
            </w:rPr>
            <w:t>Growth data</w:t>
          </w:r>
          <w:r w:rsidR="007439BE" w:rsidRPr="000F3C49">
            <w:rPr>
              <w:noProof/>
              <w:webHidden/>
              <w:sz w:val="22"/>
              <w:szCs w:val="22"/>
              <w:rPrChange w:id="169" w:author="Max Lindmark" w:date="2020-01-31T11:50:00Z">
                <w:rPr>
                  <w:noProof/>
                  <w:webHidden/>
                </w:rPr>
              </w:rPrChange>
            </w:rPr>
            <w:tab/>
          </w:r>
          <w:r w:rsidR="007439BE" w:rsidRPr="000F3C49">
            <w:rPr>
              <w:noProof/>
              <w:webHidden/>
              <w:sz w:val="22"/>
              <w:szCs w:val="22"/>
              <w:rPrChange w:id="170" w:author="Max Lindmark" w:date="2020-01-31T11:50:00Z">
                <w:rPr>
                  <w:noProof/>
                  <w:webHidden/>
                </w:rPr>
              </w:rPrChange>
            </w:rPr>
            <w:fldChar w:fldCharType="begin"/>
          </w:r>
          <w:r w:rsidR="007439BE" w:rsidRPr="000F3C49">
            <w:rPr>
              <w:noProof/>
              <w:webHidden/>
              <w:sz w:val="22"/>
              <w:szCs w:val="22"/>
              <w:rPrChange w:id="171" w:author="Max Lindmark" w:date="2020-01-31T11:50:00Z">
                <w:rPr>
                  <w:noProof/>
                  <w:webHidden/>
                </w:rPr>
              </w:rPrChange>
            </w:rPr>
            <w:instrText xml:space="preserve"> PAGEREF _Toc29915143 \h </w:instrText>
          </w:r>
          <w:r w:rsidR="007439BE" w:rsidRPr="000F3C49">
            <w:rPr>
              <w:noProof/>
              <w:webHidden/>
              <w:sz w:val="22"/>
              <w:szCs w:val="22"/>
              <w:rPrChange w:id="172" w:author="Max Lindmark" w:date="2020-01-31T11:50:00Z">
                <w:rPr>
                  <w:noProof/>
                  <w:webHidden/>
                </w:rPr>
              </w:rPrChange>
            </w:rPr>
          </w:r>
          <w:r w:rsidR="007439BE" w:rsidRPr="000F3C49">
            <w:rPr>
              <w:noProof/>
              <w:webHidden/>
              <w:sz w:val="22"/>
              <w:szCs w:val="22"/>
              <w:rPrChange w:id="173" w:author="Max Lindmark" w:date="2020-01-31T11:50:00Z">
                <w:rPr>
                  <w:noProof/>
                  <w:webHidden/>
                </w:rPr>
              </w:rPrChange>
            </w:rPr>
            <w:fldChar w:fldCharType="separate"/>
          </w:r>
          <w:r w:rsidR="007439BE" w:rsidRPr="000F3C49">
            <w:rPr>
              <w:noProof/>
              <w:webHidden/>
              <w:sz w:val="22"/>
              <w:szCs w:val="22"/>
              <w:rPrChange w:id="174" w:author="Max Lindmark" w:date="2020-01-31T11:50:00Z">
                <w:rPr>
                  <w:noProof/>
                  <w:webHidden/>
                </w:rPr>
              </w:rPrChange>
            </w:rPr>
            <w:t>5</w:t>
          </w:r>
          <w:r w:rsidR="007439BE" w:rsidRPr="000F3C49">
            <w:rPr>
              <w:noProof/>
              <w:webHidden/>
              <w:sz w:val="22"/>
              <w:szCs w:val="22"/>
              <w:rPrChange w:id="175" w:author="Max Lindmark" w:date="2020-01-31T11:50:00Z">
                <w:rPr>
                  <w:noProof/>
                  <w:webHidden/>
                </w:rPr>
              </w:rPrChange>
            </w:rPr>
            <w:fldChar w:fldCharType="end"/>
          </w:r>
          <w:r w:rsidRPr="000F3C49">
            <w:rPr>
              <w:noProof/>
              <w:sz w:val="22"/>
              <w:szCs w:val="22"/>
              <w:rPrChange w:id="176" w:author="Max Lindmark" w:date="2020-01-31T11:50:00Z">
                <w:rPr>
                  <w:noProof/>
                </w:rPr>
              </w:rPrChange>
            </w:rPr>
            <w:fldChar w:fldCharType="end"/>
          </w:r>
        </w:p>
        <w:p w14:paraId="0C33C4F3" w14:textId="443C8670"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177" w:author="Max Lindmark" w:date="2020-01-31T11:50:00Z">
                <w:rPr>
                  <w:rFonts w:eastAsiaTheme="minorEastAsia"/>
                  <w:noProof/>
                  <w:lang w:eastAsia="en-GB"/>
                </w:rPr>
              </w:rPrChange>
            </w:rPr>
            <w:pPrChange w:id="178" w:author="Max Lindmark" w:date="2020-01-31T11:49:00Z">
              <w:pPr>
                <w:pStyle w:val="TOC2"/>
                <w:tabs>
                  <w:tab w:val="right" w:leader="dot" w:pos="9016"/>
                </w:tabs>
                <w:contextualSpacing/>
              </w:pPr>
            </w:pPrChange>
          </w:pPr>
          <w:r w:rsidRPr="000F3C49">
            <w:rPr>
              <w:sz w:val="22"/>
              <w:szCs w:val="22"/>
              <w:rPrChange w:id="179" w:author="Max Lindmark" w:date="2020-01-31T11:50:00Z">
                <w:rPr/>
              </w:rPrChange>
            </w:rPr>
            <w:fldChar w:fldCharType="begin"/>
          </w:r>
          <w:r w:rsidRPr="000F3C49">
            <w:rPr>
              <w:sz w:val="22"/>
              <w:szCs w:val="22"/>
              <w:rPrChange w:id="180" w:author="Max Lindmark" w:date="2020-01-31T11:50:00Z">
                <w:rPr/>
              </w:rPrChange>
            </w:rPr>
            <w:instrText xml:space="preserve"> HYPERLINK \l "_Toc29915144" </w:instrText>
          </w:r>
          <w:r w:rsidRPr="000F3C49">
            <w:rPr>
              <w:sz w:val="22"/>
              <w:szCs w:val="22"/>
              <w:rPrChange w:id="181" w:author="Max Lindmark" w:date="2020-01-31T11:50:00Z">
                <w:rPr/>
              </w:rPrChange>
            </w:rPr>
            <w:fldChar w:fldCharType="separate"/>
          </w:r>
          <w:r w:rsidR="007439BE" w:rsidRPr="000F3C49">
            <w:rPr>
              <w:rStyle w:val="Hyperlink"/>
              <w:rFonts w:cstheme="minorHAnsi"/>
              <w:i/>
              <w:iCs/>
              <w:noProof/>
              <w:sz w:val="22"/>
              <w:szCs w:val="22"/>
              <w:rPrChange w:id="182" w:author="Max Lindmark" w:date="2020-01-31T11:50:00Z">
                <w:rPr>
                  <w:rStyle w:val="Hyperlink"/>
                  <w:rFonts w:cstheme="minorHAnsi"/>
                  <w:i/>
                  <w:iCs/>
                  <w:noProof/>
                </w:rPr>
              </w:rPrChange>
            </w:rPr>
            <w:t>Metabolic and consumption rate</w:t>
          </w:r>
          <w:r w:rsidR="007439BE" w:rsidRPr="000F3C49">
            <w:rPr>
              <w:noProof/>
              <w:webHidden/>
              <w:sz w:val="22"/>
              <w:szCs w:val="22"/>
              <w:rPrChange w:id="183" w:author="Max Lindmark" w:date="2020-01-31T11:50:00Z">
                <w:rPr>
                  <w:noProof/>
                  <w:webHidden/>
                </w:rPr>
              </w:rPrChange>
            </w:rPr>
            <w:tab/>
          </w:r>
          <w:r w:rsidR="007439BE" w:rsidRPr="000F3C49">
            <w:rPr>
              <w:noProof/>
              <w:webHidden/>
              <w:sz w:val="22"/>
              <w:szCs w:val="22"/>
              <w:rPrChange w:id="184" w:author="Max Lindmark" w:date="2020-01-31T11:50:00Z">
                <w:rPr>
                  <w:noProof/>
                  <w:webHidden/>
                </w:rPr>
              </w:rPrChange>
            </w:rPr>
            <w:fldChar w:fldCharType="begin"/>
          </w:r>
          <w:r w:rsidR="007439BE" w:rsidRPr="000F3C49">
            <w:rPr>
              <w:noProof/>
              <w:webHidden/>
              <w:sz w:val="22"/>
              <w:szCs w:val="22"/>
              <w:rPrChange w:id="185" w:author="Max Lindmark" w:date="2020-01-31T11:50:00Z">
                <w:rPr>
                  <w:noProof/>
                  <w:webHidden/>
                </w:rPr>
              </w:rPrChange>
            </w:rPr>
            <w:instrText xml:space="preserve"> PAGEREF _Toc29915144 \h </w:instrText>
          </w:r>
          <w:r w:rsidR="007439BE" w:rsidRPr="000F3C49">
            <w:rPr>
              <w:noProof/>
              <w:webHidden/>
              <w:sz w:val="22"/>
              <w:szCs w:val="22"/>
              <w:rPrChange w:id="186" w:author="Max Lindmark" w:date="2020-01-31T11:50:00Z">
                <w:rPr>
                  <w:noProof/>
                  <w:webHidden/>
                </w:rPr>
              </w:rPrChange>
            </w:rPr>
          </w:r>
          <w:r w:rsidR="007439BE" w:rsidRPr="000F3C49">
            <w:rPr>
              <w:noProof/>
              <w:webHidden/>
              <w:sz w:val="22"/>
              <w:szCs w:val="22"/>
              <w:rPrChange w:id="187" w:author="Max Lindmark" w:date="2020-01-31T11:50:00Z">
                <w:rPr>
                  <w:noProof/>
                  <w:webHidden/>
                </w:rPr>
              </w:rPrChange>
            </w:rPr>
            <w:fldChar w:fldCharType="separate"/>
          </w:r>
          <w:r w:rsidR="007439BE" w:rsidRPr="000F3C49">
            <w:rPr>
              <w:noProof/>
              <w:webHidden/>
              <w:sz w:val="22"/>
              <w:szCs w:val="22"/>
              <w:rPrChange w:id="188" w:author="Max Lindmark" w:date="2020-01-31T11:50:00Z">
                <w:rPr>
                  <w:noProof/>
                  <w:webHidden/>
                </w:rPr>
              </w:rPrChange>
            </w:rPr>
            <w:t>6</w:t>
          </w:r>
          <w:r w:rsidR="007439BE" w:rsidRPr="000F3C49">
            <w:rPr>
              <w:noProof/>
              <w:webHidden/>
              <w:sz w:val="22"/>
              <w:szCs w:val="22"/>
              <w:rPrChange w:id="189" w:author="Max Lindmark" w:date="2020-01-31T11:50:00Z">
                <w:rPr>
                  <w:noProof/>
                  <w:webHidden/>
                </w:rPr>
              </w:rPrChange>
            </w:rPr>
            <w:fldChar w:fldCharType="end"/>
          </w:r>
          <w:r w:rsidRPr="000F3C49">
            <w:rPr>
              <w:noProof/>
              <w:sz w:val="22"/>
              <w:szCs w:val="22"/>
              <w:rPrChange w:id="190" w:author="Max Lindmark" w:date="2020-01-31T11:50:00Z">
                <w:rPr>
                  <w:noProof/>
                </w:rPr>
              </w:rPrChange>
            </w:rPr>
            <w:fldChar w:fldCharType="end"/>
          </w:r>
        </w:p>
        <w:p w14:paraId="39174A90" w14:textId="377A8DC8"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191" w:author="Max Lindmark" w:date="2020-01-31T11:50:00Z">
                <w:rPr>
                  <w:rFonts w:eastAsiaTheme="minorEastAsia"/>
                  <w:noProof/>
                  <w:lang w:eastAsia="en-GB"/>
                </w:rPr>
              </w:rPrChange>
            </w:rPr>
            <w:pPrChange w:id="192" w:author="Max Lindmark" w:date="2020-01-31T11:49:00Z">
              <w:pPr>
                <w:pStyle w:val="TOC1"/>
                <w:tabs>
                  <w:tab w:val="right" w:leader="dot" w:pos="9016"/>
                </w:tabs>
                <w:spacing w:before="240"/>
                <w:contextualSpacing/>
              </w:pPr>
            </w:pPrChange>
          </w:pPr>
          <w:r w:rsidRPr="000F3C49">
            <w:rPr>
              <w:sz w:val="22"/>
              <w:szCs w:val="22"/>
              <w:rPrChange w:id="193" w:author="Max Lindmark" w:date="2020-01-31T11:50:00Z">
                <w:rPr/>
              </w:rPrChange>
            </w:rPr>
            <w:fldChar w:fldCharType="begin"/>
          </w:r>
          <w:r w:rsidRPr="000F3C49">
            <w:rPr>
              <w:sz w:val="22"/>
              <w:szCs w:val="22"/>
              <w:rPrChange w:id="194" w:author="Max Lindmark" w:date="2020-01-31T11:50:00Z">
                <w:rPr/>
              </w:rPrChange>
            </w:rPr>
            <w:instrText xml:space="preserve"> HYPERLINK \l "_Toc29915145" </w:instrText>
          </w:r>
          <w:r w:rsidRPr="000F3C49">
            <w:rPr>
              <w:sz w:val="22"/>
              <w:szCs w:val="22"/>
              <w:rPrChange w:id="195" w:author="Max Lindmark" w:date="2020-01-31T11:50:00Z">
                <w:rPr/>
              </w:rPrChange>
            </w:rPr>
            <w:fldChar w:fldCharType="separate"/>
          </w:r>
          <w:r w:rsidR="007439BE" w:rsidRPr="000F3C49">
            <w:rPr>
              <w:rStyle w:val="Hyperlink"/>
              <w:rFonts w:cstheme="minorHAnsi"/>
              <w:noProof/>
              <w:sz w:val="22"/>
              <w:szCs w:val="22"/>
              <w:rPrChange w:id="196" w:author="Max Lindmark" w:date="2020-01-31T11:50:00Z">
                <w:rPr>
                  <w:rStyle w:val="Hyperlink"/>
                  <w:rFonts w:cstheme="minorHAnsi"/>
                  <w:noProof/>
                </w:rPr>
              </w:rPrChange>
            </w:rPr>
            <w:t>Data acqu</w:t>
          </w:r>
          <w:r w:rsidR="007439BE" w:rsidRPr="000F3C49">
            <w:rPr>
              <w:rStyle w:val="Hyperlink"/>
              <w:rFonts w:cstheme="minorHAnsi"/>
              <w:noProof/>
              <w:sz w:val="22"/>
              <w:szCs w:val="22"/>
              <w:rPrChange w:id="197" w:author="Max Lindmark" w:date="2020-01-31T11:50:00Z">
                <w:rPr>
                  <w:rStyle w:val="Hyperlink"/>
                  <w:rFonts w:cstheme="minorHAnsi"/>
                  <w:noProof/>
                </w:rPr>
              </w:rPrChange>
            </w:rPr>
            <w:t>i</w:t>
          </w:r>
          <w:r w:rsidR="007439BE" w:rsidRPr="000F3C49">
            <w:rPr>
              <w:rStyle w:val="Hyperlink"/>
              <w:rFonts w:cstheme="minorHAnsi"/>
              <w:noProof/>
              <w:sz w:val="22"/>
              <w:szCs w:val="22"/>
              <w:rPrChange w:id="198" w:author="Max Lindmark" w:date="2020-01-31T11:50:00Z">
                <w:rPr>
                  <w:rStyle w:val="Hyperlink"/>
                  <w:rFonts w:cstheme="minorHAnsi"/>
                  <w:noProof/>
                </w:rPr>
              </w:rPrChange>
            </w:rPr>
            <w:t>sition</w:t>
          </w:r>
          <w:r w:rsidR="007439BE" w:rsidRPr="000F3C49">
            <w:rPr>
              <w:noProof/>
              <w:webHidden/>
              <w:sz w:val="22"/>
              <w:szCs w:val="22"/>
              <w:rPrChange w:id="199" w:author="Max Lindmark" w:date="2020-01-31T11:50:00Z">
                <w:rPr>
                  <w:noProof/>
                  <w:webHidden/>
                </w:rPr>
              </w:rPrChange>
            </w:rPr>
            <w:tab/>
          </w:r>
          <w:r w:rsidR="007439BE" w:rsidRPr="000F3C49">
            <w:rPr>
              <w:noProof/>
              <w:webHidden/>
              <w:sz w:val="22"/>
              <w:szCs w:val="22"/>
              <w:rPrChange w:id="200" w:author="Max Lindmark" w:date="2020-01-31T11:50:00Z">
                <w:rPr>
                  <w:noProof/>
                  <w:webHidden/>
                </w:rPr>
              </w:rPrChange>
            </w:rPr>
            <w:fldChar w:fldCharType="begin"/>
          </w:r>
          <w:r w:rsidR="007439BE" w:rsidRPr="000F3C49">
            <w:rPr>
              <w:noProof/>
              <w:webHidden/>
              <w:sz w:val="22"/>
              <w:szCs w:val="22"/>
              <w:rPrChange w:id="201" w:author="Max Lindmark" w:date="2020-01-31T11:50:00Z">
                <w:rPr>
                  <w:noProof/>
                  <w:webHidden/>
                </w:rPr>
              </w:rPrChange>
            </w:rPr>
            <w:instrText xml:space="preserve"> PAGEREF _Toc29915145 \h </w:instrText>
          </w:r>
          <w:r w:rsidR="007439BE" w:rsidRPr="000F3C49">
            <w:rPr>
              <w:noProof/>
              <w:webHidden/>
              <w:sz w:val="22"/>
              <w:szCs w:val="22"/>
              <w:rPrChange w:id="202" w:author="Max Lindmark" w:date="2020-01-31T11:50:00Z">
                <w:rPr>
                  <w:noProof/>
                  <w:webHidden/>
                </w:rPr>
              </w:rPrChange>
            </w:rPr>
          </w:r>
          <w:r w:rsidR="007439BE" w:rsidRPr="000F3C49">
            <w:rPr>
              <w:noProof/>
              <w:webHidden/>
              <w:sz w:val="22"/>
              <w:szCs w:val="22"/>
              <w:rPrChange w:id="203" w:author="Max Lindmark" w:date="2020-01-31T11:50:00Z">
                <w:rPr>
                  <w:noProof/>
                  <w:webHidden/>
                </w:rPr>
              </w:rPrChange>
            </w:rPr>
            <w:fldChar w:fldCharType="separate"/>
          </w:r>
          <w:r w:rsidR="007439BE" w:rsidRPr="000F3C49">
            <w:rPr>
              <w:noProof/>
              <w:webHidden/>
              <w:sz w:val="22"/>
              <w:szCs w:val="22"/>
              <w:rPrChange w:id="204" w:author="Max Lindmark" w:date="2020-01-31T11:50:00Z">
                <w:rPr>
                  <w:noProof/>
                  <w:webHidden/>
                </w:rPr>
              </w:rPrChange>
            </w:rPr>
            <w:t>6</w:t>
          </w:r>
          <w:r w:rsidR="007439BE" w:rsidRPr="000F3C49">
            <w:rPr>
              <w:noProof/>
              <w:webHidden/>
              <w:sz w:val="22"/>
              <w:szCs w:val="22"/>
              <w:rPrChange w:id="205" w:author="Max Lindmark" w:date="2020-01-31T11:50:00Z">
                <w:rPr>
                  <w:noProof/>
                  <w:webHidden/>
                </w:rPr>
              </w:rPrChange>
            </w:rPr>
            <w:fldChar w:fldCharType="end"/>
          </w:r>
          <w:r w:rsidRPr="000F3C49">
            <w:rPr>
              <w:noProof/>
              <w:sz w:val="22"/>
              <w:szCs w:val="22"/>
              <w:rPrChange w:id="206" w:author="Max Lindmark" w:date="2020-01-31T11:50:00Z">
                <w:rPr>
                  <w:noProof/>
                </w:rPr>
              </w:rPrChange>
            </w:rPr>
            <w:fldChar w:fldCharType="end"/>
          </w:r>
        </w:p>
        <w:p w14:paraId="4D943733" w14:textId="72AD1C17"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207" w:author="Max Lindmark" w:date="2020-01-31T11:50:00Z">
                <w:rPr>
                  <w:rFonts w:eastAsiaTheme="minorEastAsia"/>
                  <w:noProof/>
                  <w:lang w:eastAsia="en-GB"/>
                </w:rPr>
              </w:rPrChange>
            </w:rPr>
            <w:pPrChange w:id="208" w:author="Max Lindmark" w:date="2020-01-31T11:49:00Z">
              <w:pPr>
                <w:pStyle w:val="TOC1"/>
                <w:tabs>
                  <w:tab w:val="right" w:leader="dot" w:pos="9016"/>
                </w:tabs>
                <w:spacing w:before="240"/>
                <w:contextualSpacing/>
              </w:pPr>
            </w:pPrChange>
          </w:pPr>
          <w:r w:rsidRPr="000F3C49">
            <w:rPr>
              <w:sz w:val="22"/>
              <w:szCs w:val="22"/>
              <w:rPrChange w:id="209" w:author="Max Lindmark" w:date="2020-01-31T11:50:00Z">
                <w:rPr/>
              </w:rPrChange>
            </w:rPr>
            <w:fldChar w:fldCharType="begin"/>
          </w:r>
          <w:r w:rsidRPr="000F3C49">
            <w:rPr>
              <w:sz w:val="22"/>
              <w:szCs w:val="22"/>
              <w:rPrChange w:id="210" w:author="Max Lindmark" w:date="2020-01-31T11:50:00Z">
                <w:rPr/>
              </w:rPrChange>
            </w:rPr>
            <w:instrText xml:space="preserve"> HYPERLINK \l "_To</w:instrText>
          </w:r>
          <w:r w:rsidRPr="000F3C49">
            <w:rPr>
              <w:sz w:val="22"/>
              <w:szCs w:val="22"/>
              <w:rPrChange w:id="211" w:author="Max Lindmark" w:date="2020-01-31T11:50:00Z">
                <w:rPr/>
              </w:rPrChange>
            </w:rPr>
            <w:instrText xml:space="preserve">c29915146" </w:instrText>
          </w:r>
          <w:r w:rsidRPr="000F3C49">
            <w:rPr>
              <w:sz w:val="22"/>
              <w:szCs w:val="22"/>
              <w:rPrChange w:id="212" w:author="Max Lindmark" w:date="2020-01-31T11:50:00Z">
                <w:rPr/>
              </w:rPrChange>
            </w:rPr>
            <w:fldChar w:fldCharType="separate"/>
          </w:r>
          <w:r w:rsidR="007439BE" w:rsidRPr="000F3C49">
            <w:rPr>
              <w:rStyle w:val="Hyperlink"/>
              <w:rFonts w:cstheme="minorHAnsi"/>
              <w:noProof/>
              <w:sz w:val="22"/>
              <w:szCs w:val="22"/>
              <w:rPrChange w:id="213" w:author="Max Lindmark" w:date="2020-01-31T11:50:00Z">
                <w:rPr>
                  <w:rStyle w:val="Hyperlink"/>
                  <w:rFonts w:cstheme="minorHAnsi"/>
                  <w:noProof/>
                </w:rPr>
              </w:rPrChange>
            </w:rPr>
            <w:t>Data explanation</w:t>
          </w:r>
          <w:r w:rsidR="007439BE" w:rsidRPr="000F3C49">
            <w:rPr>
              <w:noProof/>
              <w:webHidden/>
              <w:sz w:val="22"/>
              <w:szCs w:val="22"/>
              <w:rPrChange w:id="214" w:author="Max Lindmark" w:date="2020-01-31T11:50:00Z">
                <w:rPr>
                  <w:noProof/>
                  <w:webHidden/>
                </w:rPr>
              </w:rPrChange>
            </w:rPr>
            <w:tab/>
          </w:r>
          <w:r w:rsidR="007439BE" w:rsidRPr="000F3C49">
            <w:rPr>
              <w:noProof/>
              <w:webHidden/>
              <w:sz w:val="22"/>
              <w:szCs w:val="22"/>
              <w:rPrChange w:id="215" w:author="Max Lindmark" w:date="2020-01-31T11:50:00Z">
                <w:rPr>
                  <w:noProof/>
                  <w:webHidden/>
                </w:rPr>
              </w:rPrChange>
            </w:rPr>
            <w:fldChar w:fldCharType="begin"/>
          </w:r>
          <w:r w:rsidR="007439BE" w:rsidRPr="000F3C49">
            <w:rPr>
              <w:noProof/>
              <w:webHidden/>
              <w:sz w:val="22"/>
              <w:szCs w:val="22"/>
              <w:rPrChange w:id="216" w:author="Max Lindmark" w:date="2020-01-31T11:50:00Z">
                <w:rPr>
                  <w:noProof/>
                  <w:webHidden/>
                </w:rPr>
              </w:rPrChange>
            </w:rPr>
            <w:instrText xml:space="preserve"> PAGEREF _Toc29915146 \h </w:instrText>
          </w:r>
          <w:r w:rsidR="007439BE" w:rsidRPr="000F3C49">
            <w:rPr>
              <w:noProof/>
              <w:webHidden/>
              <w:sz w:val="22"/>
              <w:szCs w:val="22"/>
              <w:rPrChange w:id="217" w:author="Max Lindmark" w:date="2020-01-31T11:50:00Z">
                <w:rPr>
                  <w:noProof/>
                  <w:webHidden/>
                </w:rPr>
              </w:rPrChange>
            </w:rPr>
          </w:r>
          <w:r w:rsidR="007439BE" w:rsidRPr="000F3C49">
            <w:rPr>
              <w:noProof/>
              <w:webHidden/>
              <w:sz w:val="22"/>
              <w:szCs w:val="22"/>
              <w:rPrChange w:id="218" w:author="Max Lindmark" w:date="2020-01-31T11:50:00Z">
                <w:rPr>
                  <w:noProof/>
                  <w:webHidden/>
                </w:rPr>
              </w:rPrChange>
            </w:rPr>
            <w:fldChar w:fldCharType="separate"/>
          </w:r>
          <w:r w:rsidR="007439BE" w:rsidRPr="000F3C49">
            <w:rPr>
              <w:noProof/>
              <w:webHidden/>
              <w:sz w:val="22"/>
              <w:szCs w:val="22"/>
              <w:rPrChange w:id="219" w:author="Max Lindmark" w:date="2020-01-31T11:50:00Z">
                <w:rPr>
                  <w:noProof/>
                  <w:webHidden/>
                </w:rPr>
              </w:rPrChange>
            </w:rPr>
            <w:t>7</w:t>
          </w:r>
          <w:r w:rsidR="007439BE" w:rsidRPr="000F3C49">
            <w:rPr>
              <w:noProof/>
              <w:webHidden/>
              <w:sz w:val="22"/>
              <w:szCs w:val="22"/>
              <w:rPrChange w:id="220" w:author="Max Lindmark" w:date="2020-01-31T11:50:00Z">
                <w:rPr>
                  <w:noProof/>
                  <w:webHidden/>
                </w:rPr>
              </w:rPrChange>
            </w:rPr>
            <w:fldChar w:fldCharType="end"/>
          </w:r>
          <w:r w:rsidRPr="000F3C49">
            <w:rPr>
              <w:noProof/>
              <w:sz w:val="22"/>
              <w:szCs w:val="22"/>
              <w:rPrChange w:id="221" w:author="Max Lindmark" w:date="2020-01-31T11:50:00Z">
                <w:rPr>
                  <w:noProof/>
                </w:rPr>
              </w:rPrChange>
            </w:rPr>
            <w:fldChar w:fldCharType="end"/>
          </w:r>
        </w:p>
        <w:p w14:paraId="4A1684E8" w14:textId="428ACD4E"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222" w:author="Max Lindmark" w:date="2020-01-31T11:50:00Z">
                <w:rPr>
                  <w:rFonts w:eastAsiaTheme="minorEastAsia"/>
                  <w:noProof/>
                  <w:lang w:eastAsia="en-GB"/>
                </w:rPr>
              </w:rPrChange>
            </w:rPr>
            <w:pPrChange w:id="223" w:author="Max Lindmark" w:date="2020-01-31T11:49:00Z">
              <w:pPr>
                <w:pStyle w:val="TOC1"/>
                <w:tabs>
                  <w:tab w:val="right" w:leader="dot" w:pos="9016"/>
                </w:tabs>
                <w:spacing w:before="240"/>
                <w:contextualSpacing/>
              </w:pPr>
            </w:pPrChange>
          </w:pPr>
          <w:r w:rsidRPr="000F3C49">
            <w:rPr>
              <w:sz w:val="22"/>
              <w:szCs w:val="22"/>
              <w:rPrChange w:id="224" w:author="Max Lindmark" w:date="2020-01-31T11:50:00Z">
                <w:rPr/>
              </w:rPrChange>
            </w:rPr>
            <w:fldChar w:fldCharType="begin"/>
          </w:r>
          <w:r w:rsidRPr="000F3C49">
            <w:rPr>
              <w:sz w:val="22"/>
              <w:szCs w:val="22"/>
              <w:rPrChange w:id="225" w:author="Max Lindmark" w:date="2020-01-31T11:50:00Z">
                <w:rPr/>
              </w:rPrChange>
            </w:rPr>
            <w:instrText xml:space="preserve"> HYPERLINK \l "_Toc29915147" </w:instrText>
          </w:r>
          <w:r w:rsidRPr="000F3C49">
            <w:rPr>
              <w:sz w:val="22"/>
              <w:szCs w:val="22"/>
              <w:rPrChange w:id="226" w:author="Max Lindmark" w:date="2020-01-31T11:50:00Z">
                <w:rPr/>
              </w:rPrChange>
            </w:rPr>
            <w:fldChar w:fldCharType="separate"/>
          </w:r>
          <w:r w:rsidR="007439BE" w:rsidRPr="000F3C49">
            <w:rPr>
              <w:rStyle w:val="Hyperlink"/>
              <w:rFonts w:cstheme="minorHAnsi"/>
              <w:noProof/>
              <w:sz w:val="22"/>
              <w:szCs w:val="22"/>
              <w:rPrChange w:id="227" w:author="Max Lindmark" w:date="2020-01-31T11:50:00Z">
                <w:rPr>
                  <w:rStyle w:val="Hyperlink"/>
                  <w:rFonts w:cstheme="minorHAnsi"/>
                  <w:noProof/>
                </w:rPr>
              </w:rPrChange>
            </w:rPr>
            <w:t>Data exploration</w:t>
          </w:r>
          <w:r w:rsidR="007439BE" w:rsidRPr="000F3C49">
            <w:rPr>
              <w:noProof/>
              <w:webHidden/>
              <w:sz w:val="22"/>
              <w:szCs w:val="22"/>
              <w:rPrChange w:id="228" w:author="Max Lindmark" w:date="2020-01-31T11:50:00Z">
                <w:rPr>
                  <w:noProof/>
                  <w:webHidden/>
                </w:rPr>
              </w:rPrChange>
            </w:rPr>
            <w:tab/>
          </w:r>
          <w:r w:rsidR="007439BE" w:rsidRPr="000F3C49">
            <w:rPr>
              <w:noProof/>
              <w:webHidden/>
              <w:sz w:val="22"/>
              <w:szCs w:val="22"/>
              <w:rPrChange w:id="229" w:author="Max Lindmark" w:date="2020-01-31T11:50:00Z">
                <w:rPr>
                  <w:noProof/>
                  <w:webHidden/>
                </w:rPr>
              </w:rPrChange>
            </w:rPr>
            <w:fldChar w:fldCharType="begin"/>
          </w:r>
          <w:r w:rsidR="007439BE" w:rsidRPr="000F3C49">
            <w:rPr>
              <w:noProof/>
              <w:webHidden/>
              <w:sz w:val="22"/>
              <w:szCs w:val="22"/>
              <w:rPrChange w:id="230" w:author="Max Lindmark" w:date="2020-01-31T11:50:00Z">
                <w:rPr>
                  <w:noProof/>
                  <w:webHidden/>
                </w:rPr>
              </w:rPrChange>
            </w:rPr>
            <w:instrText xml:space="preserve"> PAGEREF _Toc29915147 \h </w:instrText>
          </w:r>
          <w:r w:rsidR="007439BE" w:rsidRPr="000F3C49">
            <w:rPr>
              <w:noProof/>
              <w:webHidden/>
              <w:sz w:val="22"/>
              <w:szCs w:val="22"/>
              <w:rPrChange w:id="231" w:author="Max Lindmark" w:date="2020-01-31T11:50:00Z">
                <w:rPr>
                  <w:noProof/>
                  <w:webHidden/>
                </w:rPr>
              </w:rPrChange>
            </w:rPr>
          </w:r>
          <w:r w:rsidR="007439BE" w:rsidRPr="000F3C49">
            <w:rPr>
              <w:noProof/>
              <w:webHidden/>
              <w:sz w:val="22"/>
              <w:szCs w:val="22"/>
              <w:rPrChange w:id="232" w:author="Max Lindmark" w:date="2020-01-31T11:50:00Z">
                <w:rPr>
                  <w:noProof/>
                  <w:webHidden/>
                </w:rPr>
              </w:rPrChange>
            </w:rPr>
            <w:fldChar w:fldCharType="separate"/>
          </w:r>
          <w:r w:rsidR="007439BE" w:rsidRPr="000F3C49">
            <w:rPr>
              <w:noProof/>
              <w:webHidden/>
              <w:sz w:val="22"/>
              <w:szCs w:val="22"/>
              <w:rPrChange w:id="233" w:author="Max Lindmark" w:date="2020-01-31T11:50:00Z">
                <w:rPr>
                  <w:noProof/>
                  <w:webHidden/>
                </w:rPr>
              </w:rPrChange>
            </w:rPr>
            <w:t>8</w:t>
          </w:r>
          <w:r w:rsidR="007439BE" w:rsidRPr="000F3C49">
            <w:rPr>
              <w:noProof/>
              <w:webHidden/>
              <w:sz w:val="22"/>
              <w:szCs w:val="22"/>
              <w:rPrChange w:id="234" w:author="Max Lindmark" w:date="2020-01-31T11:50:00Z">
                <w:rPr>
                  <w:noProof/>
                  <w:webHidden/>
                </w:rPr>
              </w:rPrChange>
            </w:rPr>
            <w:fldChar w:fldCharType="end"/>
          </w:r>
          <w:r w:rsidRPr="000F3C49">
            <w:rPr>
              <w:noProof/>
              <w:sz w:val="22"/>
              <w:szCs w:val="22"/>
              <w:rPrChange w:id="235" w:author="Max Lindmark" w:date="2020-01-31T11:50:00Z">
                <w:rPr>
                  <w:noProof/>
                </w:rPr>
              </w:rPrChange>
            </w:rPr>
            <w:fldChar w:fldCharType="end"/>
          </w:r>
        </w:p>
        <w:p w14:paraId="5CF588E7" w14:textId="009B55B4"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236" w:author="Max Lindmark" w:date="2020-01-31T11:50:00Z">
                <w:rPr>
                  <w:rFonts w:eastAsiaTheme="minorEastAsia"/>
                  <w:noProof/>
                  <w:lang w:eastAsia="en-GB"/>
                </w:rPr>
              </w:rPrChange>
            </w:rPr>
            <w:pPrChange w:id="237" w:author="Max Lindmark" w:date="2020-01-31T11:49:00Z">
              <w:pPr>
                <w:pStyle w:val="TOC2"/>
                <w:tabs>
                  <w:tab w:val="right" w:leader="dot" w:pos="9016"/>
                </w:tabs>
                <w:contextualSpacing/>
              </w:pPr>
            </w:pPrChange>
          </w:pPr>
          <w:r w:rsidRPr="000F3C49">
            <w:rPr>
              <w:sz w:val="22"/>
              <w:szCs w:val="22"/>
              <w:rPrChange w:id="238" w:author="Max Lindmark" w:date="2020-01-31T11:50:00Z">
                <w:rPr/>
              </w:rPrChange>
            </w:rPr>
            <w:fldChar w:fldCharType="begin"/>
          </w:r>
          <w:r w:rsidRPr="000F3C49">
            <w:rPr>
              <w:sz w:val="22"/>
              <w:szCs w:val="22"/>
              <w:rPrChange w:id="239" w:author="Max Lindmark" w:date="2020-01-31T11:50:00Z">
                <w:rPr/>
              </w:rPrChange>
            </w:rPr>
            <w:instrText xml:space="preserve"> HYPERLINK \l "_Toc29915148" </w:instrText>
          </w:r>
          <w:r w:rsidRPr="000F3C49">
            <w:rPr>
              <w:sz w:val="22"/>
              <w:szCs w:val="22"/>
              <w:rPrChange w:id="240" w:author="Max Lindmark" w:date="2020-01-31T11:50:00Z">
                <w:rPr/>
              </w:rPrChange>
            </w:rPr>
            <w:fldChar w:fldCharType="separate"/>
          </w:r>
          <w:r w:rsidR="007439BE" w:rsidRPr="000F3C49">
            <w:rPr>
              <w:rStyle w:val="Hyperlink"/>
              <w:rFonts w:cstheme="minorHAnsi"/>
              <w:i/>
              <w:iCs/>
              <w:noProof/>
              <w:sz w:val="22"/>
              <w:szCs w:val="22"/>
              <w:rPrChange w:id="241" w:author="Max Lindmark" w:date="2020-01-31T11:50:00Z">
                <w:rPr>
                  <w:rStyle w:val="Hyperlink"/>
                  <w:rFonts w:cstheme="minorHAnsi"/>
                  <w:i/>
                  <w:iCs/>
                  <w:noProof/>
                </w:rPr>
              </w:rPrChange>
            </w:rPr>
            <w:t>Growth rate</w:t>
          </w:r>
          <w:r w:rsidR="007439BE" w:rsidRPr="000F3C49">
            <w:rPr>
              <w:noProof/>
              <w:webHidden/>
              <w:sz w:val="22"/>
              <w:szCs w:val="22"/>
              <w:rPrChange w:id="242" w:author="Max Lindmark" w:date="2020-01-31T11:50:00Z">
                <w:rPr>
                  <w:noProof/>
                  <w:webHidden/>
                </w:rPr>
              </w:rPrChange>
            </w:rPr>
            <w:tab/>
          </w:r>
          <w:r w:rsidR="007439BE" w:rsidRPr="000F3C49">
            <w:rPr>
              <w:noProof/>
              <w:webHidden/>
              <w:sz w:val="22"/>
              <w:szCs w:val="22"/>
              <w:rPrChange w:id="243" w:author="Max Lindmark" w:date="2020-01-31T11:50:00Z">
                <w:rPr>
                  <w:noProof/>
                  <w:webHidden/>
                </w:rPr>
              </w:rPrChange>
            </w:rPr>
            <w:fldChar w:fldCharType="begin"/>
          </w:r>
          <w:r w:rsidR="007439BE" w:rsidRPr="000F3C49">
            <w:rPr>
              <w:noProof/>
              <w:webHidden/>
              <w:sz w:val="22"/>
              <w:szCs w:val="22"/>
              <w:rPrChange w:id="244" w:author="Max Lindmark" w:date="2020-01-31T11:50:00Z">
                <w:rPr>
                  <w:noProof/>
                  <w:webHidden/>
                </w:rPr>
              </w:rPrChange>
            </w:rPr>
            <w:instrText xml:space="preserve"> PAGEREF _Toc29915148 \h </w:instrText>
          </w:r>
          <w:r w:rsidR="007439BE" w:rsidRPr="000F3C49">
            <w:rPr>
              <w:noProof/>
              <w:webHidden/>
              <w:sz w:val="22"/>
              <w:szCs w:val="22"/>
              <w:rPrChange w:id="245" w:author="Max Lindmark" w:date="2020-01-31T11:50:00Z">
                <w:rPr>
                  <w:noProof/>
                  <w:webHidden/>
                </w:rPr>
              </w:rPrChange>
            </w:rPr>
          </w:r>
          <w:r w:rsidR="007439BE" w:rsidRPr="000F3C49">
            <w:rPr>
              <w:noProof/>
              <w:webHidden/>
              <w:sz w:val="22"/>
              <w:szCs w:val="22"/>
              <w:rPrChange w:id="246" w:author="Max Lindmark" w:date="2020-01-31T11:50:00Z">
                <w:rPr>
                  <w:noProof/>
                  <w:webHidden/>
                </w:rPr>
              </w:rPrChange>
            </w:rPr>
            <w:fldChar w:fldCharType="separate"/>
          </w:r>
          <w:r w:rsidR="007439BE" w:rsidRPr="000F3C49">
            <w:rPr>
              <w:noProof/>
              <w:webHidden/>
              <w:sz w:val="22"/>
              <w:szCs w:val="22"/>
              <w:rPrChange w:id="247" w:author="Max Lindmark" w:date="2020-01-31T11:50:00Z">
                <w:rPr>
                  <w:noProof/>
                  <w:webHidden/>
                </w:rPr>
              </w:rPrChange>
            </w:rPr>
            <w:t>8</w:t>
          </w:r>
          <w:r w:rsidR="007439BE" w:rsidRPr="000F3C49">
            <w:rPr>
              <w:noProof/>
              <w:webHidden/>
              <w:sz w:val="22"/>
              <w:szCs w:val="22"/>
              <w:rPrChange w:id="248" w:author="Max Lindmark" w:date="2020-01-31T11:50:00Z">
                <w:rPr>
                  <w:noProof/>
                  <w:webHidden/>
                </w:rPr>
              </w:rPrChange>
            </w:rPr>
            <w:fldChar w:fldCharType="end"/>
          </w:r>
          <w:r w:rsidRPr="000F3C49">
            <w:rPr>
              <w:noProof/>
              <w:sz w:val="22"/>
              <w:szCs w:val="22"/>
              <w:rPrChange w:id="249" w:author="Max Lindmark" w:date="2020-01-31T11:50:00Z">
                <w:rPr>
                  <w:noProof/>
                </w:rPr>
              </w:rPrChange>
            </w:rPr>
            <w:fldChar w:fldCharType="end"/>
          </w:r>
        </w:p>
        <w:p w14:paraId="5291F0D7" w14:textId="0008D523"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250" w:author="Max Lindmark" w:date="2020-01-31T11:50:00Z">
                <w:rPr>
                  <w:rFonts w:eastAsiaTheme="minorEastAsia"/>
                  <w:noProof/>
                  <w:lang w:eastAsia="en-GB"/>
                </w:rPr>
              </w:rPrChange>
            </w:rPr>
            <w:pPrChange w:id="251" w:author="Max Lindmark" w:date="2020-01-31T11:49:00Z">
              <w:pPr>
                <w:pStyle w:val="TOC2"/>
                <w:tabs>
                  <w:tab w:val="right" w:leader="dot" w:pos="9016"/>
                </w:tabs>
                <w:contextualSpacing/>
              </w:pPr>
            </w:pPrChange>
          </w:pPr>
          <w:r w:rsidRPr="000F3C49">
            <w:rPr>
              <w:sz w:val="22"/>
              <w:szCs w:val="22"/>
              <w:rPrChange w:id="252" w:author="Max Lindmark" w:date="2020-01-31T11:50:00Z">
                <w:rPr/>
              </w:rPrChange>
            </w:rPr>
            <w:fldChar w:fldCharType="begin"/>
          </w:r>
          <w:r w:rsidRPr="000F3C49">
            <w:rPr>
              <w:sz w:val="22"/>
              <w:szCs w:val="22"/>
              <w:rPrChange w:id="253" w:author="Max Lindmark" w:date="2020-01-31T11:50:00Z">
                <w:rPr/>
              </w:rPrChange>
            </w:rPr>
            <w:instrText xml:space="preserve"> HYPERLINK \l "_Toc29915149" </w:instrText>
          </w:r>
          <w:r w:rsidRPr="000F3C49">
            <w:rPr>
              <w:sz w:val="22"/>
              <w:szCs w:val="22"/>
              <w:rPrChange w:id="254" w:author="Max Lindmark" w:date="2020-01-31T11:50:00Z">
                <w:rPr/>
              </w:rPrChange>
            </w:rPr>
            <w:fldChar w:fldCharType="separate"/>
          </w:r>
          <w:r w:rsidR="007439BE" w:rsidRPr="000F3C49">
            <w:rPr>
              <w:rStyle w:val="Hyperlink"/>
              <w:rFonts w:cstheme="minorHAnsi"/>
              <w:i/>
              <w:iCs/>
              <w:noProof/>
              <w:sz w:val="22"/>
              <w:szCs w:val="22"/>
              <w:rPrChange w:id="255" w:author="Max Lindmark" w:date="2020-01-31T11:50:00Z">
                <w:rPr>
                  <w:rStyle w:val="Hyperlink"/>
                  <w:rFonts w:cstheme="minorHAnsi"/>
                  <w:i/>
                  <w:iCs/>
                  <w:noProof/>
                </w:rPr>
              </w:rPrChange>
            </w:rPr>
            <w:t>Metabolic &amp; maximum consumption rate</w:t>
          </w:r>
          <w:r w:rsidR="007439BE" w:rsidRPr="000F3C49">
            <w:rPr>
              <w:noProof/>
              <w:webHidden/>
              <w:sz w:val="22"/>
              <w:szCs w:val="22"/>
              <w:rPrChange w:id="256" w:author="Max Lindmark" w:date="2020-01-31T11:50:00Z">
                <w:rPr>
                  <w:noProof/>
                  <w:webHidden/>
                </w:rPr>
              </w:rPrChange>
            </w:rPr>
            <w:tab/>
          </w:r>
          <w:r w:rsidR="007439BE" w:rsidRPr="000F3C49">
            <w:rPr>
              <w:noProof/>
              <w:webHidden/>
              <w:sz w:val="22"/>
              <w:szCs w:val="22"/>
              <w:rPrChange w:id="257" w:author="Max Lindmark" w:date="2020-01-31T11:50:00Z">
                <w:rPr>
                  <w:noProof/>
                  <w:webHidden/>
                </w:rPr>
              </w:rPrChange>
            </w:rPr>
            <w:fldChar w:fldCharType="begin"/>
          </w:r>
          <w:r w:rsidR="007439BE" w:rsidRPr="000F3C49">
            <w:rPr>
              <w:noProof/>
              <w:webHidden/>
              <w:sz w:val="22"/>
              <w:szCs w:val="22"/>
              <w:rPrChange w:id="258" w:author="Max Lindmark" w:date="2020-01-31T11:50:00Z">
                <w:rPr>
                  <w:noProof/>
                  <w:webHidden/>
                </w:rPr>
              </w:rPrChange>
            </w:rPr>
            <w:instrText xml:space="preserve"> PAGEREF _Toc29915149 \h </w:instrText>
          </w:r>
          <w:r w:rsidR="007439BE" w:rsidRPr="000F3C49">
            <w:rPr>
              <w:noProof/>
              <w:webHidden/>
              <w:sz w:val="22"/>
              <w:szCs w:val="22"/>
              <w:rPrChange w:id="259" w:author="Max Lindmark" w:date="2020-01-31T11:50:00Z">
                <w:rPr>
                  <w:noProof/>
                  <w:webHidden/>
                </w:rPr>
              </w:rPrChange>
            </w:rPr>
          </w:r>
          <w:r w:rsidR="007439BE" w:rsidRPr="000F3C49">
            <w:rPr>
              <w:noProof/>
              <w:webHidden/>
              <w:sz w:val="22"/>
              <w:szCs w:val="22"/>
              <w:rPrChange w:id="260" w:author="Max Lindmark" w:date="2020-01-31T11:50:00Z">
                <w:rPr>
                  <w:noProof/>
                  <w:webHidden/>
                </w:rPr>
              </w:rPrChange>
            </w:rPr>
            <w:fldChar w:fldCharType="separate"/>
          </w:r>
          <w:r w:rsidR="007439BE" w:rsidRPr="000F3C49">
            <w:rPr>
              <w:noProof/>
              <w:webHidden/>
              <w:sz w:val="22"/>
              <w:szCs w:val="22"/>
              <w:rPrChange w:id="261" w:author="Max Lindmark" w:date="2020-01-31T11:50:00Z">
                <w:rPr>
                  <w:noProof/>
                  <w:webHidden/>
                </w:rPr>
              </w:rPrChange>
            </w:rPr>
            <w:t>10</w:t>
          </w:r>
          <w:r w:rsidR="007439BE" w:rsidRPr="000F3C49">
            <w:rPr>
              <w:noProof/>
              <w:webHidden/>
              <w:sz w:val="22"/>
              <w:szCs w:val="22"/>
              <w:rPrChange w:id="262" w:author="Max Lindmark" w:date="2020-01-31T11:50:00Z">
                <w:rPr>
                  <w:noProof/>
                  <w:webHidden/>
                </w:rPr>
              </w:rPrChange>
            </w:rPr>
            <w:fldChar w:fldCharType="end"/>
          </w:r>
          <w:r w:rsidRPr="000F3C49">
            <w:rPr>
              <w:noProof/>
              <w:sz w:val="22"/>
              <w:szCs w:val="22"/>
              <w:rPrChange w:id="263" w:author="Max Lindmark" w:date="2020-01-31T11:50:00Z">
                <w:rPr>
                  <w:noProof/>
                </w:rPr>
              </w:rPrChange>
            </w:rPr>
            <w:fldChar w:fldCharType="end"/>
          </w:r>
        </w:p>
        <w:p w14:paraId="43D149AA" w14:textId="1E0718CD"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264" w:author="Max Lindmark" w:date="2020-01-31T11:50:00Z">
                <w:rPr>
                  <w:rFonts w:eastAsiaTheme="minorEastAsia"/>
                  <w:noProof/>
                  <w:lang w:eastAsia="en-GB"/>
                </w:rPr>
              </w:rPrChange>
            </w:rPr>
            <w:pPrChange w:id="265" w:author="Max Lindmark" w:date="2020-01-31T11:49:00Z">
              <w:pPr>
                <w:pStyle w:val="TOC1"/>
                <w:tabs>
                  <w:tab w:val="right" w:leader="dot" w:pos="9016"/>
                </w:tabs>
                <w:spacing w:before="240"/>
                <w:contextualSpacing/>
              </w:pPr>
            </w:pPrChange>
          </w:pPr>
          <w:r w:rsidRPr="000F3C49">
            <w:rPr>
              <w:sz w:val="22"/>
              <w:szCs w:val="22"/>
              <w:rPrChange w:id="266" w:author="Max Lindmark" w:date="2020-01-31T11:50:00Z">
                <w:rPr/>
              </w:rPrChange>
            </w:rPr>
            <w:fldChar w:fldCharType="begin"/>
          </w:r>
          <w:r w:rsidRPr="000F3C49">
            <w:rPr>
              <w:sz w:val="22"/>
              <w:szCs w:val="22"/>
              <w:rPrChange w:id="267" w:author="Max Lindmark" w:date="2020-01-31T11:50:00Z">
                <w:rPr/>
              </w:rPrChange>
            </w:rPr>
            <w:instrText xml:space="preserve"> HYPERLINK \l "_Toc29915150" </w:instrText>
          </w:r>
          <w:r w:rsidRPr="000F3C49">
            <w:rPr>
              <w:sz w:val="22"/>
              <w:szCs w:val="22"/>
              <w:rPrChange w:id="268" w:author="Max Lindmark" w:date="2020-01-31T11:50:00Z">
                <w:rPr/>
              </w:rPrChange>
            </w:rPr>
            <w:fldChar w:fldCharType="separate"/>
          </w:r>
          <w:r w:rsidR="007439BE" w:rsidRPr="000F3C49">
            <w:rPr>
              <w:rStyle w:val="Hyperlink"/>
              <w:rFonts w:cstheme="minorHAnsi"/>
              <w:noProof/>
              <w:sz w:val="22"/>
              <w:szCs w:val="22"/>
              <w:rPrChange w:id="269" w:author="Max Lindmark" w:date="2020-01-31T11:50:00Z">
                <w:rPr>
                  <w:rStyle w:val="Hyperlink"/>
                  <w:rFonts w:cstheme="minorHAnsi"/>
                  <w:noProof/>
                </w:rPr>
              </w:rPrChange>
            </w:rPr>
            <w:t>Supplementary analysis</w:t>
          </w:r>
          <w:r w:rsidR="007439BE" w:rsidRPr="000F3C49">
            <w:rPr>
              <w:noProof/>
              <w:webHidden/>
              <w:sz w:val="22"/>
              <w:szCs w:val="22"/>
              <w:rPrChange w:id="270" w:author="Max Lindmark" w:date="2020-01-31T11:50:00Z">
                <w:rPr>
                  <w:noProof/>
                  <w:webHidden/>
                </w:rPr>
              </w:rPrChange>
            </w:rPr>
            <w:tab/>
          </w:r>
          <w:r w:rsidR="007439BE" w:rsidRPr="000F3C49">
            <w:rPr>
              <w:noProof/>
              <w:webHidden/>
              <w:sz w:val="22"/>
              <w:szCs w:val="22"/>
              <w:rPrChange w:id="271" w:author="Max Lindmark" w:date="2020-01-31T11:50:00Z">
                <w:rPr>
                  <w:noProof/>
                  <w:webHidden/>
                </w:rPr>
              </w:rPrChange>
            </w:rPr>
            <w:fldChar w:fldCharType="begin"/>
          </w:r>
          <w:r w:rsidR="007439BE" w:rsidRPr="000F3C49">
            <w:rPr>
              <w:noProof/>
              <w:webHidden/>
              <w:sz w:val="22"/>
              <w:szCs w:val="22"/>
              <w:rPrChange w:id="272" w:author="Max Lindmark" w:date="2020-01-31T11:50:00Z">
                <w:rPr>
                  <w:noProof/>
                  <w:webHidden/>
                </w:rPr>
              </w:rPrChange>
            </w:rPr>
            <w:instrText xml:space="preserve"> PAGEREF _Toc29915150 \h </w:instrText>
          </w:r>
          <w:r w:rsidR="007439BE" w:rsidRPr="000F3C49">
            <w:rPr>
              <w:noProof/>
              <w:webHidden/>
              <w:sz w:val="22"/>
              <w:szCs w:val="22"/>
              <w:rPrChange w:id="273" w:author="Max Lindmark" w:date="2020-01-31T11:50:00Z">
                <w:rPr>
                  <w:noProof/>
                  <w:webHidden/>
                </w:rPr>
              </w:rPrChange>
            </w:rPr>
          </w:r>
          <w:r w:rsidR="007439BE" w:rsidRPr="000F3C49">
            <w:rPr>
              <w:noProof/>
              <w:webHidden/>
              <w:sz w:val="22"/>
              <w:szCs w:val="22"/>
              <w:rPrChange w:id="274" w:author="Max Lindmark" w:date="2020-01-31T11:50:00Z">
                <w:rPr>
                  <w:noProof/>
                  <w:webHidden/>
                </w:rPr>
              </w:rPrChange>
            </w:rPr>
            <w:fldChar w:fldCharType="separate"/>
          </w:r>
          <w:r w:rsidR="007439BE" w:rsidRPr="000F3C49">
            <w:rPr>
              <w:noProof/>
              <w:webHidden/>
              <w:sz w:val="22"/>
              <w:szCs w:val="22"/>
              <w:rPrChange w:id="275" w:author="Max Lindmark" w:date="2020-01-31T11:50:00Z">
                <w:rPr>
                  <w:noProof/>
                  <w:webHidden/>
                </w:rPr>
              </w:rPrChange>
            </w:rPr>
            <w:t>16</w:t>
          </w:r>
          <w:r w:rsidR="007439BE" w:rsidRPr="000F3C49">
            <w:rPr>
              <w:noProof/>
              <w:webHidden/>
              <w:sz w:val="22"/>
              <w:szCs w:val="22"/>
              <w:rPrChange w:id="276" w:author="Max Lindmark" w:date="2020-01-31T11:50:00Z">
                <w:rPr>
                  <w:noProof/>
                  <w:webHidden/>
                </w:rPr>
              </w:rPrChange>
            </w:rPr>
            <w:fldChar w:fldCharType="end"/>
          </w:r>
          <w:r w:rsidRPr="000F3C49">
            <w:rPr>
              <w:noProof/>
              <w:sz w:val="22"/>
              <w:szCs w:val="22"/>
              <w:rPrChange w:id="277" w:author="Max Lindmark" w:date="2020-01-31T11:50:00Z">
                <w:rPr>
                  <w:noProof/>
                </w:rPr>
              </w:rPrChange>
            </w:rPr>
            <w:fldChar w:fldCharType="end"/>
          </w:r>
        </w:p>
        <w:p w14:paraId="4F03C544" w14:textId="2BC3204E"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278" w:author="Max Lindmark" w:date="2020-01-31T11:50:00Z">
                <w:rPr>
                  <w:rFonts w:eastAsiaTheme="minorEastAsia"/>
                  <w:noProof/>
                  <w:lang w:eastAsia="en-GB"/>
                </w:rPr>
              </w:rPrChange>
            </w:rPr>
            <w:pPrChange w:id="279" w:author="Max Lindmark" w:date="2020-01-31T11:49:00Z">
              <w:pPr>
                <w:pStyle w:val="TOC2"/>
                <w:tabs>
                  <w:tab w:val="right" w:leader="dot" w:pos="9016"/>
                </w:tabs>
                <w:contextualSpacing/>
              </w:pPr>
            </w:pPrChange>
          </w:pPr>
          <w:r w:rsidRPr="000F3C49">
            <w:rPr>
              <w:sz w:val="22"/>
              <w:szCs w:val="22"/>
              <w:rPrChange w:id="280" w:author="Max Lindmark" w:date="2020-01-31T11:50:00Z">
                <w:rPr/>
              </w:rPrChange>
            </w:rPr>
            <w:fldChar w:fldCharType="begin"/>
          </w:r>
          <w:r w:rsidRPr="000F3C49">
            <w:rPr>
              <w:sz w:val="22"/>
              <w:szCs w:val="22"/>
              <w:rPrChange w:id="281" w:author="Max Lindmark" w:date="2020-01-31T11:50:00Z">
                <w:rPr/>
              </w:rPrChange>
            </w:rPr>
            <w:instrText xml:space="preserve"> HYPERLINK</w:instrText>
          </w:r>
          <w:r w:rsidRPr="000F3C49">
            <w:rPr>
              <w:sz w:val="22"/>
              <w:szCs w:val="22"/>
              <w:rPrChange w:id="282" w:author="Max Lindmark" w:date="2020-01-31T11:50:00Z">
                <w:rPr/>
              </w:rPrChange>
            </w:rPr>
            <w:instrText xml:space="preserve"> \l "_Toc29915151" </w:instrText>
          </w:r>
          <w:r w:rsidRPr="000F3C49">
            <w:rPr>
              <w:sz w:val="22"/>
              <w:szCs w:val="22"/>
              <w:rPrChange w:id="283" w:author="Max Lindmark" w:date="2020-01-31T11:50:00Z">
                <w:rPr/>
              </w:rPrChange>
            </w:rPr>
            <w:fldChar w:fldCharType="separate"/>
          </w:r>
          <w:r w:rsidR="007439BE" w:rsidRPr="000F3C49">
            <w:rPr>
              <w:rStyle w:val="Hyperlink"/>
              <w:rFonts w:cstheme="minorHAnsi"/>
              <w:i/>
              <w:iCs/>
              <w:noProof/>
              <w:sz w:val="22"/>
              <w:szCs w:val="22"/>
              <w:rPrChange w:id="284" w:author="Max Lindmark" w:date="2020-01-31T11:50:00Z">
                <w:rPr>
                  <w:rStyle w:val="Hyperlink"/>
                  <w:rFonts w:cstheme="minorHAnsi"/>
                  <w:i/>
                  <w:iCs/>
                  <w:noProof/>
                </w:rPr>
              </w:rPrChange>
            </w:rPr>
            <w:t>Optimum growth temperature</w:t>
          </w:r>
          <w:r w:rsidR="007439BE" w:rsidRPr="000F3C49">
            <w:rPr>
              <w:noProof/>
              <w:webHidden/>
              <w:sz w:val="22"/>
              <w:szCs w:val="22"/>
              <w:rPrChange w:id="285" w:author="Max Lindmark" w:date="2020-01-31T11:50:00Z">
                <w:rPr>
                  <w:noProof/>
                  <w:webHidden/>
                </w:rPr>
              </w:rPrChange>
            </w:rPr>
            <w:tab/>
          </w:r>
          <w:r w:rsidR="007439BE" w:rsidRPr="000F3C49">
            <w:rPr>
              <w:noProof/>
              <w:webHidden/>
              <w:sz w:val="22"/>
              <w:szCs w:val="22"/>
              <w:rPrChange w:id="286" w:author="Max Lindmark" w:date="2020-01-31T11:50:00Z">
                <w:rPr>
                  <w:noProof/>
                  <w:webHidden/>
                </w:rPr>
              </w:rPrChange>
            </w:rPr>
            <w:fldChar w:fldCharType="begin"/>
          </w:r>
          <w:r w:rsidR="007439BE" w:rsidRPr="000F3C49">
            <w:rPr>
              <w:noProof/>
              <w:webHidden/>
              <w:sz w:val="22"/>
              <w:szCs w:val="22"/>
              <w:rPrChange w:id="287" w:author="Max Lindmark" w:date="2020-01-31T11:50:00Z">
                <w:rPr>
                  <w:noProof/>
                  <w:webHidden/>
                </w:rPr>
              </w:rPrChange>
            </w:rPr>
            <w:instrText xml:space="preserve"> PAGEREF _Toc29915151 \h </w:instrText>
          </w:r>
          <w:r w:rsidR="007439BE" w:rsidRPr="000F3C49">
            <w:rPr>
              <w:noProof/>
              <w:webHidden/>
              <w:sz w:val="22"/>
              <w:szCs w:val="22"/>
              <w:rPrChange w:id="288" w:author="Max Lindmark" w:date="2020-01-31T11:50:00Z">
                <w:rPr>
                  <w:noProof/>
                  <w:webHidden/>
                </w:rPr>
              </w:rPrChange>
            </w:rPr>
          </w:r>
          <w:r w:rsidR="007439BE" w:rsidRPr="000F3C49">
            <w:rPr>
              <w:noProof/>
              <w:webHidden/>
              <w:sz w:val="22"/>
              <w:szCs w:val="22"/>
              <w:rPrChange w:id="289" w:author="Max Lindmark" w:date="2020-01-31T11:50:00Z">
                <w:rPr>
                  <w:noProof/>
                  <w:webHidden/>
                </w:rPr>
              </w:rPrChange>
            </w:rPr>
            <w:fldChar w:fldCharType="separate"/>
          </w:r>
          <w:r w:rsidR="007439BE" w:rsidRPr="000F3C49">
            <w:rPr>
              <w:noProof/>
              <w:webHidden/>
              <w:sz w:val="22"/>
              <w:szCs w:val="22"/>
              <w:rPrChange w:id="290" w:author="Max Lindmark" w:date="2020-01-31T11:50:00Z">
                <w:rPr>
                  <w:noProof/>
                  <w:webHidden/>
                </w:rPr>
              </w:rPrChange>
            </w:rPr>
            <w:t>16</w:t>
          </w:r>
          <w:r w:rsidR="007439BE" w:rsidRPr="000F3C49">
            <w:rPr>
              <w:noProof/>
              <w:webHidden/>
              <w:sz w:val="22"/>
              <w:szCs w:val="22"/>
              <w:rPrChange w:id="291" w:author="Max Lindmark" w:date="2020-01-31T11:50:00Z">
                <w:rPr>
                  <w:noProof/>
                  <w:webHidden/>
                </w:rPr>
              </w:rPrChange>
            </w:rPr>
            <w:fldChar w:fldCharType="end"/>
          </w:r>
          <w:r w:rsidRPr="000F3C49">
            <w:rPr>
              <w:noProof/>
              <w:sz w:val="22"/>
              <w:szCs w:val="22"/>
              <w:rPrChange w:id="292" w:author="Max Lindmark" w:date="2020-01-31T11:50:00Z">
                <w:rPr>
                  <w:noProof/>
                </w:rPr>
              </w:rPrChange>
            </w:rPr>
            <w:fldChar w:fldCharType="end"/>
          </w:r>
        </w:p>
        <w:p w14:paraId="5EB3989E" w14:textId="5CEF0DEE"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293" w:author="Max Lindmark" w:date="2020-01-31T11:50:00Z">
                <w:rPr>
                  <w:rFonts w:eastAsiaTheme="minorEastAsia"/>
                  <w:noProof/>
                  <w:lang w:eastAsia="en-GB"/>
                </w:rPr>
              </w:rPrChange>
            </w:rPr>
            <w:pPrChange w:id="294" w:author="Max Lindmark" w:date="2020-01-31T11:49:00Z">
              <w:pPr>
                <w:pStyle w:val="TOC2"/>
                <w:tabs>
                  <w:tab w:val="right" w:leader="dot" w:pos="9016"/>
                </w:tabs>
                <w:contextualSpacing/>
              </w:pPr>
            </w:pPrChange>
          </w:pPr>
          <w:r w:rsidRPr="000F3C49">
            <w:rPr>
              <w:sz w:val="22"/>
              <w:szCs w:val="22"/>
              <w:rPrChange w:id="295" w:author="Max Lindmark" w:date="2020-01-31T11:50:00Z">
                <w:rPr/>
              </w:rPrChange>
            </w:rPr>
            <w:fldChar w:fldCharType="begin"/>
          </w:r>
          <w:r w:rsidRPr="000F3C49">
            <w:rPr>
              <w:sz w:val="22"/>
              <w:szCs w:val="22"/>
              <w:rPrChange w:id="296" w:author="Max Lindmark" w:date="2020-01-31T11:50:00Z">
                <w:rPr/>
              </w:rPrChange>
            </w:rPr>
            <w:instrText xml:space="preserve"> HYPERLINK \l "_Toc29915152" </w:instrText>
          </w:r>
          <w:r w:rsidRPr="000F3C49">
            <w:rPr>
              <w:sz w:val="22"/>
              <w:szCs w:val="22"/>
              <w:rPrChange w:id="297" w:author="Max Lindmark" w:date="2020-01-31T11:50:00Z">
                <w:rPr/>
              </w:rPrChange>
            </w:rPr>
            <w:fldChar w:fldCharType="separate"/>
          </w:r>
          <w:r w:rsidR="007439BE" w:rsidRPr="000F3C49">
            <w:rPr>
              <w:rStyle w:val="Hyperlink"/>
              <w:rFonts w:cstheme="minorHAnsi"/>
              <w:i/>
              <w:iCs/>
              <w:noProof/>
              <w:sz w:val="22"/>
              <w:szCs w:val="22"/>
              <w:rPrChange w:id="298" w:author="Max Lindmark" w:date="2020-01-31T11:50:00Z">
                <w:rPr>
                  <w:rStyle w:val="Hyperlink"/>
                  <w:rFonts w:cstheme="minorHAnsi"/>
                  <w:i/>
                  <w:iCs/>
                  <w:noProof/>
                </w:rPr>
              </w:rPrChange>
            </w:rPr>
            <w:t>Growth rate</w:t>
          </w:r>
          <w:r w:rsidR="007439BE" w:rsidRPr="000F3C49">
            <w:rPr>
              <w:noProof/>
              <w:webHidden/>
              <w:sz w:val="22"/>
              <w:szCs w:val="22"/>
              <w:rPrChange w:id="299" w:author="Max Lindmark" w:date="2020-01-31T11:50:00Z">
                <w:rPr>
                  <w:noProof/>
                  <w:webHidden/>
                </w:rPr>
              </w:rPrChange>
            </w:rPr>
            <w:tab/>
          </w:r>
          <w:r w:rsidR="007439BE" w:rsidRPr="000F3C49">
            <w:rPr>
              <w:noProof/>
              <w:webHidden/>
              <w:sz w:val="22"/>
              <w:szCs w:val="22"/>
              <w:rPrChange w:id="300" w:author="Max Lindmark" w:date="2020-01-31T11:50:00Z">
                <w:rPr>
                  <w:noProof/>
                  <w:webHidden/>
                </w:rPr>
              </w:rPrChange>
            </w:rPr>
            <w:fldChar w:fldCharType="begin"/>
          </w:r>
          <w:r w:rsidR="007439BE" w:rsidRPr="000F3C49">
            <w:rPr>
              <w:noProof/>
              <w:webHidden/>
              <w:sz w:val="22"/>
              <w:szCs w:val="22"/>
              <w:rPrChange w:id="301" w:author="Max Lindmark" w:date="2020-01-31T11:50:00Z">
                <w:rPr>
                  <w:noProof/>
                  <w:webHidden/>
                </w:rPr>
              </w:rPrChange>
            </w:rPr>
            <w:instrText xml:space="preserve"> PAGEREF _Toc29915152 \h </w:instrText>
          </w:r>
          <w:r w:rsidR="007439BE" w:rsidRPr="000F3C49">
            <w:rPr>
              <w:noProof/>
              <w:webHidden/>
              <w:sz w:val="22"/>
              <w:szCs w:val="22"/>
              <w:rPrChange w:id="302" w:author="Max Lindmark" w:date="2020-01-31T11:50:00Z">
                <w:rPr>
                  <w:noProof/>
                  <w:webHidden/>
                </w:rPr>
              </w:rPrChange>
            </w:rPr>
          </w:r>
          <w:r w:rsidR="007439BE" w:rsidRPr="000F3C49">
            <w:rPr>
              <w:noProof/>
              <w:webHidden/>
              <w:sz w:val="22"/>
              <w:szCs w:val="22"/>
              <w:rPrChange w:id="303" w:author="Max Lindmark" w:date="2020-01-31T11:50:00Z">
                <w:rPr>
                  <w:noProof/>
                  <w:webHidden/>
                </w:rPr>
              </w:rPrChange>
            </w:rPr>
            <w:fldChar w:fldCharType="separate"/>
          </w:r>
          <w:r w:rsidR="007439BE" w:rsidRPr="000F3C49">
            <w:rPr>
              <w:noProof/>
              <w:webHidden/>
              <w:sz w:val="22"/>
              <w:szCs w:val="22"/>
              <w:rPrChange w:id="304" w:author="Max Lindmark" w:date="2020-01-31T11:50:00Z">
                <w:rPr>
                  <w:noProof/>
                  <w:webHidden/>
                </w:rPr>
              </w:rPrChange>
            </w:rPr>
            <w:t>17</w:t>
          </w:r>
          <w:r w:rsidR="007439BE" w:rsidRPr="000F3C49">
            <w:rPr>
              <w:noProof/>
              <w:webHidden/>
              <w:sz w:val="22"/>
              <w:szCs w:val="22"/>
              <w:rPrChange w:id="305" w:author="Max Lindmark" w:date="2020-01-31T11:50:00Z">
                <w:rPr>
                  <w:noProof/>
                  <w:webHidden/>
                </w:rPr>
              </w:rPrChange>
            </w:rPr>
            <w:fldChar w:fldCharType="end"/>
          </w:r>
          <w:r w:rsidRPr="000F3C49">
            <w:rPr>
              <w:noProof/>
              <w:sz w:val="22"/>
              <w:szCs w:val="22"/>
              <w:rPrChange w:id="306" w:author="Max Lindmark" w:date="2020-01-31T11:50:00Z">
                <w:rPr>
                  <w:noProof/>
                </w:rPr>
              </w:rPrChange>
            </w:rPr>
            <w:fldChar w:fldCharType="end"/>
          </w:r>
        </w:p>
        <w:p w14:paraId="2AF2DA37" w14:textId="0B915551"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307" w:author="Max Lindmark" w:date="2020-01-31T11:50:00Z">
                <w:rPr>
                  <w:rFonts w:eastAsiaTheme="minorEastAsia"/>
                  <w:noProof/>
                  <w:lang w:eastAsia="en-GB"/>
                </w:rPr>
              </w:rPrChange>
            </w:rPr>
            <w:pPrChange w:id="308" w:author="Max Lindmark" w:date="2020-01-31T11:49:00Z">
              <w:pPr>
                <w:pStyle w:val="TOC2"/>
                <w:tabs>
                  <w:tab w:val="right" w:leader="dot" w:pos="9016"/>
                </w:tabs>
                <w:contextualSpacing/>
              </w:pPr>
            </w:pPrChange>
          </w:pPr>
          <w:r w:rsidRPr="000F3C49">
            <w:rPr>
              <w:sz w:val="22"/>
              <w:szCs w:val="22"/>
              <w:rPrChange w:id="309" w:author="Max Lindmark" w:date="2020-01-31T11:50:00Z">
                <w:rPr/>
              </w:rPrChange>
            </w:rPr>
            <w:fldChar w:fldCharType="begin"/>
          </w:r>
          <w:r w:rsidRPr="000F3C49">
            <w:rPr>
              <w:sz w:val="22"/>
              <w:szCs w:val="22"/>
              <w:rPrChange w:id="310" w:author="Max Lindmark" w:date="2020-01-31T11:50:00Z">
                <w:rPr/>
              </w:rPrChange>
            </w:rPr>
            <w:instrText xml:space="preserve"> HYPERLINK \l "_Toc29915153" </w:instrText>
          </w:r>
          <w:r w:rsidRPr="000F3C49">
            <w:rPr>
              <w:sz w:val="22"/>
              <w:szCs w:val="22"/>
              <w:rPrChange w:id="311" w:author="Max Lindmark" w:date="2020-01-31T11:50:00Z">
                <w:rPr/>
              </w:rPrChange>
            </w:rPr>
            <w:fldChar w:fldCharType="separate"/>
          </w:r>
          <w:r w:rsidR="007439BE" w:rsidRPr="000F3C49">
            <w:rPr>
              <w:rStyle w:val="Hyperlink"/>
              <w:rFonts w:cstheme="minorHAnsi"/>
              <w:i/>
              <w:iCs/>
              <w:noProof/>
              <w:sz w:val="22"/>
              <w:szCs w:val="22"/>
              <w:rPrChange w:id="312" w:author="Max Lindmark" w:date="2020-01-31T11:50:00Z">
                <w:rPr>
                  <w:rStyle w:val="Hyperlink"/>
                  <w:rFonts w:cstheme="minorHAnsi"/>
                  <w:i/>
                  <w:iCs/>
                  <w:noProof/>
                </w:rPr>
              </w:rPrChange>
            </w:rPr>
            <w:t>Metabolic rate</w:t>
          </w:r>
          <w:r w:rsidR="007439BE" w:rsidRPr="000F3C49">
            <w:rPr>
              <w:noProof/>
              <w:webHidden/>
              <w:sz w:val="22"/>
              <w:szCs w:val="22"/>
              <w:rPrChange w:id="313" w:author="Max Lindmark" w:date="2020-01-31T11:50:00Z">
                <w:rPr>
                  <w:noProof/>
                  <w:webHidden/>
                </w:rPr>
              </w:rPrChange>
            </w:rPr>
            <w:tab/>
          </w:r>
          <w:r w:rsidR="007439BE" w:rsidRPr="000F3C49">
            <w:rPr>
              <w:noProof/>
              <w:webHidden/>
              <w:sz w:val="22"/>
              <w:szCs w:val="22"/>
              <w:rPrChange w:id="314" w:author="Max Lindmark" w:date="2020-01-31T11:50:00Z">
                <w:rPr>
                  <w:noProof/>
                  <w:webHidden/>
                </w:rPr>
              </w:rPrChange>
            </w:rPr>
            <w:fldChar w:fldCharType="begin"/>
          </w:r>
          <w:r w:rsidR="007439BE" w:rsidRPr="000F3C49">
            <w:rPr>
              <w:noProof/>
              <w:webHidden/>
              <w:sz w:val="22"/>
              <w:szCs w:val="22"/>
              <w:rPrChange w:id="315" w:author="Max Lindmark" w:date="2020-01-31T11:50:00Z">
                <w:rPr>
                  <w:noProof/>
                  <w:webHidden/>
                </w:rPr>
              </w:rPrChange>
            </w:rPr>
            <w:instrText xml:space="preserve"> PAGEREF _Toc29915153 \h </w:instrText>
          </w:r>
          <w:r w:rsidR="007439BE" w:rsidRPr="000F3C49">
            <w:rPr>
              <w:noProof/>
              <w:webHidden/>
              <w:sz w:val="22"/>
              <w:szCs w:val="22"/>
              <w:rPrChange w:id="316" w:author="Max Lindmark" w:date="2020-01-31T11:50:00Z">
                <w:rPr>
                  <w:noProof/>
                  <w:webHidden/>
                </w:rPr>
              </w:rPrChange>
            </w:rPr>
          </w:r>
          <w:r w:rsidR="007439BE" w:rsidRPr="000F3C49">
            <w:rPr>
              <w:noProof/>
              <w:webHidden/>
              <w:sz w:val="22"/>
              <w:szCs w:val="22"/>
              <w:rPrChange w:id="317" w:author="Max Lindmark" w:date="2020-01-31T11:50:00Z">
                <w:rPr>
                  <w:noProof/>
                  <w:webHidden/>
                </w:rPr>
              </w:rPrChange>
            </w:rPr>
            <w:fldChar w:fldCharType="separate"/>
          </w:r>
          <w:r w:rsidR="007439BE" w:rsidRPr="000F3C49">
            <w:rPr>
              <w:noProof/>
              <w:webHidden/>
              <w:sz w:val="22"/>
              <w:szCs w:val="22"/>
              <w:rPrChange w:id="318" w:author="Max Lindmark" w:date="2020-01-31T11:50:00Z">
                <w:rPr>
                  <w:noProof/>
                  <w:webHidden/>
                </w:rPr>
              </w:rPrChange>
            </w:rPr>
            <w:t>20</w:t>
          </w:r>
          <w:r w:rsidR="007439BE" w:rsidRPr="000F3C49">
            <w:rPr>
              <w:noProof/>
              <w:webHidden/>
              <w:sz w:val="22"/>
              <w:szCs w:val="22"/>
              <w:rPrChange w:id="319" w:author="Max Lindmark" w:date="2020-01-31T11:50:00Z">
                <w:rPr>
                  <w:noProof/>
                  <w:webHidden/>
                </w:rPr>
              </w:rPrChange>
            </w:rPr>
            <w:fldChar w:fldCharType="end"/>
          </w:r>
          <w:r w:rsidRPr="000F3C49">
            <w:rPr>
              <w:noProof/>
              <w:sz w:val="22"/>
              <w:szCs w:val="22"/>
              <w:rPrChange w:id="320" w:author="Max Lindmark" w:date="2020-01-31T11:50:00Z">
                <w:rPr>
                  <w:noProof/>
                </w:rPr>
              </w:rPrChange>
            </w:rPr>
            <w:fldChar w:fldCharType="end"/>
          </w:r>
        </w:p>
        <w:p w14:paraId="41AA2A46" w14:textId="3DBA8932" w:rsidR="007439BE" w:rsidRPr="000F3C49" w:rsidRDefault="00C2028A" w:rsidP="000F3C49">
          <w:pPr>
            <w:pStyle w:val="TOC2"/>
            <w:tabs>
              <w:tab w:val="right" w:leader="dot" w:pos="9016"/>
            </w:tabs>
            <w:spacing w:line="480" w:lineRule="auto"/>
            <w:contextualSpacing/>
            <w:rPr>
              <w:rFonts w:eastAsiaTheme="minorEastAsia"/>
              <w:noProof/>
              <w:sz w:val="22"/>
              <w:szCs w:val="22"/>
              <w:lang w:eastAsia="en-GB"/>
              <w:rPrChange w:id="321" w:author="Max Lindmark" w:date="2020-01-31T11:50:00Z">
                <w:rPr>
                  <w:rFonts w:eastAsiaTheme="minorEastAsia"/>
                  <w:noProof/>
                  <w:lang w:eastAsia="en-GB"/>
                </w:rPr>
              </w:rPrChange>
            </w:rPr>
            <w:pPrChange w:id="322" w:author="Max Lindmark" w:date="2020-01-31T11:49:00Z">
              <w:pPr>
                <w:pStyle w:val="TOC2"/>
                <w:tabs>
                  <w:tab w:val="right" w:leader="dot" w:pos="9016"/>
                </w:tabs>
                <w:contextualSpacing/>
              </w:pPr>
            </w:pPrChange>
          </w:pPr>
          <w:r w:rsidRPr="000F3C49">
            <w:rPr>
              <w:sz w:val="22"/>
              <w:szCs w:val="22"/>
              <w:rPrChange w:id="323" w:author="Max Lindmark" w:date="2020-01-31T11:50:00Z">
                <w:rPr/>
              </w:rPrChange>
            </w:rPr>
            <w:fldChar w:fldCharType="begin"/>
          </w:r>
          <w:r w:rsidRPr="000F3C49">
            <w:rPr>
              <w:sz w:val="22"/>
              <w:szCs w:val="22"/>
              <w:rPrChange w:id="324" w:author="Max Lindmark" w:date="2020-01-31T11:50:00Z">
                <w:rPr/>
              </w:rPrChange>
            </w:rPr>
            <w:instrText xml:space="preserve"> HYPERLINK \l "_Toc29915154" </w:instrText>
          </w:r>
          <w:r w:rsidRPr="000F3C49">
            <w:rPr>
              <w:sz w:val="22"/>
              <w:szCs w:val="22"/>
              <w:rPrChange w:id="325" w:author="Max Lindmark" w:date="2020-01-31T11:50:00Z">
                <w:rPr/>
              </w:rPrChange>
            </w:rPr>
            <w:fldChar w:fldCharType="separate"/>
          </w:r>
          <w:r w:rsidR="007439BE" w:rsidRPr="000F3C49">
            <w:rPr>
              <w:rStyle w:val="Hyperlink"/>
              <w:rFonts w:cstheme="minorHAnsi"/>
              <w:i/>
              <w:iCs/>
              <w:noProof/>
              <w:sz w:val="22"/>
              <w:szCs w:val="22"/>
              <w:rPrChange w:id="326" w:author="Max Lindmark" w:date="2020-01-31T11:50:00Z">
                <w:rPr>
                  <w:rStyle w:val="Hyperlink"/>
                  <w:rFonts w:cstheme="minorHAnsi"/>
                  <w:i/>
                  <w:iCs/>
                  <w:noProof/>
                </w:rPr>
              </w:rPrChange>
            </w:rPr>
            <w:t>Maximum consumption rate</w:t>
          </w:r>
          <w:r w:rsidR="007439BE" w:rsidRPr="000F3C49">
            <w:rPr>
              <w:noProof/>
              <w:webHidden/>
              <w:sz w:val="22"/>
              <w:szCs w:val="22"/>
              <w:rPrChange w:id="327" w:author="Max Lindmark" w:date="2020-01-31T11:50:00Z">
                <w:rPr>
                  <w:noProof/>
                  <w:webHidden/>
                </w:rPr>
              </w:rPrChange>
            </w:rPr>
            <w:tab/>
          </w:r>
          <w:r w:rsidR="007439BE" w:rsidRPr="000F3C49">
            <w:rPr>
              <w:noProof/>
              <w:webHidden/>
              <w:sz w:val="22"/>
              <w:szCs w:val="22"/>
              <w:rPrChange w:id="328" w:author="Max Lindmark" w:date="2020-01-31T11:50:00Z">
                <w:rPr>
                  <w:noProof/>
                  <w:webHidden/>
                </w:rPr>
              </w:rPrChange>
            </w:rPr>
            <w:fldChar w:fldCharType="begin"/>
          </w:r>
          <w:r w:rsidR="007439BE" w:rsidRPr="000F3C49">
            <w:rPr>
              <w:noProof/>
              <w:webHidden/>
              <w:sz w:val="22"/>
              <w:szCs w:val="22"/>
              <w:rPrChange w:id="329" w:author="Max Lindmark" w:date="2020-01-31T11:50:00Z">
                <w:rPr>
                  <w:noProof/>
                  <w:webHidden/>
                </w:rPr>
              </w:rPrChange>
            </w:rPr>
            <w:instrText xml:space="preserve"> PAGEREF _Toc29915154 \h </w:instrText>
          </w:r>
          <w:r w:rsidR="007439BE" w:rsidRPr="000F3C49">
            <w:rPr>
              <w:noProof/>
              <w:webHidden/>
              <w:sz w:val="22"/>
              <w:szCs w:val="22"/>
              <w:rPrChange w:id="330" w:author="Max Lindmark" w:date="2020-01-31T11:50:00Z">
                <w:rPr>
                  <w:noProof/>
                  <w:webHidden/>
                </w:rPr>
              </w:rPrChange>
            </w:rPr>
          </w:r>
          <w:r w:rsidR="007439BE" w:rsidRPr="000F3C49">
            <w:rPr>
              <w:noProof/>
              <w:webHidden/>
              <w:sz w:val="22"/>
              <w:szCs w:val="22"/>
              <w:rPrChange w:id="331" w:author="Max Lindmark" w:date="2020-01-31T11:50:00Z">
                <w:rPr>
                  <w:noProof/>
                  <w:webHidden/>
                </w:rPr>
              </w:rPrChange>
            </w:rPr>
            <w:fldChar w:fldCharType="separate"/>
          </w:r>
          <w:r w:rsidR="007439BE" w:rsidRPr="000F3C49">
            <w:rPr>
              <w:noProof/>
              <w:webHidden/>
              <w:sz w:val="22"/>
              <w:szCs w:val="22"/>
              <w:rPrChange w:id="332" w:author="Max Lindmark" w:date="2020-01-31T11:50:00Z">
                <w:rPr>
                  <w:noProof/>
                  <w:webHidden/>
                </w:rPr>
              </w:rPrChange>
            </w:rPr>
            <w:t>23</w:t>
          </w:r>
          <w:r w:rsidR="007439BE" w:rsidRPr="000F3C49">
            <w:rPr>
              <w:noProof/>
              <w:webHidden/>
              <w:sz w:val="22"/>
              <w:szCs w:val="22"/>
              <w:rPrChange w:id="333" w:author="Max Lindmark" w:date="2020-01-31T11:50:00Z">
                <w:rPr>
                  <w:noProof/>
                  <w:webHidden/>
                </w:rPr>
              </w:rPrChange>
            </w:rPr>
            <w:fldChar w:fldCharType="end"/>
          </w:r>
          <w:r w:rsidRPr="000F3C49">
            <w:rPr>
              <w:noProof/>
              <w:sz w:val="22"/>
              <w:szCs w:val="22"/>
              <w:rPrChange w:id="334" w:author="Max Lindmark" w:date="2020-01-31T11:50:00Z">
                <w:rPr>
                  <w:noProof/>
                </w:rPr>
              </w:rPrChange>
            </w:rPr>
            <w:fldChar w:fldCharType="end"/>
          </w:r>
        </w:p>
        <w:p w14:paraId="3824A568" w14:textId="53E3EC9F" w:rsidR="007439BE" w:rsidRPr="000F3C49" w:rsidRDefault="00C2028A" w:rsidP="000F3C49">
          <w:pPr>
            <w:pStyle w:val="TOC1"/>
            <w:tabs>
              <w:tab w:val="right" w:leader="dot" w:pos="9016"/>
            </w:tabs>
            <w:spacing w:before="240" w:line="480" w:lineRule="auto"/>
            <w:contextualSpacing/>
            <w:rPr>
              <w:rFonts w:eastAsiaTheme="minorEastAsia"/>
              <w:noProof/>
              <w:sz w:val="22"/>
              <w:szCs w:val="22"/>
              <w:lang w:eastAsia="en-GB"/>
              <w:rPrChange w:id="335" w:author="Max Lindmark" w:date="2020-01-31T11:50:00Z">
                <w:rPr>
                  <w:rFonts w:eastAsiaTheme="minorEastAsia"/>
                  <w:noProof/>
                  <w:lang w:eastAsia="en-GB"/>
                </w:rPr>
              </w:rPrChange>
            </w:rPr>
            <w:pPrChange w:id="336" w:author="Max Lindmark" w:date="2020-01-31T11:49:00Z">
              <w:pPr>
                <w:pStyle w:val="TOC1"/>
                <w:tabs>
                  <w:tab w:val="right" w:leader="dot" w:pos="9016"/>
                </w:tabs>
                <w:spacing w:before="240"/>
                <w:contextualSpacing/>
              </w:pPr>
            </w:pPrChange>
          </w:pPr>
          <w:r w:rsidRPr="000F3C49">
            <w:rPr>
              <w:sz w:val="22"/>
              <w:szCs w:val="22"/>
              <w:rPrChange w:id="337" w:author="Max Lindmark" w:date="2020-01-31T11:50:00Z">
                <w:rPr/>
              </w:rPrChange>
            </w:rPr>
            <w:fldChar w:fldCharType="begin"/>
          </w:r>
          <w:r w:rsidRPr="000F3C49">
            <w:rPr>
              <w:sz w:val="22"/>
              <w:szCs w:val="22"/>
              <w:rPrChange w:id="338" w:author="Max Lindmark" w:date="2020-01-31T11:50:00Z">
                <w:rPr/>
              </w:rPrChange>
            </w:rPr>
            <w:instrText xml:space="preserve"> HYPERLINK \l "_Toc29915155" </w:instrText>
          </w:r>
          <w:r w:rsidRPr="000F3C49">
            <w:rPr>
              <w:sz w:val="22"/>
              <w:szCs w:val="22"/>
              <w:rPrChange w:id="339" w:author="Max Lindmark" w:date="2020-01-31T11:50:00Z">
                <w:rPr/>
              </w:rPrChange>
            </w:rPr>
            <w:fldChar w:fldCharType="separate"/>
          </w:r>
          <w:r w:rsidR="007439BE" w:rsidRPr="000F3C49">
            <w:rPr>
              <w:rStyle w:val="Hyperlink"/>
              <w:rFonts w:cstheme="minorHAnsi"/>
              <w:noProof/>
              <w:sz w:val="22"/>
              <w:szCs w:val="22"/>
              <w:rPrChange w:id="340" w:author="Max Lindmark" w:date="2020-01-31T11:50:00Z">
                <w:rPr>
                  <w:rStyle w:val="Hyperlink"/>
                  <w:rFonts w:cstheme="minorHAnsi"/>
                  <w:noProof/>
                </w:rPr>
              </w:rPrChange>
            </w:rPr>
            <w:t>Bibliography</w:t>
          </w:r>
          <w:r w:rsidR="007439BE" w:rsidRPr="000F3C49">
            <w:rPr>
              <w:noProof/>
              <w:webHidden/>
              <w:sz w:val="22"/>
              <w:szCs w:val="22"/>
              <w:rPrChange w:id="341" w:author="Max Lindmark" w:date="2020-01-31T11:50:00Z">
                <w:rPr>
                  <w:noProof/>
                  <w:webHidden/>
                </w:rPr>
              </w:rPrChange>
            </w:rPr>
            <w:tab/>
          </w:r>
          <w:r w:rsidR="007439BE" w:rsidRPr="000F3C49">
            <w:rPr>
              <w:noProof/>
              <w:webHidden/>
              <w:sz w:val="22"/>
              <w:szCs w:val="22"/>
              <w:rPrChange w:id="342" w:author="Max Lindmark" w:date="2020-01-31T11:50:00Z">
                <w:rPr>
                  <w:noProof/>
                  <w:webHidden/>
                </w:rPr>
              </w:rPrChange>
            </w:rPr>
            <w:fldChar w:fldCharType="begin"/>
          </w:r>
          <w:r w:rsidR="007439BE" w:rsidRPr="000F3C49">
            <w:rPr>
              <w:noProof/>
              <w:webHidden/>
              <w:sz w:val="22"/>
              <w:szCs w:val="22"/>
              <w:rPrChange w:id="343" w:author="Max Lindmark" w:date="2020-01-31T11:50:00Z">
                <w:rPr>
                  <w:noProof/>
                  <w:webHidden/>
                </w:rPr>
              </w:rPrChange>
            </w:rPr>
            <w:instrText xml:space="preserve"> PAGEREF _Toc29915155 \h </w:instrText>
          </w:r>
          <w:r w:rsidR="007439BE" w:rsidRPr="000F3C49">
            <w:rPr>
              <w:noProof/>
              <w:webHidden/>
              <w:sz w:val="22"/>
              <w:szCs w:val="22"/>
              <w:rPrChange w:id="344" w:author="Max Lindmark" w:date="2020-01-31T11:50:00Z">
                <w:rPr>
                  <w:noProof/>
                  <w:webHidden/>
                </w:rPr>
              </w:rPrChange>
            </w:rPr>
          </w:r>
          <w:r w:rsidR="007439BE" w:rsidRPr="000F3C49">
            <w:rPr>
              <w:noProof/>
              <w:webHidden/>
              <w:sz w:val="22"/>
              <w:szCs w:val="22"/>
              <w:rPrChange w:id="345" w:author="Max Lindmark" w:date="2020-01-31T11:50:00Z">
                <w:rPr>
                  <w:noProof/>
                  <w:webHidden/>
                </w:rPr>
              </w:rPrChange>
            </w:rPr>
            <w:fldChar w:fldCharType="separate"/>
          </w:r>
          <w:r w:rsidR="007439BE" w:rsidRPr="000F3C49">
            <w:rPr>
              <w:noProof/>
              <w:webHidden/>
              <w:sz w:val="22"/>
              <w:szCs w:val="22"/>
              <w:rPrChange w:id="346" w:author="Max Lindmark" w:date="2020-01-31T11:50:00Z">
                <w:rPr>
                  <w:noProof/>
                  <w:webHidden/>
                </w:rPr>
              </w:rPrChange>
            </w:rPr>
            <w:t>27</w:t>
          </w:r>
          <w:r w:rsidR="007439BE" w:rsidRPr="000F3C49">
            <w:rPr>
              <w:noProof/>
              <w:webHidden/>
              <w:sz w:val="22"/>
              <w:szCs w:val="22"/>
              <w:rPrChange w:id="347" w:author="Max Lindmark" w:date="2020-01-31T11:50:00Z">
                <w:rPr>
                  <w:noProof/>
                  <w:webHidden/>
                </w:rPr>
              </w:rPrChange>
            </w:rPr>
            <w:fldChar w:fldCharType="end"/>
          </w:r>
          <w:r w:rsidRPr="000F3C49">
            <w:rPr>
              <w:noProof/>
              <w:sz w:val="22"/>
              <w:szCs w:val="22"/>
              <w:rPrChange w:id="348" w:author="Max Lindmark" w:date="2020-01-31T11:50:00Z">
                <w:rPr>
                  <w:noProof/>
                </w:rPr>
              </w:rPrChange>
            </w:rPr>
            <w:fldChar w:fldCharType="end"/>
          </w:r>
        </w:p>
        <w:p w14:paraId="6C04D1AE" w14:textId="70EA68C9" w:rsidR="00342ACC" w:rsidRPr="000F3C49" w:rsidRDefault="005C79CD" w:rsidP="000F3C49">
          <w:pPr>
            <w:spacing w:line="480" w:lineRule="auto"/>
            <w:contextualSpacing/>
            <w:jc w:val="both"/>
            <w:rPr>
              <w:rFonts w:cstheme="minorHAnsi"/>
              <w:sz w:val="22"/>
              <w:szCs w:val="22"/>
              <w:rPrChange w:id="349" w:author="Max Lindmark" w:date="2020-01-31T11:50:00Z">
                <w:rPr>
                  <w:rFonts w:cstheme="minorHAnsi"/>
                </w:rPr>
              </w:rPrChange>
            </w:rPr>
            <w:pPrChange w:id="350" w:author="Max Lindmark" w:date="2020-01-31T11:49:00Z">
              <w:pPr>
                <w:contextualSpacing/>
                <w:jc w:val="both"/>
              </w:pPr>
            </w:pPrChange>
          </w:pPr>
          <w:r w:rsidRPr="000F3C49">
            <w:rPr>
              <w:rFonts w:cstheme="minorHAnsi"/>
              <w:b/>
              <w:bCs/>
              <w:sz w:val="22"/>
              <w:szCs w:val="22"/>
              <w:rPrChange w:id="351" w:author="Max Lindmark" w:date="2020-01-31T11:50:00Z">
                <w:rPr>
                  <w:rFonts w:cstheme="minorHAnsi"/>
                  <w:b/>
                  <w:bCs/>
                </w:rPr>
              </w:rPrChange>
            </w:rPr>
            <w:fldChar w:fldCharType="end"/>
          </w:r>
        </w:p>
      </w:sdtContent>
    </w:sdt>
    <w:p w14:paraId="0FECEF68" w14:textId="77777777" w:rsidR="00E110ED" w:rsidRPr="000F3C49" w:rsidRDefault="00E110ED" w:rsidP="000F3C49">
      <w:pPr>
        <w:spacing w:line="480" w:lineRule="auto"/>
        <w:contextualSpacing/>
        <w:jc w:val="both"/>
        <w:rPr>
          <w:rFonts w:cstheme="minorHAnsi"/>
          <w:sz w:val="22"/>
          <w:szCs w:val="22"/>
          <w:rPrChange w:id="352" w:author="Max Lindmark" w:date="2020-01-31T11:50:00Z">
            <w:rPr>
              <w:rFonts w:cstheme="minorHAnsi"/>
            </w:rPr>
          </w:rPrChange>
        </w:rPr>
        <w:pPrChange w:id="353" w:author="Max Lindmark" w:date="2020-01-31T11:49:00Z">
          <w:pPr>
            <w:contextualSpacing/>
            <w:jc w:val="both"/>
          </w:pPr>
        </w:pPrChange>
      </w:pPr>
    </w:p>
    <w:p w14:paraId="0FA9318A" w14:textId="77777777" w:rsidR="00EE44E4" w:rsidRPr="000F3C49" w:rsidRDefault="00EE44E4" w:rsidP="000F3C49">
      <w:pPr>
        <w:spacing w:line="480" w:lineRule="auto"/>
        <w:contextualSpacing/>
        <w:jc w:val="both"/>
        <w:rPr>
          <w:rFonts w:cstheme="minorHAnsi"/>
          <w:sz w:val="22"/>
          <w:szCs w:val="22"/>
          <w:rPrChange w:id="354" w:author="Max Lindmark" w:date="2020-01-31T11:50:00Z">
            <w:rPr>
              <w:rFonts w:cstheme="minorHAnsi"/>
            </w:rPr>
          </w:rPrChange>
        </w:rPr>
        <w:pPrChange w:id="355" w:author="Max Lindmark" w:date="2020-01-31T11:49:00Z">
          <w:pPr>
            <w:contextualSpacing/>
            <w:jc w:val="both"/>
          </w:pPr>
        </w:pPrChange>
      </w:pPr>
    </w:p>
    <w:p w14:paraId="68DE3CEB" w14:textId="77777777" w:rsidR="00B76DDF" w:rsidRPr="000F3C49" w:rsidRDefault="00B76DDF" w:rsidP="000F3C49">
      <w:pPr>
        <w:spacing w:line="480" w:lineRule="auto"/>
        <w:contextualSpacing/>
        <w:jc w:val="both"/>
        <w:rPr>
          <w:rFonts w:cstheme="minorHAnsi"/>
          <w:sz w:val="22"/>
          <w:szCs w:val="22"/>
          <w:rPrChange w:id="356" w:author="Max Lindmark" w:date="2020-01-31T11:50:00Z">
            <w:rPr>
              <w:rFonts w:cstheme="minorHAnsi"/>
            </w:rPr>
          </w:rPrChange>
        </w:rPr>
        <w:pPrChange w:id="357" w:author="Max Lindmark" w:date="2020-01-31T11:49:00Z">
          <w:pPr>
            <w:contextualSpacing/>
            <w:jc w:val="both"/>
          </w:pPr>
        </w:pPrChange>
      </w:pPr>
    </w:p>
    <w:p w14:paraId="30D3EFA5" w14:textId="7A142341" w:rsidR="00B76DDF" w:rsidRPr="000F3C49" w:rsidDel="000F3C49" w:rsidRDefault="00B76DDF" w:rsidP="000F3C49">
      <w:pPr>
        <w:pStyle w:val="Heading1"/>
        <w:rPr>
          <w:del w:id="358" w:author="Max Lindmark" w:date="2020-01-31T11:49:00Z"/>
          <w:rPrChange w:id="359" w:author="Max Lindmark" w:date="2020-01-31T11:50:00Z">
            <w:rPr>
              <w:del w:id="360" w:author="Max Lindmark" w:date="2020-01-31T11:49:00Z"/>
              <w:rFonts w:cstheme="minorHAnsi"/>
            </w:rPr>
          </w:rPrChange>
        </w:rPr>
        <w:pPrChange w:id="361" w:author="Max Lindmark" w:date="2020-01-31T11:49:00Z">
          <w:pPr>
            <w:contextualSpacing/>
            <w:jc w:val="both"/>
          </w:pPr>
        </w:pPrChange>
      </w:pPr>
    </w:p>
    <w:p w14:paraId="7247EB08" w14:textId="719970EB" w:rsidR="003D2FC1" w:rsidRPr="000F3C49" w:rsidDel="000F3C49" w:rsidRDefault="003D2FC1" w:rsidP="000F3C49">
      <w:pPr>
        <w:pStyle w:val="Heading1"/>
        <w:rPr>
          <w:del w:id="362" w:author="Max Lindmark" w:date="2020-01-31T11:49:00Z"/>
          <w:rPrChange w:id="363" w:author="Max Lindmark" w:date="2020-01-31T11:50:00Z">
            <w:rPr>
              <w:del w:id="364" w:author="Max Lindmark" w:date="2020-01-31T11:49:00Z"/>
              <w:rFonts w:cstheme="minorHAnsi"/>
            </w:rPr>
          </w:rPrChange>
        </w:rPr>
        <w:pPrChange w:id="365" w:author="Max Lindmark" w:date="2020-01-31T11:49:00Z">
          <w:pPr>
            <w:contextualSpacing/>
            <w:jc w:val="both"/>
          </w:pPr>
        </w:pPrChange>
      </w:pPr>
    </w:p>
    <w:p w14:paraId="059A6598" w14:textId="268DCE66" w:rsidR="00DC0B2C" w:rsidRPr="000F3C49" w:rsidDel="000F3C49" w:rsidRDefault="00DC0B2C" w:rsidP="000F3C49">
      <w:pPr>
        <w:pStyle w:val="Heading1"/>
        <w:rPr>
          <w:del w:id="366" w:author="Max Lindmark" w:date="2020-01-31T11:49:00Z"/>
          <w:rPrChange w:id="367" w:author="Max Lindmark" w:date="2020-01-31T11:50:00Z">
            <w:rPr>
              <w:del w:id="368" w:author="Max Lindmark" w:date="2020-01-31T11:49:00Z"/>
              <w:rFonts w:cstheme="minorHAnsi"/>
            </w:rPr>
          </w:rPrChange>
        </w:rPr>
        <w:pPrChange w:id="369" w:author="Max Lindmark" w:date="2020-01-31T11:49:00Z">
          <w:pPr>
            <w:contextualSpacing/>
            <w:jc w:val="both"/>
          </w:pPr>
        </w:pPrChange>
      </w:pPr>
    </w:p>
    <w:p w14:paraId="39C6C9C6" w14:textId="2933EF9B" w:rsidR="00DC0B2C" w:rsidRPr="000F3C49" w:rsidDel="000F3C49" w:rsidRDefault="00DC0B2C" w:rsidP="000F3C49">
      <w:pPr>
        <w:pStyle w:val="Heading1"/>
        <w:rPr>
          <w:del w:id="370" w:author="Max Lindmark" w:date="2020-01-31T11:49:00Z"/>
          <w:rPrChange w:id="371" w:author="Max Lindmark" w:date="2020-01-31T11:50:00Z">
            <w:rPr>
              <w:del w:id="372" w:author="Max Lindmark" w:date="2020-01-31T11:49:00Z"/>
              <w:rFonts w:cstheme="minorHAnsi"/>
            </w:rPr>
          </w:rPrChange>
        </w:rPr>
        <w:pPrChange w:id="373" w:author="Max Lindmark" w:date="2020-01-31T11:49:00Z">
          <w:pPr>
            <w:contextualSpacing/>
            <w:jc w:val="both"/>
          </w:pPr>
        </w:pPrChange>
      </w:pPr>
    </w:p>
    <w:p w14:paraId="071E9260" w14:textId="487BCAE6" w:rsidR="00DC0B2C" w:rsidRPr="000F3C49" w:rsidDel="000F3C49" w:rsidRDefault="00DC0B2C" w:rsidP="000F3C49">
      <w:pPr>
        <w:pStyle w:val="Heading1"/>
        <w:rPr>
          <w:del w:id="374" w:author="Max Lindmark" w:date="2020-01-31T11:49:00Z"/>
          <w:rPrChange w:id="375" w:author="Max Lindmark" w:date="2020-01-31T11:50:00Z">
            <w:rPr>
              <w:del w:id="376" w:author="Max Lindmark" w:date="2020-01-31T11:49:00Z"/>
              <w:rFonts w:cstheme="minorHAnsi"/>
            </w:rPr>
          </w:rPrChange>
        </w:rPr>
        <w:pPrChange w:id="377" w:author="Max Lindmark" w:date="2020-01-31T11:49:00Z">
          <w:pPr>
            <w:contextualSpacing/>
            <w:jc w:val="both"/>
          </w:pPr>
        </w:pPrChange>
      </w:pPr>
    </w:p>
    <w:p w14:paraId="43FEF63F" w14:textId="5023BF3B" w:rsidR="00DC0B2C" w:rsidRPr="000F3C49" w:rsidDel="000F3C49" w:rsidRDefault="00DC0B2C" w:rsidP="000F3C49">
      <w:pPr>
        <w:pStyle w:val="Heading1"/>
        <w:rPr>
          <w:del w:id="378" w:author="Max Lindmark" w:date="2020-01-31T11:49:00Z"/>
          <w:rPrChange w:id="379" w:author="Max Lindmark" w:date="2020-01-31T11:50:00Z">
            <w:rPr>
              <w:del w:id="380" w:author="Max Lindmark" w:date="2020-01-31T11:49:00Z"/>
              <w:rFonts w:cstheme="minorHAnsi"/>
            </w:rPr>
          </w:rPrChange>
        </w:rPr>
        <w:pPrChange w:id="381" w:author="Max Lindmark" w:date="2020-01-31T11:49:00Z">
          <w:pPr>
            <w:contextualSpacing/>
            <w:jc w:val="both"/>
          </w:pPr>
        </w:pPrChange>
      </w:pPr>
    </w:p>
    <w:p w14:paraId="769DC99E" w14:textId="066C26EF" w:rsidR="00DC0B2C" w:rsidRPr="000F3C49" w:rsidDel="000F3C49" w:rsidRDefault="00DC0B2C" w:rsidP="000F3C49">
      <w:pPr>
        <w:pStyle w:val="Heading1"/>
        <w:rPr>
          <w:del w:id="382" w:author="Max Lindmark" w:date="2020-01-31T11:49:00Z"/>
          <w:rPrChange w:id="383" w:author="Max Lindmark" w:date="2020-01-31T11:50:00Z">
            <w:rPr>
              <w:del w:id="384" w:author="Max Lindmark" w:date="2020-01-31T11:49:00Z"/>
              <w:rFonts w:cstheme="minorHAnsi"/>
            </w:rPr>
          </w:rPrChange>
        </w:rPr>
        <w:pPrChange w:id="385" w:author="Max Lindmark" w:date="2020-01-31T11:49:00Z">
          <w:pPr>
            <w:contextualSpacing/>
            <w:jc w:val="both"/>
          </w:pPr>
        </w:pPrChange>
      </w:pPr>
    </w:p>
    <w:p w14:paraId="287E64B5" w14:textId="7E1E52E5" w:rsidR="00DC0B2C" w:rsidRPr="000F3C49" w:rsidDel="000F3C49" w:rsidRDefault="00DC0B2C" w:rsidP="000F3C49">
      <w:pPr>
        <w:pStyle w:val="Heading1"/>
        <w:rPr>
          <w:del w:id="386" w:author="Max Lindmark" w:date="2020-01-31T11:49:00Z"/>
          <w:rPrChange w:id="387" w:author="Max Lindmark" w:date="2020-01-31T11:50:00Z">
            <w:rPr>
              <w:del w:id="388" w:author="Max Lindmark" w:date="2020-01-31T11:49:00Z"/>
              <w:rFonts w:cstheme="minorHAnsi"/>
            </w:rPr>
          </w:rPrChange>
        </w:rPr>
        <w:pPrChange w:id="389" w:author="Max Lindmark" w:date="2020-01-31T11:49:00Z">
          <w:pPr>
            <w:contextualSpacing/>
            <w:jc w:val="both"/>
          </w:pPr>
        </w:pPrChange>
      </w:pPr>
    </w:p>
    <w:p w14:paraId="695A5CFA" w14:textId="68A326CA" w:rsidR="002509CC" w:rsidRPr="000F3C49" w:rsidRDefault="002509CC" w:rsidP="000F3C49">
      <w:pPr>
        <w:pStyle w:val="Heading1"/>
        <w:rPr>
          <w:rPrChange w:id="390" w:author="Max Lindmark" w:date="2020-01-31T11:50:00Z">
            <w:rPr>
              <w:lang w:val="en-GB"/>
            </w:rPr>
          </w:rPrChange>
        </w:rPr>
        <w:pPrChange w:id="391" w:author="Max Lindmark" w:date="2020-01-31T11:49:00Z">
          <w:pPr>
            <w:pStyle w:val="Heading1"/>
          </w:pPr>
        </w:pPrChange>
      </w:pPr>
      <w:bookmarkStart w:id="392" w:name="_Toc29915138"/>
      <w:commentRangeStart w:id="393"/>
      <w:r w:rsidRPr="000F3C49">
        <w:rPr>
          <w:rPrChange w:id="394" w:author="Max Lindmark" w:date="2020-01-31T11:50:00Z">
            <w:rPr>
              <w:lang w:val="en-GB"/>
            </w:rPr>
          </w:rPrChange>
        </w:rPr>
        <w:t>Literature search</w:t>
      </w:r>
      <w:bookmarkEnd w:id="392"/>
      <w:commentRangeEnd w:id="393"/>
      <w:r w:rsidR="00F338AF" w:rsidRPr="000F3C49">
        <w:rPr>
          <w:rStyle w:val="CommentReference"/>
          <w:rFonts w:asciiTheme="minorHAnsi" w:eastAsiaTheme="minorHAnsi" w:hAnsiTheme="minorHAnsi" w:cstheme="minorBidi"/>
          <w:b w:val="0"/>
          <w:color w:val="auto"/>
          <w:sz w:val="24"/>
          <w:szCs w:val="24"/>
          <w:rPrChange w:id="395" w:author="Max Lindmark" w:date="2020-01-31T11:50:00Z">
            <w:rPr>
              <w:rStyle w:val="CommentReference"/>
              <w:rFonts w:asciiTheme="minorHAnsi" w:eastAsiaTheme="minorHAnsi" w:hAnsiTheme="minorHAnsi" w:cstheme="minorBidi"/>
              <w:b w:val="0"/>
              <w:color w:val="auto"/>
            </w:rPr>
          </w:rPrChange>
        </w:rPr>
        <w:commentReference w:id="393"/>
      </w:r>
    </w:p>
    <w:p w14:paraId="2616FBF7" w14:textId="6C5F249C" w:rsidR="00D03B1E" w:rsidRPr="000F3C49" w:rsidRDefault="000E67FF" w:rsidP="000F3C49">
      <w:pPr>
        <w:spacing w:line="480" w:lineRule="auto"/>
        <w:contextualSpacing/>
        <w:jc w:val="both"/>
        <w:rPr>
          <w:ins w:id="396" w:author="Max Lindmark" w:date="2020-01-31T11:49:00Z"/>
          <w:rFonts w:cstheme="minorHAnsi"/>
          <w:sz w:val="22"/>
          <w:szCs w:val="22"/>
          <w:lang w:val="en-GB"/>
          <w:rPrChange w:id="397" w:author="Max Lindmark" w:date="2020-01-31T11:50:00Z">
            <w:rPr>
              <w:ins w:id="398" w:author="Max Lindmark" w:date="2020-01-31T11:49:00Z"/>
              <w:rFonts w:cstheme="minorHAnsi"/>
              <w:lang w:val="en-GB"/>
            </w:rPr>
          </w:rPrChange>
        </w:rPr>
      </w:pPr>
      <w:r w:rsidRPr="000F3C49">
        <w:rPr>
          <w:rFonts w:cstheme="minorHAnsi"/>
          <w:sz w:val="22"/>
          <w:szCs w:val="22"/>
          <w:lang w:val="en-GB"/>
          <w:rPrChange w:id="399" w:author="Max Lindmark" w:date="2020-01-31T11:50:00Z">
            <w:rPr>
              <w:rFonts w:cstheme="minorHAnsi"/>
              <w:lang w:val="en-GB"/>
            </w:rPr>
          </w:rPrChange>
        </w:rPr>
        <w:t xml:space="preserve">Prior to starting the actual literature review, we conducted several test-searches </w:t>
      </w:r>
      <w:del w:id="400" w:author="Anna Gårdmark" w:date="2020-01-21T15:12:00Z">
        <w:r w:rsidR="00074793" w:rsidRPr="000F3C49" w:rsidDel="00855696">
          <w:rPr>
            <w:rFonts w:cstheme="minorHAnsi"/>
            <w:sz w:val="22"/>
            <w:szCs w:val="22"/>
            <w:lang w:val="en-GB"/>
            <w:rPrChange w:id="401" w:author="Max Lindmark" w:date="2020-01-31T11:50:00Z">
              <w:rPr>
                <w:rFonts w:cstheme="minorHAnsi"/>
                <w:lang w:val="en-GB"/>
              </w:rPr>
            </w:rPrChange>
          </w:rPr>
          <w:delText xml:space="preserve">on </w:delText>
        </w:r>
      </w:del>
      <w:r w:rsidRPr="000F3C49">
        <w:rPr>
          <w:rFonts w:cstheme="minorHAnsi"/>
          <w:sz w:val="22"/>
          <w:szCs w:val="22"/>
          <w:lang w:val="en-GB"/>
          <w:rPrChange w:id="402" w:author="Max Lindmark" w:date="2020-01-31T11:50:00Z">
            <w:rPr>
              <w:rFonts w:cstheme="minorHAnsi"/>
              <w:lang w:val="en-GB"/>
            </w:rPr>
          </w:rPrChange>
        </w:rPr>
        <w:t>with alternative search-strings on Web of Science Core Collection</w:t>
      </w:r>
      <w:r w:rsidR="00580806" w:rsidRPr="000F3C49">
        <w:rPr>
          <w:rFonts w:cstheme="minorHAnsi"/>
          <w:sz w:val="22"/>
          <w:szCs w:val="22"/>
          <w:lang w:val="en-GB"/>
          <w:rPrChange w:id="403" w:author="Max Lindmark" w:date="2020-01-31T11:50:00Z">
            <w:rPr>
              <w:rFonts w:cstheme="minorHAnsi"/>
              <w:lang w:val="en-GB"/>
            </w:rPr>
          </w:rPrChange>
        </w:rPr>
        <w:t>, basic search</w:t>
      </w:r>
      <w:r w:rsidRPr="000F3C49">
        <w:rPr>
          <w:rFonts w:cstheme="minorHAnsi"/>
          <w:sz w:val="22"/>
          <w:szCs w:val="22"/>
          <w:lang w:val="en-GB"/>
          <w:rPrChange w:id="404" w:author="Max Lindmark" w:date="2020-01-31T11:50:00Z">
            <w:rPr>
              <w:rFonts w:cstheme="minorHAnsi"/>
              <w:lang w:val="en-GB"/>
            </w:rPr>
          </w:rPrChange>
        </w:rPr>
        <w:t>. This was done in order to find a manageable number of papers to review and to have a reasonable ratio article titles that passed the first screening, given our pre-defined criteria for when to choose a study</w:t>
      </w:r>
      <w:commentRangeStart w:id="405"/>
      <w:r w:rsidRPr="000F3C49">
        <w:rPr>
          <w:rFonts w:cstheme="minorHAnsi"/>
          <w:sz w:val="22"/>
          <w:szCs w:val="22"/>
          <w:lang w:val="en-GB"/>
          <w:rPrChange w:id="406" w:author="Max Lindmark" w:date="2020-01-31T11:50:00Z">
            <w:rPr>
              <w:rFonts w:cstheme="minorHAnsi"/>
              <w:lang w:val="en-GB"/>
            </w:rPr>
          </w:rPrChange>
        </w:rPr>
        <w:t>.</w:t>
      </w:r>
      <w:commentRangeEnd w:id="405"/>
      <w:r w:rsidR="00855696" w:rsidRPr="000F3C49">
        <w:rPr>
          <w:rStyle w:val="CommentReference"/>
          <w:sz w:val="22"/>
          <w:szCs w:val="22"/>
          <w:rPrChange w:id="407" w:author="Max Lindmark" w:date="2020-01-31T11:50:00Z">
            <w:rPr>
              <w:rStyle w:val="CommentReference"/>
            </w:rPr>
          </w:rPrChange>
        </w:rPr>
        <w:commentReference w:id="405"/>
      </w:r>
      <w:r w:rsidRPr="000F3C49">
        <w:rPr>
          <w:rFonts w:cstheme="minorHAnsi"/>
          <w:sz w:val="22"/>
          <w:szCs w:val="22"/>
          <w:lang w:val="en-GB"/>
          <w:rPrChange w:id="408" w:author="Max Lindmark" w:date="2020-01-31T11:50:00Z">
            <w:rPr>
              <w:rFonts w:cstheme="minorHAnsi"/>
              <w:lang w:val="en-GB"/>
            </w:rPr>
          </w:rPrChange>
        </w:rPr>
        <w:t xml:space="preserve"> </w:t>
      </w:r>
      <w:r w:rsidR="00D03B1E" w:rsidRPr="000F3C49">
        <w:rPr>
          <w:rFonts w:cstheme="minorHAnsi"/>
          <w:sz w:val="22"/>
          <w:szCs w:val="22"/>
          <w:lang w:val="en-GB"/>
          <w:rPrChange w:id="409" w:author="Max Lindmark" w:date="2020-01-31T11:50:00Z">
            <w:rPr>
              <w:rFonts w:cstheme="minorHAnsi"/>
              <w:lang w:val="en-GB"/>
            </w:rPr>
          </w:rPrChange>
        </w:rPr>
        <w:t>As</w:t>
      </w:r>
      <w:r w:rsidR="000E5BE8" w:rsidRPr="000F3C49">
        <w:rPr>
          <w:rFonts w:cstheme="minorHAnsi"/>
          <w:sz w:val="22"/>
          <w:szCs w:val="22"/>
          <w:lang w:val="en-GB"/>
          <w:rPrChange w:id="410" w:author="Max Lindmark" w:date="2020-01-31T11:50:00Z">
            <w:rPr>
              <w:rFonts w:cstheme="minorHAnsi"/>
              <w:lang w:val="en-GB"/>
            </w:rPr>
          </w:rPrChange>
        </w:rPr>
        <w:t xml:space="preserve"> we suspected </w:t>
      </w:r>
      <w:r w:rsidR="009015C9" w:rsidRPr="000F3C49">
        <w:rPr>
          <w:rFonts w:cstheme="minorHAnsi"/>
          <w:sz w:val="22"/>
          <w:szCs w:val="22"/>
          <w:lang w:val="en-GB"/>
          <w:rPrChange w:id="411" w:author="Max Lindmark" w:date="2020-01-31T11:50:00Z">
            <w:rPr>
              <w:rFonts w:cstheme="minorHAnsi"/>
              <w:lang w:val="en-GB"/>
            </w:rPr>
          </w:rPrChange>
        </w:rPr>
        <w:t>that relatively few studies</w:t>
      </w:r>
      <w:ins w:id="412" w:author="Anna Gårdmark" w:date="2020-01-21T15:13:00Z">
        <w:r w:rsidR="00855696" w:rsidRPr="000F3C49">
          <w:rPr>
            <w:rFonts w:cstheme="minorHAnsi"/>
            <w:sz w:val="22"/>
            <w:szCs w:val="22"/>
            <w:lang w:val="en-GB"/>
            <w:rPrChange w:id="413" w:author="Max Lindmark" w:date="2020-01-31T11:50:00Z">
              <w:rPr>
                <w:rFonts w:cstheme="minorHAnsi"/>
                <w:lang w:val="en-GB"/>
              </w:rPr>
            </w:rPrChange>
          </w:rPr>
          <w:t xml:space="preserve"> would have</w:t>
        </w:r>
      </w:ins>
      <w:r w:rsidR="009015C9" w:rsidRPr="000F3C49">
        <w:rPr>
          <w:rFonts w:cstheme="minorHAnsi"/>
          <w:sz w:val="22"/>
          <w:szCs w:val="22"/>
          <w:lang w:val="en-GB"/>
          <w:rPrChange w:id="414" w:author="Max Lindmark" w:date="2020-01-31T11:50:00Z">
            <w:rPr>
              <w:rFonts w:cstheme="minorHAnsi"/>
              <w:lang w:val="en-GB"/>
            </w:rPr>
          </w:rPrChange>
        </w:rPr>
        <w:t xml:space="preserve"> </w:t>
      </w:r>
      <w:r w:rsidR="003D2D67" w:rsidRPr="000F3C49">
        <w:rPr>
          <w:rFonts w:cstheme="minorHAnsi"/>
          <w:sz w:val="22"/>
          <w:szCs w:val="22"/>
          <w:lang w:val="en-GB"/>
          <w:rPrChange w:id="415" w:author="Max Lindmark" w:date="2020-01-31T11:50:00Z">
            <w:rPr>
              <w:rFonts w:cstheme="minorHAnsi"/>
              <w:lang w:val="en-GB"/>
            </w:rPr>
          </w:rPrChange>
        </w:rPr>
        <w:t>considered both size- and temperature treatments,</w:t>
      </w:r>
      <w:r w:rsidR="00D03B1E" w:rsidRPr="000F3C49">
        <w:rPr>
          <w:rFonts w:cstheme="minorHAnsi"/>
          <w:sz w:val="22"/>
          <w:szCs w:val="22"/>
          <w:lang w:val="en-GB"/>
          <w:rPrChange w:id="416" w:author="Max Lindmark" w:date="2020-01-31T11:50:00Z">
            <w:rPr>
              <w:rFonts w:cstheme="minorHAnsi"/>
              <w:lang w:val="en-GB"/>
            </w:rPr>
          </w:rPrChange>
        </w:rPr>
        <w:t xml:space="preserve"> our goal was to get an as extensive as possible </w:t>
      </w:r>
      <w:r w:rsidR="008D43BC" w:rsidRPr="000F3C49">
        <w:rPr>
          <w:rFonts w:cstheme="minorHAnsi"/>
          <w:sz w:val="22"/>
          <w:szCs w:val="22"/>
          <w:lang w:val="en-GB"/>
          <w:rPrChange w:id="417" w:author="Max Lindmark" w:date="2020-01-31T11:50:00Z">
            <w:rPr>
              <w:rFonts w:cstheme="minorHAnsi"/>
              <w:lang w:val="en-GB"/>
            </w:rPr>
          </w:rPrChange>
        </w:rPr>
        <w:t>list of studies</w:t>
      </w:r>
      <w:del w:id="418" w:author="Anna Gårdmark" w:date="2020-01-21T15:13:00Z">
        <w:r w:rsidR="008D43BC" w:rsidRPr="000F3C49" w:rsidDel="00855696">
          <w:rPr>
            <w:rFonts w:cstheme="minorHAnsi"/>
            <w:sz w:val="22"/>
            <w:szCs w:val="22"/>
            <w:lang w:val="en-GB"/>
            <w:rPrChange w:id="419" w:author="Max Lindmark" w:date="2020-01-31T11:50:00Z">
              <w:rPr>
                <w:rFonts w:cstheme="minorHAnsi"/>
                <w:lang w:val="en-GB"/>
              </w:rPr>
            </w:rPrChange>
          </w:rPr>
          <w:delText xml:space="preserve"> as possible</w:delText>
        </w:r>
      </w:del>
      <w:r w:rsidR="008D43BC" w:rsidRPr="000F3C49">
        <w:rPr>
          <w:rFonts w:cstheme="minorHAnsi"/>
          <w:sz w:val="22"/>
          <w:szCs w:val="22"/>
          <w:lang w:val="en-GB"/>
          <w:rPrChange w:id="420" w:author="Max Lindmark" w:date="2020-01-31T11:50:00Z">
            <w:rPr>
              <w:rFonts w:cstheme="minorHAnsi"/>
              <w:lang w:val="en-GB"/>
            </w:rPr>
          </w:rPrChange>
        </w:rPr>
        <w:t>. Therefore</w:t>
      </w:r>
      <w:r w:rsidR="00D03B1E" w:rsidRPr="000F3C49">
        <w:rPr>
          <w:rFonts w:cstheme="minorHAnsi"/>
          <w:sz w:val="22"/>
          <w:szCs w:val="22"/>
          <w:lang w:val="en-GB"/>
          <w:rPrChange w:id="421" w:author="Max Lindmark" w:date="2020-01-31T11:50:00Z">
            <w:rPr>
              <w:rFonts w:cstheme="minorHAnsi"/>
              <w:lang w:val="en-GB"/>
            </w:rPr>
          </w:rPrChange>
        </w:rPr>
        <w:t>, we also evaluated papers cited by papers in the literature list</w:t>
      </w:r>
      <w:r w:rsidR="004E3188" w:rsidRPr="000F3C49">
        <w:rPr>
          <w:rFonts w:cstheme="minorHAnsi"/>
          <w:sz w:val="22"/>
          <w:szCs w:val="22"/>
          <w:lang w:val="en-GB"/>
          <w:rPrChange w:id="422" w:author="Max Lindmark" w:date="2020-01-31T11:50:00Z">
            <w:rPr>
              <w:rFonts w:cstheme="minorHAnsi"/>
              <w:lang w:val="en-GB"/>
            </w:rPr>
          </w:rPrChange>
        </w:rPr>
        <w:t>, and from published review-type papers</w:t>
      </w:r>
      <w:r w:rsidR="00A228E0" w:rsidRPr="000F3C49">
        <w:rPr>
          <w:rFonts w:cstheme="minorHAnsi"/>
          <w:sz w:val="22"/>
          <w:szCs w:val="22"/>
          <w:lang w:val="en-GB"/>
          <w:rPrChange w:id="423" w:author="Max Lindmark" w:date="2020-01-31T11:50:00Z">
            <w:rPr>
              <w:rFonts w:cstheme="minorHAnsi"/>
              <w:lang w:val="en-GB"/>
            </w:rPr>
          </w:rPrChange>
        </w:rPr>
        <w:t xml:space="preserve"> and reviews of applications of bioenergetics models such as the </w:t>
      </w:r>
      <w:r w:rsidR="00216172" w:rsidRPr="000F3C49">
        <w:rPr>
          <w:rFonts w:cstheme="minorHAnsi"/>
          <w:sz w:val="22"/>
          <w:szCs w:val="22"/>
          <w:lang w:val="en-GB"/>
          <w:rPrChange w:id="424" w:author="Max Lindmark" w:date="2020-01-31T11:50:00Z">
            <w:rPr>
              <w:rFonts w:cstheme="minorHAnsi"/>
              <w:lang w:val="en-GB"/>
            </w:rPr>
          </w:rPrChange>
        </w:rPr>
        <w:t>Wisconsin</w:t>
      </w:r>
      <w:r w:rsidR="004E3188" w:rsidRPr="000F3C49">
        <w:rPr>
          <w:rFonts w:cstheme="minorHAnsi"/>
          <w:sz w:val="22"/>
          <w:szCs w:val="22"/>
          <w:lang w:val="en-GB"/>
          <w:rPrChange w:id="425" w:author="Max Lindmark" w:date="2020-01-31T11:50:00Z">
            <w:rPr>
              <w:rFonts w:cstheme="minorHAnsi"/>
              <w:lang w:val="en-GB"/>
            </w:rPr>
          </w:rPrChange>
        </w:rPr>
        <w:t xml:space="preserve"> model</w:t>
      </w:r>
      <w:r w:rsidR="00D860BD" w:rsidRPr="000F3C49">
        <w:rPr>
          <w:rFonts w:cstheme="minorHAnsi"/>
          <w:sz w:val="22"/>
          <w:szCs w:val="22"/>
          <w:lang w:val="en-GB"/>
          <w:rPrChange w:id="426" w:author="Max Lindmark" w:date="2020-01-31T11:50:00Z">
            <w:rPr>
              <w:rFonts w:cstheme="minorHAnsi"/>
              <w:lang w:val="en-GB"/>
            </w:rPr>
          </w:rPrChange>
        </w:rPr>
        <w:t xml:space="preserve"> </w:t>
      </w:r>
      <w:r w:rsidR="00765102" w:rsidRPr="000F3C49">
        <w:rPr>
          <w:rFonts w:cstheme="minorHAnsi"/>
          <w:sz w:val="22"/>
          <w:szCs w:val="22"/>
          <w:rPrChange w:id="427" w:author="Max Lindmark" w:date="2020-01-31T11:50:00Z">
            <w:rPr>
              <w:rFonts w:cstheme="minorHAnsi"/>
            </w:rPr>
          </w:rPrChange>
        </w:rPr>
        <w:fldChar w:fldCharType="begin"/>
      </w:r>
      <w:r w:rsidR="00765102" w:rsidRPr="000F3C49">
        <w:rPr>
          <w:rFonts w:cstheme="minorHAnsi"/>
          <w:sz w:val="22"/>
          <w:szCs w:val="22"/>
          <w:lang w:val="en-GB"/>
          <w:rPrChange w:id="428" w:author="Max Lindmark" w:date="2020-01-31T11:50:00Z">
            <w:rPr>
              <w:rFonts w:cstheme="minorHAnsi"/>
              <w:lang w:val="en-GB"/>
            </w:rPr>
          </w:rPrChange>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0F3C49">
        <w:rPr>
          <w:rFonts w:cstheme="minorHAnsi"/>
          <w:sz w:val="22"/>
          <w:szCs w:val="22"/>
          <w:rPrChange w:id="429" w:author="Max Lindmark" w:date="2020-01-31T11:50:00Z">
            <w:rPr>
              <w:rFonts w:cstheme="minorHAnsi"/>
            </w:rPr>
          </w:rPrChange>
        </w:rPr>
        <w:fldChar w:fldCharType="separate"/>
      </w:r>
      <w:r w:rsidR="00765102" w:rsidRPr="000F3C49">
        <w:rPr>
          <w:rFonts w:ascii="Times New Roman" w:cs="Times New Roman"/>
          <w:sz w:val="22"/>
          <w:szCs w:val="22"/>
          <w:lang w:val="en-GB"/>
          <w:rPrChange w:id="430" w:author="Max Lindmark" w:date="2020-01-31T11:50:00Z">
            <w:rPr>
              <w:rFonts w:ascii="Times New Roman" w:cs="Times New Roman"/>
              <w:lang w:val="en-GB"/>
            </w:rPr>
          </w:rPrChange>
        </w:rPr>
        <w:t xml:space="preserve">(Deslauriers </w:t>
      </w:r>
      <w:r w:rsidR="00765102" w:rsidRPr="000F3C49">
        <w:rPr>
          <w:rFonts w:ascii="Times New Roman" w:cs="Times New Roman"/>
          <w:i/>
          <w:iCs/>
          <w:sz w:val="22"/>
          <w:szCs w:val="22"/>
          <w:lang w:val="en-GB"/>
          <w:rPrChange w:id="431" w:author="Max Lindmark" w:date="2020-01-31T11:50:00Z">
            <w:rPr>
              <w:rFonts w:ascii="Times New Roman" w:cs="Times New Roman"/>
              <w:i/>
              <w:iCs/>
              <w:lang w:val="en-GB"/>
            </w:rPr>
          </w:rPrChange>
        </w:rPr>
        <w:t>et al.</w:t>
      </w:r>
      <w:r w:rsidR="00765102" w:rsidRPr="000F3C49">
        <w:rPr>
          <w:rFonts w:ascii="Times New Roman" w:cs="Times New Roman"/>
          <w:sz w:val="22"/>
          <w:szCs w:val="22"/>
          <w:lang w:val="en-GB"/>
          <w:rPrChange w:id="432" w:author="Max Lindmark" w:date="2020-01-31T11:50:00Z">
            <w:rPr>
              <w:rFonts w:ascii="Times New Roman" w:cs="Times New Roman"/>
              <w:lang w:val="en-GB"/>
            </w:rPr>
          </w:rPrChange>
        </w:rPr>
        <w:t xml:space="preserve"> 2017)</w:t>
      </w:r>
      <w:r w:rsidR="00765102" w:rsidRPr="000F3C49">
        <w:rPr>
          <w:rFonts w:cstheme="minorHAnsi"/>
          <w:sz w:val="22"/>
          <w:szCs w:val="22"/>
          <w:rPrChange w:id="433" w:author="Max Lindmark" w:date="2020-01-31T11:50:00Z">
            <w:rPr>
              <w:rFonts w:cstheme="minorHAnsi"/>
            </w:rPr>
          </w:rPrChange>
        </w:rPr>
        <w:fldChar w:fldCharType="end"/>
      </w:r>
      <w:r w:rsidR="00216172" w:rsidRPr="000F3C49">
        <w:rPr>
          <w:rFonts w:cstheme="minorHAnsi"/>
          <w:sz w:val="22"/>
          <w:szCs w:val="22"/>
          <w:lang w:val="en-GB"/>
          <w:rPrChange w:id="434" w:author="Max Lindmark" w:date="2020-01-31T11:50:00Z">
            <w:rPr>
              <w:rFonts w:cstheme="minorHAnsi"/>
              <w:lang w:val="en-GB"/>
            </w:rPr>
          </w:rPrChange>
        </w:rPr>
        <w:t xml:space="preserve">. </w:t>
      </w:r>
    </w:p>
    <w:p w14:paraId="190C539C" w14:textId="77777777" w:rsidR="000F3C49" w:rsidRPr="000F3C49" w:rsidRDefault="000F3C49" w:rsidP="000F3C49">
      <w:pPr>
        <w:spacing w:line="480" w:lineRule="auto"/>
        <w:contextualSpacing/>
        <w:jc w:val="both"/>
        <w:rPr>
          <w:rFonts w:cstheme="minorHAnsi"/>
          <w:color w:val="FF0000"/>
          <w:sz w:val="22"/>
          <w:szCs w:val="22"/>
          <w:lang w:val="en-GB"/>
          <w:rPrChange w:id="435" w:author="Max Lindmark" w:date="2020-01-31T11:50:00Z">
            <w:rPr>
              <w:rFonts w:cstheme="minorHAnsi"/>
              <w:color w:val="FF0000"/>
              <w:lang w:val="en-GB"/>
            </w:rPr>
          </w:rPrChange>
        </w:rPr>
        <w:pPrChange w:id="436" w:author="Max Lindmark" w:date="2020-01-31T11:49:00Z">
          <w:pPr>
            <w:contextualSpacing/>
            <w:jc w:val="both"/>
          </w:pPr>
        </w:pPrChange>
      </w:pPr>
    </w:p>
    <w:p w14:paraId="3C80451C" w14:textId="43EF3C9D" w:rsidR="007E1B01" w:rsidRPr="000F3C49" w:rsidRDefault="007E1B01" w:rsidP="000F3C49">
      <w:pPr>
        <w:pStyle w:val="Heading2"/>
        <w:contextualSpacing/>
        <w:jc w:val="both"/>
        <w:rPr>
          <w:rFonts w:asciiTheme="minorHAnsi" w:hAnsiTheme="minorHAnsi" w:cstheme="minorHAnsi"/>
          <w:i/>
          <w:iCs/>
          <w:sz w:val="22"/>
          <w:szCs w:val="22"/>
          <w:lang w:val="en-GB"/>
          <w:rPrChange w:id="437" w:author="Max Lindmark" w:date="2020-01-31T11:50:00Z">
            <w:rPr>
              <w:rFonts w:asciiTheme="minorHAnsi" w:hAnsiTheme="minorHAnsi" w:cstheme="minorHAnsi"/>
              <w:i/>
              <w:iCs/>
              <w:szCs w:val="22"/>
              <w:lang w:val="en-GB"/>
            </w:rPr>
          </w:rPrChange>
        </w:rPr>
        <w:pPrChange w:id="438" w:author="Max Lindmark" w:date="2020-01-31T11:49:00Z">
          <w:pPr>
            <w:pStyle w:val="Heading2"/>
            <w:contextualSpacing/>
            <w:jc w:val="both"/>
          </w:pPr>
        </w:pPrChange>
      </w:pPr>
      <w:bookmarkStart w:id="439" w:name="_Toc29915139"/>
      <w:r w:rsidRPr="000F3C49">
        <w:rPr>
          <w:rFonts w:asciiTheme="minorHAnsi" w:hAnsiTheme="minorHAnsi" w:cstheme="minorHAnsi"/>
          <w:i/>
          <w:iCs/>
          <w:sz w:val="22"/>
          <w:szCs w:val="22"/>
          <w:lang w:val="en-GB"/>
          <w:rPrChange w:id="440" w:author="Max Lindmark" w:date="2020-01-31T11:50:00Z">
            <w:rPr>
              <w:rFonts w:asciiTheme="minorHAnsi" w:hAnsiTheme="minorHAnsi" w:cstheme="minorHAnsi"/>
              <w:i/>
              <w:iCs/>
              <w:szCs w:val="22"/>
              <w:lang w:val="en-GB"/>
            </w:rPr>
          </w:rPrChange>
        </w:rPr>
        <w:t>Growth rates &amp; o</w:t>
      </w:r>
      <w:commentRangeStart w:id="441"/>
      <w:r w:rsidRPr="000F3C49">
        <w:rPr>
          <w:rFonts w:asciiTheme="minorHAnsi" w:hAnsiTheme="minorHAnsi" w:cstheme="minorHAnsi"/>
          <w:i/>
          <w:iCs/>
          <w:sz w:val="22"/>
          <w:szCs w:val="22"/>
          <w:lang w:val="en-GB"/>
          <w:rPrChange w:id="442" w:author="Max Lindmark" w:date="2020-01-31T11:50:00Z">
            <w:rPr>
              <w:rFonts w:asciiTheme="minorHAnsi" w:hAnsiTheme="minorHAnsi" w:cstheme="minorHAnsi"/>
              <w:i/>
              <w:iCs/>
              <w:szCs w:val="22"/>
              <w:lang w:val="en-GB"/>
            </w:rPr>
          </w:rPrChange>
        </w:rPr>
        <w:t xml:space="preserve">ptimum temperature for growth over </w:t>
      </w:r>
      <w:del w:id="443" w:author="Anna Gårdmark" w:date="2020-01-21T15:12:00Z">
        <w:r w:rsidRPr="000F3C49" w:rsidDel="00855696">
          <w:rPr>
            <w:rFonts w:asciiTheme="minorHAnsi" w:hAnsiTheme="minorHAnsi" w:cstheme="minorHAnsi"/>
            <w:i/>
            <w:iCs/>
            <w:sz w:val="22"/>
            <w:szCs w:val="22"/>
            <w:lang w:val="en-GB"/>
            <w:rPrChange w:id="444" w:author="Max Lindmark" w:date="2020-01-31T11:50:00Z">
              <w:rPr>
                <w:rFonts w:asciiTheme="minorHAnsi" w:hAnsiTheme="minorHAnsi" w:cstheme="minorHAnsi"/>
                <w:i/>
                <w:iCs/>
                <w:szCs w:val="22"/>
                <w:lang w:val="en-GB"/>
              </w:rPr>
            </w:rPrChange>
          </w:rPr>
          <w:delText>size</w:delText>
        </w:r>
        <w:commentRangeEnd w:id="441"/>
        <w:r w:rsidRPr="000F3C49" w:rsidDel="00855696">
          <w:rPr>
            <w:rStyle w:val="CommentReference"/>
            <w:rFonts w:asciiTheme="minorHAnsi" w:eastAsiaTheme="minorHAnsi" w:hAnsiTheme="minorHAnsi" w:cstheme="minorBidi"/>
            <w:color w:val="auto"/>
            <w:sz w:val="22"/>
            <w:szCs w:val="22"/>
            <w:rPrChange w:id="445" w:author="Max Lindmark" w:date="2020-01-31T11:50:00Z">
              <w:rPr>
                <w:rStyle w:val="CommentReference"/>
                <w:rFonts w:asciiTheme="minorHAnsi" w:eastAsiaTheme="minorHAnsi" w:hAnsiTheme="minorHAnsi" w:cstheme="minorBidi"/>
                <w:color w:val="auto"/>
                <w:sz w:val="22"/>
                <w:szCs w:val="22"/>
              </w:rPr>
            </w:rPrChange>
          </w:rPr>
          <w:commentReference w:id="441"/>
        </w:r>
      </w:del>
      <w:bookmarkEnd w:id="439"/>
      <w:ins w:id="446" w:author="Anna Gårdmark" w:date="2020-01-21T15:12:00Z">
        <w:r w:rsidR="00855696" w:rsidRPr="000F3C49">
          <w:rPr>
            <w:rFonts w:asciiTheme="minorHAnsi" w:hAnsiTheme="minorHAnsi" w:cstheme="minorHAnsi"/>
            <w:i/>
            <w:iCs/>
            <w:sz w:val="22"/>
            <w:szCs w:val="22"/>
            <w:lang w:val="en-GB"/>
            <w:rPrChange w:id="447" w:author="Max Lindmark" w:date="2020-01-31T11:50:00Z">
              <w:rPr>
                <w:rFonts w:asciiTheme="minorHAnsi" w:hAnsiTheme="minorHAnsi" w:cstheme="minorHAnsi"/>
                <w:i/>
                <w:iCs/>
                <w:szCs w:val="22"/>
                <w:lang w:val="en-GB"/>
              </w:rPr>
            </w:rPrChange>
          </w:rPr>
          <w:t>body mass</w:t>
        </w:r>
      </w:ins>
    </w:p>
    <w:p w14:paraId="1FE8099B" w14:textId="77777777" w:rsidR="007E1B01" w:rsidRPr="000F3C49" w:rsidRDefault="007E1B01" w:rsidP="000F3C49">
      <w:pPr>
        <w:spacing w:line="480" w:lineRule="auto"/>
        <w:contextualSpacing/>
        <w:jc w:val="both"/>
        <w:rPr>
          <w:rFonts w:cstheme="minorHAnsi"/>
          <w:sz w:val="22"/>
          <w:szCs w:val="22"/>
          <w:lang w:val="en-GB"/>
          <w:rPrChange w:id="448" w:author="Max Lindmark" w:date="2020-01-31T11:50:00Z">
            <w:rPr>
              <w:rFonts w:cstheme="minorHAnsi"/>
              <w:lang w:val="en-GB"/>
            </w:rPr>
          </w:rPrChange>
        </w:rPr>
        <w:pPrChange w:id="449" w:author="Max Lindmark" w:date="2020-01-31T11:49:00Z">
          <w:pPr>
            <w:contextualSpacing/>
            <w:jc w:val="both"/>
          </w:pPr>
        </w:pPrChange>
      </w:pPr>
      <w:r w:rsidRPr="000F3C49">
        <w:rPr>
          <w:rFonts w:cstheme="minorHAnsi"/>
          <w:sz w:val="22"/>
          <w:szCs w:val="22"/>
          <w:lang w:val="en-GB"/>
          <w:rPrChange w:id="450" w:author="Max Lindmark" w:date="2020-01-31T11:50:00Z">
            <w:rPr>
              <w:rFonts w:cstheme="minorHAnsi"/>
              <w:lang w:val="en-GB"/>
            </w:rPr>
          </w:rPrChange>
        </w:rPr>
        <w:t xml:space="preserve">Growth rates were taken from data found in the literature search for optimum growth temperatures. We choose the following search strings for optimum growth rate experiments: </w:t>
      </w:r>
    </w:p>
    <w:p w14:paraId="23C54F42" w14:textId="1E104F3C" w:rsidR="007E1B01" w:rsidRPr="000F3C49" w:rsidRDefault="00855696" w:rsidP="000F3C49">
      <w:pPr>
        <w:spacing w:line="480" w:lineRule="auto"/>
        <w:contextualSpacing/>
        <w:jc w:val="both"/>
        <w:rPr>
          <w:i/>
          <w:sz w:val="22"/>
          <w:szCs w:val="22"/>
          <w:lang w:val="en-GB"/>
          <w:rPrChange w:id="451" w:author="Max Lindmark" w:date="2020-01-31T11:50:00Z">
            <w:rPr>
              <w:i/>
              <w:lang w:val="en-GB"/>
            </w:rPr>
          </w:rPrChange>
        </w:rPr>
        <w:pPrChange w:id="452" w:author="Max Lindmark" w:date="2020-01-31T11:49:00Z">
          <w:pPr>
            <w:contextualSpacing/>
            <w:jc w:val="both"/>
          </w:pPr>
        </w:pPrChange>
      </w:pPr>
      <w:commentRangeStart w:id="453"/>
      <w:ins w:id="454" w:author="Anna Gårdmark" w:date="2020-01-21T15:17:00Z">
        <w:r w:rsidRPr="000F3C49">
          <w:rPr>
            <w:rFonts w:eastAsiaTheme="minorEastAsia"/>
            <w:i/>
            <w:sz w:val="22"/>
            <w:szCs w:val="22"/>
            <w:rPrChange w:id="455" w:author="Max Lindmark" w:date="2020-01-31T11:50:00Z">
              <w:rPr>
                <w:rFonts w:eastAsiaTheme="minorEastAsia"/>
                <w:i/>
              </w:rPr>
            </w:rPrChange>
          </w:rPr>
          <w:t>TOPIC:</w:t>
        </w:r>
        <w:r w:rsidRPr="000F3C49">
          <w:rPr>
            <w:rFonts w:eastAsiaTheme="minorEastAsia"/>
            <w:sz w:val="22"/>
            <w:szCs w:val="22"/>
            <w:rPrChange w:id="456" w:author="Max Lindmark" w:date="2020-01-31T11:50:00Z">
              <w:rPr>
                <w:rFonts w:eastAsiaTheme="minorEastAsia"/>
              </w:rPr>
            </w:rPrChange>
          </w:rPr>
          <w:t xml:space="preserve"> </w:t>
        </w:r>
        <w:commentRangeEnd w:id="453"/>
        <w:r w:rsidRPr="000F3C49">
          <w:rPr>
            <w:rStyle w:val="CommentReference"/>
            <w:sz w:val="22"/>
            <w:szCs w:val="22"/>
            <w:rPrChange w:id="457" w:author="Max Lindmark" w:date="2020-01-31T11:50:00Z">
              <w:rPr>
                <w:rStyle w:val="CommentReference"/>
              </w:rPr>
            </w:rPrChange>
          </w:rPr>
          <w:commentReference w:id="453"/>
        </w:r>
      </w:ins>
      <w:r w:rsidR="007E1B01" w:rsidRPr="000F3C49">
        <w:rPr>
          <w:i/>
          <w:sz w:val="22"/>
          <w:szCs w:val="22"/>
          <w:lang w:val="en-GB"/>
          <w:rPrChange w:id="458" w:author="Max Lindmark" w:date="2020-01-31T11:50:00Z">
            <w:rPr>
              <w:i/>
              <w:lang w:val="en-GB"/>
            </w:rPr>
          </w:rPrChange>
        </w:rPr>
        <w:t>(growth) AND TOPIC: (mass OR weight OR size) AND TOPIC: (temperature*) AND TOPIC: (optimum)</w:t>
      </w:r>
    </w:p>
    <w:p w14:paraId="637E698C" w14:textId="77777777" w:rsidR="007E1B01" w:rsidRPr="000F3C49" w:rsidRDefault="007E1B01" w:rsidP="000F3C49">
      <w:pPr>
        <w:pStyle w:val="ListParagraph"/>
        <w:spacing w:line="480" w:lineRule="auto"/>
        <w:ind w:left="0"/>
        <w:jc w:val="both"/>
        <w:rPr>
          <w:rFonts w:cstheme="minorHAnsi"/>
          <w:sz w:val="22"/>
          <w:szCs w:val="22"/>
          <w:lang w:val="en-GB"/>
          <w:rPrChange w:id="459" w:author="Max Lindmark" w:date="2020-01-31T11:50:00Z">
            <w:rPr>
              <w:rFonts w:cstheme="minorHAnsi"/>
              <w:lang w:val="en-GB"/>
            </w:rPr>
          </w:rPrChange>
        </w:rPr>
        <w:pPrChange w:id="460" w:author="Max Lindmark" w:date="2020-01-31T11:49:00Z">
          <w:pPr>
            <w:pStyle w:val="ListParagraph"/>
            <w:ind w:left="0"/>
            <w:jc w:val="both"/>
          </w:pPr>
        </w:pPrChange>
      </w:pPr>
      <w:r w:rsidRPr="000F3C49">
        <w:rPr>
          <w:rFonts w:cstheme="minorHAnsi"/>
          <w:sz w:val="22"/>
          <w:szCs w:val="22"/>
          <w:lang w:val="en-GB"/>
          <w:rPrChange w:id="461" w:author="Max Lindmark" w:date="2020-01-31T11:50:00Z">
            <w:rPr>
              <w:rFonts w:cstheme="minorHAnsi"/>
              <w:lang w:val="en-GB"/>
            </w:rPr>
          </w:rPrChange>
        </w:rPr>
        <w:t>This resulted in 3313 articles (search date: 2019.03.22). We then also applied additional filters on subject (Web of Science Categories). These were: ‘</w:t>
      </w:r>
      <w:r w:rsidRPr="000F3C49">
        <w:rPr>
          <w:rFonts w:cstheme="minorHAnsi"/>
          <w:i/>
          <w:sz w:val="22"/>
          <w:szCs w:val="22"/>
          <w:lang w:val="en-GB"/>
          <w:rPrChange w:id="462" w:author="Max Lindmark" w:date="2020-01-31T11:50:00Z">
            <w:rPr>
              <w:rFonts w:cstheme="minorHAnsi"/>
              <w:i/>
              <w:lang w:val="en-GB"/>
            </w:rPr>
          </w:rPrChange>
        </w:rPr>
        <w:t>fisheries’, ‘marine freshwater biology’, ‘ecology’, ‘zoology’, ‘biology’, ‘limnology’, ‘physiology’</w:t>
      </w:r>
      <w:r w:rsidRPr="000F3C49">
        <w:rPr>
          <w:rFonts w:cstheme="minorHAnsi"/>
          <w:sz w:val="22"/>
          <w:szCs w:val="22"/>
          <w:lang w:val="en-GB"/>
          <w:rPrChange w:id="463" w:author="Max Lindmark" w:date="2020-01-31T11:50:00Z">
            <w:rPr>
              <w:rFonts w:cstheme="minorHAnsi"/>
              <w:lang w:val="en-GB"/>
            </w:rPr>
          </w:rPrChange>
        </w:rPr>
        <w:t>. This reduced the number of studies to 566.</w:t>
      </w:r>
    </w:p>
    <w:p w14:paraId="03A40025" w14:textId="0F1DFF0B" w:rsidR="007E1B01" w:rsidRPr="000F3C49" w:rsidRDefault="007E1B01" w:rsidP="000F3C49">
      <w:pPr>
        <w:spacing w:line="480" w:lineRule="auto"/>
        <w:contextualSpacing/>
        <w:jc w:val="both"/>
        <w:rPr>
          <w:iCs/>
          <w:sz w:val="22"/>
          <w:szCs w:val="22"/>
          <w:lang w:val="en-GB"/>
          <w:rPrChange w:id="464" w:author="Max Lindmark" w:date="2020-01-31T11:50:00Z">
            <w:rPr>
              <w:iCs/>
              <w:lang w:val="en-GB"/>
            </w:rPr>
          </w:rPrChange>
        </w:rPr>
        <w:pPrChange w:id="465" w:author="Max Lindmark" w:date="2020-01-31T11:49:00Z">
          <w:pPr>
            <w:contextualSpacing/>
            <w:jc w:val="both"/>
          </w:pPr>
        </w:pPrChange>
      </w:pPr>
      <w:r w:rsidRPr="000F3C49">
        <w:rPr>
          <w:iCs/>
          <w:sz w:val="22"/>
          <w:szCs w:val="22"/>
          <w:lang w:val="en-GB"/>
          <w:rPrChange w:id="466" w:author="Max Lindmark" w:date="2020-01-31T11:50:00Z">
            <w:rPr>
              <w:iCs/>
              <w:lang w:val="en-GB"/>
            </w:rPr>
          </w:rPrChange>
        </w:rPr>
        <w:t>To find papers using</w:t>
      </w:r>
      <w:ins w:id="467" w:author="Anna Gårdmark" w:date="2020-01-21T15:14:00Z">
        <w:r w:rsidR="00855696" w:rsidRPr="000F3C49">
          <w:rPr>
            <w:iCs/>
            <w:sz w:val="22"/>
            <w:szCs w:val="22"/>
            <w:lang w:val="en-GB"/>
            <w:rPrChange w:id="468" w:author="Max Lindmark" w:date="2020-01-31T11:50:00Z">
              <w:rPr>
                <w:iCs/>
                <w:lang w:val="en-GB"/>
              </w:rPr>
            </w:rPrChange>
          </w:rPr>
          <w:t xml:space="preserve"> either growth</w:t>
        </w:r>
      </w:ins>
      <w:r w:rsidRPr="000F3C49">
        <w:rPr>
          <w:iCs/>
          <w:sz w:val="22"/>
          <w:szCs w:val="22"/>
          <w:lang w:val="en-GB"/>
          <w:rPrChange w:id="469" w:author="Max Lindmark" w:date="2020-01-31T11:50:00Z">
            <w:rPr>
              <w:iCs/>
              <w:lang w:val="en-GB"/>
            </w:rPr>
          </w:rPrChange>
        </w:rPr>
        <w:t xml:space="preserve"> optimal or </w:t>
      </w:r>
      <w:ins w:id="470" w:author="Anna Gårdmark" w:date="2020-01-21T15:15:00Z">
        <w:r w:rsidR="00855696" w:rsidRPr="000F3C49">
          <w:rPr>
            <w:iCs/>
            <w:sz w:val="22"/>
            <w:szCs w:val="22"/>
            <w:lang w:val="en-GB"/>
            <w:rPrChange w:id="471" w:author="Max Lindmark" w:date="2020-01-31T11:50:00Z">
              <w:rPr>
                <w:iCs/>
                <w:lang w:val="en-GB"/>
              </w:rPr>
            </w:rPrChange>
          </w:rPr>
          <w:t>-</w:t>
        </w:r>
      </w:ins>
      <w:r w:rsidRPr="000F3C49">
        <w:rPr>
          <w:iCs/>
          <w:sz w:val="22"/>
          <w:szCs w:val="22"/>
          <w:lang w:val="en-GB"/>
          <w:rPrChange w:id="472" w:author="Max Lindmark" w:date="2020-01-31T11:50:00Z">
            <w:rPr>
              <w:iCs/>
              <w:lang w:val="en-GB"/>
            </w:rPr>
          </w:rPrChange>
        </w:rPr>
        <w:t>optima, we also did the following search:</w:t>
      </w:r>
    </w:p>
    <w:p w14:paraId="45A64E94" w14:textId="724FA98C" w:rsidR="007E1B01" w:rsidRPr="000F3C49" w:rsidRDefault="00855696" w:rsidP="000F3C49">
      <w:pPr>
        <w:spacing w:line="480" w:lineRule="auto"/>
        <w:contextualSpacing/>
        <w:jc w:val="both"/>
        <w:rPr>
          <w:i/>
          <w:sz w:val="22"/>
          <w:szCs w:val="22"/>
          <w:lang w:val="en-GB"/>
          <w:rPrChange w:id="473" w:author="Max Lindmark" w:date="2020-01-31T11:50:00Z">
            <w:rPr>
              <w:i/>
              <w:lang w:val="en-GB"/>
            </w:rPr>
          </w:rPrChange>
        </w:rPr>
        <w:pPrChange w:id="474" w:author="Max Lindmark" w:date="2020-01-31T11:49:00Z">
          <w:pPr>
            <w:contextualSpacing/>
            <w:jc w:val="both"/>
          </w:pPr>
        </w:pPrChange>
      </w:pPr>
      <w:commentRangeStart w:id="475"/>
      <w:ins w:id="476" w:author="Anna Gårdmark" w:date="2020-01-21T15:17:00Z">
        <w:r w:rsidRPr="000F3C49">
          <w:rPr>
            <w:rFonts w:eastAsiaTheme="minorEastAsia"/>
            <w:i/>
            <w:sz w:val="22"/>
            <w:szCs w:val="22"/>
            <w:rPrChange w:id="477" w:author="Max Lindmark" w:date="2020-01-31T11:50:00Z">
              <w:rPr>
                <w:rFonts w:eastAsiaTheme="minorEastAsia"/>
                <w:i/>
              </w:rPr>
            </w:rPrChange>
          </w:rPr>
          <w:t>TOPIC:</w:t>
        </w:r>
        <w:r w:rsidRPr="000F3C49">
          <w:rPr>
            <w:rFonts w:eastAsiaTheme="minorEastAsia"/>
            <w:sz w:val="22"/>
            <w:szCs w:val="22"/>
            <w:rPrChange w:id="478" w:author="Max Lindmark" w:date="2020-01-31T11:50:00Z">
              <w:rPr>
                <w:rFonts w:eastAsiaTheme="minorEastAsia"/>
              </w:rPr>
            </w:rPrChange>
          </w:rPr>
          <w:t xml:space="preserve"> </w:t>
        </w:r>
        <w:commentRangeEnd w:id="475"/>
        <w:r w:rsidRPr="000F3C49">
          <w:rPr>
            <w:rStyle w:val="CommentReference"/>
            <w:sz w:val="22"/>
            <w:szCs w:val="22"/>
            <w:rPrChange w:id="479" w:author="Max Lindmark" w:date="2020-01-31T11:50:00Z">
              <w:rPr>
                <w:rStyle w:val="CommentReference"/>
              </w:rPr>
            </w:rPrChange>
          </w:rPr>
          <w:commentReference w:id="475"/>
        </w:r>
      </w:ins>
      <w:r w:rsidR="007E1B01" w:rsidRPr="000F3C49">
        <w:rPr>
          <w:i/>
          <w:sz w:val="22"/>
          <w:szCs w:val="22"/>
          <w:lang w:val="en-GB"/>
          <w:rPrChange w:id="480" w:author="Max Lindmark" w:date="2020-01-31T11:50:00Z">
            <w:rPr>
              <w:i/>
              <w:lang w:val="en-GB"/>
            </w:rPr>
          </w:rPrChange>
        </w:rPr>
        <w:t>(growth) AND TOPIC: (mass OR weight OR size) AND TOPIC: (temperature*) AND TOPIC: (</w:t>
      </w:r>
      <w:proofErr w:type="spellStart"/>
      <w:r w:rsidR="007E1B01" w:rsidRPr="000F3C49">
        <w:rPr>
          <w:i/>
          <w:sz w:val="22"/>
          <w:szCs w:val="22"/>
          <w:lang w:val="en-GB"/>
          <w:rPrChange w:id="481" w:author="Max Lindmark" w:date="2020-01-31T11:50:00Z">
            <w:rPr>
              <w:i/>
              <w:lang w:val="en-GB"/>
            </w:rPr>
          </w:rPrChange>
        </w:rPr>
        <w:t>optim</w:t>
      </w:r>
      <w:proofErr w:type="spellEnd"/>
      <w:r w:rsidR="007E1B01" w:rsidRPr="000F3C49">
        <w:rPr>
          <w:i/>
          <w:sz w:val="22"/>
          <w:szCs w:val="22"/>
          <w:lang w:val="en-GB"/>
          <w:rPrChange w:id="482" w:author="Max Lindmark" w:date="2020-01-31T11:50:00Z">
            <w:rPr>
              <w:i/>
              <w:lang w:val="en-GB"/>
            </w:rPr>
          </w:rPrChange>
        </w:rPr>
        <w:t>*)</w:t>
      </w:r>
    </w:p>
    <w:p w14:paraId="18215404" w14:textId="5BDC0C92" w:rsidR="007E1B01" w:rsidRPr="000F3C49" w:rsidRDefault="007E1B01" w:rsidP="000F3C49">
      <w:pPr>
        <w:pStyle w:val="ListParagraph"/>
        <w:spacing w:line="480" w:lineRule="auto"/>
        <w:ind w:left="0"/>
        <w:jc w:val="both"/>
        <w:rPr>
          <w:rFonts w:cstheme="minorHAnsi"/>
          <w:sz w:val="22"/>
          <w:szCs w:val="22"/>
          <w:lang w:val="en-GB"/>
          <w:rPrChange w:id="483" w:author="Max Lindmark" w:date="2020-01-31T11:50:00Z">
            <w:rPr>
              <w:rFonts w:cstheme="minorHAnsi"/>
              <w:lang w:val="en-GB"/>
            </w:rPr>
          </w:rPrChange>
        </w:rPr>
        <w:pPrChange w:id="484" w:author="Max Lindmark" w:date="2020-01-31T11:49:00Z">
          <w:pPr>
            <w:pStyle w:val="ListParagraph"/>
            <w:ind w:left="0"/>
            <w:jc w:val="both"/>
          </w:pPr>
        </w:pPrChange>
      </w:pPr>
      <w:r w:rsidRPr="000F3C49">
        <w:rPr>
          <w:rFonts w:cstheme="minorHAnsi"/>
          <w:sz w:val="22"/>
          <w:szCs w:val="22"/>
          <w:lang w:val="en-GB"/>
          <w:rPrChange w:id="485" w:author="Max Lindmark" w:date="2020-01-31T11:50:00Z">
            <w:rPr>
              <w:rFonts w:cstheme="minorHAnsi"/>
              <w:lang w:val="en-GB"/>
            </w:rPr>
          </w:rPrChange>
        </w:rPr>
        <w:t>This resulted in 3747 articles (search date: 2019.08.05). We then also applied additional filters on subject (Web of Science Categories). These were:</w:t>
      </w:r>
      <w:r w:rsidRPr="000F3C49">
        <w:rPr>
          <w:rFonts w:cstheme="minorHAnsi"/>
          <w:i/>
          <w:sz w:val="22"/>
          <w:szCs w:val="22"/>
          <w:lang w:val="en-GB"/>
          <w:rPrChange w:id="486" w:author="Max Lindmark" w:date="2020-01-31T11:50:00Z">
            <w:rPr>
              <w:rFonts w:cstheme="minorHAnsi"/>
              <w:i/>
              <w:lang w:val="en-GB"/>
            </w:rPr>
          </w:rPrChange>
        </w:rPr>
        <w:t xml:space="preserve"> ‘marine freshwater biology’,</w:t>
      </w:r>
      <w:r w:rsidRPr="000F3C49">
        <w:rPr>
          <w:rFonts w:cstheme="minorHAnsi"/>
          <w:sz w:val="22"/>
          <w:szCs w:val="22"/>
          <w:lang w:val="en-GB"/>
          <w:rPrChange w:id="487" w:author="Max Lindmark" w:date="2020-01-31T11:50:00Z">
            <w:rPr>
              <w:rFonts w:cstheme="minorHAnsi"/>
              <w:lang w:val="en-GB"/>
            </w:rPr>
          </w:rPrChange>
        </w:rPr>
        <w:t xml:space="preserve"> ‘</w:t>
      </w:r>
      <w:r w:rsidRPr="000F3C49">
        <w:rPr>
          <w:rFonts w:cstheme="minorHAnsi"/>
          <w:i/>
          <w:sz w:val="22"/>
          <w:szCs w:val="22"/>
          <w:lang w:val="en-GB"/>
          <w:rPrChange w:id="488" w:author="Max Lindmark" w:date="2020-01-31T11:50:00Z">
            <w:rPr>
              <w:rFonts w:cstheme="minorHAnsi"/>
              <w:i/>
              <w:lang w:val="en-GB"/>
            </w:rPr>
          </w:rPrChange>
        </w:rPr>
        <w:t>fisheries’, ‘ecology’, ‘zoology’, ‘biology’, ‘limnology’, ‘physiology’</w:t>
      </w:r>
      <w:r w:rsidRPr="000F3C49">
        <w:rPr>
          <w:rFonts w:cstheme="minorHAnsi"/>
          <w:sz w:val="22"/>
          <w:szCs w:val="22"/>
          <w:lang w:val="en-GB"/>
          <w:rPrChange w:id="489" w:author="Max Lindmark" w:date="2020-01-31T11:50:00Z">
            <w:rPr>
              <w:rFonts w:cstheme="minorHAnsi"/>
              <w:lang w:val="en-GB"/>
            </w:rPr>
          </w:rPrChange>
        </w:rPr>
        <w:t>. This reduced the number of studies to 893, from which we removed the studies already found in the first search</w:t>
      </w:r>
      <w:ins w:id="490" w:author="Anna Gårdmark" w:date="2020-01-21T15:15:00Z">
        <w:r w:rsidR="00855696" w:rsidRPr="000F3C49">
          <w:rPr>
            <w:rFonts w:cstheme="minorHAnsi"/>
            <w:sz w:val="22"/>
            <w:szCs w:val="22"/>
            <w:lang w:val="en-GB"/>
            <w:rPrChange w:id="491" w:author="Max Lindmark" w:date="2020-01-31T11:50:00Z">
              <w:rPr>
                <w:rFonts w:cstheme="minorHAnsi"/>
                <w:lang w:val="en-GB"/>
              </w:rPr>
            </w:rPrChange>
          </w:rPr>
          <w:t xml:space="preserve"> for growth rates</w:t>
        </w:r>
      </w:ins>
      <w:commentRangeStart w:id="492"/>
      <w:r w:rsidRPr="000F3C49">
        <w:rPr>
          <w:rFonts w:cstheme="minorHAnsi"/>
          <w:sz w:val="22"/>
          <w:szCs w:val="22"/>
          <w:lang w:val="en-GB"/>
          <w:rPrChange w:id="493" w:author="Max Lindmark" w:date="2020-01-31T11:50:00Z">
            <w:rPr>
              <w:rFonts w:cstheme="minorHAnsi"/>
              <w:lang w:val="en-GB"/>
            </w:rPr>
          </w:rPrChange>
        </w:rPr>
        <w:t>.</w:t>
      </w:r>
      <w:commentRangeEnd w:id="492"/>
      <w:r w:rsidR="00855696" w:rsidRPr="000F3C49">
        <w:rPr>
          <w:rStyle w:val="CommentReference"/>
          <w:sz w:val="22"/>
          <w:szCs w:val="22"/>
          <w:rPrChange w:id="494" w:author="Max Lindmark" w:date="2020-01-31T11:50:00Z">
            <w:rPr>
              <w:rStyle w:val="CommentReference"/>
            </w:rPr>
          </w:rPrChange>
        </w:rPr>
        <w:commentReference w:id="492"/>
      </w:r>
    </w:p>
    <w:p w14:paraId="623F1D0D" w14:textId="77777777" w:rsidR="00BC43D4" w:rsidRPr="000F3C49" w:rsidRDefault="00BC43D4" w:rsidP="000F3C49">
      <w:pPr>
        <w:pStyle w:val="Heading2"/>
        <w:contextualSpacing/>
        <w:jc w:val="both"/>
        <w:rPr>
          <w:ins w:id="495" w:author="Max Lindmark" w:date="2020-01-28T12:57:00Z"/>
          <w:rFonts w:asciiTheme="minorHAnsi" w:hAnsiTheme="minorHAnsi" w:cstheme="minorHAnsi"/>
          <w:i/>
          <w:iCs/>
          <w:color w:val="auto"/>
          <w:sz w:val="22"/>
          <w:szCs w:val="22"/>
          <w:lang w:val="en-GB"/>
          <w:rPrChange w:id="496" w:author="Max Lindmark" w:date="2020-01-31T11:50:00Z">
            <w:rPr>
              <w:ins w:id="497" w:author="Max Lindmark" w:date="2020-01-28T12:57:00Z"/>
              <w:rFonts w:asciiTheme="minorHAnsi" w:hAnsiTheme="minorHAnsi" w:cstheme="minorHAnsi"/>
              <w:i/>
              <w:iCs/>
              <w:color w:val="auto"/>
              <w:szCs w:val="22"/>
              <w:lang w:val="en-GB"/>
            </w:rPr>
          </w:rPrChange>
        </w:rPr>
        <w:pPrChange w:id="498" w:author="Max Lindmark" w:date="2020-01-31T11:49:00Z">
          <w:pPr>
            <w:pStyle w:val="Heading2"/>
            <w:contextualSpacing/>
            <w:jc w:val="both"/>
          </w:pPr>
        </w:pPrChange>
      </w:pPr>
      <w:bookmarkStart w:id="499" w:name="_Toc29915140"/>
    </w:p>
    <w:p w14:paraId="1D66DCA8" w14:textId="26DCA1F2" w:rsidR="00BC43D4" w:rsidRPr="000F3C49" w:rsidRDefault="00BC43D4" w:rsidP="000F3C49">
      <w:pPr>
        <w:pStyle w:val="Heading2"/>
        <w:contextualSpacing/>
        <w:jc w:val="both"/>
        <w:rPr>
          <w:ins w:id="500" w:author="Max Lindmark" w:date="2020-01-31T11:49:00Z"/>
          <w:rFonts w:eastAsiaTheme="minorEastAsia" w:cstheme="minorHAnsi"/>
          <w:bCs/>
          <w:iCs/>
          <w:sz w:val="22"/>
          <w:szCs w:val="22"/>
          <w:rPrChange w:id="501" w:author="Max Lindmark" w:date="2020-01-31T11:50:00Z">
            <w:rPr>
              <w:ins w:id="502" w:author="Max Lindmark" w:date="2020-01-31T11:49:00Z"/>
              <w:rFonts w:eastAsiaTheme="minorEastAsia" w:cstheme="minorHAnsi"/>
              <w:bCs/>
              <w:iCs/>
            </w:rPr>
          </w:rPrChange>
        </w:rPr>
      </w:pPr>
      <w:ins w:id="503" w:author="Max Lindmark" w:date="2020-01-28T12:57:00Z">
        <w:r w:rsidRPr="000F3C49">
          <w:rPr>
            <w:rFonts w:eastAsiaTheme="minorEastAsia" w:cstheme="minorHAnsi"/>
            <w:bCs/>
            <w:iCs/>
            <w:sz w:val="22"/>
            <w:szCs w:val="22"/>
            <w:lang w:val="en-US"/>
            <w:rPrChange w:id="504" w:author="Max Lindmark" w:date="2020-01-31T11:50:00Z">
              <w:rPr>
                <w:rFonts w:eastAsiaTheme="minorEastAsia" w:cstheme="minorHAnsi"/>
                <w:bCs/>
                <w:iCs/>
                <w:lang w:val="en-US"/>
              </w:rPr>
            </w:rPrChange>
          </w:rPr>
          <w:t>)</w:t>
        </w:r>
        <w:r w:rsidRPr="000F3C49">
          <w:rPr>
            <w:rFonts w:eastAsiaTheme="minorEastAsia" w:cstheme="minorHAnsi"/>
            <w:bCs/>
            <w:iCs/>
            <w:sz w:val="22"/>
            <w:szCs w:val="22"/>
            <w:rPrChange w:id="505" w:author="Max Lindmark" w:date="2020-01-31T11:50:00Z">
              <w:rPr>
                <w:rFonts w:eastAsiaTheme="minorEastAsia" w:cstheme="minorHAnsi"/>
                <w:bCs/>
                <w:iCs/>
              </w:rPr>
            </w:rPrChange>
          </w:rPr>
          <w:t xml:space="preserve">. </w:t>
        </w:r>
        <w:commentRangeStart w:id="506"/>
        <w:r w:rsidRPr="000F3C49">
          <w:rPr>
            <w:rFonts w:eastAsiaTheme="minorEastAsia" w:cstheme="minorHAnsi"/>
            <w:bCs/>
            <w:iCs/>
            <w:sz w:val="22"/>
            <w:szCs w:val="22"/>
            <w:rPrChange w:id="507" w:author="Max Lindmark" w:date="2020-01-31T11:50:00Z">
              <w:rPr>
                <w:rFonts w:eastAsiaTheme="minorEastAsia" w:cstheme="minorHAnsi"/>
                <w:bCs/>
                <w:iCs/>
              </w:rPr>
            </w:rPrChange>
          </w:rPr>
          <w:t xml:space="preserve">The values are for most species derived from </w:t>
        </w:r>
        <w:commentRangeStart w:id="508"/>
        <w:r w:rsidRPr="000F3C49">
          <w:rPr>
            <w:rFonts w:eastAsiaTheme="minorEastAsia" w:cstheme="minorHAnsi"/>
            <w:bCs/>
            <w:iCs/>
            <w:sz w:val="22"/>
            <w:szCs w:val="22"/>
            <w:rPrChange w:id="509" w:author="Max Lindmark" w:date="2020-01-31T11:50:00Z">
              <w:rPr>
                <w:rFonts w:eastAsiaTheme="minorEastAsia" w:cstheme="minorHAnsi"/>
                <w:bCs/>
                <w:iCs/>
              </w:rPr>
            </w:rPrChange>
          </w:rPr>
          <w:t xml:space="preserve">quadratic models </w:t>
        </w:r>
        <w:commentRangeEnd w:id="508"/>
        <w:r w:rsidRPr="000F3C49">
          <w:rPr>
            <w:rStyle w:val="CommentReference"/>
            <w:sz w:val="22"/>
            <w:szCs w:val="22"/>
            <w:rPrChange w:id="510" w:author="Max Lindmark" w:date="2020-01-31T11:50:00Z">
              <w:rPr>
                <w:rStyle w:val="CommentReference"/>
              </w:rPr>
            </w:rPrChange>
          </w:rPr>
          <w:commentReference w:id="508"/>
        </w:r>
        <w:r w:rsidRPr="000F3C49">
          <w:rPr>
            <w:rFonts w:eastAsiaTheme="minorEastAsia" w:cstheme="minorHAnsi"/>
            <w:bCs/>
            <w:iCs/>
            <w:sz w:val="22"/>
            <w:szCs w:val="22"/>
            <w:rPrChange w:id="511" w:author="Max Lindmark" w:date="2020-01-31T11:50:00Z">
              <w:rPr>
                <w:rFonts w:eastAsiaTheme="minorEastAsia" w:cstheme="minorHAnsi"/>
                <w:bCs/>
                <w:iCs/>
              </w:rPr>
            </w:rPrChange>
          </w:rPr>
          <w:t>in the original papers (</w:t>
        </w:r>
        <w:commentRangeStart w:id="512"/>
        <m:oMath>
          <m:r>
            <m:rPr>
              <m:sty m:val="bi"/>
            </m:rPr>
            <w:rPr>
              <w:rFonts w:ascii="Cambria Math" w:eastAsiaTheme="minorEastAsia" w:hAnsi="Cambria Math" w:cstheme="minorHAnsi"/>
              <w:color w:val="FF0000"/>
              <w:sz w:val="22"/>
              <w:szCs w:val="22"/>
              <w:rPrChange w:id="513" w:author="Max Lindmark" w:date="2020-01-31T11:50:00Z">
                <w:rPr>
                  <w:rFonts w:ascii="Cambria Math" w:eastAsiaTheme="minorEastAsia" w:hAnsi="Cambria Math" w:cstheme="minorHAnsi"/>
                  <w:color w:val="FF0000"/>
                </w:rPr>
              </w:rPrChange>
            </w:rPr>
            <m:t>n=x</m:t>
          </m:r>
          <w:commentRangeEnd w:id="512"/>
          <m:r>
            <m:rPr>
              <m:sty m:val="b"/>
            </m:rPr>
            <w:rPr>
              <w:rStyle w:val="CommentReference"/>
              <w:rFonts w:ascii="Cambria Math" w:hAnsi="Cambria Math"/>
              <w:sz w:val="22"/>
              <w:szCs w:val="22"/>
              <w:rPrChange w:id="514" w:author="Max Lindmark" w:date="2020-01-31T11:50:00Z">
                <w:rPr>
                  <w:rStyle w:val="CommentReference"/>
                  <w:rFonts w:ascii="Cambria Math" w:hAnsi="Cambria Math"/>
                </w:rPr>
              </w:rPrChange>
            </w:rPr>
            <w:commentReference w:id="512"/>
          </m:r>
        </m:oMath>
        <w:r w:rsidRPr="000F3C49">
          <w:rPr>
            <w:rFonts w:eastAsiaTheme="minorEastAsia" w:cstheme="minorHAnsi"/>
            <w:bCs/>
            <w:iCs/>
            <w:sz w:val="22"/>
            <w:szCs w:val="22"/>
            <w:rPrChange w:id="515" w:author="Max Lindmark" w:date="2020-01-31T11:50:00Z">
              <w:rPr>
                <w:rFonts w:eastAsiaTheme="minorEastAsia" w:cstheme="minorHAnsi"/>
                <w:bCs/>
                <w:iCs/>
              </w:rPr>
            </w:rPrChange>
          </w:rPr>
          <w:t>), but in some cases taken to be temperature where growth is maximized from a unimodal curve (</w:t>
        </w:r>
        <m:oMath>
          <m:r>
            <m:rPr>
              <m:sty m:val="bi"/>
            </m:rPr>
            <w:rPr>
              <w:rFonts w:ascii="Cambria Math" w:eastAsiaTheme="minorEastAsia" w:hAnsi="Cambria Math" w:cstheme="minorHAnsi"/>
              <w:color w:val="FF0000"/>
              <w:sz w:val="22"/>
              <w:szCs w:val="22"/>
              <w:rPrChange w:id="516" w:author="Max Lindmark" w:date="2020-01-31T11:50:00Z">
                <w:rPr>
                  <w:rFonts w:ascii="Cambria Math" w:eastAsiaTheme="minorEastAsia" w:hAnsi="Cambria Math" w:cstheme="minorHAnsi"/>
                  <w:color w:val="FF0000"/>
                </w:rPr>
              </w:rPrChange>
            </w:rPr>
            <m:t>n=y</m:t>
          </m:r>
        </m:oMath>
        <w:r w:rsidRPr="000F3C49">
          <w:rPr>
            <w:rFonts w:eastAsiaTheme="minorEastAsia" w:cstheme="minorHAnsi"/>
            <w:bCs/>
            <w:iCs/>
            <w:sz w:val="22"/>
            <w:szCs w:val="22"/>
            <w:rPrChange w:id="517" w:author="Max Lindmark" w:date="2020-01-31T11:50:00Z">
              <w:rPr>
                <w:rFonts w:eastAsiaTheme="minorEastAsia" w:cstheme="minorHAnsi"/>
                <w:bCs/>
                <w:iCs/>
              </w:rPr>
            </w:rPrChange>
          </w:rPr>
          <w:t xml:space="preserve">). </w:t>
        </w:r>
        <w:commentRangeEnd w:id="506"/>
        <w:r w:rsidRPr="000F3C49">
          <w:rPr>
            <w:rStyle w:val="CommentReference"/>
            <w:sz w:val="22"/>
            <w:szCs w:val="22"/>
            <w:rPrChange w:id="518" w:author="Max Lindmark" w:date="2020-01-31T11:50:00Z">
              <w:rPr>
                <w:rStyle w:val="CommentReference"/>
              </w:rPr>
            </w:rPrChange>
          </w:rPr>
          <w:commentReference w:id="506"/>
        </w:r>
      </w:ins>
    </w:p>
    <w:p w14:paraId="793D7549" w14:textId="77777777" w:rsidR="000F3C49" w:rsidRPr="000F3C49" w:rsidRDefault="000F3C49" w:rsidP="000F3C49">
      <w:pPr>
        <w:rPr>
          <w:ins w:id="519" w:author="Max Lindmark" w:date="2020-01-28T12:57:00Z"/>
          <w:sz w:val="22"/>
          <w:szCs w:val="22"/>
          <w:rPrChange w:id="520" w:author="Max Lindmark" w:date="2020-01-31T11:50:00Z">
            <w:rPr>
              <w:ins w:id="521" w:author="Max Lindmark" w:date="2020-01-28T12:57:00Z"/>
              <w:rFonts w:asciiTheme="minorHAnsi" w:hAnsiTheme="minorHAnsi" w:cstheme="minorHAnsi"/>
              <w:i/>
              <w:iCs/>
              <w:color w:val="auto"/>
              <w:szCs w:val="22"/>
              <w:lang w:val="en-GB"/>
            </w:rPr>
          </w:rPrChange>
        </w:rPr>
        <w:pPrChange w:id="522" w:author="Max Lindmark" w:date="2020-01-31T11:49:00Z">
          <w:pPr>
            <w:pStyle w:val="Heading2"/>
            <w:contextualSpacing/>
            <w:jc w:val="both"/>
          </w:pPr>
        </w:pPrChange>
      </w:pPr>
    </w:p>
    <w:p w14:paraId="331EA1EE" w14:textId="04571FAD" w:rsidR="00342ACC" w:rsidRPr="000F3C49" w:rsidRDefault="00342ACC" w:rsidP="000F3C49">
      <w:pPr>
        <w:pStyle w:val="Heading2"/>
        <w:contextualSpacing/>
        <w:jc w:val="both"/>
        <w:rPr>
          <w:rFonts w:asciiTheme="minorHAnsi" w:hAnsiTheme="minorHAnsi" w:cstheme="minorHAnsi"/>
          <w:i/>
          <w:iCs/>
          <w:color w:val="auto"/>
          <w:sz w:val="22"/>
          <w:szCs w:val="22"/>
          <w:lang w:val="en-GB"/>
          <w:rPrChange w:id="523" w:author="Max Lindmark" w:date="2020-01-31T11:50:00Z">
            <w:rPr>
              <w:rFonts w:asciiTheme="minorHAnsi" w:hAnsiTheme="minorHAnsi" w:cstheme="minorHAnsi"/>
              <w:i/>
              <w:iCs/>
              <w:color w:val="auto"/>
              <w:szCs w:val="22"/>
              <w:lang w:val="en-GB"/>
            </w:rPr>
          </w:rPrChange>
        </w:rPr>
        <w:pPrChange w:id="524" w:author="Max Lindmark" w:date="2020-01-31T11:49:00Z">
          <w:pPr>
            <w:pStyle w:val="Heading2"/>
            <w:contextualSpacing/>
            <w:jc w:val="both"/>
          </w:pPr>
        </w:pPrChange>
      </w:pPr>
      <w:r w:rsidRPr="000F3C49">
        <w:rPr>
          <w:rFonts w:asciiTheme="minorHAnsi" w:hAnsiTheme="minorHAnsi" w:cstheme="minorHAnsi"/>
          <w:i/>
          <w:iCs/>
          <w:color w:val="auto"/>
          <w:sz w:val="22"/>
          <w:szCs w:val="22"/>
          <w:lang w:val="en-GB"/>
          <w:rPrChange w:id="525" w:author="Max Lindmark" w:date="2020-01-31T11:50:00Z">
            <w:rPr>
              <w:rFonts w:asciiTheme="minorHAnsi" w:hAnsiTheme="minorHAnsi" w:cstheme="minorHAnsi"/>
              <w:i/>
              <w:iCs/>
              <w:color w:val="auto"/>
              <w:szCs w:val="22"/>
              <w:lang w:val="en-GB"/>
            </w:rPr>
          </w:rPrChange>
        </w:rPr>
        <w:t>Metabolic rate</w:t>
      </w:r>
      <w:bookmarkEnd w:id="499"/>
    </w:p>
    <w:p w14:paraId="29BB08BF" w14:textId="5861DF67" w:rsidR="00AF6BCB" w:rsidRPr="000F3C49" w:rsidRDefault="00AF6BCB" w:rsidP="000F3C49">
      <w:pPr>
        <w:spacing w:line="480" w:lineRule="auto"/>
        <w:contextualSpacing/>
        <w:jc w:val="both"/>
        <w:rPr>
          <w:rFonts w:cstheme="minorHAnsi"/>
          <w:sz w:val="22"/>
          <w:szCs w:val="22"/>
          <w:lang w:val="en-GB"/>
          <w:rPrChange w:id="526" w:author="Max Lindmark" w:date="2020-01-31T11:50:00Z">
            <w:rPr>
              <w:rFonts w:cstheme="minorHAnsi"/>
              <w:lang w:val="en-GB"/>
            </w:rPr>
          </w:rPrChange>
        </w:rPr>
        <w:pPrChange w:id="527" w:author="Max Lindmark" w:date="2020-01-31T11:49:00Z">
          <w:pPr>
            <w:contextualSpacing/>
            <w:jc w:val="both"/>
          </w:pPr>
        </w:pPrChange>
      </w:pPr>
      <w:r w:rsidRPr="000F3C49">
        <w:rPr>
          <w:rFonts w:cstheme="minorHAnsi"/>
          <w:sz w:val="22"/>
          <w:szCs w:val="22"/>
          <w:lang w:val="en-GB"/>
          <w:rPrChange w:id="528" w:author="Max Lindmark" w:date="2020-01-31T11:50:00Z">
            <w:rPr>
              <w:rFonts w:cstheme="minorHAnsi"/>
              <w:lang w:val="en-GB"/>
            </w:rPr>
          </w:rPrChange>
        </w:rPr>
        <w:t xml:space="preserve">We choose the following search strings for metabolic rate experiments: </w:t>
      </w:r>
    </w:p>
    <w:p w14:paraId="310BCD57" w14:textId="56560196" w:rsidR="004B1249" w:rsidRPr="000F3C49" w:rsidRDefault="00BF3C53" w:rsidP="000F3C49">
      <w:pPr>
        <w:spacing w:line="480" w:lineRule="auto"/>
        <w:contextualSpacing/>
        <w:jc w:val="both"/>
        <w:rPr>
          <w:i/>
          <w:sz w:val="22"/>
          <w:szCs w:val="22"/>
          <w:lang w:val="en-GB"/>
          <w:rPrChange w:id="529" w:author="Max Lindmark" w:date="2020-01-31T11:50:00Z">
            <w:rPr>
              <w:i/>
              <w:lang w:val="en-GB"/>
            </w:rPr>
          </w:rPrChange>
        </w:rPr>
        <w:pPrChange w:id="530" w:author="Max Lindmark" w:date="2020-01-31T11:49:00Z">
          <w:pPr>
            <w:contextualSpacing/>
            <w:jc w:val="both"/>
          </w:pPr>
        </w:pPrChange>
      </w:pPr>
      <w:r w:rsidRPr="000F3C49">
        <w:rPr>
          <w:rFonts w:eastAsiaTheme="minorEastAsia"/>
          <w:i/>
          <w:sz w:val="22"/>
          <w:szCs w:val="22"/>
          <w:rPrChange w:id="531" w:author="Max Lindmark" w:date="2020-01-31T11:50:00Z">
            <w:rPr>
              <w:rFonts w:eastAsiaTheme="minorEastAsia"/>
            </w:rPr>
          </w:rPrChange>
        </w:rPr>
        <w:t xml:space="preserve">TOPIC: </w:t>
      </w:r>
      <w:r w:rsidR="004B1249" w:rsidRPr="000F3C49">
        <w:rPr>
          <w:i/>
          <w:sz w:val="22"/>
          <w:szCs w:val="22"/>
          <w:lang w:val="en-GB"/>
          <w:rPrChange w:id="532" w:author="Max Lindmark" w:date="2020-01-31T11:50:00Z">
            <w:rPr>
              <w:i/>
              <w:lang w:val="en-GB"/>
            </w:rPr>
          </w:rPrChange>
        </w:rPr>
        <w:t>(metabolism OR "oxygen-consumption" OR "oxygen consumption") AND TOPIC: (mass OR weight OR size) AND TOPIC: (temperature*)</w:t>
      </w:r>
    </w:p>
    <w:p w14:paraId="662CFA9A" w14:textId="45C97073" w:rsidR="00AF6BCB" w:rsidRPr="000F3C49" w:rsidRDefault="00D44B2E" w:rsidP="000F3C49">
      <w:pPr>
        <w:pStyle w:val="ListParagraph"/>
        <w:spacing w:line="480" w:lineRule="auto"/>
        <w:ind w:left="0"/>
        <w:jc w:val="both"/>
        <w:rPr>
          <w:ins w:id="533" w:author="Max Lindmark" w:date="2020-01-31T11:50:00Z"/>
          <w:sz w:val="22"/>
          <w:szCs w:val="22"/>
          <w:lang w:val="en-GB"/>
          <w:rPrChange w:id="534" w:author="Max Lindmark" w:date="2020-01-31T11:50:00Z">
            <w:rPr>
              <w:ins w:id="535" w:author="Max Lindmark" w:date="2020-01-31T11:50:00Z"/>
              <w:lang w:val="en-GB"/>
            </w:rPr>
          </w:rPrChange>
        </w:rPr>
      </w:pPr>
      <w:r w:rsidRPr="000F3C49">
        <w:rPr>
          <w:sz w:val="22"/>
          <w:szCs w:val="22"/>
          <w:lang w:val="en-GB"/>
          <w:rPrChange w:id="536" w:author="Max Lindmark" w:date="2020-01-31T11:50:00Z">
            <w:rPr>
              <w:lang w:val="en-GB"/>
            </w:rPr>
          </w:rPrChange>
        </w:rPr>
        <w:t xml:space="preserve">This resulted in </w:t>
      </w:r>
      <w:r w:rsidR="00AF6BCB" w:rsidRPr="000F3C49">
        <w:rPr>
          <w:sz w:val="22"/>
          <w:szCs w:val="22"/>
          <w:lang w:val="en-GB"/>
          <w:rPrChange w:id="537" w:author="Max Lindmark" w:date="2020-01-31T11:50:00Z">
            <w:rPr>
              <w:lang w:val="en-GB"/>
            </w:rPr>
          </w:rPrChange>
        </w:rPr>
        <w:t>8405</w:t>
      </w:r>
      <w:r w:rsidRPr="000F3C49">
        <w:rPr>
          <w:sz w:val="22"/>
          <w:szCs w:val="22"/>
          <w:lang w:val="en-GB"/>
          <w:rPrChange w:id="538" w:author="Max Lindmark" w:date="2020-01-31T11:50:00Z">
            <w:rPr>
              <w:lang w:val="en-GB"/>
            </w:rPr>
          </w:rPrChange>
        </w:rPr>
        <w:t xml:space="preserve"> articles (search date: 2019.06.06). </w:t>
      </w:r>
      <w:r w:rsidRPr="000F3C49">
        <w:rPr>
          <w:rFonts w:cstheme="minorHAnsi"/>
          <w:sz w:val="22"/>
          <w:szCs w:val="22"/>
          <w:lang w:val="en-GB"/>
          <w:rPrChange w:id="539" w:author="Max Lindmark" w:date="2020-01-31T11:50:00Z">
            <w:rPr>
              <w:rFonts w:cstheme="minorHAnsi"/>
              <w:lang w:val="en-GB"/>
            </w:rPr>
          </w:rPrChange>
        </w:rPr>
        <w:t xml:space="preserve">We then also applied additional filters on subject (Web of Science Categories). These were: </w:t>
      </w:r>
      <w:r w:rsidR="00686537" w:rsidRPr="000F3C49">
        <w:rPr>
          <w:rFonts w:cstheme="minorHAnsi"/>
          <w:sz w:val="22"/>
          <w:szCs w:val="22"/>
          <w:lang w:val="en-GB"/>
          <w:rPrChange w:id="540" w:author="Max Lindmark" w:date="2020-01-31T11:50:00Z">
            <w:rPr>
              <w:rFonts w:cstheme="minorHAnsi"/>
              <w:lang w:val="en-GB"/>
            </w:rPr>
          </w:rPrChange>
        </w:rPr>
        <w:t>‘</w:t>
      </w:r>
      <w:r w:rsidR="00686537" w:rsidRPr="000F3C49">
        <w:rPr>
          <w:i/>
          <w:sz w:val="22"/>
          <w:szCs w:val="22"/>
          <w:lang w:val="en-GB"/>
          <w:rPrChange w:id="541" w:author="Max Lindmark" w:date="2020-01-31T11:50:00Z">
            <w:rPr>
              <w:i/>
              <w:lang w:val="en-GB"/>
            </w:rPr>
          </w:rPrChange>
        </w:rPr>
        <w:t>zoology’, ‘physiology’, ‘marine freshwater biology’, ‘ecology’, ‘fisheries’ and ‘biology’</w:t>
      </w:r>
      <w:r w:rsidR="00F108AE" w:rsidRPr="000F3C49">
        <w:rPr>
          <w:i/>
          <w:sz w:val="22"/>
          <w:szCs w:val="22"/>
          <w:lang w:val="en-GB"/>
          <w:rPrChange w:id="542" w:author="Max Lindmark" w:date="2020-01-31T11:50:00Z">
            <w:rPr>
              <w:i/>
              <w:lang w:val="en-GB"/>
            </w:rPr>
          </w:rPrChange>
        </w:rPr>
        <w:t xml:space="preserve">. </w:t>
      </w:r>
      <w:r w:rsidR="00F108AE" w:rsidRPr="000F3C49">
        <w:rPr>
          <w:rFonts w:cstheme="minorHAnsi"/>
          <w:sz w:val="22"/>
          <w:szCs w:val="22"/>
          <w:lang w:val="en-GB"/>
          <w:rPrChange w:id="543" w:author="Max Lindmark" w:date="2020-01-31T11:50:00Z">
            <w:rPr>
              <w:rFonts w:cstheme="minorHAnsi"/>
              <w:lang w:val="en-GB"/>
            </w:rPr>
          </w:rPrChange>
        </w:rPr>
        <w:t xml:space="preserve">This </w:t>
      </w:r>
      <w:r w:rsidR="006B21EA" w:rsidRPr="000F3C49">
        <w:rPr>
          <w:rFonts w:cstheme="minorHAnsi"/>
          <w:sz w:val="22"/>
          <w:szCs w:val="22"/>
          <w:lang w:val="en-GB"/>
          <w:rPrChange w:id="544" w:author="Max Lindmark" w:date="2020-01-31T11:50:00Z">
            <w:rPr>
              <w:rFonts w:cstheme="minorHAnsi"/>
              <w:lang w:val="en-GB"/>
            </w:rPr>
          </w:rPrChange>
        </w:rPr>
        <w:t xml:space="preserve">reduced the number of studies to </w:t>
      </w:r>
      <w:r w:rsidR="008D4166" w:rsidRPr="000F3C49">
        <w:rPr>
          <w:sz w:val="22"/>
          <w:szCs w:val="22"/>
          <w:lang w:val="en-GB"/>
          <w:rPrChange w:id="545" w:author="Max Lindmark" w:date="2020-01-31T11:50:00Z">
            <w:rPr>
              <w:lang w:val="en-GB"/>
            </w:rPr>
          </w:rPrChange>
        </w:rPr>
        <w:t>3</w:t>
      </w:r>
      <w:del w:id="546" w:author="Anna Gårdmark" w:date="2020-01-21T15:16:00Z">
        <w:r w:rsidR="008D4166" w:rsidRPr="000F3C49" w:rsidDel="00855696">
          <w:rPr>
            <w:sz w:val="22"/>
            <w:szCs w:val="22"/>
            <w:lang w:val="en-GB"/>
            <w:rPrChange w:id="547" w:author="Max Lindmark" w:date="2020-01-31T11:50:00Z">
              <w:rPr>
                <w:lang w:val="en-GB"/>
              </w:rPr>
            </w:rPrChange>
          </w:rPr>
          <w:delText>,</w:delText>
        </w:r>
      </w:del>
      <w:r w:rsidR="008D4166" w:rsidRPr="000F3C49">
        <w:rPr>
          <w:sz w:val="22"/>
          <w:szCs w:val="22"/>
          <w:lang w:val="en-GB"/>
          <w:rPrChange w:id="548" w:author="Max Lindmark" w:date="2020-01-31T11:50:00Z">
            <w:rPr>
              <w:lang w:val="en-GB"/>
            </w:rPr>
          </w:rPrChange>
        </w:rPr>
        <w:t>458</w:t>
      </w:r>
      <w:ins w:id="549" w:author="Anna Gårdmark" w:date="2020-01-21T15:16:00Z">
        <w:r w:rsidR="00855696" w:rsidRPr="000F3C49">
          <w:rPr>
            <w:sz w:val="22"/>
            <w:szCs w:val="22"/>
            <w:lang w:val="en-GB"/>
            <w:rPrChange w:id="550" w:author="Max Lindmark" w:date="2020-01-31T11:50:00Z">
              <w:rPr>
                <w:lang w:val="en-GB"/>
              </w:rPr>
            </w:rPrChange>
          </w:rPr>
          <w:t>.</w:t>
        </w:r>
      </w:ins>
    </w:p>
    <w:p w14:paraId="5BEBBA3A" w14:textId="77777777" w:rsidR="000F3C49" w:rsidRPr="000F3C49" w:rsidRDefault="000F3C49" w:rsidP="000F3C49">
      <w:pPr>
        <w:pStyle w:val="ListParagraph"/>
        <w:spacing w:line="480" w:lineRule="auto"/>
        <w:ind w:left="0"/>
        <w:jc w:val="both"/>
        <w:rPr>
          <w:sz w:val="22"/>
          <w:szCs w:val="22"/>
          <w:lang w:val="en-GB"/>
          <w:rPrChange w:id="551" w:author="Max Lindmark" w:date="2020-01-31T11:50:00Z">
            <w:rPr>
              <w:lang w:val="en-GB"/>
            </w:rPr>
          </w:rPrChange>
        </w:rPr>
        <w:pPrChange w:id="552" w:author="Max Lindmark" w:date="2020-01-31T11:49:00Z">
          <w:pPr>
            <w:pStyle w:val="ListParagraph"/>
            <w:ind w:left="0"/>
            <w:jc w:val="both"/>
          </w:pPr>
        </w:pPrChange>
      </w:pPr>
    </w:p>
    <w:p w14:paraId="1480661F" w14:textId="77777777" w:rsidR="00765102" w:rsidRPr="000F3C49" w:rsidRDefault="00765102" w:rsidP="000F3C49">
      <w:pPr>
        <w:pStyle w:val="Heading2"/>
        <w:contextualSpacing/>
        <w:jc w:val="both"/>
        <w:rPr>
          <w:rFonts w:asciiTheme="minorHAnsi" w:hAnsiTheme="minorHAnsi" w:cstheme="minorHAnsi"/>
          <w:i/>
          <w:iCs/>
          <w:sz w:val="22"/>
          <w:szCs w:val="22"/>
          <w:lang w:val="en-GB"/>
          <w:rPrChange w:id="553" w:author="Max Lindmark" w:date="2020-01-31T11:50:00Z">
            <w:rPr>
              <w:rFonts w:asciiTheme="minorHAnsi" w:hAnsiTheme="minorHAnsi" w:cstheme="minorHAnsi"/>
              <w:i/>
              <w:iCs/>
              <w:szCs w:val="22"/>
              <w:lang w:val="en-GB"/>
            </w:rPr>
          </w:rPrChange>
        </w:rPr>
        <w:pPrChange w:id="554" w:author="Max Lindmark" w:date="2020-01-31T11:49:00Z">
          <w:pPr>
            <w:pStyle w:val="Heading2"/>
            <w:contextualSpacing/>
            <w:jc w:val="both"/>
          </w:pPr>
        </w:pPrChange>
      </w:pPr>
      <w:bookmarkStart w:id="555" w:name="_Toc29915141"/>
      <w:r w:rsidRPr="000F3C49">
        <w:rPr>
          <w:rFonts w:asciiTheme="minorHAnsi" w:hAnsiTheme="minorHAnsi" w:cstheme="minorHAnsi"/>
          <w:i/>
          <w:iCs/>
          <w:sz w:val="22"/>
          <w:szCs w:val="22"/>
          <w:lang w:val="en-GB"/>
          <w:rPrChange w:id="556" w:author="Max Lindmark" w:date="2020-01-31T11:50:00Z">
            <w:rPr>
              <w:rFonts w:asciiTheme="minorHAnsi" w:hAnsiTheme="minorHAnsi" w:cstheme="minorHAnsi"/>
              <w:i/>
              <w:iCs/>
              <w:szCs w:val="22"/>
              <w:lang w:val="en-GB"/>
            </w:rPr>
          </w:rPrChange>
        </w:rPr>
        <w:t>Maximum consumption rate</w:t>
      </w:r>
      <w:bookmarkEnd w:id="555"/>
    </w:p>
    <w:p w14:paraId="3247E34A" w14:textId="77777777" w:rsidR="003E7466" w:rsidRPr="000F3C49" w:rsidRDefault="00765102" w:rsidP="000F3C49">
      <w:pPr>
        <w:spacing w:line="480" w:lineRule="auto"/>
        <w:contextualSpacing/>
        <w:jc w:val="both"/>
        <w:rPr>
          <w:rFonts w:cstheme="minorHAnsi"/>
          <w:sz w:val="22"/>
          <w:szCs w:val="22"/>
          <w:lang w:val="en-GB"/>
          <w:rPrChange w:id="557" w:author="Max Lindmark" w:date="2020-01-31T11:50:00Z">
            <w:rPr>
              <w:rFonts w:cstheme="minorHAnsi"/>
              <w:lang w:val="en-GB"/>
            </w:rPr>
          </w:rPrChange>
        </w:rPr>
        <w:pPrChange w:id="558" w:author="Max Lindmark" w:date="2020-01-31T11:49:00Z">
          <w:pPr>
            <w:contextualSpacing/>
            <w:jc w:val="both"/>
          </w:pPr>
        </w:pPrChange>
      </w:pPr>
      <w:r w:rsidRPr="000F3C49">
        <w:rPr>
          <w:rFonts w:cstheme="minorHAnsi"/>
          <w:sz w:val="22"/>
          <w:szCs w:val="22"/>
          <w:lang w:val="en-GB"/>
          <w:rPrChange w:id="559" w:author="Max Lindmark" w:date="2020-01-31T11:50:00Z">
            <w:rPr>
              <w:rFonts w:cstheme="minorHAnsi"/>
              <w:lang w:val="en-GB"/>
            </w:rPr>
          </w:rPrChange>
        </w:rPr>
        <w:t xml:space="preserve">We choose the following search strings for maximum consumption rate experiments: </w:t>
      </w:r>
    </w:p>
    <w:p w14:paraId="2E3F1829" w14:textId="2E716909" w:rsidR="002713B1" w:rsidRPr="000F3C49" w:rsidRDefault="00FC2990" w:rsidP="000F3C49">
      <w:pPr>
        <w:spacing w:line="480" w:lineRule="auto"/>
        <w:contextualSpacing/>
        <w:jc w:val="both"/>
        <w:rPr>
          <w:rFonts w:cstheme="minorHAnsi"/>
          <w:i/>
          <w:sz w:val="22"/>
          <w:szCs w:val="22"/>
          <w:lang w:val="en-GB"/>
          <w:rPrChange w:id="560" w:author="Max Lindmark" w:date="2020-01-31T11:50:00Z">
            <w:rPr>
              <w:rFonts w:cstheme="minorHAnsi"/>
              <w:i/>
              <w:lang w:val="en-GB"/>
            </w:rPr>
          </w:rPrChange>
        </w:rPr>
        <w:pPrChange w:id="561" w:author="Max Lindmark" w:date="2020-01-31T11:49:00Z">
          <w:pPr>
            <w:contextualSpacing/>
            <w:jc w:val="both"/>
          </w:pPr>
        </w:pPrChange>
      </w:pPr>
      <w:r w:rsidRPr="000F3C49">
        <w:rPr>
          <w:rFonts w:eastAsiaTheme="minorEastAsia"/>
          <w:i/>
          <w:sz w:val="22"/>
          <w:szCs w:val="22"/>
          <w:rPrChange w:id="562" w:author="Max Lindmark" w:date="2020-01-31T11:50:00Z">
            <w:rPr>
              <w:rFonts w:eastAsiaTheme="minorEastAsia"/>
            </w:rPr>
          </w:rPrChange>
        </w:rPr>
        <w:t>TOPIC:</w:t>
      </w:r>
      <w:r w:rsidRPr="000F3C49">
        <w:rPr>
          <w:rFonts w:eastAsiaTheme="minorEastAsia"/>
          <w:sz w:val="22"/>
          <w:szCs w:val="22"/>
          <w:rPrChange w:id="563" w:author="Max Lindmark" w:date="2020-01-31T11:50:00Z">
            <w:rPr>
              <w:rFonts w:eastAsiaTheme="minorEastAsia"/>
            </w:rPr>
          </w:rPrChange>
        </w:rPr>
        <w:t xml:space="preserve"> </w:t>
      </w:r>
      <w:r w:rsidR="00765102" w:rsidRPr="000F3C49">
        <w:rPr>
          <w:rFonts w:cstheme="minorHAnsi"/>
          <w:i/>
          <w:sz w:val="22"/>
          <w:szCs w:val="22"/>
          <w:lang w:val="en-GB"/>
          <w:rPrChange w:id="564" w:author="Max Lindmark" w:date="2020-01-31T11:50:00Z">
            <w:rPr>
              <w:rFonts w:cstheme="minorHAnsi"/>
              <w:i/>
              <w:lang w:val="en-GB"/>
            </w:rPr>
          </w:rPrChange>
        </w:rPr>
        <w:t xml:space="preserve">(consumption or </w:t>
      </w:r>
      <w:proofErr w:type="spellStart"/>
      <w:r w:rsidR="00765102" w:rsidRPr="000F3C49">
        <w:rPr>
          <w:rFonts w:cstheme="minorHAnsi"/>
          <w:i/>
          <w:sz w:val="22"/>
          <w:szCs w:val="22"/>
          <w:lang w:val="en-GB"/>
          <w:rPrChange w:id="565" w:author="Max Lindmark" w:date="2020-01-31T11:50:00Z">
            <w:rPr>
              <w:rFonts w:cstheme="minorHAnsi"/>
              <w:i/>
              <w:lang w:val="en-GB"/>
            </w:rPr>
          </w:rPrChange>
        </w:rPr>
        <w:t>feeding$rate</w:t>
      </w:r>
      <w:proofErr w:type="spellEnd"/>
      <w:r w:rsidR="00765102" w:rsidRPr="000F3C49">
        <w:rPr>
          <w:rFonts w:cstheme="minorHAnsi"/>
          <w:i/>
          <w:sz w:val="22"/>
          <w:szCs w:val="22"/>
          <w:lang w:val="en-GB"/>
          <w:rPrChange w:id="566" w:author="Max Lindmark" w:date="2020-01-31T11:50:00Z">
            <w:rPr>
              <w:rFonts w:cstheme="minorHAnsi"/>
              <w:i/>
              <w:lang w:val="en-GB"/>
            </w:rPr>
          </w:rPrChange>
        </w:rPr>
        <w:t xml:space="preserve"> or </w:t>
      </w:r>
      <w:proofErr w:type="spellStart"/>
      <w:r w:rsidR="00765102" w:rsidRPr="000F3C49">
        <w:rPr>
          <w:rFonts w:cstheme="minorHAnsi"/>
          <w:i/>
          <w:sz w:val="22"/>
          <w:szCs w:val="22"/>
          <w:lang w:val="en-GB"/>
          <w:rPrChange w:id="567" w:author="Max Lindmark" w:date="2020-01-31T11:50:00Z">
            <w:rPr>
              <w:rFonts w:cstheme="minorHAnsi"/>
              <w:i/>
              <w:lang w:val="en-GB"/>
            </w:rPr>
          </w:rPrChange>
        </w:rPr>
        <w:t>food$intake</w:t>
      </w:r>
      <w:proofErr w:type="spellEnd"/>
      <w:r w:rsidR="00765102" w:rsidRPr="000F3C49">
        <w:rPr>
          <w:rFonts w:cstheme="minorHAnsi"/>
          <w:i/>
          <w:sz w:val="22"/>
          <w:szCs w:val="22"/>
          <w:lang w:val="en-GB"/>
          <w:rPrChange w:id="568" w:author="Max Lindmark" w:date="2020-01-31T11:50:00Z">
            <w:rPr>
              <w:rFonts w:cstheme="minorHAnsi"/>
              <w:i/>
              <w:lang w:val="en-GB"/>
            </w:rPr>
          </w:rPrChange>
        </w:rPr>
        <w:t xml:space="preserve"> or </w:t>
      </w:r>
      <w:proofErr w:type="spellStart"/>
      <w:r w:rsidR="00765102" w:rsidRPr="000F3C49">
        <w:rPr>
          <w:rFonts w:cstheme="minorHAnsi"/>
          <w:i/>
          <w:sz w:val="22"/>
          <w:szCs w:val="22"/>
          <w:lang w:val="en-GB"/>
          <w:rPrChange w:id="569" w:author="Max Lindmark" w:date="2020-01-31T11:50:00Z">
            <w:rPr>
              <w:rFonts w:cstheme="minorHAnsi"/>
              <w:i/>
              <w:lang w:val="en-GB"/>
            </w:rPr>
          </w:rPrChange>
        </w:rPr>
        <w:t>bio$energ</w:t>
      </w:r>
      <w:proofErr w:type="spellEnd"/>
      <w:r w:rsidR="00765102" w:rsidRPr="000F3C49">
        <w:rPr>
          <w:rFonts w:cstheme="minorHAnsi"/>
          <w:i/>
          <w:sz w:val="22"/>
          <w:szCs w:val="22"/>
          <w:lang w:val="en-GB"/>
          <w:rPrChange w:id="570" w:author="Max Lindmark" w:date="2020-01-31T11:50:00Z">
            <w:rPr>
              <w:rFonts w:cstheme="minorHAnsi"/>
              <w:i/>
              <w:lang w:val="en-GB"/>
            </w:rPr>
          </w:rPrChange>
        </w:rPr>
        <w:t xml:space="preserve">* or ingestion or food-intake) AND TOPIC: (mass or weight or size) AND TOPIC: (temperature*). </w:t>
      </w:r>
    </w:p>
    <w:p w14:paraId="01B5718F" w14:textId="1E780924" w:rsidR="00765102" w:rsidRPr="000F3C49" w:rsidRDefault="00765102" w:rsidP="000F3C49">
      <w:pPr>
        <w:spacing w:line="480" w:lineRule="auto"/>
        <w:ind w:firstLine="284"/>
        <w:contextualSpacing/>
        <w:jc w:val="both"/>
        <w:rPr>
          <w:rFonts w:cstheme="minorHAnsi"/>
          <w:sz w:val="22"/>
          <w:szCs w:val="22"/>
          <w:lang w:val="en-GB"/>
          <w:rPrChange w:id="571" w:author="Max Lindmark" w:date="2020-01-31T11:50:00Z">
            <w:rPr>
              <w:rFonts w:cstheme="minorHAnsi"/>
              <w:lang w:val="en-GB"/>
            </w:rPr>
          </w:rPrChange>
        </w:rPr>
        <w:pPrChange w:id="572" w:author="Max Lindmark" w:date="2020-01-31T11:49:00Z">
          <w:pPr>
            <w:ind w:firstLine="284"/>
            <w:contextualSpacing/>
            <w:jc w:val="both"/>
          </w:pPr>
        </w:pPrChange>
      </w:pPr>
      <w:r w:rsidRPr="000F3C49">
        <w:rPr>
          <w:rFonts w:cstheme="minorHAnsi"/>
          <w:sz w:val="22"/>
          <w:szCs w:val="22"/>
          <w:lang w:val="en-GB"/>
          <w:rPrChange w:id="573" w:author="Max Lindmark" w:date="2020-01-31T11:50:00Z">
            <w:rPr>
              <w:rFonts w:cstheme="minorHAnsi"/>
              <w:lang w:val="en-GB"/>
            </w:rPr>
          </w:rPrChange>
        </w:rPr>
        <w:t xml:space="preserve">This resulted in 15259 articles (search date: 2018.12.18). We then also applied additional filters on subject (Web of Science Categories). These were: </w:t>
      </w:r>
      <w:r w:rsidR="00A8530F" w:rsidRPr="000F3C49">
        <w:rPr>
          <w:rFonts w:cstheme="minorHAnsi"/>
          <w:sz w:val="22"/>
          <w:szCs w:val="22"/>
          <w:lang w:val="en-GB"/>
          <w:rPrChange w:id="574" w:author="Max Lindmark" w:date="2020-01-31T11:50:00Z">
            <w:rPr>
              <w:rFonts w:cstheme="minorHAnsi"/>
              <w:lang w:val="en-GB"/>
            </w:rPr>
          </w:rPrChange>
        </w:rPr>
        <w:t>‘</w:t>
      </w:r>
      <w:r w:rsidR="00A8530F" w:rsidRPr="000F3C49">
        <w:rPr>
          <w:rFonts w:cstheme="minorHAnsi"/>
          <w:i/>
          <w:sz w:val="22"/>
          <w:szCs w:val="22"/>
          <w:lang w:val="en-GB"/>
          <w:rPrChange w:id="575" w:author="Max Lindmark" w:date="2020-01-31T11:50:00Z">
            <w:rPr>
              <w:rFonts w:cstheme="minorHAnsi"/>
              <w:i/>
              <w:lang w:val="en-GB"/>
            </w:rPr>
          </w:rPrChange>
        </w:rPr>
        <w:t>marine freshwater biology’</w:t>
      </w:r>
      <w:r w:rsidRPr="000F3C49">
        <w:rPr>
          <w:rFonts w:cstheme="minorHAnsi"/>
          <w:i/>
          <w:sz w:val="22"/>
          <w:szCs w:val="22"/>
          <w:lang w:val="en-GB"/>
          <w:rPrChange w:id="576" w:author="Max Lindmark" w:date="2020-01-31T11:50:00Z">
            <w:rPr>
              <w:rFonts w:cstheme="minorHAnsi"/>
              <w:i/>
              <w:lang w:val="en-GB"/>
            </w:rPr>
          </w:rPrChange>
        </w:rPr>
        <w:t xml:space="preserve">, </w:t>
      </w:r>
      <w:r w:rsidR="00A8530F" w:rsidRPr="000F3C49">
        <w:rPr>
          <w:rFonts w:cstheme="minorHAnsi"/>
          <w:i/>
          <w:sz w:val="22"/>
          <w:szCs w:val="22"/>
          <w:lang w:val="en-GB"/>
          <w:rPrChange w:id="577" w:author="Max Lindmark" w:date="2020-01-31T11:50:00Z">
            <w:rPr>
              <w:rFonts w:cstheme="minorHAnsi"/>
              <w:i/>
              <w:lang w:val="en-GB"/>
            </w:rPr>
          </w:rPrChange>
        </w:rPr>
        <w:t>‘fisheries’</w:t>
      </w:r>
      <w:r w:rsidRPr="000F3C49">
        <w:rPr>
          <w:rFonts w:cstheme="minorHAnsi"/>
          <w:i/>
          <w:sz w:val="22"/>
          <w:szCs w:val="22"/>
          <w:lang w:val="en-GB"/>
          <w:rPrChange w:id="578" w:author="Max Lindmark" w:date="2020-01-31T11:50:00Z">
            <w:rPr>
              <w:rFonts w:cstheme="minorHAnsi"/>
              <w:i/>
              <w:lang w:val="en-GB"/>
            </w:rPr>
          </w:rPrChange>
        </w:rPr>
        <w:t xml:space="preserve">, </w:t>
      </w:r>
      <w:r w:rsidR="00A8530F" w:rsidRPr="000F3C49">
        <w:rPr>
          <w:rFonts w:cstheme="minorHAnsi"/>
          <w:i/>
          <w:sz w:val="22"/>
          <w:szCs w:val="22"/>
          <w:lang w:val="en-GB"/>
          <w:rPrChange w:id="579" w:author="Max Lindmark" w:date="2020-01-31T11:50:00Z">
            <w:rPr>
              <w:rFonts w:cstheme="minorHAnsi"/>
              <w:i/>
              <w:lang w:val="en-GB"/>
            </w:rPr>
          </w:rPrChange>
        </w:rPr>
        <w:t>‘zoology’</w:t>
      </w:r>
      <w:r w:rsidRPr="000F3C49">
        <w:rPr>
          <w:rFonts w:cstheme="minorHAnsi"/>
          <w:i/>
          <w:sz w:val="22"/>
          <w:szCs w:val="22"/>
          <w:lang w:val="en-GB"/>
          <w:rPrChange w:id="580" w:author="Max Lindmark" w:date="2020-01-31T11:50:00Z">
            <w:rPr>
              <w:rFonts w:cstheme="minorHAnsi"/>
              <w:i/>
              <w:lang w:val="en-GB"/>
            </w:rPr>
          </w:rPrChange>
        </w:rPr>
        <w:t xml:space="preserve">, </w:t>
      </w:r>
      <w:r w:rsidR="00A8530F" w:rsidRPr="000F3C49">
        <w:rPr>
          <w:rFonts w:cstheme="minorHAnsi"/>
          <w:i/>
          <w:sz w:val="22"/>
          <w:szCs w:val="22"/>
          <w:lang w:val="en-GB"/>
          <w:rPrChange w:id="581" w:author="Max Lindmark" w:date="2020-01-31T11:50:00Z">
            <w:rPr>
              <w:rFonts w:cstheme="minorHAnsi"/>
              <w:i/>
              <w:lang w:val="en-GB"/>
            </w:rPr>
          </w:rPrChange>
        </w:rPr>
        <w:t>‘physiology’</w:t>
      </w:r>
      <w:r w:rsidRPr="000F3C49">
        <w:rPr>
          <w:rFonts w:cstheme="minorHAnsi"/>
          <w:i/>
          <w:sz w:val="22"/>
          <w:szCs w:val="22"/>
          <w:lang w:val="en-GB"/>
          <w:rPrChange w:id="582" w:author="Max Lindmark" w:date="2020-01-31T11:50:00Z">
            <w:rPr>
              <w:rFonts w:cstheme="minorHAnsi"/>
              <w:i/>
              <w:lang w:val="en-GB"/>
            </w:rPr>
          </w:rPrChange>
        </w:rPr>
        <w:t xml:space="preserve">, </w:t>
      </w:r>
      <w:r w:rsidR="00A8530F" w:rsidRPr="000F3C49">
        <w:rPr>
          <w:rFonts w:cstheme="minorHAnsi"/>
          <w:i/>
          <w:sz w:val="22"/>
          <w:szCs w:val="22"/>
          <w:lang w:val="en-GB"/>
          <w:rPrChange w:id="583" w:author="Max Lindmark" w:date="2020-01-31T11:50:00Z">
            <w:rPr>
              <w:rFonts w:cstheme="minorHAnsi"/>
              <w:i/>
              <w:lang w:val="en-GB"/>
            </w:rPr>
          </w:rPrChange>
        </w:rPr>
        <w:t>‘ecology’</w:t>
      </w:r>
      <w:r w:rsidRPr="000F3C49">
        <w:rPr>
          <w:rFonts w:cstheme="minorHAnsi"/>
          <w:i/>
          <w:sz w:val="22"/>
          <w:szCs w:val="22"/>
          <w:lang w:val="en-GB"/>
          <w:rPrChange w:id="584" w:author="Max Lindmark" w:date="2020-01-31T11:50:00Z">
            <w:rPr>
              <w:rFonts w:cstheme="minorHAnsi"/>
              <w:i/>
              <w:lang w:val="en-GB"/>
            </w:rPr>
          </w:rPrChange>
        </w:rPr>
        <w:t xml:space="preserve">, </w:t>
      </w:r>
      <w:r w:rsidR="00A8530F" w:rsidRPr="000F3C49">
        <w:rPr>
          <w:rFonts w:cstheme="minorHAnsi"/>
          <w:i/>
          <w:sz w:val="22"/>
          <w:szCs w:val="22"/>
          <w:lang w:val="en-GB"/>
          <w:rPrChange w:id="585" w:author="Max Lindmark" w:date="2020-01-31T11:50:00Z">
            <w:rPr>
              <w:rFonts w:cstheme="minorHAnsi"/>
              <w:i/>
              <w:lang w:val="en-GB"/>
            </w:rPr>
          </w:rPrChange>
        </w:rPr>
        <w:t>‘biology’</w:t>
      </w:r>
      <w:r w:rsidRPr="000F3C49">
        <w:rPr>
          <w:rFonts w:cstheme="minorHAnsi"/>
          <w:i/>
          <w:sz w:val="22"/>
          <w:szCs w:val="22"/>
          <w:lang w:val="en-GB"/>
          <w:rPrChange w:id="586" w:author="Max Lindmark" w:date="2020-01-31T11:50:00Z">
            <w:rPr>
              <w:rFonts w:cstheme="minorHAnsi"/>
              <w:i/>
              <w:lang w:val="en-GB"/>
            </w:rPr>
          </w:rPrChange>
        </w:rPr>
        <w:t xml:space="preserve">, </w:t>
      </w:r>
      <w:r w:rsidR="00A8530F" w:rsidRPr="000F3C49">
        <w:rPr>
          <w:rFonts w:cstheme="minorHAnsi"/>
          <w:i/>
          <w:sz w:val="22"/>
          <w:szCs w:val="22"/>
          <w:lang w:val="en-GB"/>
          <w:rPrChange w:id="587" w:author="Max Lindmark" w:date="2020-01-31T11:50:00Z">
            <w:rPr>
              <w:rFonts w:cstheme="minorHAnsi"/>
              <w:i/>
              <w:lang w:val="en-GB"/>
            </w:rPr>
          </w:rPrChange>
        </w:rPr>
        <w:t>‘limnology’</w:t>
      </w:r>
      <w:r w:rsidRPr="000F3C49">
        <w:rPr>
          <w:rFonts w:cstheme="minorHAnsi"/>
          <w:i/>
          <w:sz w:val="22"/>
          <w:szCs w:val="22"/>
          <w:lang w:val="en-GB"/>
          <w:rPrChange w:id="588" w:author="Max Lindmark" w:date="2020-01-31T11:50:00Z">
            <w:rPr>
              <w:rFonts w:cstheme="minorHAnsi"/>
              <w:i/>
              <w:lang w:val="en-GB"/>
            </w:rPr>
          </w:rPrChange>
        </w:rPr>
        <w:t xml:space="preserve">, </w:t>
      </w:r>
      <w:r w:rsidR="00A8530F" w:rsidRPr="000F3C49">
        <w:rPr>
          <w:rFonts w:cstheme="minorHAnsi"/>
          <w:i/>
          <w:sz w:val="22"/>
          <w:szCs w:val="22"/>
          <w:lang w:val="en-GB"/>
          <w:rPrChange w:id="589" w:author="Max Lindmark" w:date="2020-01-31T11:50:00Z">
            <w:rPr>
              <w:rFonts w:cstheme="minorHAnsi"/>
              <w:i/>
              <w:lang w:val="en-GB"/>
            </w:rPr>
          </w:rPrChange>
        </w:rPr>
        <w:t>‘evolutionary biology’</w:t>
      </w:r>
      <w:r w:rsidRPr="000F3C49">
        <w:rPr>
          <w:rFonts w:cstheme="minorHAnsi"/>
          <w:i/>
          <w:sz w:val="22"/>
          <w:szCs w:val="22"/>
          <w:lang w:val="en-GB"/>
          <w:rPrChange w:id="590" w:author="Max Lindmark" w:date="2020-01-31T11:50:00Z">
            <w:rPr>
              <w:rFonts w:cstheme="minorHAnsi"/>
              <w:i/>
              <w:lang w:val="en-GB"/>
            </w:rPr>
          </w:rPrChange>
        </w:rPr>
        <w:t xml:space="preserve">, </w:t>
      </w:r>
      <w:r w:rsidRPr="000F3C49">
        <w:rPr>
          <w:rFonts w:cstheme="minorHAnsi"/>
          <w:sz w:val="22"/>
          <w:szCs w:val="22"/>
          <w:lang w:val="en-GB"/>
          <w:rPrChange w:id="591" w:author="Max Lindmark" w:date="2020-01-31T11:50:00Z">
            <w:rPr>
              <w:rFonts w:cstheme="minorHAnsi"/>
              <w:i/>
              <w:lang w:val="en-GB"/>
            </w:rPr>
          </w:rPrChange>
        </w:rPr>
        <w:t>w</w:t>
      </w:r>
      <w:r w:rsidRPr="000F3C49">
        <w:rPr>
          <w:rFonts w:cstheme="minorHAnsi"/>
          <w:sz w:val="22"/>
          <w:szCs w:val="22"/>
          <w:lang w:val="en-GB"/>
          <w:rPrChange w:id="592" w:author="Max Lindmark" w:date="2020-01-31T11:50:00Z">
            <w:rPr>
              <w:rFonts w:cstheme="minorHAnsi"/>
              <w:lang w:val="en-GB"/>
            </w:rPr>
          </w:rPrChange>
        </w:rPr>
        <w:t>hich reduced the number of studies to 3449.</w:t>
      </w:r>
      <w:r w:rsidRPr="000F3C49">
        <w:rPr>
          <w:sz w:val="22"/>
          <w:szCs w:val="22"/>
          <w:lang w:val="en-GB"/>
          <w:rPrChange w:id="593" w:author="Max Lindmark" w:date="2020-01-31T11:50:00Z">
            <w:rPr>
              <w:lang w:val="en-GB"/>
            </w:rPr>
          </w:rPrChange>
        </w:rPr>
        <w:t xml:space="preserve"> </w:t>
      </w:r>
    </w:p>
    <w:p w14:paraId="50CD876C" w14:textId="77777777" w:rsidR="005A36B4" w:rsidRPr="000F3C49" w:rsidRDefault="00765102" w:rsidP="000F3C49">
      <w:pPr>
        <w:spacing w:line="480" w:lineRule="auto"/>
        <w:ind w:firstLine="284"/>
        <w:contextualSpacing/>
        <w:jc w:val="both"/>
        <w:rPr>
          <w:rFonts w:cstheme="minorHAnsi"/>
          <w:sz w:val="22"/>
          <w:szCs w:val="22"/>
          <w:lang w:val="en-GB"/>
          <w:rPrChange w:id="594" w:author="Max Lindmark" w:date="2020-01-31T11:50:00Z">
            <w:rPr>
              <w:rFonts w:cstheme="minorHAnsi"/>
              <w:lang w:val="en-GB"/>
            </w:rPr>
          </w:rPrChange>
        </w:rPr>
        <w:pPrChange w:id="595" w:author="Max Lindmark" w:date="2020-01-31T11:49:00Z">
          <w:pPr>
            <w:ind w:firstLine="284"/>
            <w:contextualSpacing/>
            <w:jc w:val="both"/>
          </w:pPr>
        </w:pPrChange>
      </w:pPr>
      <w:commentRangeStart w:id="596"/>
      <w:proofErr w:type="gramStart"/>
      <w:r w:rsidRPr="000F3C49">
        <w:rPr>
          <w:sz w:val="22"/>
          <w:szCs w:val="22"/>
          <w:lang w:val="en-GB"/>
          <w:rPrChange w:id="597" w:author="Max Lindmark" w:date="2020-01-31T11:50:00Z">
            <w:rPr>
              <w:lang w:val="en-GB"/>
            </w:rPr>
          </w:rPrChange>
        </w:rPr>
        <w:t>However</w:t>
      </w:r>
      <w:commentRangeEnd w:id="596"/>
      <w:proofErr w:type="gramEnd"/>
      <w:r w:rsidRPr="000F3C49">
        <w:rPr>
          <w:rStyle w:val="CommentReference"/>
          <w:sz w:val="22"/>
          <w:szCs w:val="22"/>
          <w:rPrChange w:id="598" w:author="Max Lindmark" w:date="2020-01-31T11:50:00Z">
            <w:rPr>
              <w:rStyle w:val="CommentReference"/>
              <w:sz w:val="22"/>
              <w:szCs w:val="22"/>
            </w:rPr>
          </w:rPrChange>
        </w:rPr>
        <w:commentReference w:id="596"/>
      </w:r>
      <w:r w:rsidRPr="000F3C49">
        <w:rPr>
          <w:sz w:val="22"/>
          <w:szCs w:val="22"/>
          <w:lang w:val="en-GB"/>
          <w:rPrChange w:id="599" w:author="Max Lindmark" w:date="2020-01-31T11:50:00Z">
            <w:rPr>
              <w:lang w:val="en-GB"/>
            </w:rPr>
          </w:rPrChange>
        </w:rPr>
        <w:t>, d</w:t>
      </w:r>
      <w:r w:rsidRPr="000F3C49">
        <w:rPr>
          <w:rFonts w:cstheme="minorHAnsi"/>
          <w:sz w:val="22"/>
          <w:szCs w:val="22"/>
          <w:lang w:val="en-GB"/>
          <w:rPrChange w:id="600" w:author="Max Lindmark" w:date="2020-01-31T11:50:00Z">
            <w:rPr>
              <w:rFonts w:cstheme="minorHAnsi"/>
              <w:lang w:val="en-GB"/>
            </w:rPr>
          </w:rPrChange>
        </w:rPr>
        <w:t xml:space="preserve">ue to a typo and misunderstanding of search syntax, we had to make a second search: </w:t>
      </w:r>
    </w:p>
    <w:p w14:paraId="28D23B9D" w14:textId="41F4F90F" w:rsidR="00765102" w:rsidRPr="000F3C49" w:rsidRDefault="00BF3C53" w:rsidP="000F3C49">
      <w:pPr>
        <w:spacing w:line="480" w:lineRule="auto"/>
        <w:contextualSpacing/>
        <w:jc w:val="both"/>
        <w:rPr>
          <w:i/>
          <w:sz w:val="22"/>
          <w:szCs w:val="22"/>
          <w:lang w:val="en-GB"/>
          <w:rPrChange w:id="601" w:author="Max Lindmark" w:date="2020-01-31T11:50:00Z">
            <w:rPr>
              <w:i/>
              <w:lang w:val="en-GB"/>
            </w:rPr>
          </w:rPrChange>
        </w:rPr>
        <w:pPrChange w:id="602" w:author="Max Lindmark" w:date="2020-01-31T11:49:00Z">
          <w:pPr>
            <w:contextualSpacing/>
            <w:jc w:val="both"/>
          </w:pPr>
        </w:pPrChange>
      </w:pPr>
      <w:r w:rsidRPr="000F3C49">
        <w:rPr>
          <w:rFonts w:eastAsiaTheme="minorEastAsia"/>
          <w:i/>
          <w:sz w:val="22"/>
          <w:szCs w:val="22"/>
          <w:rPrChange w:id="603" w:author="Max Lindmark" w:date="2020-01-31T11:50:00Z">
            <w:rPr>
              <w:rFonts w:eastAsiaTheme="minorEastAsia"/>
            </w:rPr>
          </w:rPrChange>
        </w:rPr>
        <w:t>TOPIC:</w:t>
      </w:r>
      <w:r w:rsidRPr="000F3C49">
        <w:rPr>
          <w:rFonts w:eastAsiaTheme="minorEastAsia"/>
          <w:sz w:val="22"/>
          <w:szCs w:val="22"/>
          <w:rPrChange w:id="604" w:author="Max Lindmark" w:date="2020-01-31T11:50:00Z">
            <w:rPr>
              <w:rFonts w:eastAsiaTheme="minorEastAsia"/>
            </w:rPr>
          </w:rPrChange>
        </w:rPr>
        <w:t xml:space="preserve"> </w:t>
      </w:r>
      <w:r w:rsidR="00765102" w:rsidRPr="000F3C49">
        <w:rPr>
          <w:i/>
          <w:sz w:val="22"/>
          <w:szCs w:val="22"/>
          <w:lang w:val="en-GB"/>
          <w:rPrChange w:id="605" w:author="Max Lindmark" w:date="2020-01-31T11:50:00Z">
            <w:rPr>
              <w:i/>
              <w:lang w:val="en-GB"/>
            </w:rPr>
          </w:rPrChange>
        </w:rPr>
        <w:t>(feeding-rate or bio-</w:t>
      </w:r>
      <w:proofErr w:type="spellStart"/>
      <w:r w:rsidR="00765102" w:rsidRPr="000F3C49">
        <w:rPr>
          <w:i/>
          <w:sz w:val="22"/>
          <w:szCs w:val="22"/>
          <w:lang w:val="en-GB"/>
          <w:rPrChange w:id="606" w:author="Max Lindmark" w:date="2020-01-31T11:50:00Z">
            <w:rPr>
              <w:i/>
              <w:lang w:val="en-GB"/>
            </w:rPr>
          </w:rPrChange>
        </w:rPr>
        <w:t>energ</w:t>
      </w:r>
      <w:proofErr w:type="spellEnd"/>
      <w:r w:rsidR="00765102" w:rsidRPr="000F3C49">
        <w:rPr>
          <w:i/>
          <w:sz w:val="22"/>
          <w:szCs w:val="22"/>
          <w:lang w:val="en-GB"/>
          <w:rPrChange w:id="607" w:author="Max Lindmark" w:date="2020-01-31T11:50:00Z">
            <w:rPr>
              <w:i/>
              <w:lang w:val="en-GB"/>
            </w:rPr>
          </w:rPrChange>
        </w:rPr>
        <w:t>*) AND TOPIC:(mass or weight or size) AND TOPIC:(temperature*)</w:t>
      </w:r>
    </w:p>
    <w:p w14:paraId="2445C683" w14:textId="2250E2FA" w:rsidR="00765102" w:rsidRPr="000F3C49" w:rsidRDefault="00DE700F" w:rsidP="000F3C49">
      <w:pPr>
        <w:pStyle w:val="ListParagraph"/>
        <w:spacing w:line="480" w:lineRule="auto"/>
        <w:ind w:left="0"/>
        <w:jc w:val="both"/>
        <w:rPr>
          <w:rFonts w:cstheme="minorHAnsi"/>
          <w:sz w:val="22"/>
          <w:szCs w:val="22"/>
          <w:lang w:val="en-GB"/>
          <w:rPrChange w:id="608" w:author="Max Lindmark" w:date="2020-01-31T11:50:00Z">
            <w:rPr>
              <w:rFonts w:cstheme="minorHAnsi"/>
              <w:lang w:val="en-GB"/>
            </w:rPr>
          </w:rPrChange>
        </w:rPr>
        <w:pPrChange w:id="609" w:author="Max Lindmark" w:date="2020-01-31T11:49:00Z">
          <w:pPr>
            <w:pStyle w:val="ListParagraph"/>
            <w:ind w:left="0"/>
            <w:jc w:val="both"/>
          </w:pPr>
        </w:pPrChange>
      </w:pPr>
      <w:r w:rsidRPr="000F3C49">
        <w:rPr>
          <w:rFonts w:cstheme="minorHAnsi"/>
          <w:sz w:val="22"/>
          <w:szCs w:val="22"/>
          <w:lang w:val="en-GB"/>
          <w:rPrChange w:id="610" w:author="Max Lindmark" w:date="2020-01-31T11:50:00Z">
            <w:rPr>
              <w:rFonts w:cstheme="minorHAnsi"/>
              <w:lang w:val="en-GB"/>
            </w:rPr>
          </w:rPrChange>
        </w:rPr>
        <w:t xml:space="preserve">This </w:t>
      </w:r>
      <w:r w:rsidR="00765102" w:rsidRPr="000F3C49">
        <w:rPr>
          <w:rFonts w:cstheme="minorHAnsi"/>
          <w:sz w:val="22"/>
          <w:szCs w:val="22"/>
          <w:lang w:val="en-GB"/>
          <w:rPrChange w:id="611" w:author="Max Lindmark" w:date="2020-01-31T11:50:00Z">
            <w:rPr>
              <w:rFonts w:cstheme="minorHAnsi"/>
              <w:lang w:val="en-GB"/>
            </w:rPr>
          </w:rPrChange>
        </w:rPr>
        <w:t xml:space="preserve">yielded 431 additional titles after filtering the following categories: </w:t>
      </w:r>
      <w:r w:rsidR="00F76766" w:rsidRPr="000F3C49">
        <w:rPr>
          <w:rFonts w:cstheme="minorHAnsi"/>
          <w:sz w:val="22"/>
          <w:szCs w:val="22"/>
          <w:lang w:val="en-GB"/>
          <w:rPrChange w:id="612" w:author="Max Lindmark" w:date="2020-01-31T11:50:00Z">
            <w:rPr>
              <w:rFonts w:cstheme="minorHAnsi"/>
              <w:lang w:val="en-GB"/>
            </w:rPr>
          </w:rPrChange>
        </w:rPr>
        <w:t>‘</w:t>
      </w:r>
      <w:r w:rsidR="00F76766" w:rsidRPr="000F3C49">
        <w:rPr>
          <w:rFonts w:cstheme="minorHAnsi"/>
          <w:i/>
          <w:iCs/>
          <w:sz w:val="22"/>
          <w:szCs w:val="22"/>
          <w:lang w:val="en-GB"/>
          <w:rPrChange w:id="613" w:author="Max Lindmark" w:date="2020-01-31T11:50:00Z">
            <w:rPr>
              <w:rFonts w:cstheme="minorHAnsi"/>
              <w:i/>
              <w:iCs/>
              <w:lang w:val="en-GB"/>
            </w:rPr>
          </w:rPrChange>
        </w:rPr>
        <w:t>marine freshwater biology’, ‘fisheries’, ‘zoology’, ‘physiology’, ‘ecology’, ‘biology’, ‘limnology’, ‘evolutionary biology’.</w:t>
      </w:r>
    </w:p>
    <w:p w14:paraId="738A25BD" w14:textId="66089BB9" w:rsidR="00B658E3" w:rsidRPr="000F3C49" w:rsidRDefault="00B658E3" w:rsidP="000F3C49">
      <w:pPr>
        <w:pStyle w:val="Heading1"/>
        <w:rPr>
          <w:rPrChange w:id="614" w:author="Max Lindmark" w:date="2020-01-31T11:50:00Z">
            <w:rPr>
              <w:lang w:val="en-GB"/>
            </w:rPr>
          </w:rPrChange>
        </w:rPr>
        <w:pPrChange w:id="615" w:author="Max Lindmark" w:date="2020-01-31T11:49:00Z">
          <w:pPr>
            <w:pStyle w:val="Heading1"/>
          </w:pPr>
        </w:pPrChange>
      </w:pPr>
      <w:bookmarkStart w:id="616" w:name="_Toc29915142"/>
      <w:commentRangeStart w:id="617"/>
      <w:r w:rsidRPr="000F3C49">
        <w:rPr>
          <w:rPrChange w:id="618" w:author="Max Lindmark" w:date="2020-01-31T11:50:00Z">
            <w:rPr>
              <w:lang w:val="en-GB"/>
            </w:rPr>
          </w:rPrChange>
        </w:rPr>
        <w:lastRenderedPageBreak/>
        <w:t>Selection process and criteria</w:t>
      </w:r>
      <w:commentRangeEnd w:id="617"/>
      <w:r w:rsidR="00791E19" w:rsidRPr="000F3C49">
        <w:rPr>
          <w:rStyle w:val="CommentReference"/>
          <w:rFonts w:asciiTheme="minorHAnsi" w:eastAsiaTheme="minorHAnsi" w:hAnsiTheme="minorHAnsi" w:cstheme="minorBidi"/>
          <w:color w:val="auto"/>
          <w:sz w:val="24"/>
          <w:szCs w:val="24"/>
          <w:rPrChange w:id="619" w:author="Max Lindmark" w:date="2020-01-31T11:50:00Z">
            <w:rPr>
              <w:rStyle w:val="CommentReference"/>
              <w:rFonts w:asciiTheme="minorHAnsi" w:eastAsiaTheme="minorHAnsi" w:hAnsiTheme="minorHAnsi" w:cstheme="minorBidi"/>
              <w:color w:val="auto"/>
              <w:sz w:val="22"/>
              <w:szCs w:val="22"/>
            </w:rPr>
          </w:rPrChange>
        </w:rPr>
        <w:commentReference w:id="617"/>
      </w:r>
      <w:bookmarkEnd w:id="616"/>
    </w:p>
    <w:p w14:paraId="734AE4F7" w14:textId="6DB14A9A" w:rsidR="00983215" w:rsidRDefault="002361B2" w:rsidP="000F3C49">
      <w:pPr>
        <w:spacing w:line="480" w:lineRule="auto"/>
        <w:contextualSpacing/>
        <w:jc w:val="both"/>
        <w:rPr>
          <w:rFonts w:eastAsiaTheme="minorEastAsia"/>
          <w:sz w:val="22"/>
          <w:szCs w:val="22"/>
        </w:rPr>
      </w:pPr>
      <w:r w:rsidRPr="000F3C49">
        <w:rPr>
          <w:sz w:val="22"/>
          <w:szCs w:val="22"/>
          <w:lang w:val="en-GB"/>
          <w:rPrChange w:id="620" w:author="Max Lindmark" w:date="2020-01-31T11:50:00Z">
            <w:rPr>
              <w:lang w:val="en-GB"/>
            </w:rPr>
          </w:rPrChange>
        </w:rPr>
        <w:t xml:space="preserve">We filtered out articles at three levels of the search: title, abstract and full paper. </w:t>
      </w:r>
      <w:commentRangeStart w:id="621"/>
      <w:commentRangeStart w:id="622"/>
      <w:r w:rsidRPr="000F3C49">
        <w:rPr>
          <w:sz w:val="22"/>
          <w:szCs w:val="22"/>
          <w:lang w:val="en-GB"/>
          <w:rPrChange w:id="623" w:author="Max Lindmark" w:date="2020-01-31T11:50:00Z">
            <w:rPr>
              <w:lang w:val="en-GB"/>
            </w:rPr>
          </w:rPrChange>
        </w:rPr>
        <w:t>Appendix SX</w:t>
      </w:r>
      <w:commentRangeEnd w:id="621"/>
      <w:r w:rsidR="009534B8" w:rsidRPr="000F3C49">
        <w:rPr>
          <w:rStyle w:val="CommentReference"/>
          <w:sz w:val="22"/>
          <w:szCs w:val="22"/>
          <w:rPrChange w:id="624" w:author="Max Lindmark" w:date="2020-01-31T11:50:00Z">
            <w:rPr>
              <w:rStyle w:val="CommentReference"/>
              <w:sz w:val="22"/>
              <w:szCs w:val="22"/>
            </w:rPr>
          </w:rPrChange>
        </w:rPr>
        <w:commentReference w:id="621"/>
      </w:r>
      <w:commentRangeEnd w:id="622"/>
      <w:r w:rsidR="00485261" w:rsidRPr="000F3C49">
        <w:rPr>
          <w:rStyle w:val="CommentReference"/>
          <w:sz w:val="22"/>
          <w:szCs w:val="22"/>
          <w:rPrChange w:id="625" w:author="Max Lindmark" w:date="2020-01-31T11:50:00Z">
            <w:rPr>
              <w:rStyle w:val="CommentReference"/>
            </w:rPr>
          </w:rPrChange>
        </w:rPr>
        <w:commentReference w:id="622"/>
      </w:r>
      <w:r w:rsidRPr="000F3C49">
        <w:rPr>
          <w:sz w:val="22"/>
          <w:szCs w:val="22"/>
          <w:lang w:val="en-GB"/>
          <w:rPrChange w:id="626" w:author="Max Lindmark" w:date="2020-01-31T11:50:00Z">
            <w:rPr>
              <w:lang w:val="en-GB"/>
            </w:rPr>
          </w:rPrChange>
        </w:rPr>
        <w:t xml:space="preserve"> contains lists of paper titles at each of these steps in the filtering process. We also used studies that did not appear in the literature search but that we found by following cited literature in </w:t>
      </w:r>
      <w:commentRangeStart w:id="627"/>
      <w:r w:rsidRPr="000F3C49">
        <w:rPr>
          <w:sz w:val="22"/>
          <w:szCs w:val="22"/>
          <w:lang w:val="en-GB"/>
          <w:rPrChange w:id="628" w:author="Max Lindmark" w:date="2020-01-31T11:50:00Z">
            <w:rPr>
              <w:lang w:val="en-GB"/>
            </w:rPr>
          </w:rPrChange>
        </w:rPr>
        <w:t xml:space="preserve">papers </w:t>
      </w:r>
      <w:commentRangeEnd w:id="627"/>
      <w:r w:rsidR="00855696" w:rsidRPr="000F3C49">
        <w:rPr>
          <w:rStyle w:val="CommentReference"/>
          <w:sz w:val="22"/>
          <w:szCs w:val="22"/>
          <w:rPrChange w:id="629" w:author="Max Lindmark" w:date="2020-01-31T11:50:00Z">
            <w:rPr>
              <w:rStyle w:val="CommentReference"/>
            </w:rPr>
          </w:rPrChange>
        </w:rPr>
        <w:commentReference w:id="627"/>
      </w:r>
      <w:r w:rsidRPr="000F3C49">
        <w:rPr>
          <w:sz w:val="22"/>
          <w:szCs w:val="22"/>
          <w:lang w:val="en-GB"/>
          <w:rPrChange w:id="630" w:author="Max Lindmark" w:date="2020-01-31T11:50:00Z">
            <w:rPr>
              <w:lang w:val="en-GB"/>
            </w:rPr>
          </w:rPrChange>
        </w:rPr>
        <w:t>to the original source. Such studies are indicated in the data set as an explanation for why they do not appear in Appendix SX</w:t>
      </w:r>
      <w:r w:rsidR="002F5C42" w:rsidRPr="000F3C49">
        <w:rPr>
          <w:sz w:val="22"/>
          <w:szCs w:val="22"/>
          <w:lang w:val="en-GB"/>
          <w:rPrChange w:id="631" w:author="Max Lindmark" w:date="2020-01-31T11:50:00Z">
            <w:rPr>
              <w:lang w:val="en-GB"/>
            </w:rPr>
          </w:rPrChange>
        </w:rPr>
        <w:t xml:space="preserve"> (see </w:t>
      </w:r>
      <w:r w:rsidR="00B0699D" w:rsidRPr="000F3C49">
        <w:rPr>
          <w:sz w:val="22"/>
          <w:szCs w:val="22"/>
          <w:lang w:val="en-GB"/>
          <w:rPrChange w:id="632" w:author="Max Lindmark" w:date="2020-01-31T11:50:00Z">
            <w:rPr>
              <w:lang w:val="en-GB"/>
            </w:rPr>
          </w:rPrChange>
        </w:rPr>
        <w:t>‘</w:t>
      </w:r>
      <w:r w:rsidR="00B0699D" w:rsidRPr="000F3C49">
        <w:rPr>
          <w:i/>
          <w:iCs/>
          <w:sz w:val="22"/>
          <w:szCs w:val="22"/>
          <w:lang w:val="en-GB"/>
          <w:rPrChange w:id="633" w:author="Max Lindmark" w:date="2020-01-31T11:50:00Z">
            <w:rPr>
              <w:i/>
              <w:iCs/>
              <w:lang w:val="en-GB"/>
            </w:rPr>
          </w:rPrChange>
        </w:rPr>
        <w:t>Data explanation</w:t>
      </w:r>
      <w:r w:rsidR="00B0699D" w:rsidRPr="000F3C49">
        <w:rPr>
          <w:sz w:val="22"/>
          <w:szCs w:val="22"/>
          <w:lang w:val="en-GB"/>
          <w:rPrChange w:id="634" w:author="Max Lindmark" w:date="2020-01-31T11:50:00Z">
            <w:rPr>
              <w:lang w:val="en-GB"/>
            </w:rPr>
          </w:rPrChange>
        </w:rPr>
        <w:t>’</w:t>
      </w:r>
      <w:r w:rsidR="00A80F56" w:rsidRPr="000F3C49">
        <w:rPr>
          <w:sz w:val="22"/>
          <w:szCs w:val="22"/>
          <w:lang w:val="en-GB"/>
          <w:rPrChange w:id="635" w:author="Max Lindmark" w:date="2020-01-31T11:50:00Z">
            <w:rPr>
              <w:lang w:val="en-GB"/>
            </w:rPr>
          </w:rPrChange>
        </w:rPr>
        <w:t>, this document</w:t>
      </w:r>
      <w:r w:rsidR="002F5C42" w:rsidRPr="000F3C49">
        <w:rPr>
          <w:sz w:val="22"/>
          <w:szCs w:val="22"/>
          <w:lang w:val="en-GB"/>
          <w:rPrChange w:id="636" w:author="Max Lindmark" w:date="2020-01-31T11:50:00Z">
            <w:rPr>
              <w:lang w:val="en-GB"/>
            </w:rPr>
          </w:rPrChange>
        </w:rPr>
        <w:t>)</w:t>
      </w:r>
      <w:r w:rsidRPr="000F3C49">
        <w:rPr>
          <w:sz w:val="22"/>
          <w:szCs w:val="22"/>
          <w:lang w:val="en-GB"/>
          <w:rPrChange w:id="637" w:author="Max Lindmark" w:date="2020-01-31T11:50:00Z">
            <w:rPr>
              <w:lang w:val="en-GB"/>
            </w:rPr>
          </w:rPrChange>
        </w:rPr>
        <w:t xml:space="preserve">. </w:t>
      </w:r>
      <w:commentRangeStart w:id="638"/>
      <w:del w:id="639" w:author="Anna Gårdmark" w:date="2020-01-21T15:24:00Z">
        <w:r w:rsidRPr="000F3C49" w:rsidDel="008F41C5">
          <w:rPr>
            <w:sz w:val="22"/>
            <w:szCs w:val="22"/>
            <w:lang w:val="en-GB"/>
            <w:rPrChange w:id="640" w:author="Max Lindmark" w:date="2020-01-31T11:50:00Z">
              <w:rPr>
                <w:lang w:val="en-GB"/>
              </w:rPr>
            </w:rPrChange>
          </w:rPr>
          <w:delText xml:space="preserve">When treatments where conducted in the experiment, we extracted data from the control-scenario. </w:delText>
        </w:r>
      </w:del>
      <w:commentRangeEnd w:id="638"/>
      <w:r w:rsidR="008F41C5" w:rsidRPr="000F3C49">
        <w:rPr>
          <w:rStyle w:val="CommentReference"/>
          <w:sz w:val="22"/>
          <w:szCs w:val="22"/>
          <w:rPrChange w:id="641" w:author="Max Lindmark" w:date="2020-01-31T11:50:00Z">
            <w:rPr>
              <w:rStyle w:val="CommentReference"/>
            </w:rPr>
          </w:rPrChange>
        </w:rPr>
        <w:commentReference w:id="638"/>
      </w:r>
      <w:moveFromRangeStart w:id="642" w:author="Anna Gårdmark" w:date="2020-01-21T15:24:00Z" w:name="move30512657"/>
      <w:commentRangeStart w:id="643"/>
      <w:moveFrom w:id="644" w:author="Anna Gårdmark" w:date="2020-01-21T15:24:00Z">
        <w:r w:rsidRPr="000F3C49" w:rsidDel="008F41C5">
          <w:rPr>
            <w:sz w:val="22"/>
            <w:szCs w:val="22"/>
            <w:lang w:val="en-GB"/>
            <w:rPrChange w:id="645" w:author="Max Lindmark" w:date="2020-01-31T11:50:00Z">
              <w:rPr>
                <w:lang w:val="en-GB"/>
              </w:rPr>
            </w:rPrChange>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0F3C49" w:rsidDel="008F41C5">
          <w:rPr>
            <w:rFonts w:eastAsiaTheme="minorEastAsia"/>
            <w:sz w:val="22"/>
            <w:szCs w:val="22"/>
            <w:rPrChange w:id="646" w:author="Max Lindmark" w:date="2020-01-31T11:50:00Z">
              <w:rPr>
                <w:rFonts w:eastAsiaTheme="minorEastAsia"/>
              </w:rPr>
            </w:rPrChange>
          </w:rPr>
          <w:t>.</w:t>
        </w:r>
        <w:commentRangeEnd w:id="643"/>
        <w:r w:rsidR="008F41C5" w:rsidRPr="000F3C49" w:rsidDel="008F41C5">
          <w:rPr>
            <w:rStyle w:val="CommentReference"/>
            <w:sz w:val="22"/>
            <w:szCs w:val="22"/>
            <w:rPrChange w:id="647" w:author="Max Lindmark" w:date="2020-01-31T11:50:00Z">
              <w:rPr>
                <w:rStyle w:val="CommentReference"/>
              </w:rPr>
            </w:rPrChange>
          </w:rPr>
          <w:commentReference w:id="643"/>
        </w:r>
      </w:moveFrom>
      <w:moveFromRangeEnd w:id="642"/>
      <w:r w:rsidR="007F4C56" w:rsidRPr="000F3C49">
        <w:rPr>
          <w:rFonts w:eastAsiaTheme="minorEastAsia"/>
          <w:sz w:val="22"/>
          <w:szCs w:val="22"/>
          <w:rPrChange w:id="648" w:author="Max Lindmark" w:date="2020-01-31T11:50:00Z">
            <w:rPr>
              <w:rFonts w:eastAsiaTheme="minorEastAsia"/>
            </w:rPr>
          </w:rPrChange>
        </w:rPr>
        <w:t xml:space="preserve"> </w:t>
      </w:r>
      <w:r w:rsidR="00375892" w:rsidRPr="000F3C49">
        <w:rPr>
          <w:rFonts w:eastAsiaTheme="minorEastAsia"/>
          <w:sz w:val="22"/>
          <w:szCs w:val="22"/>
          <w:rPrChange w:id="649" w:author="Max Lindmark" w:date="2020-01-31T11:50:00Z">
            <w:rPr>
              <w:rFonts w:eastAsiaTheme="minorEastAsia"/>
            </w:rPr>
          </w:rPrChange>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0F3C49">
        <w:rPr>
          <w:rFonts w:eastAsiaTheme="minorEastAsia"/>
          <w:sz w:val="22"/>
          <w:szCs w:val="22"/>
          <w:rPrChange w:id="650" w:author="Max Lindmark" w:date="2020-01-31T11:50:00Z">
            <w:rPr>
              <w:rFonts w:eastAsiaTheme="minorEastAsia"/>
            </w:rPr>
          </w:rPrChange>
        </w:rPr>
        <w:t xml:space="preserve"> After titles we evaluated abstracts</w:t>
      </w:r>
      <w:r w:rsidR="009E0DF1" w:rsidRPr="000F3C49">
        <w:rPr>
          <w:rFonts w:eastAsiaTheme="minorEastAsia"/>
          <w:sz w:val="22"/>
          <w:szCs w:val="22"/>
          <w:rPrChange w:id="651" w:author="Max Lindmark" w:date="2020-01-31T11:50:00Z">
            <w:rPr>
              <w:rFonts w:eastAsiaTheme="minorEastAsia"/>
            </w:rPr>
          </w:rPrChange>
        </w:rPr>
        <w:t xml:space="preserve"> and then the whole paper</w:t>
      </w:r>
      <w:ins w:id="652" w:author="Anna Gårdmark" w:date="2020-01-21T15:23:00Z">
        <w:r w:rsidR="008F41C5" w:rsidRPr="000F3C49">
          <w:rPr>
            <w:rFonts w:eastAsiaTheme="minorEastAsia"/>
            <w:sz w:val="22"/>
            <w:szCs w:val="22"/>
            <w:rPrChange w:id="653" w:author="Max Lindmark" w:date="2020-01-31T11:50:00Z">
              <w:rPr>
                <w:rFonts w:eastAsiaTheme="minorEastAsia"/>
              </w:rPr>
            </w:rPrChange>
          </w:rPr>
          <w:t xml:space="preserve"> using the same criteria.</w:t>
        </w:r>
      </w:ins>
      <w:del w:id="654" w:author="Anna Gårdmark" w:date="2020-01-21T15:23:00Z">
        <w:r w:rsidR="009E0DF1" w:rsidRPr="000F3C49" w:rsidDel="008F41C5">
          <w:rPr>
            <w:rFonts w:eastAsiaTheme="minorEastAsia"/>
            <w:sz w:val="22"/>
            <w:szCs w:val="22"/>
            <w:rPrChange w:id="655" w:author="Max Lindmark" w:date="2020-01-31T11:50:00Z">
              <w:rPr>
                <w:rFonts w:eastAsiaTheme="minorEastAsia"/>
              </w:rPr>
            </w:rPrChange>
          </w:rPr>
          <w:delText>.</w:delText>
        </w:r>
      </w:del>
      <w:ins w:id="656" w:author="Anna Gårdmark" w:date="2020-01-21T15:24:00Z">
        <w:r w:rsidR="008F41C5" w:rsidRPr="000F3C49">
          <w:rPr>
            <w:rFonts w:eastAsiaTheme="minorEastAsia"/>
            <w:sz w:val="22"/>
            <w:szCs w:val="22"/>
            <w:rPrChange w:id="657" w:author="Max Lindmark" w:date="2020-01-31T11:50:00Z">
              <w:rPr>
                <w:rFonts w:eastAsiaTheme="minorEastAsia"/>
              </w:rPr>
            </w:rPrChange>
          </w:rPr>
          <w:t xml:space="preserve"> </w:t>
        </w:r>
      </w:ins>
      <w:moveToRangeStart w:id="658" w:author="Anna Gårdmark" w:date="2020-01-21T15:24:00Z" w:name="move30512657"/>
      <w:commentRangeStart w:id="659"/>
      <w:moveTo w:id="660" w:author="Anna Gårdmark" w:date="2020-01-21T15:24:00Z">
        <w:r w:rsidR="008F41C5" w:rsidRPr="000F3C49">
          <w:rPr>
            <w:sz w:val="22"/>
            <w:szCs w:val="22"/>
            <w:lang w:val="en-GB"/>
            <w:rPrChange w:id="661" w:author="Max Lindmark" w:date="2020-01-31T11:50:00Z">
              <w:rPr>
                <w:lang w:val="en-GB"/>
              </w:rPr>
            </w:rPrChange>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8F41C5" w:rsidRPr="000F3C49">
          <w:rPr>
            <w:rFonts w:eastAsiaTheme="minorEastAsia"/>
            <w:sz w:val="22"/>
            <w:szCs w:val="22"/>
            <w:rPrChange w:id="662" w:author="Max Lindmark" w:date="2020-01-31T11:50:00Z">
              <w:rPr>
                <w:rFonts w:eastAsiaTheme="minorEastAsia"/>
              </w:rPr>
            </w:rPrChange>
          </w:rPr>
          <w:t>.</w:t>
        </w:r>
        <w:commentRangeEnd w:id="659"/>
        <w:r w:rsidR="008F41C5" w:rsidRPr="000F3C49">
          <w:rPr>
            <w:rStyle w:val="CommentReference"/>
            <w:sz w:val="22"/>
            <w:szCs w:val="22"/>
            <w:rPrChange w:id="663" w:author="Max Lindmark" w:date="2020-01-31T11:50:00Z">
              <w:rPr>
                <w:rStyle w:val="CommentReference"/>
              </w:rPr>
            </w:rPrChange>
          </w:rPr>
          <w:commentReference w:id="659"/>
        </w:r>
      </w:moveTo>
      <w:moveToRangeEnd w:id="658"/>
      <w:ins w:id="664" w:author="Anna Gårdmark" w:date="2020-01-21T15:25:00Z">
        <w:r w:rsidR="008F41C5" w:rsidRPr="000F3C49">
          <w:rPr>
            <w:rFonts w:eastAsiaTheme="minorEastAsia"/>
            <w:sz w:val="22"/>
            <w:szCs w:val="22"/>
            <w:rPrChange w:id="665" w:author="Max Lindmark" w:date="2020-01-31T11:50:00Z">
              <w:rPr>
                <w:rFonts w:eastAsiaTheme="minorEastAsia"/>
              </w:rPr>
            </w:rPrChange>
          </w:rPr>
          <w:t xml:space="preserve"> Further details on selection criteria specific to each rate are presented below.</w:t>
        </w:r>
      </w:ins>
    </w:p>
    <w:p w14:paraId="4587E5D0" w14:textId="77777777" w:rsidR="000F3C49" w:rsidRPr="000F3C49" w:rsidRDefault="000F3C49" w:rsidP="000F3C49">
      <w:pPr>
        <w:spacing w:line="480" w:lineRule="auto"/>
        <w:contextualSpacing/>
        <w:jc w:val="both"/>
        <w:rPr>
          <w:sz w:val="22"/>
          <w:szCs w:val="22"/>
          <w:lang w:val="en-GB"/>
          <w:rPrChange w:id="666" w:author="Max Lindmark" w:date="2020-01-31T11:50:00Z">
            <w:rPr>
              <w:lang w:val="en-GB"/>
            </w:rPr>
          </w:rPrChange>
        </w:rPr>
      </w:pPr>
    </w:p>
    <w:p w14:paraId="2097776D" w14:textId="4FD1455E" w:rsidR="004340C3" w:rsidRPr="000F3C49" w:rsidRDefault="004340C3" w:rsidP="000F3C49">
      <w:pPr>
        <w:pStyle w:val="Heading2"/>
        <w:contextualSpacing/>
        <w:jc w:val="both"/>
        <w:rPr>
          <w:rFonts w:asciiTheme="minorHAnsi" w:hAnsiTheme="minorHAnsi" w:cstheme="minorHAnsi"/>
          <w:i/>
          <w:iCs/>
          <w:color w:val="auto"/>
          <w:sz w:val="22"/>
          <w:szCs w:val="22"/>
          <w:lang w:val="en-GB"/>
          <w:rPrChange w:id="667" w:author="Max Lindmark" w:date="2020-01-31T11:50:00Z">
            <w:rPr>
              <w:rFonts w:asciiTheme="minorHAnsi" w:hAnsiTheme="minorHAnsi" w:cstheme="minorHAnsi"/>
              <w:i/>
              <w:iCs/>
              <w:color w:val="auto"/>
              <w:szCs w:val="22"/>
              <w:lang w:val="en-GB"/>
            </w:rPr>
          </w:rPrChange>
        </w:rPr>
        <w:pPrChange w:id="668" w:author="Max Lindmark" w:date="2020-01-31T11:49:00Z">
          <w:pPr>
            <w:pStyle w:val="Heading2"/>
            <w:contextualSpacing/>
            <w:jc w:val="both"/>
          </w:pPr>
        </w:pPrChange>
      </w:pPr>
      <w:bookmarkStart w:id="669" w:name="_Toc29915143"/>
      <w:r w:rsidRPr="000F3C49">
        <w:rPr>
          <w:rFonts w:asciiTheme="minorHAnsi" w:hAnsiTheme="minorHAnsi" w:cstheme="minorHAnsi"/>
          <w:i/>
          <w:iCs/>
          <w:color w:val="auto"/>
          <w:sz w:val="22"/>
          <w:szCs w:val="22"/>
          <w:lang w:val="en-GB"/>
          <w:rPrChange w:id="670" w:author="Max Lindmark" w:date="2020-01-31T11:50:00Z">
            <w:rPr>
              <w:rFonts w:asciiTheme="minorHAnsi" w:hAnsiTheme="minorHAnsi" w:cstheme="minorHAnsi"/>
              <w:i/>
              <w:iCs/>
              <w:color w:val="auto"/>
              <w:szCs w:val="22"/>
              <w:lang w:val="en-GB"/>
            </w:rPr>
          </w:rPrChange>
        </w:rPr>
        <w:t>Growth data</w:t>
      </w:r>
      <w:bookmarkEnd w:id="669"/>
    </w:p>
    <w:p w14:paraId="547B5FFF" w14:textId="6995B50E" w:rsidR="002D4C21" w:rsidRPr="000F3C49" w:rsidRDefault="008F41C5" w:rsidP="000F3C49">
      <w:pPr>
        <w:spacing w:line="480" w:lineRule="auto"/>
        <w:contextualSpacing/>
        <w:jc w:val="both"/>
        <w:rPr>
          <w:rFonts w:cstheme="minorHAnsi"/>
          <w:color w:val="FF0000"/>
          <w:sz w:val="22"/>
          <w:szCs w:val="22"/>
          <w:lang w:val="en-GB"/>
          <w:rPrChange w:id="671" w:author="Max Lindmark" w:date="2020-01-31T11:50:00Z">
            <w:rPr>
              <w:rFonts w:cstheme="minorHAnsi"/>
              <w:color w:val="FF0000"/>
              <w:lang w:val="en-GB"/>
            </w:rPr>
          </w:rPrChange>
        </w:rPr>
        <w:pPrChange w:id="672" w:author="Max Lindmark" w:date="2020-01-31T11:49:00Z">
          <w:pPr>
            <w:contextualSpacing/>
            <w:jc w:val="both"/>
          </w:pPr>
        </w:pPrChange>
      </w:pPr>
      <w:ins w:id="673" w:author="Anna Gårdmark" w:date="2020-01-21T15:25:00Z">
        <w:r w:rsidRPr="000F3C49">
          <w:rPr>
            <w:rFonts w:eastAsiaTheme="minorEastAsia"/>
            <w:sz w:val="22"/>
            <w:szCs w:val="22"/>
            <w:rPrChange w:id="674" w:author="Max Lindmark" w:date="2020-01-31T11:50:00Z">
              <w:rPr>
                <w:rFonts w:eastAsiaTheme="minorEastAsia"/>
              </w:rPr>
            </w:rPrChange>
          </w:rPr>
          <w:t>In the search for growth rate data</w:t>
        </w:r>
      </w:ins>
      <w:del w:id="675" w:author="Anna Gårdmark" w:date="2020-01-21T15:26:00Z">
        <w:r w:rsidR="00B705CC" w:rsidRPr="000F3C49" w:rsidDel="008F41C5">
          <w:rPr>
            <w:rFonts w:eastAsiaTheme="minorEastAsia"/>
            <w:sz w:val="22"/>
            <w:szCs w:val="22"/>
            <w:rPrChange w:id="676" w:author="Max Lindmark" w:date="2020-01-31T11:50:00Z">
              <w:rPr>
                <w:rFonts w:eastAsiaTheme="minorEastAsia"/>
              </w:rPr>
            </w:rPrChange>
          </w:rPr>
          <w:delText>At</w:delText>
        </w:r>
        <w:r w:rsidR="000E3D94" w:rsidRPr="000F3C49" w:rsidDel="008F41C5">
          <w:rPr>
            <w:rFonts w:eastAsiaTheme="minorEastAsia"/>
            <w:sz w:val="22"/>
            <w:szCs w:val="22"/>
            <w:rPrChange w:id="677" w:author="Max Lindmark" w:date="2020-01-31T11:50:00Z">
              <w:rPr>
                <w:rFonts w:eastAsiaTheme="minorEastAsia"/>
              </w:rPr>
            </w:rPrChange>
          </w:rPr>
          <w:delText xml:space="preserve"> the abstract and </w:delText>
        </w:r>
        <w:r w:rsidR="00BF7296" w:rsidRPr="000F3C49" w:rsidDel="008F41C5">
          <w:rPr>
            <w:rFonts w:eastAsiaTheme="minorEastAsia"/>
            <w:sz w:val="22"/>
            <w:szCs w:val="22"/>
            <w:rPrChange w:id="678" w:author="Max Lindmark" w:date="2020-01-31T11:50:00Z">
              <w:rPr>
                <w:rFonts w:eastAsiaTheme="minorEastAsia"/>
              </w:rPr>
            </w:rPrChange>
          </w:rPr>
          <w:delText>whole-paper stage</w:delText>
        </w:r>
      </w:del>
      <w:r w:rsidR="00BF7296" w:rsidRPr="000F3C49">
        <w:rPr>
          <w:rFonts w:eastAsiaTheme="minorEastAsia"/>
          <w:sz w:val="22"/>
          <w:szCs w:val="22"/>
          <w:rPrChange w:id="679" w:author="Max Lindmark" w:date="2020-01-31T11:50:00Z">
            <w:rPr>
              <w:rFonts w:eastAsiaTheme="minorEastAsia"/>
            </w:rPr>
          </w:rPrChange>
        </w:rPr>
        <w:t>,</w:t>
      </w:r>
      <w:r w:rsidR="00B705CC" w:rsidRPr="000F3C49">
        <w:rPr>
          <w:rFonts w:eastAsiaTheme="minorEastAsia"/>
          <w:sz w:val="22"/>
          <w:szCs w:val="22"/>
          <w:rPrChange w:id="680" w:author="Max Lindmark" w:date="2020-01-31T11:50:00Z">
            <w:rPr>
              <w:rFonts w:eastAsiaTheme="minorEastAsia"/>
            </w:rPr>
          </w:rPrChange>
        </w:rPr>
        <w:t xml:space="preserve"> we removed studies </w:t>
      </w:r>
      <w:ins w:id="681" w:author="Anna Gårdmark" w:date="2020-01-21T15:26:00Z">
        <w:r w:rsidRPr="000F3C49">
          <w:rPr>
            <w:rFonts w:eastAsiaTheme="minorEastAsia"/>
            <w:sz w:val="22"/>
            <w:szCs w:val="22"/>
            <w:rPrChange w:id="682" w:author="Max Lindmark" w:date="2020-01-31T11:50:00Z">
              <w:rPr>
                <w:rFonts w:eastAsiaTheme="minorEastAsia"/>
              </w:rPr>
            </w:rPrChange>
          </w:rPr>
          <w:t xml:space="preserve">at the abstract and whole-paper stage </w:t>
        </w:r>
      </w:ins>
      <w:r w:rsidR="00B705CC" w:rsidRPr="000F3C49">
        <w:rPr>
          <w:rFonts w:eastAsiaTheme="minorEastAsia"/>
          <w:sz w:val="22"/>
          <w:szCs w:val="22"/>
          <w:rPrChange w:id="683" w:author="Max Lindmark" w:date="2020-01-31T11:50:00Z">
            <w:rPr>
              <w:rFonts w:eastAsiaTheme="minorEastAsia"/>
            </w:rPr>
          </w:rPrChange>
        </w:rPr>
        <w:t xml:space="preserve">from which we could not extract (4) growth rates, (5) a single controlled temperature for each growth trial and (6) a defined size class. In </w:t>
      </w:r>
      <w:r w:rsidR="005A1F48" w:rsidRPr="000F3C49">
        <w:rPr>
          <w:rFonts w:eastAsiaTheme="minorEastAsia"/>
          <w:sz w:val="22"/>
          <w:szCs w:val="22"/>
          <w:rPrChange w:id="684" w:author="Max Lindmark" w:date="2020-01-31T11:50:00Z">
            <w:rPr>
              <w:rFonts w:eastAsiaTheme="minorEastAsia"/>
            </w:rPr>
          </w:rPrChange>
        </w:rPr>
        <w:t>addition,</w:t>
      </w:r>
      <w:r w:rsidR="00B705CC" w:rsidRPr="000F3C49">
        <w:rPr>
          <w:rFonts w:eastAsiaTheme="minorEastAsia"/>
          <w:sz w:val="22"/>
          <w:szCs w:val="22"/>
          <w:rPrChange w:id="685" w:author="Max Lindmark" w:date="2020-01-31T11:50:00Z">
            <w:rPr>
              <w:rFonts w:eastAsiaTheme="minorEastAsia"/>
            </w:rPr>
          </w:rPrChange>
        </w:rPr>
        <w:t xml:space="preserve"> we ensured that no other treatment (e.g. food limitation) confounded the response variable</w:t>
      </w:r>
      <w:r w:rsidR="0042590D" w:rsidRPr="000F3C49">
        <w:rPr>
          <w:rFonts w:eastAsiaTheme="minorEastAsia"/>
          <w:sz w:val="22"/>
          <w:szCs w:val="22"/>
          <w:rPrChange w:id="686" w:author="Max Lindmark" w:date="2020-01-31T11:50:00Z">
            <w:rPr>
              <w:rFonts w:eastAsiaTheme="minorEastAsia"/>
            </w:rPr>
          </w:rPrChange>
        </w:rPr>
        <w:t xml:space="preserve"> and thus only used data from experiments with food supply </w:t>
      </w:r>
      <w:r w:rsidR="005237A3" w:rsidRPr="000F3C49">
        <w:rPr>
          <w:rFonts w:eastAsiaTheme="minorEastAsia"/>
          <w:sz w:val="22"/>
          <w:szCs w:val="22"/>
          <w:rPrChange w:id="687" w:author="Max Lindmark" w:date="2020-01-31T11:50:00Z">
            <w:rPr>
              <w:rFonts w:eastAsiaTheme="minorEastAsia"/>
            </w:rPr>
          </w:rPrChange>
        </w:rPr>
        <w:t>corresponding to satiation.</w:t>
      </w:r>
      <w:r w:rsidR="00E57C07" w:rsidRPr="000F3C49">
        <w:rPr>
          <w:rFonts w:eastAsiaTheme="minorEastAsia"/>
          <w:sz w:val="22"/>
          <w:szCs w:val="22"/>
          <w:rPrChange w:id="688" w:author="Max Lindmark" w:date="2020-01-31T11:50:00Z">
            <w:rPr>
              <w:rFonts w:eastAsiaTheme="minorEastAsia"/>
            </w:rPr>
          </w:rPrChange>
        </w:rPr>
        <w:t xml:space="preserve"> </w:t>
      </w:r>
      <w:r w:rsidR="009358AE" w:rsidRPr="000F3C49">
        <w:rPr>
          <w:rFonts w:eastAsiaTheme="minorEastAsia"/>
          <w:sz w:val="22"/>
          <w:szCs w:val="22"/>
          <w:rPrChange w:id="689" w:author="Max Lindmark" w:date="2020-01-31T11:50:00Z">
            <w:rPr>
              <w:rFonts w:eastAsiaTheme="minorEastAsia"/>
            </w:rPr>
          </w:rPrChange>
        </w:rPr>
        <w:t xml:space="preserve">It is important to control for feeding rations as it affects </w:t>
      </w:r>
      <w:r w:rsidR="009358AE" w:rsidRPr="000F3C49">
        <w:rPr>
          <w:rFonts w:cstheme="minorHAnsi"/>
          <w:sz w:val="22"/>
          <w:szCs w:val="22"/>
          <w:lang w:val="en-GB"/>
          <w:rPrChange w:id="690" w:author="Max Lindmark" w:date="2020-01-31T11:50:00Z">
            <w:rPr>
              <w:rFonts w:cstheme="minorHAnsi"/>
              <w:lang w:val="en-GB"/>
            </w:rPr>
          </w:rPrChange>
        </w:rPr>
        <w:t xml:space="preserve">the temperature optimum for growth </w:t>
      </w:r>
      <w:r w:rsidR="009358AE" w:rsidRPr="000F3C49">
        <w:rPr>
          <w:rFonts w:cstheme="minorHAnsi"/>
          <w:sz w:val="22"/>
          <w:szCs w:val="22"/>
          <w:rPrChange w:id="691" w:author="Max Lindmark" w:date="2020-01-31T11:50:00Z">
            <w:rPr>
              <w:rFonts w:cstheme="minorHAnsi"/>
            </w:rPr>
          </w:rPrChange>
        </w:rPr>
        <w:fldChar w:fldCharType="begin"/>
      </w:r>
      <w:r w:rsidR="009358AE" w:rsidRPr="000F3C49">
        <w:rPr>
          <w:rFonts w:cstheme="minorHAnsi"/>
          <w:sz w:val="22"/>
          <w:szCs w:val="22"/>
          <w:lang w:val="en-GB"/>
          <w:rPrChange w:id="692" w:author="Max Lindmark" w:date="2020-01-31T11:50:00Z">
            <w:rPr>
              <w:rFonts w:cstheme="minorHAnsi"/>
              <w:lang w:val="en-GB"/>
            </w:rPr>
          </w:rPrChange>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0F3C49">
        <w:rPr>
          <w:rFonts w:cstheme="minorHAnsi"/>
          <w:sz w:val="22"/>
          <w:szCs w:val="22"/>
          <w:rPrChange w:id="693" w:author="Max Lindmark" w:date="2020-01-31T11:50:00Z">
            <w:rPr>
              <w:rFonts w:cstheme="minorHAnsi"/>
            </w:rPr>
          </w:rPrChange>
        </w:rPr>
        <w:fldChar w:fldCharType="separate"/>
      </w:r>
      <w:r w:rsidR="009358AE" w:rsidRPr="000F3C49">
        <w:rPr>
          <w:rFonts w:ascii="Times New Roman" w:cs="Times New Roman"/>
          <w:sz w:val="22"/>
          <w:szCs w:val="22"/>
          <w:lang w:val="en-GB"/>
          <w:rPrChange w:id="694" w:author="Max Lindmark" w:date="2020-01-31T11:50:00Z">
            <w:rPr>
              <w:rFonts w:ascii="Times New Roman" w:cs="Times New Roman"/>
              <w:lang w:val="en-GB"/>
            </w:rPr>
          </w:rPrChange>
        </w:rPr>
        <w:t xml:space="preserve">(Brett </w:t>
      </w:r>
      <w:r w:rsidR="009358AE" w:rsidRPr="000F3C49">
        <w:rPr>
          <w:rFonts w:ascii="Times New Roman" w:cs="Times New Roman"/>
          <w:i/>
          <w:iCs/>
          <w:sz w:val="22"/>
          <w:szCs w:val="22"/>
          <w:lang w:val="en-GB"/>
          <w:rPrChange w:id="695" w:author="Max Lindmark" w:date="2020-01-31T11:50:00Z">
            <w:rPr>
              <w:rFonts w:ascii="Times New Roman" w:cs="Times New Roman"/>
              <w:i/>
              <w:iCs/>
              <w:lang w:val="en-GB"/>
            </w:rPr>
          </w:rPrChange>
        </w:rPr>
        <w:t>et al.</w:t>
      </w:r>
      <w:r w:rsidR="009358AE" w:rsidRPr="000F3C49">
        <w:rPr>
          <w:rFonts w:ascii="Times New Roman" w:cs="Times New Roman"/>
          <w:sz w:val="22"/>
          <w:szCs w:val="22"/>
          <w:lang w:val="en-GB"/>
          <w:rPrChange w:id="696" w:author="Max Lindmark" w:date="2020-01-31T11:50:00Z">
            <w:rPr>
              <w:rFonts w:ascii="Times New Roman" w:cs="Times New Roman"/>
              <w:lang w:val="en-GB"/>
            </w:rPr>
          </w:rPrChange>
        </w:rPr>
        <w:t xml:space="preserve"> 1969)</w:t>
      </w:r>
      <w:r w:rsidR="009358AE" w:rsidRPr="000F3C49">
        <w:rPr>
          <w:rFonts w:cstheme="minorHAnsi"/>
          <w:sz w:val="22"/>
          <w:szCs w:val="22"/>
          <w:rPrChange w:id="697" w:author="Max Lindmark" w:date="2020-01-31T11:50:00Z">
            <w:rPr>
              <w:rFonts w:cstheme="minorHAnsi"/>
            </w:rPr>
          </w:rPrChange>
        </w:rPr>
        <w:fldChar w:fldCharType="end"/>
      </w:r>
      <w:r w:rsidR="00E63D26" w:rsidRPr="000F3C49">
        <w:rPr>
          <w:rFonts w:cstheme="minorHAnsi"/>
          <w:sz w:val="22"/>
          <w:szCs w:val="22"/>
          <w:lang w:val="en-GB"/>
          <w:rPrChange w:id="698" w:author="Max Lindmark" w:date="2020-01-31T11:50:00Z">
            <w:rPr>
              <w:rFonts w:cstheme="minorHAnsi"/>
              <w:lang w:val="en-GB"/>
            </w:rPr>
          </w:rPrChange>
        </w:rPr>
        <w:t xml:space="preserve">. </w:t>
      </w:r>
      <w:r w:rsidR="00E57C07" w:rsidRPr="000F3C49">
        <w:rPr>
          <w:rFonts w:eastAsiaTheme="minorEastAsia"/>
          <w:sz w:val="22"/>
          <w:szCs w:val="22"/>
          <w:rPrChange w:id="699" w:author="Max Lindmark" w:date="2020-01-31T11:50:00Z">
            <w:rPr>
              <w:rFonts w:eastAsiaTheme="minorEastAsia"/>
            </w:rPr>
          </w:rPrChange>
        </w:rPr>
        <w:t xml:space="preserve">This was achieved </w:t>
      </w:r>
      <w:r w:rsidR="00A84352" w:rsidRPr="000F3C49">
        <w:rPr>
          <w:rFonts w:eastAsiaTheme="minorEastAsia"/>
          <w:sz w:val="22"/>
          <w:szCs w:val="22"/>
          <w:rPrChange w:id="700" w:author="Max Lindmark" w:date="2020-01-31T11:50:00Z">
            <w:rPr>
              <w:rFonts w:eastAsiaTheme="minorEastAsia"/>
            </w:rPr>
          </w:rPrChange>
        </w:rPr>
        <w:t xml:space="preserve">in different ways </w:t>
      </w:r>
      <w:del w:id="701" w:author="Anna Gårdmark" w:date="2020-01-21T15:26:00Z">
        <w:r w:rsidR="00A84352" w:rsidRPr="000F3C49" w:rsidDel="008F41C5">
          <w:rPr>
            <w:rFonts w:eastAsiaTheme="minorEastAsia"/>
            <w:sz w:val="22"/>
            <w:szCs w:val="22"/>
            <w:rPrChange w:id="702" w:author="Max Lindmark" w:date="2020-01-31T11:50:00Z">
              <w:rPr>
                <w:rFonts w:eastAsiaTheme="minorEastAsia"/>
              </w:rPr>
            </w:rPrChange>
          </w:rPr>
          <w:delText xml:space="preserve">between </w:delText>
        </w:r>
      </w:del>
      <w:ins w:id="703" w:author="Anna Gårdmark" w:date="2020-01-21T15:26:00Z">
        <w:r w:rsidRPr="000F3C49">
          <w:rPr>
            <w:rFonts w:eastAsiaTheme="minorEastAsia"/>
            <w:sz w:val="22"/>
            <w:szCs w:val="22"/>
            <w:rPrChange w:id="704" w:author="Max Lindmark" w:date="2020-01-31T11:50:00Z">
              <w:rPr>
                <w:rFonts w:eastAsiaTheme="minorEastAsia"/>
              </w:rPr>
            </w:rPrChange>
          </w:rPr>
          <w:t xml:space="preserve">in the different experimental </w:t>
        </w:r>
      </w:ins>
      <w:r w:rsidR="00A84352" w:rsidRPr="000F3C49">
        <w:rPr>
          <w:rFonts w:eastAsiaTheme="minorEastAsia"/>
          <w:sz w:val="22"/>
          <w:szCs w:val="22"/>
          <w:rPrChange w:id="705" w:author="Max Lindmark" w:date="2020-01-31T11:50:00Z">
            <w:rPr>
              <w:rFonts w:eastAsiaTheme="minorEastAsia"/>
            </w:rPr>
          </w:rPrChange>
        </w:rPr>
        <w:t xml:space="preserve">studies, but normally </w:t>
      </w:r>
      <w:ins w:id="706" w:author="Anna Gårdmark" w:date="2020-01-21T15:27:00Z">
        <w:r w:rsidRPr="000F3C49">
          <w:rPr>
            <w:rFonts w:eastAsiaTheme="minorEastAsia"/>
            <w:sz w:val="22"/>
            <w:szCs w:val="22"/>
            <w:rPrChange w:id="707" w:author="Max Lindmark" w:date="2020-01-31T11:50:00Z">
              <w:rPr>
                <w:rFonts w:eastAsiaTheme="minorEastAsia"/>
              </w:rPr>
            </w:rPrChange>
          </w:rPr>
          <w:t>involves</w:t>
        </w:r>
      </w:ins>
      <w:del w:id="708" w:author="Anna Gårdmark" w:date="2020-01-21T15:27:00Z">
        <w:r w:rsidR="00A84352" w:rsidRPr="000F3C49" w:rsidDel="008F41C5">
          <w:rPr>
            <w:rFonts w:eastAsiaTheme="minorEastAsia"/>
            <w:sz w:val="22"/>
            <w:szCs w:val="22"/>
            <w:rPrChange w:id="709" w:author="Max Lindmark" w:date="2020-01-31T11:50:00Z">
              <w:rPr>
                <w:rFonts w:eastAsiaTheme="minorEastAsia"/>
              </w:rPr>
            </w:rPrChange>
          </w:rPr>
          <w:delText>mean</w:delText>
        </w:r>
      </w:del>
      <w:r w:rsidR="00A84352" w:rsidRPr="000F3C49">
        <w:rPr>
          <w:rFonts w:eastAsiaTheme="minorEastAsia"/>
          <w:sz w:val="22"/>
          <w:szCs w:val="22"/>
          <w:rPrChange w:id="710" w:author="Max Lindmark" w:date="2020-01-31T11:50:00Z">
            <w:rPr>
              <w:rFonts w:eastAsiaTheme="minorEastAsia"/>
            </w:rPr>
          </w:rPrChange>
        </w:rPr>
        <w:t xml:space="preserve"> excess feeding rations </w:t>
      </w:r>
      <w:r w:rsidR="00DB5D93" w:rsidRPr="000F3C49">
        <w:rPr>
          <w:rFonts w:eastAsiaTheme="minorEastAsia"/>
          <w:sz w:val="22"/>
          <w:szCs w:val="22"/>
          <w:rPrChange w:id="711" w:author="Max Lindmark" w:date="2020-01-31T11:50:00Z">
            <w:rPr>
              <w:rFonts w:eastAsiaTheme="minorEastAsia"/>
            </w:rPr>
          </w:rPrChange>
        </w:rPr>
        <w:t xml:space="preserve">once or </w:t>
      </w:r>
      <w:del w:id="712" w:author="Jan Ohlberger" w:date="2020-01-22T13:35:00Z">
        <w:r w:rsidR="00DB5D93" w:rsidRPr="000F3C49" w:rsidDel="00485261">
          <w:rPr>
            <w:rFonts w:eastAsiaTheme="minorEastAsia"/>
            <w:sz w:val="22"/>
            <w:szCs w:val="22"/>
            <w:rPrChange w:id="713" w:author="Max Lindmark" w:date="2020-01-31T11:50:00Z">
              <w:rPr>
                <w:rFonts w:eastAsiaTheme="minorEastAsia"/>
              </w:rPr>
            </w:rPrChange>
          </w:rPr>
          <w:delText xml:space="preserve">more </w:delText>
        </w:r>
      </w:del>
      <w:ins w:id="714" w:author="Jan Ohlberger" w:date="2020-01-22T13:35:00Z">
        <w:r w:rsidR="00485261" w:rsidRPr="000F3C49">
          <w:rPr>
            <w:rFonts w:eastAsiaTheme="minorEastAsia"/>
            <w:sz w:val="22"/>
            <w:szCs w:val="22"/>
            <w:rPrChange w:id="715" w:author="Max Lindmark" w:date="2020-01-31T11:50:00Z">
              <w:rPr>
                <w:rFonts w:eastAsiaTheme="minorEastAsia"/>
              </w:rPr>
            </w:rPrChange>
          </w:rPr>
          <w:t xml:space="preserve">several </w:t>
        </w:r>
      </w:ins>
      <w:r w:rsidR="00A84352" w:rsidRPr="000F3C49">
        <w:rPr>
          <w:rFonts w:eastAsiaTheme="minorEastAsia"/>
          <w:sz w:val="22"/>
          <w:szCs w:val="22"/>
          <w:rPrChange w:id="716" w:author="Max Lindmark" w:date="2020-01-31T11:50:00Z">
            <w:rPr>
              <w:rFonts w:eastAsiaTheme="minorEastAsia"/>
            </w:rPr>
          </w:rPrChange>
        </w:rPr>
        <w:t>times per day</w:t>
      </w:r>
      <w:r w:rsidR="00B705CC" w:rsidRPr="000F3C49">
        <w:rPr>
          <w:rFonts w:eastAsiaTheme="minorEastAsia"/>
          <w:sz w:val="22"/>
          <w:szCs w:val="22"/>
          <w:rPrChange w:id="717" w:author="Max Lindmark" w:date="2020-01-31T11:50:00Z">
            <w:rPr>
              <w:rFonts w:eastAsiaTheme="minorEastAsia"/>
            </w:rPr>
          </w:rPrChange>
        </w:rPr>
        <w:t>.</w:t>
      </w:r>
      <w:r w:rsidR="00CA53D7" w:rsidRPr="000F3C49">
        <w:rPr>
          <w:rFonts w:eastAsiaTheme="minorEastAsia"/>
          <w:sz w:val="22"/>
          <w:szCs w:val="22"/>
          <w:rPrChange w:id="718" w:author="Max Lindmark" w:date="2020-01-31T11:50:00Z">
            <w:rPr>
              <w:rFonts w:eastAsiaTheme="minorEastAsia"/>
            </w:rPr>
          </w:rPrChange>
        </w:rPr>
        <w:t xml:space="preserve"> The key </w:t>
      </w:r>
      <w:r w:rsidR="00B034DD" w:rsidRPr="000F3C49">
        <w:rPr>
          <w:rFonts w:eastAsiaTheme="minorEastAsia"/>
          <w:sz w:val="22"/>
          <w:szCs w:val="22"/>
          <w:rPrChange w:id="719" w:author="Max Lindmark" w:date="2020-01-31T11:50:00Z">
            <w:rPr>
              <w:rFonts w:eastAsiaTheme="minorEastAsia"/>
            </w:rPr>
          </w:rPrChange>
        </w:rPr>
        <w:t xml:space="preserve">description we looked for in the study was that food </w:t>
      </w:r>
      <w:del w:id="720" w:author="Jan Ohlberger" w:date="2020-01-22T13:35:00Z">
        <w:r w:rsidR="00B034DD" w:rsidRPr="000F3C49" w:rsidDel="00485261">
          <w:rPr>
            <w:rFonts w:eastAsiaTheme="minorEastAsia"/>
            <w:sz w:val="22"/>
            <w:szCs w:val="22"/>
            <w:rPrChange w:id="721" w:author="Max Lindmark" w:date="2020-01-31T11:50:00Z">
              <w:rPr>
                <w:rFonts w:eastAsiaTheme="minorEastAsia"/>
              </w:rPr>
            </w:rPrChange>
          </w:rPr>
          <w:delText xml:space="preserve">rations </w:delText>
        </w:r>
      </w:del>
      <w:r w:rsidR="00B034DD" w:rsidRPr="000F3C49">
        <w:rPr>
          <w:rFonts w:eastAsiaTheme="minorEastAsia"/>
          <w:sz w:val="22"/>
          <w:szCs w:val="22"/>
          <w:rPrChange w:id="722" w:author="Max Lindmark" w:date="2020-01-31T11:50:00Z">
            <w:rPr>
              <w:rFonts w:eastAsiaTheme="minorEastAsia"/>
            </w:rPr>
          </w:rPrChange>
        </w:rPr>
        <w:t>should not be limiting</w:t>
      </w:r>
      <w:r w:rsidR="00031B52" w:rsidRPr="000F3C49">
        <w:rPr>
          <w:rFonts w:eastAsiaTheme="minorEastAsia"/>
          <w:sz w:val="22"/>
          <w:szCs w:val="22"/>
          <w:rPrChange w:id="723" w:author="Max Lindmark" w:date="2020-01-31T11:50:00Z">
            <w:rPr>
              <w:rFonts w:eastAsiaTheme="minorEastAsia"/>
            </w:rPr>
          </w:rPrChange>
        </w:rPr>
        <w:t xml:space="preserve"> or “reduced” rations</w:t>
      </w:r>
      <w:r w:rsidR="00B034DD" w:rsidRPr="000F3C49">
        <w:rPr>
          <w:rFonts w:eastAsiaTheme="minorEastAsia"/>
          <w:sz w:val="22"/>
          <w:szCs w:val="22"/>
          <w:rPrChange w:id="724" w:author="Max Lindmark" w:date="2020-01-31T11:50:00Z">
            <w:rPr>
              <w:rFonts w:eastAsiaTheme="minorEastAsia"/>
            </w:rPr>
          </w:rPrChange>
        </w:rPr>
        <w:t xml:space="preserve">. </w:t>
      </w:r>
      <w:r w:rsidR="00395BFD" w:rsidRPr="000F3C49">
        <w:rPr>
          <w:rFonts w:eastAsiaTheme="minorEastAsia"/>
          <w:sz w:val="22"/>
          <w:szCs w:val="22"/>
          <w:rPrChange w:id="725" w:author="Max Lindmark" w:date="2020-01-31T11:50:00Z">
            <w:rPr>
              <w:rFonts w:eastAsiaTheme="minorEastAsia"/>
            </w:rPr>
          </w:rPrChange>
        </w:rPr>
        <w:t xml:space="preserve">In the case growth was length-based, </w:t>
      </w:r>
      <w:commentRangeStart w:id="726"/>
      <w:commentRangeStart w:id="727"/>
      <w:r w:rsidR="00395BFD" w:rsidRPr="000F3C49">
        <w:rPr>
          <w:rFonts w:eastAsiaTheme="minorEastAsia"/>
          <w:sz w:val="22"/>
          <w:szCs w:val="22"/>
          <w:rPrChange w:id="728" w:author="Max Lindmark" w:date="2020-01-31T11:50:00Z">
            <w:rPr>
              <w:rFonts w:eastAsiaTheme="minorEastAsia"/>
            </w:rPr>
          </w:rPrChange>
        </w:rPr>
        <w:t xml:space="preserve">we converted </w:t>
      </w:r>
      <w:r w:rsidR="00325907" w:rsidRPr="000F3C49">
        <w:rPr>
          <w:rFonts w:eastAsiaTheme="minorEastAsia"/>
          <w:sz w:val="22"/>
          <w:szCs w:val="22"/>
          <w:rPrChange w:id="729" w:author="Max Lindmark" w:date="2020-01-31T11:50:00Z">
            <w:rPr>
              <w:rFonts w:eastAsiaTheme="minorEastAsia"/>
            </w:rPr>
          </w:rPrChange>
        </w:rPr>
        <w:t xml:space="preserve">them to mass using weight-length-relationships from FishBase </w:t>
      </w:r>
      <w:commentRangeEnd w:id="726"/>
      <w:r w:rsidR="001D39ED" w:rsidRPr="000F3C49">
        <w:rPr>
          <w:rStyle w:val="CommentReference"/>
          <w:sz w:val="22"/>
          <w:szCs w:val="22"/>
          <w:rPrChange w:id="730" w:author="Max Lindmark" w:date="2020-01-31T11:50:00Z">
            <w:rPr>
              <w:rStyle w:val="CommentReference"/>
              <w:sz w:val="22"/>
              <w:szCs w:val="22"/>
            </w:rPr>
          </w:rPrChange>
        </w:rPr>
        <w:commentReference w:id="726"/>
      </w:r>
      <w:commentRangeEnd w:id="727"/>
      <w:r w:rsidRPr="000F3C49">
        <w:rPr>
          <w:rStyle w:val="CommentReference"/>
          <w:sz w:val="22"/>
          <w:szCs w:val="22"/>
          <w:rPrChange w:id="731" w:author="Max Lindmark" w:date="2020-01-31T11:50:00Z">
            <w:rPr>
              <w:rStyle w:val="CommentReference"/>
            </w:rPr>
          </w:rPrChange>
        </w:rPr>
        <w:commentReference w:id="727"/>
      </w:r>
      <w:r w:rsidR="005924FA" w:rsidRPr="000F3C49">
        <w:rPr>
          <w:rFonts w:eastAsiaTheme="minorEastAsia"/>
          <w:sz w:val="22"/>
          <w:szCs w:val="22"/>
          <w:rPrChange w:id="732" w:author="Max Lindmark" w:date="2020-01-31T11:50:00Z">
            <w:rPr>
              <w:rFonts w:eastAsiaTheme="minorEastAsia"/>
            </w:rPr>
          </w:rPrChange>
        </w:rPr>
        <w:fldChar w:fldCharType="begin"/>
      </w:r>
      <w:r w:rsidR="005924FA" w:rsidRPr="000F3C49">
        <w:rPr>
          <w:rFonts w:eastAsiaTheme="minorEastAsia"/>
          <w:sz w:val="22"/>
          <w:szCs w:val="22"/>
          <w:rPrChange w:id="733" w:author="Max Lindmark" w:date="2020-01-31T11:50:00Z">
            <w:rPr>
              <w:rFonts w:eastAsiaTheme="minorEastAsia"/>
            </w:rPr>
          </w:rPrChange>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0F3C49">
        <w:rPr>
          <w:rFonts w:eastAsiaTheme="minorEastAsia"/>
          <w:sz w:val="22"/>
          <w:szCs w:val="22"/>
          <w:rPrChange w:id="734" w:author="Max Lindmark" w:date="2020-01-31T11:50:00Z">
            <w:rPr>
              <w:rFonts w:eastAsiaTheme="minorEastAsia"/>
            </w:rPr>
          </w:rPrChange>
        </w:rPr>
        <w:fldChar w:fldCharType="separate"/>
      </w:r>
      <w:r w:rsidR="005924FA" w:rsidRPr="000F3C49">
        <w:rPr>
          <w:rFonts w:ascii="Times New Roman" w:cs="Times New Roman"/>
          <w:sz w:val="22"/>
          <w:szCs w:val="22"/>
          <w:lang w:val="en-GB"/>
          <w:rPrChange w:id="735" w:author="Max Lindmark" w:date="2020-01-31T11:50:00Z">
            <w:rPr>
              <w:rFonts w:ascii="Times New Roman" w:cs="Times New Roman"/>
              <w:lang w:val="en-GB"/>
            </w:rPr>
          </w:rPrChange>
        </w:rPr>
        <w:t xml:space="preserve">(Froese </w:t>
      </w:r>
      <w:r w:rsidR="005924FA" w:rsidRPr="000F3C49">
        <w:rPr>
          <w:rFonts w:ascii="Times New Roman" w:cs="Times New Roman"/>
          <w:i/>
          <w:iCs/>
          <w:sz w:val="22"/>
          <w:szCs w:val="22"/>
          <w:lang w:val="en-GB"/>
          <w:rPrChange w:id="736" w:author="Max Lindmark" w:date="2020-01-31T11:50:00Z">
            <w:rPr>
              <w:rFonts w:ascii="Times New Roman" w:cs="Times New Roman"/>
              <w:i/>
              <w:iCs/>
              <w:lang w:val="en-GB"/>
            </w:rPr>
          </w:rPrChange>
        </w:rPr>
        <w:t>et al.</w:t>
      </w:r>
      <w:r w:rsidR="005924FA" w:rsidRPr="000F3C49">
        <w:rPr>
          <w:rFonts w:ascii="Times New Roman" w:cs="Times New Roman"/>
          <w:sz w:val="22"/>
          <w:szCs w:val="22"/>
          <w:lang w:val="en-GB"/>
          <w:rPrChange w:id="737" w:author="Max Lindmark" w:date="2020-01-31T11:50:00Z">
            <w:rPr>
              <w:rFonts w:ascii="Times New Roman" w:cs="Times New Roman"/>
              <w:lang w:val="en-GB"/>
            </w:rPr>
          </w:rPrChange>
        </w:rPr>
        <w:t xml:space="preserve"> 2014; Froese &amp; Pauly 2016)</w:t>
      </w:r>
      <w:r w:rsidR="005924FA" w:rsidRPr="000F3C49">
        <w:rPr>
          <w:rFonts w:eastAsiaTheme="minorEastAsia"/>
          <w:sz w:val="22"/>
          <w:szCs w:val="22"/>
          <w:rPrChange w:id="738" w:author="Max Lindmark" w:date="2020-01-31T11:50:00Z">
            <w:rPr>
              <w:rFonts w:eastAsiaTheme="minorEastAsia"/>
            </w:rPr>
          </w:rPrChange>
        </w:rPr>
        <w:fldChar w:fldCharType="end"/>
      </w:r>
      <w:r w:rsidR="00325907" w:rsidRPr="000F3C49">
        <w:rPr>
          <w:rFonts w:eastAsiaTheme="minorEastAsia"/>
          <w:sz w:val="22"/>
          <w:szCs w:val="22"/>
          <w:rPrChange w:id="739" w:author="Max Lindmark" w:date="2020-01-31T11:50:00Z">
            <w:rPr>
              <w:rFonts w:eastAsiaTheme="minorEastAsia"/>
            </w:rPr>
          </w:rPrChange>
        </w:rPr>
        <w:t xml:space="preserve">. </w:t>
      </w:r>
      <w:commentRangeStart w:id="740"/>
      <w:r w:rsidR="00B705CC" w:rsidRPr="000F3C49">
        <w:rPr>
          <w:rFonts w:eastAsiaTheme="minorEastAsia"/>
          <w:sz w:val="22"/>
          <w:szCs w:val="22"/>
          <w:rPrChange w:id="741" w:author="Max Lindmark" w:date="2020-01-31T11:50:00Z">
            <w:rPr>
              <w:rFonts w:eastAsiaTheme="minorEastAsia"/>
            </w:rPr>
          </w:rPrChange>
        </w:rPr>
        <w:t xml:space="preserve">In </w:t>
      </w:r>
      <w:r w:rsidR="00B705CC" w:rsidRPr="000F3C49">
        <w:rPr>
          <w:rFonts w:eastAsiaTheme="minorEastAsia" w:cstheme="minorHAnsi"/>
          <w:sz w:val="22"/>
          <w:szCs w:val="22"/>
          <w:rPrChange w:id="742" w:author="Max Lindmark" w:date="2020-01-31T11:50:00Z">
            <w:rPr>
              <w:rFonts w:eastAsiaTheme="minorEastAsia" w:cstheme="minorHAnsi"/>
            </w:rPr>
          </w:rPrChange>
        </w:rPr>
        <w:t xml:space="preserve">cases where we found more than one study for the same </w:t>
      </w:r>
      <w:r w:rsidR="005A1F48" w:rsidRPr="000F3C49">
        <w:rPr>
          <w:rFonts w:eastAsiaTheme="minorEastAsia" w:cstheme="minorHAnsi"/>
          <w:sz w:val="22"/>
          <w:szCs w:val="22"/>
          <w:rPrChange w:id="743" w:author="Max Lindmark" w:date="2020-01-31T11:50:00Z">
            <w:rPr>
              <w:rFonts w:eastAsiaTheme="minorEastAsia" w:cstheme="minorHAnsi"/>
            </w:rPr>
          </w:rPrChange>
        </w:rPr>
        <w:t>species,</w:t>
      </w:r>
      <w:r w:rsidR="00B705CC" w:rsidRPr="000F3C49">
        <w:rPr>
          <w:rFonts w:eastAsiaTheme="minorEastAsia" w:cstheme="minorHAnsi"/>
          <w:sz w:val="22"/>
          <w:szCs w:val="22"/>
          <w:rPrChange w:id="744" w:author="Max Lindmark" w:date="2020-01-31T11:50:00Z">
            <w:rPr>
              <w:rFonts w:eastAsiaTheme="minorEastAsia" w:cstheme="minorHAnsi"/>
            </w:rPr>
          </w:rPrChange>
        </w:rPr>
        <w:t xml:space="preserve"> we selected the study </w:t>
      </w:r>
      <w:r w:rsidR="00EE00FB" w:rsidRPr="000F3C49">
        <w:rPr>
          <w:rFonts w:eastAsiaTheme="minorEastAsia" w:cstheme="minorHAnsi"/>
          <w:sz w:val="22"/>
          <w:szCs w:val="22"/>
          <w:rPrChange w:id="745" w:author="Max Lindmark" w:date="2020-01-31T11:50:00Z">
            <w:rPr>
              <w:rFonts w:eastAsiaTheme="minorEastAsia" w:cstheme="minorHAnsi"/>
            </w:rPr>
          </w:rPrChange>
        </w:rPr>
        <w:t>with most size-classes</w:t>
      </w:r>
      <w:r w:rsidR="000D4E9B" w:rsidRPr="000F3C49">
        <w:rPr>
          <w:rFonts w:eastAsiaTheme="minorEastAsia" w:cstheme="minorHAnsi"/>
          <w:sz w:val="22"/>
          <w:szCs w:val="22"/>
          <w:rPrChange w:id="746" w:author="Max Lindmark" w:date="2020-01-31T11:50:00Z">
            <w:rPr>
              <w:rFonts w:eastAsiaTheme="minorEastAsia" w:cstheme="minorHAnsi"/>
            </w:rPr>
          </w:rPrChange>
        </w:rPr>
        <w:t xml:space="preserve"> and largest size-range if more than one study had equal numbers of size-groups</w:t>
      </w:r>
      <w:r w:rsidR="00B705CC" w:rsidRPr="000F3C49">
        <w:rPr>
          <w:rFonts w:eastAsiaTheme="minorEastAsia" w:cstheme="minorHAnsi"/>
          <w:sz w:val="22"/>
          <w:szCs w:val="22"/>
          <w:rPrChange w:id="747" w:author="Max Lindmark" w:date="2020-01-31T11:50:00Z">
            <w:rPr>
              <w:rFonts w:eastAsiaTheme="minorEastAsia" w:cstheme="minorHAnsi"/>
            </w:rPr>
          </w:rPrChange>
        </w:rPr>
        <w:t>.</w:t>
      </w:r>
      <w:commentRangeEnd w:id="740"/>
      <w:r w:rsidRPr="000F3C49">
        <w:rPr>
          <w:rStyle w:val="CommentReference"/>
          <w:sz w:val="22"/>
          <w:szCs w:val="22"/>
          <w:rPrChange w:id="748" w:author="Max Lindmark" w:date="2020-01-31T11:50:00Z">
            <w:rPr>
              <w:rStyle w:val="CommentReference"/>
            </w:rPr>
          </w:rPrChange>
        </w:rPr>
        <w:commentReference w:id="740"/>
      </w:r>
      <w:r w:rsidR="00B705CC" w:rsidRPr="000F3C49">
        <w:rPr>
          <w:rFonts w:eastAsiaTheme="minorEastAsia" w:cstheme="minorHAnsi"/>
          <w:sz w:val="22"/>
          <w:szCs w:val="22"/>
          <w:rPrChange w:id="749" w:author="Max Lindmark" w:date="2020-01-31T11:50:00Z">
            <w:rPr>
              <w:rFonts w:eastAsiaTheme="minorEastAsia" w:cstheme="minorHAnsi"/>
            </w:rPr>
          </w:rPrChange>
        </w:rPr>
        <w:t xml:space="preserve"> </w:t>
      </w:r>
      <w:commentRangeStart w:id="750"/>
      <w:r w:rsidR="00B705CC" w:rsidRPr="000F3C49">
        <w:rPr>
          <w:rFonts w:eastAsiaTheme="minorEastAsia" w:cstheme="minorHAnsi"/>
          <w:sz w:val="22"/>
          <w:szCs w:val="22"/>
          <w:rPrChange w:id="751" w:author="Max Lindmark" w:date="2020-01-31T11:50:00Z">
            <w:rPr>
              <w:rFonts w:eastAsiaTheme="minorEastAsia" w:cstheme="minorHAnsi"/>
            </w:rPr>
          </w:rPrChange>
        </w:rPr>
        <w:t xml:space="preserve">While this reduces the number of data points, it </w:t>
      </w:r>
      <w:r w:rsidR="008C1C55" w:rsidRPr="000F3C49">
        <w:rPr>
          <w:rFonts w:eastAsiaTheme="minorEastAsia" w:cstheme="minorHAnsi"/>
          <w:sz w:val="22"/>
          <w:szCs w:val="22"/>
          <w:rPrChange w:id="752" w:author="Max Lindmark" w:date="2020-01-31T11:50:00Z">
            <w:rPr>
              <w:rFonts w:eastAsiaTheme="minorEastAsia" w:cstheme="minorHAnsi"/>
            </w:rPr>
          </w:rPrChange>
        </w:rPr>
        <w:t xml:space="preserve">avoids additional observation error due to </w:t>
      </w:r>
      <w:r w:rsidR="008C1C55" w:rsidRPr="000F3C49">
        <w:rPr>
          <w:rFonts w:eastAsiaTheme="minorEastAsia" w:cstheme="minorHAnsi"/>
          <w:sz w:val="22"/>
          <w:szCs w:val="22"/>
          <w:rPrChange w:id="753" w:author="Max Lindmark" w:date="2020-01-31T11:50:00Z">
            <w:rPr>
              <w:rFonts w:eastAsiaTheme="minorEastAsia" w:cstheme="minorHAnsi"/>
            </w:rPr>
          </w:rPrChange>
        </w:rPr>
        <w:lastRenderedPageBreak/>
        <w:t>different experimental setups and experimenters</w:t>
      </w:r>
      <w:r w:rsidR="006724EF" w:rsidRPr="000F3C49">
        <w:rPr>
          <w:rFonts w:eastAsiaTheme="minorEastAsia" w:cstheme="minorHAnsi"/>
          <w:sz w:val="22"/>
          <w:szCs w:val="22"/>
          <w:rPrChange w:id="754" w:author="Max Lindmark" w:date="2020-01-31T11:50:00Z">
            <w:rPr>
              <w:rFonts w:eastAsiaTheme="minorEastAsia" w:cstheme="minorHAnsi"/>
            </w:rPr>
          </w:rPrChange>
        </w:rPr>
        <w:t xml:space="preserve">. </w:t>
      </w:r>
      <w:commentRangeEnd w:id="750"/>
      <w:r w:rsidR="00485261" w:rsidRPr="000F3C49">
        <w:rPr>
          <w:rStyle w:val="CommentReference"/>
          <w:sz w:val="22"/>
          <w:szCs w:val="22"/>
          <w:rPrChange w:id="755" w:author="Max Lindmark" w:date="2020-01-31T11:50:00Z">
            <w:rPr>
              <w:rStyle w:val="CommentReference"/>
            </w:rPr>
          </w:rPrChange>
        </w:rPr>
        <w:commentReference w:id="750"/>
      </w:r>
      <w:r w:rsidR="00B705CC" w:rsidRPr="000F3C49">
        <w:rPr>
          <w:rFonts w:eastAsiaTheme="minorEastAsia"/>
          <w:sz w:val="22"/>
          <w:szCs w:val="22"/>
          <w:rPrChange w:id="756" w:author="Max Lindmark" w:date="2020-01-31T11:50:00Z">
            <w:rPr>
              <w:rFonts w:eastAsiaTheme="minorEastAsia"/>
            </w:rPr>
          </w:rPrChange>
        </w:rPr>
        <w:t xml:space="preserve">We compiled two separate data sets: </w:t>
      </w:r>
      <w:commentRangeStart w:id="757"/>
      <w:r w:rsidR="00B705CC" w:rsidRPr="000F3C49">
        <w:rPr>
          <w:rFonts w:eastAsiaTheme="minorEastAsia"/>
          <w:sz w:val="22"/>
          <w:szCs w:val="22"/>
          <w:rPrChange w:id="758" w:author="Max Lindmark" w:date="2020-01-31T11:50:00Z">
            <w:rPr>
              <w:rFonts w:eastAsiaTheme="minorEastAsia"/>
            </w:rPr>
          </w:rPrChange>
        </w:rPr>
        <w:t xml:space="preserve">(1) </w:t>
      </w:r>
      <w:commentRangeEnd w:id="757"/>
      <w:r w:rsidR="005E56F5" w:rsidRPr="000F3C49">
        <w:rPr>
          <w:rStyle w:val="CommentReference"/>
          <w:sz w:val="22"/>
          <w:szCs w:val="22"/>
          <w:rPrChange w:id="759" w:author="Max Lindmark" w:date="2020-01-31T11:50:00Z">
            <w:rPr>
              <w:rStyle w:val="CommentReference"/>
            </w:rPr>
          </w:rPrChange>
        </w:rPr>
        <w:commentReference w:id="757"/>
      </w:r>
      <w:r w:rsidR="00B705CC" w:rsidRPr="000F3C49">
        <w:rPr>
          <w:rFonts w:eastAsiaTheme="minorEastAsia"/>
          <w:sz w:val="22"/>
          <w:szCs w:val="22"/>
          <w:rPrChange w:id="760" w:author="Max Lindmark" w:date="2020-01-31T11:50:00Z">
            <w:rPr>
              <w:rFonts w:eastAsiaTheme="minorEastAsia"/>
            </w:rPr>
          </w:rPrChange>
        </w:rPr>
        <w:t xml:space="preserve">raw growth rates (growth_data.xlsx) and (2) temperature at optimum growth (growth_data_Topt.xlsx), where we defined optimum temperature for growth as fitted optimum temperature (in the original study) </w:t>
      </w:r>
      <w:commentRangeStart w:id="761"/>
      <w:commentRangeStart w:id="762"/>
      <w:r w:rsidR="00B705CC" w:rsidRPr="000F3C49">
        <w:rPr>
          <w:rFonts w:eastAsiaTheme="minorEastAsia"/>
          <w:sz w:val="22"/>
          <w:szCs w:val="22"/>
          <w:rPrChange w:id="763" w:author="Max Lindmark" w:date="2020-01-31T11:50:00Z">
            <w:rPr>
              <w:rFonts w:eastAsiaTheme="minorEastAsia"/>
            </w:rPr>
          </w:rPrChange>
        </w:rPr>
        <w:t>or</w:t>
      </w:r>
      <w:ins w:id="764" w:author="Anna Gårdmark" w:date="2020-01-21T15:29:00Z">
        <w:r w:rsidR="000206BC" w:rsidRPr="000F3C49">
          <w:rPr>
            <w:rFonts w:eastAsiaTheme="minorEastAsia"/>
            <w:sz w:val="22"/>
            <w:szCs w:val="22"/>
            <w:rPrChange w:id="765" w:author="Max Lindmark" w:date="2020-01-31T11:50:00Z">
              <w:rPr>
                <w:rFonts w:eastAsiaTheme="minorEastAsia"/>
              </w:rPr>
            </w:rPrChange>
          </w:rPr>
          <w:t>,</w:t>
        </w:r>
      </w:ins>
      <w:r w:rsidR="00B705CC" w:rsidRPr="000F3C49">
        <w:rPr>
          <w:rFonts w:eastAsiaTheme="minorEastAsia"/>
          <w:sz w:val="22"/>
          <w:szCs w:val="22"/>
          <w:rPrChange w:id="766" w:author="Max Lindmark" w:date="2020-01-31T11:50:00Z">
            <w:rPr>
              <w:rFonts w:eastAsiaTheme="minorEastAsia"/>
            </w:rPr>
          </w:rPrChange>
        </w:rPr>
        <w:t xml:space="preserve"> in </w:t>
      </w:r>
      <w:ins w:id="767" w:author="Anna Gårdmark" w:date="2020-01-21T15:29:00Z">
        <w:r w:rsidR="000206BC" w:rsidRPr="000F3C49">
          <w:rPr>
            <w:rFonts w:eastAsiaTheme="minorEastAsia"/>
            <w:sz w:val="22"/>
            <w:szCs w:val="22"/>
            <w:rPrChange w:id="768" w:author="Max Lindmark" w:date="2020-01-31T11:50:00Z">
              <w:rPr>
                <w:rFonts w:eastAsiaTheme="minorEastAsia"/>
              </w:rPr>
            </w:rPrChange>
          </w:rPr>
          <w:t>a few</w:t>
        </w:r>
      </w:ins>
      <w:del w:id="769" w:author="Anna Gårdmark" w:date="2020-01-21T15:29:00Z">
        <w:r w:rsidR="00B705CC" w:rsidRPr="000F3C49" w:rsidDel="000206BC">
          <w:rPr>
            <w:rFonts w:eastAsiaTheme="minorEastAsia"/>
            <w:sz w:val="22"/>
            <w:szCs w:val="22"/>
            <w:rPrChange w:id="770" w:author="Max Lindmark" w:date="2020-01-31T11:50:00Z">
              <w:rPr>
                <w:rFonts w:eastAsiaTheme="minorEastAsia"/>
              </w:rPr>
            </w:rPrChange>
          </w:rPr>
          <w:delText>some</w:delText>
        </w:r>
      </w:del>
      <w:r w:rsidR="00B705CC" w:rsidRPr="000F3C49">
        <w:rPr>
          <w:rFonts w:eastAsiaTheme="minorEastAsia"/>
          <w:sz w:val="22"/>
          <w:szCs w:val="22"/>
          <w:rPrChange w:id="771" w:author="Max Lindmark" w:date="2020-01-31T11:50:00Z">
            <w:rPr>
              <w:rFonts w:eastAsiaTheme="minorEastAsia"/>
            </w:rPr>
          </w:rPrChange>
        </w:rPr>
        <w:t xml:space="preserve"> cases</w:t>
      </w:r>
      <w:ins w:id="772" w:author="Anna Gårdmark" w:date="2020-01-21T15:29:00Z">
        <w:r w:rsidR="000206BC" w:rsidRPr="000F3C49">
          <w:rPr>
            <w:rFonts w:eastAsiaTheme="minorEastAsia"/>
            <w:sz w:val="22"/>
            <w:szCs w:val="22"/>
            <w:rPrChange w:id="773" w:author="Max Lindmark" w:date="2020-01-31T11:50:00Z">
              <w:rPr>
                <w:rFonts w:eastAsiaTheme="minorEastAsia"/>
              </w:rPr>
            </w:rPrChange>
          </w:rPr>
          <w:t>,</w:t>
        </w:r>
      </w:ins>
      <w:r w:rsidR="00B705CC" w:rsidRPr="000F3C49">
        <w:rPr>
          <w:rFonts w:eastAsiaTheme="minorEastAsia"/>
          <w:sz w:val="22"/>
          <w:szCs w:val="22"/>
          <w:rPrChange w:id="774" w:author="Max Lindmark" w:date="2020-01-31T11:50:00Z">
            <w:rPr>
              <w:rFonts w:eastAsiaTheme="minorEastAsia"/>
            </w:rPr>
          </w:rPrChange>
        </w:rPr>
        <w:t xml:space="preserve"> as temperature where the highest growth rate </w:t>
      </w:r>
      <w:r w:rsidR="00357867" w:rsidRPr="000F3C49">
        <w:rPr>
          <w:rFonts w:eastAsiaTheme="minorEastAsia"/>
          <w:sz w:val="22"/>
          <w:szCs w:val="22"/>
          <w:rPrChange w:id="775" w:author="Max Lindmark" w:date="2020-01-31T11:50:00Z">
            <w:rPr>
              <w:rFonts w:eastAsiaTheme="minorEastAsia"/>
            </w:rPr>
          </w:rPrChange>
        </w:rPr>
        <w:t xml:space="preserve">of a unimodal growth-temperature relationship </w:t>
      </w:r>
      <w:r w:rsidR="00B705CC" w:rsidRPr="000F3C49">
        <w:rPr>
          <w:rFonts w:eastAsiaTheme="minorEastAsia"/>
          <w:sz w:val="22"/>
          <w:szCs w:val="22"/>
          <w:rPrChange w:id="776" w:author="Max Lindmark" w:date="2020-01-31T11:50:00Z">
            <w:rPr>
              <w:rFonts w:eastAsiaTheme="minorEastAsia"/>
            </w:rPr>
          </w:rPrChange>
        </w:rPr>
        <w:t>was achieved</w:t>
      </w:r>
      <w:commentRangeEnd w:id="761"/>
      <w:r w:rsidR="00B705CC" w:rsidRPr="000F3C49">
        <w:rPr>
          <w:rStyle w:val="CommentReference"/>
          <w:sz w:val="22"/>
          <w:szCs w:val="22"/>
          <w:rPrChange w:id="777" w:author="Max Lindmark" w:date="2020-01-31T11:50:00Z">
            <w:rPr>
              <w:rStyle w:val="CommentReference"/>
              <w:sz w:val="22"/>
              <w:szCs w:val="22"/>
            </w:rPr>
          </w:rPrChange>
        </w:rPr>
        <w:commentReference w:id="761"/>
      </w:r>
      <w:commentRangeEnd w:id="762"/>
      <w:r w:rsidR="0097111B" w:rsidRPr="000F3C49">
        <w:rPr>
          <w:rStyle w:val="CommentReference"/>
          <w:sz w:val="22"/>
          <w:szCs w:val="22"/>
          <w:rPrChange w:id="778" w:author="Max Lindmark" w:date="2020-01-31T11:50:00Z">
            <w:rPr>
              <w:rStyle w:val="CommentReference"/>
              <w:sz w:val="22"/>
              <w:szCs w:val="22"/>
            </w:rPr>
          </w:rPrChange>
        </w:rPr>
        <w:commentReference w:id="762"/>
      </w:r>
      <w:r w:rsidR="003718C1" w:rsidRPr="000F3C49">
        <w:rPr>
          <w:rFonts w:eastAsiaTheme="minorEastAsia"/>
          <w:sz w:val="22"/>
          <w:szCs w:val="22"/>
          <w:rPrChange w:id="779" w:author="Max Lindmark" w:date="2020-01-31T11:50:00Z">
            <w:rPr>
              <w:rFonts w:eastAsiaTheme="minorEastAsia"/>
            </w:rPr>
          </w:rPrChange>
        </w:rPr>
        <w:t xml:space="preserve"> in cases where optimum temperature </w:t>
      </w:r>
      <w:commentRangeStart w:id="780"/>
      <w:commentRangeStart w:id="781"/>
      <w:r w:rsidR="003718C1" w:rsidRPr="000F3C49">
        <w:rPr>
          <w:rFonts w:eastAsiaTheme="minorEastAsia"/>
          <w:sz w:val="22"/>
          <w:szCs w:val="22"/>
          <w:rPrChange w:id="782" w:author="Max Lindmark" w:date="2020-01-31T11:50:00Z">
            <w:rPr>
              <w:rFonts w:eastAsiaTheme="minorEastAsia"/>
            </w:rPr>
          </w:rPrChange>
        </w:rPr>
        <w:t xml:space="preserve">was estimate </w:t>
      </w:r>
      <w:commentRangeEnd w:id="780"/>
      <w:r w:rsidR="000206BC" w:rsidRPr="000F3C49">
        <w:rPr>
          <w:rStyle w:val="CommentReference"/>
          <w:sz w:val="22"/>
          <w:szCs w:val="22"/>
          <w:rPrChange w:id="783" w:author="Max Lindmark" w:date="2020-01-31T11:50:00Z">
            <w:rPr>
              <w:rStyle w:val="CommentReference"/>
            </w:rPr>
          </w:rPrChange>
        </w:rPr>
        <w:commentReference w:id="780"/>
      </w:r>
      <w:commentRangeEnd w:id="781"/>
      <w:r w:rsidR="00485261" w:rsidRPr="000F3C49">
        <w:rPr>
          <w:rStyle w:val="CommentReference"/>
          <w:sz w:val="22"/>
          <w:szCs w:val="22"/>
          <w:rPrChange w:id="784" w:author="Max Lindmark" w:date="2020-01-31T11:50:00Z">
            <w:rPr>
              <w:rStyle w:val="CommentReference"/>
            </w:rPr>
          </w:rPrChange>
        </w:rPr>
        <w:commentReference w:id="781"/>
      </w:r>
      <w:r w:rsidR="003718C1" w:rsidRPr="000F3C49">
        <w:rPr>
          <w:rFonts w:eastAsiaTheme="minorEastAsia"/>
          <w:sz w:val="22"/>
          <w:szCs w:val="22"/>
          <w:rPrChange w:id="785" w:author="Max Lindmark" w:date="2020-01-31T11:50:00Z">
            <w:rPr>
              <w:rFonts w:eastAsiaTheme="minorEastAsia"/>
            </w:rPr>
          </w:rPrChange>
        </w:rPr>
        <w:t>by the authors</w:t>
      </w:r>
      <w:commentRangeStart w:id="786"/>
      <w:r w:rsidR="00B705CC" w:rsidRPr="000F3C49">
        <w:rPr>
          <w:rFonts w:eastAsiaTheme="minorEastAsia"/>
          <w:sz w:val="22"/>
          <w:szCs w:val="22"/>
          <w:rPrChange w:id="787" w:author="Max Lindmark" w:date="2020-01-31T11:50:00Z">
            <w:rPr>
              <w:rFonts w:eastAsiaTheme="minorEastAsia"/>
            </w:rPr>
          </w:rPrChange>
        </w:rPr>
        <w:t>.</w:t>
      </w:r>
      <w:commentRangeEnd w:id="786"/>
      <w:r w:rsidR="00B705CC" w:rsidRPr="000F3C49">
        <w:rPr>
          <w:rStyle w:val="CommentReference"/>
          <w:sz w:val="22"/>
          <w:szCs w:val="22"/>
          <w:rPrChange w:id="788" w:author="Max Lindmark" w:date="2020-01-31T11:50:00Z">
            <w:rPr>
              <w:rStyle w:val="CommentReference"/>
              <w:sz w:val="22"/>
              <w:szCs w:val="22"/>
            </w:rPr>
          </w:rPrChange>
        </w:rPr>
        <w:commentReference w:id="786"/>
      </w:r>
      <w:r w:rsidR="00B705CC" w:rsidRPr="000F3C49">
        <w:rPr>
          <w:rFonts w:eastAsiaTheme="minorEastAsia"/>
          <w:sz w:val="22"/>
          <w:szCs w:val="22"/>
          <w:rPrChange w:id="789" w:author="Max Lindmark" w:date="2020-01-31T11:50:00Z">
            <w:rPr>
              <w:rFonts w:eastAsiaTheme="minorEastAsia"/>
            </w:rPr>
          </w:rPrChange>
        </w:rPr>
        <w:t xml:space="preserve"> All data were extracted from tables</w:t>
      </w:r>
      <w:ins w:id="790" w:author="Anna Gårdmark" w:date="2020-01-21T15:31:00Z">
        <w:r w:rsidR="00574DDF" w:rsidRPr="000F3C49">
          <w:rPr>
            <w:rFonts w:eastAsiaTheme="minorEastAsia"/>
            <w:sz w:val="22"/>
            <w:szCs w:val="22"/>
            <w:rPrChange w:id="791" w:author="Max Lindmark" w:date="2020-01-31T11:50:00Z">
              <w:rPr>
                <w:rFonts w:eastAsiaTheme="minorEastAsia"/>
              </w:rPr>
            </w:rPrChange>
          </w:rPr>
          <w:t>,</w:t>
        </w:r>
      </w:ins>
      <w:r w:rsidR="00B705CC" w:rsidRPr="000F3C49">
        <w:rPr>
          <w:rFonts w:eastAsiaTheme="minorEastAsia"/>
          <w:sz w:val="22"/>
          <w:szCs w:val="22"/>
          <w:rPrChange w:id="792" w:author="Max Lindmark" w:date="2020-01-31T11:50:00Z">
            <w:rPr>
              <w:rFonts w:eastAsiaTheme="minorEastAsia"/>
            </w:rPr>
          </w:rPrChange>
        </w:rPr>
        <w:t xml:space="preserve"> or figures using </w:t>
      </w:r>
      <w:commentRangeStart w:id="793"/>
      <w:r w:rsidR="00B705CC" w:rsidRPr="000F3C49">
        <w:rPr>
          <w:rFonts w:eastAsiaTheme="minorEastAsia"/>
          <w:sz w:val="22"/>
          <w:szCs w:val="22"/>
          <w:rPrChange w:id="794" w:author="Max Lindmark" w:date="2020-01-31T11:50:00Z">
            <w:rPr>
              <w:rFonts w:eastAsiaTheme="minorEastAsia"/>
            </w:rPr>
          </w:rPrChange>
        </w:rPr>
        <w:t xml:space="preserve">Web Plot Digitizer </w:t>
      </w:r>
      <w:r w:rsidR="00B705CC" w:rsidRPr="000F3C49">
        <w:rPr>
          <w:rFonts w:eastAsiaTheme="minorEastAsia"/>
          <w:sz w:val="22"/>
          <w:szCs w:val="22"/>
          <w:rPrChange w:id="795" w:author="Max Lindmark" w:date="2020-01-31T11:50:00Z">
            <w:rPr>
              <w:rFonts w:eastAsiaTheme="minorEastAsia"/>
            </w:rPr>
          </w:rPrChange>
        </w:rPr>
        <w:fldChar w:fldCharType="begin"/>
      </w:r>
      <w:r w:rsidR="00765102" w:rsidRPr="000F3C49">
        <w:rPr>
          <w:rFonts w:eastAsiaTheme="minorEastAsia"/>
          <w:sz w:val="22"/>
          <w:szCs w:val="22"/>
          <w:rPrChange w:id="796" w:author="Max Lindmark" w:date="2020-01-31T11:50:00Z">
            <w:rPr>
              <w:rFonts w:eastAsiaTheme="minorEastAsia"/>
            </w:rPr>
          </w:rPrChange>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B705CC" w:rsidRPr="000F3C49">
        <w:rPr>
          <w:rFonts w:eastAsiaTheme="minorEastAsia"/>
          <w:sz w:val="22"/>
          <w:szCs w:val="22"/>
          <w:rPrChange w:id="797" w:author="Max Lindmark" w:date="2020-01-31T11:50:00Z">
            <w:rPr>
              <w:rFonts w:eastAsiaTheme="minorEastAsia"/>
            </w:rPr>
          </w:rPrChange>
        </w:rPr>
        <w:fldChar w:fldCharType="separate"/>
      </w:r>
      <w:r w:rsidR="00B705CC" w:rsidRPr="000F3C49">
        <w:rPr>
          <w:rFonts w:ascii="Times New Roman" w:hAnsi="Times New Roman" w:cs="Times New Roman"/>
          <w:sz w:val="22"/>
          <w:szCs w:val="22"/>
          <w:rPrChange w:id="798" w:author="Max Lindmark" w:date="2020-01-31T11:50:00Z">
            <w:rPr>
              <w:rFonts w:ascii="Times New Roman" w:hAnsi="Times New Roman" w:cs="Times New Roman"/>
            </w:rPr>
          </w:rPrChange>
        </w:rPr>
        <w:t>(Rohatgi 2012)</w:t>
      </w:r>
      <w:r w:rsidR="00B705CC" w:rsidRPr="000F3C49">
        <w:rPr>
          <w:rFonts w:eastAsiaTheme="minorEastAsia"/>
          <w:sz w:val="22"/>
          <w:szCs w:val="22"/>
          <w:rPrChange w:id="799" w:author="Max Lindmark" w:date="2020-01-31T11:50:00Z">
            <w:rPr>
              <w:rFonts w:eastAsiaTheme="minorEastAsia"/>
            </w:rPr>
          </w:rPrChange>
        </w:rPr>
        <w:fldChar w:fldCharType="end"/>
      </w:r>
      <w:commentRangeEnd w:id="793"/>
      <w:r w:rsidR="00574DDF" w:rsidRPr="000F3C49">
        <w:rPr>
          <w:rStyle w:val="CommentReference"/>
          <w:sz w:val="22"/>
          <w:szCs w:val="22"/>
          <w:rPrChange w:id="800" w:author="Max Lindmark" w:date="2020-01-31T11:50:00Z">
            <w:rPr>
              <w:rStyle w:val="CommentReference"/>
            </w:rPr>
          </w:rPrChange>
        </w:rPr>
        <w:commentReference w:id="793"/>
      </w:r>
      <w:r w:rsidR="00DD5E59" w:rsidRPr="000F3C49">
        <w:rPr>
          <w:rFonts w:eastAsiaTheme="minorEastAsia"/>
          <w:sz w:val="22"/>
          <w:szCs w:val="22"/>
          <w:rPrChange w:id="801" w:author="Max Lindmark" w:date="2020-01-31T11:50:00Z">
            <w:rPr>
              <w:rFonts w:eastAsiaTheme="minorEastAsia"/>
            </w:rPr>
          </w:rPrChange>
        </w:rPr>
        <w:t>.</w:t>
      </w:r>
      <w:r w:rsidR="002D4C21" w:rsidRPr="000F3C49">
        <w:rPr>
          <w:rFonts w:cstheme="minorHAnsi"/>
          <w:color w:val="FF0000"/>
          <w:sz w:val="22"/>
          <w:szCs w:val="22"/>
          <w:lang w:val="en-GB"/>
          <w:rPrChange w:id="802" w:author="Max Lindmark" w:date="2020-01-31T11:50:00Z">
            <w:rPr>
              <w:rFonts w:cstheme="minorHAnsi"/>
              <w:color w:val="FF0000"/>
              <w:lang w:val="en-GB"/>
            </w:rPr>
          </w:rPrChange>
        </w:rPr>
        <w:t xml:space="preserve"> </w:t>
      </w:r>
    </w:p>
    <w:p w14:paraId="63E34140" w14:textId="4F1DA4FD" w:rsidR="003654A4" w:rsidRPr="000F3C49" w:rsidRDefault="003654A4" w:rsidP="000F3C49">
      <w:pPr>
        <w:pStyle w:val="Heading2"/>
        <w:contextualSpacing/>
        <w:jc w:val="both"/>
        <w:rPr>
          <w:rFonts w:asciiTheme="minorHAnsi" w:hAnsiTheme="minorHAnsi" w:cstheme="minorHAnsi"/>
          <w:i/>
          <w:iCs/>
          <w:color w:val="auto"/>
          <w:sz w:val="22"/>
          <w:szCs w:val="22"/>
          <w:lang w:val="en-GB"/>
          <w:rPrChange w:id="803" w:author="Max Lindmark" w:date="2020-01-31T11:50:00Z">
            <w:rPr>
              <w:rFonts w:asciiTheme="minorHAnsi" w:hAnsiTheme="minorHAnsi" w:cstheme="minorHAnsi"/>
              <w:i/>
              <w:iCs/>
              <w:color w:val="auto"/>
              <w:szCs w:val="22"/>
              <w:lang w:val="en-GB"/>
            </w:rPr>
          </w:rPrChange>
        </w:rPr>
        <w:pPrChange w:id="804" w:author="Max Lindmark" w:date="2020-01-31T11:49:00Z">
          <w:pPr>
            <w:pStyle w:val="Heading2"/>
            <w:contextualSpacing/>
            <w:jc w:val="both"/>
          </w:pPr>
        </w:pPrChange>
      </w:pPr>
      <w:bookmarkStart w:id="805" w:name="_Toc29915144"/>
      <w:r w:rsidRPr="000F3C49">
        <w:rPr>
          <w:rFonts w:asciiTheme="minorHAnsi" w:hAnsiTheme="minorHAnsi" w:cstheme="minorHAnsi"/>
          <w:i/>
          <w:iCs/>
          <w:color w:val="auto"/>
          <w:sz w:val="22"/>
          <w:szCs w:val="22"/>
          <w:lang w:val="en-GB"/>
          <w:rPrChange w:id="806" w:author="Max Lindmark" w:date="2020-01-31T11:50:00Z">
            <w:rPr>
              <w:rFonts w:asciiTheme="minorHAnsi" w:hAnsiTheme="minorHAnsi" w:cstheme="minorHAnsi"/>
              <w:i/>
              <w:iCs/>
              <w:color w:val="auto"/>
              <w:szCs w:val="22"/>
              <w:lang w:val="en-GB"/>
            </w:rPr>
          </w:rPrChange>
        </w:rPr>
        <w:t>Metabolic and consumption rate</w:t>
      </w:r>
      <w:bookmarkEnd w:id="805"/>
    </w:p>
    <w:p w14:paraId="4C7025D8" w14:textId="09883DC0" w:rsidR="000E74B7" w:rsidRDefault="00D02D87" w:rsidP="000F3C49">
      <w:pPr>
        <w:spacing w:line="480" w:lineRule="auto"/>
        <w:contextualSpacing/>
        <w:jc w:val="both"/>
        <w:rPr>
          <w:rFonts w:cstheme="minorHAnsi"/>
          <w:sz w:val="22"/>
          <w:szCs w:val="22"/>
          <w:lang w:val="en-GB"/>
        </w:rPr>
      </w:pPr>
      <w:del w:id="807" w:author="Anna Gårdmark" w:date="2020-01-21T15:33:00Z">
        <w:r w:rsidRPr="000F3C49" w:rsidDel="00574DDF">
          <w:rPr>
            <w:rFonts w:eastAsiaTheme="minorEastAsia"/>
            <w:sz w:val="22"/>
            <w:szCs w:val="22"/>
            <w:rPrChange w:id="808" w:author="Max Lindmark" w:date="2020-01-31T11:50:00Z">
              <w:rPr>
                <w:rFonts w:eastAsiaTheme="minorEastAsia"/>
              </w:rPr>
            </w:rPrChange>
          </w:rPr>
          <w:delText xml:space="preserve">At the abstract and whole-paper stage </w:delText>
        </w:r>
        <w:r w:rsidR="003B0009" w:rsidRPr="000F3C49" w:rsidDel="00574DDF">
          <w:rPr>
            <w:rFonts w:eastAsiaTheme="minorEastAsia"/>
            <w:sz w:val="22"/>
            <w:szCs w:val="22"/>
            <w:rPrChange w:id="809" w:author="Max Lindmark" w:date="2020-01-31T11:50:00Z">
              <w:rPr>
                <w:rFonts w:eastAsiaTheme="minorEastAsia"/>
              </w:rPr>
            </w:rPrChange>
          </w:rPr>
          <w:delText>f</w:delText>
        </w:r>
      </w:del>
      <w:ins w:id="810" w:author="Anna Gårdmark" w:date="2020-01-21T15:33:00Z">
        <w:r w:rsidR="00574DDF" w:rsidRPr="000F3C49">
          <w:rPr>
            <w:rFonts w:eastAsiaTheme="minorEastAsia"/>
            <w:sz w:val="22"/>
            <w:szCs w:val="22"/>
            <w:rPrChange w:id="811" w:author="Max Lindmark" w:date="2020-01-31T11:50:00Z">
              <w:rPr>
                <w:rFonts w:eastAsiaTheme="minorEastAsia"/>
              </w:rPr>
            </w:rPrChange>
          </w:rPr>
          <w:t>F</w:t>
        </w:r>
      </w:ins>
      <w:r w:rsidR="009310C9" w:rsidRPr="000F3C49">
        <w:rPr>
          <w:rFonts w:cstheme="minorHAnsi"/>
          <w:sz w:val="22"/>
          <w:szCs w:val="22"/>
          <w:lang w:val="en-GB"/>
          <w:rPrChange w:id="812" w:author="Max Lindmark" w:date="2020-01-31T11:50:00Z">
            <w:rPr>
              <w:rFonts w:cstheme="minorHAnsi"/>
              <w:lang w:val="en-GB"/>
            </w:rPr>
          </w:rPrChange>
        </w:rPr>
        <w:t>or metabolic- and consumption rate</w:t>
      </w:r>
      <w:r w:rsidR="000E74B7" w:rsidRPr="000F3C49">
        <w:rPr>
          <w:rFonts w:cstheme="minorHAnsi"/>
          <w:sz w:val="22"/>
          <w:szCs w:val="22"/>
          <w:lang w:val="en-GB"/>
          <w:rPrChange w:id="813" w:author="Max Lindmark" w:date="2020-01-31T11:50:00Z">
            <w:rPr>
              <w:rFonts w:cstheme="minorHAnsi"/>
              <w:lang w:val="en-GB"/>
            </w:rPr>
          </w:rPrChange>
        </w:rPr>
        <w:t xml:space="preserve">, articles where filtered out </w:t>
      </w:r>
      <w:ins w:id="814" w:author="Anna Gårdmark" w:date="2020-01-21T15:33:00Z">
        <w:r w:rsidR="00574DDF" w:rsidRPr="000F3C49">
          <w:rPr>
            <w:rFonts w:cstheme="minorHAnsi"/>
            <w:sz w:val="22"/>
            <w:szCs w:val="22"/>
            <w:lang w:val="en-GB"/>
            <w:rPrChange w:id="815" w:author="Max Lindmark" w:date="2020-01-31T11:50:00Z">
              <w:rPr>
                <w:rFonts w:cstheme="minorHAnsi"/>
                <w:lang w:val="en-GB"/>
              </w:rPr>
            </w:rPrChange>
          </w:rPr>
          <w:t xml:space="preserve">at </w:t>
        </w:r>
        <w:r w:rsidR="00574DDF" w:rsidRPr="000F3C49">
          <w:rPr>
            <w:rFonts w:eastAsiaTheme="minorEastAsia"/>
            <w:sz w:val="22"/>
            <w:szCs w:val="22"/>
            <w:rPrChange w:id="816" w:author="Max Lindmark" w:date="2020-01-31T11:50:00Z">
              <w:rPr>
                <w:rFonts w:eastAsiaTheme="minorEastAsia"/>
              </w:rPr>
            </w:rPrChange>
          </w:rPr>
          <w:t xml:space="preserve">the abstract and whole-paper stage </w:t>
        </w:r>
      </w:ins>
      <w:r w:rsidR="000E74B7" w:rsidRPr="000F3C49">
        <w:rPr>
          <w:rFonts w:cstheme="minorHAnsi"/>
          <w:sz w:val="22"/>
          <w:szCs w:val="22"/>
          <w:lang w:val="en-GB"/>
          <w:rPrChange w:id="817" w:author="Max Lindmark" w:date="2020-01-31T11:50:00Z">
            <w:rPr>
              <w:rFonts w:cstheme="minorHAnsi"/>
              <w:lang w:val="en-GB"/>
            </w:rPr>
          </w:rPrChange>
        </w:rPr>
        <w:t xml:space="preserve">if </w:t>
      </w:r>
      <w:commentRangeStart w:id="818"/>
      <w:ins w:id="819" w:author="Anna Gårdmark" w:date="2020-01-21T15:33:00Z">
        <w:r w:rsidR="00574DDF" w:rsidRPr="000F3C49">
          <w:rPr>
            <w:rFonts w:cstheme="minorHAnsi"/>
            <w:sz w:val="22"/>
            <w:szCs w:val="22"/>
            <w:lang w:val="en-GB"/>
            <w:rPrChange w:id="820" w:author="Max Lindmark" w:date="2020-01-31T11:50:00Z">
              <w:rPr>
                <w:rFonts w:cstheme="minorHAnsi"/>
                <w:lang w:val="en-GB"/>
              </w:rPr>
            </w:rPrChange>
          </w:rPr>
          <w:t xml:space="preserve">(4) </w:t>
        </w:r>
      </w:ins>
      <w:commentRangeEnd w:id="818"/>
      <w:r w:rsidR="0078617C" w:rsidRPr="000F3C49">
        <w:rPr>
          <w:rStyle w:val="CommentReference"/>
          <w:sz w:val="22"/>
          <w:szCs w:val="22"/>
          <w:rPrChange w:id="821" w:author="Max Lindmark" w:date="2020-01-31T11:50:00Z">
            <w:rPr>
              <w:rStyle w:val="CommentReference"/>
            </w:rPr>
          </w:rPrChange>
        </w:rPr>
        <w:commentReference w:id="818"/>
      </w:r>
      <w:r w:rsidR="000E74B7" w:rsidRPr="000F3C49">
        <w:rPr>
          <w:rFonts w:cstheme="minorHAnsi"/>
          <w:sz w:val="22"/>
          <w:szCs w:val="22"/>
          <w:lang w:val="en-GB"/>
          <w:rPrChange w:id="822" w:author="Max Lindmark" w:date="2020-01-31T11:50:00Z">
            <w:rPr>
              <w:rFonts w:cstheme="minorHAnsi"/>
              <w:lang w:val="en-GB"/>
            </w:rPr>
          </w:rPrChange>
        </w:rPr>
        <w:t xml:space="preserve">the original reference could not be identified and evaluated, </w:t>
      </w:r>
      <w:del w:id="823" w:author="Anna Gårdmark" w:date="2020-01-21T15:33:00Z">
        <w:r w:rsidR="000E74B7" w:rsidRPr="000F3C49" w:rsidDel="00574DDF">
          <w:rPr>
            <w:rFonts w:cstheme="minorHAnsi"/>
            <w:sz w:val="22"/>
            <w:szCs w:val="22"/>
            <w:lang w:val="en-GB"/>
            <w:rPrChange w:id="824" w:author="Max Lindmark" w:date="2020-01-31T11:50:00Z">
              <w:rPr>
                <w:rFonts w:cstheme="minorHAnsi"/>
                <w:lang w:val="en-GB"/>
              </w:rPr>
            </w:rPrChange>
          </w:rPr>
          <w:delText xml:space="preserve">if </w:delText>
        </w:r>
      </w:del>
      <w:ins w:id="825" w:author="Anna Gårdmark" w:date="2020-01-21T15:33:00Z">
        <w:r w:rsidR="00574DDF" w:rsidRPr="000F3C49">
          <w:rPr>
            <w:rFonts w:cstheme="minorHAnsi"/>
            <w:sz w:val="22"/>
            <w:szCs w:val="22"/>
            <w:lang w:val="en-GB"/>
            <w:rPrChange w:id="826" w:author="Max Lindmark" w:date="2020-01-31T11:50:00Z">
              <w:rPr>
                <w:rFonts w:cstheme="minorHAnsi"/>
                <w:lang w:val="en-GB"/>
              </w:rPr>
            </w:rPrChange>
          </w:rPr>
          <w:t xml:space="preserve">(5) </w:t>
        </w:r>
      </w:ins>
      <w:r w:rsidR="000E74B7" w:rsidRPr="000F3C49">
        <w:rPr>
          <w:rFonts w:cstheme="minorHAnsi"/>
          <w:sz w:val="22"/>
          <w:szCs w:val="22"/>
          <w:lang w:val="en-GB"/>
          <w:rPrChange w:id="827" w:author="Max Lindmark" w:date="2020-01-31T11:50:00Z">
            <w:rPr>
              <w:rFonts w:cstheme="minorHAnsi"/>
              <w:lang w:val="en-GB"/>
            </w:rPr>
          </w:rPrChange>
        </w:rPr>
        <w:t>it was a generic parameter-value based on literature</w:t>
      </w:r>
      <w:ins w:id="828" w:author="Anna Gårdmark" w:date="2020-01-21T15:34:00Z">
        <w:r w:rsidR="00574DDF" w:rsidRPr="000F3C49">
          <w:rPr>
            <w:rFonts w:cstheme="minorHAnsi"/>
            <w:sz w:val="22"/>
            <w:szCs w:val="22"/>
            <w:lang w:val="en-GB"/>
            <w:rPrChange w:id="829" w:author="Max Lindmark" w:date="2020-01-31T11:50:00Z">
              <w:rPr>
                <w:rFonts w:cstheme="minorHAnsi"/>
                <w:lang w:val="en-GB"/>
              </w:rPr>
            </w:rPrChange>
          </w:rPr>
          <w:t xml:space="preserve"> rather than experimentally measured</w:t>
        </w:r>
      </w:ins>
      <w:r w:rsidR="000E74B7" w:rsidRPr="000F3C49">
        <w:rPr>
          <w:rFonts w:cstheme="minorHAnsi"/>
          <w:sz w:val="22"/>
          <w:szCs w:val="22"/>
          <w:lang w:val="en-GB"/>
          <w:rPrChange w:id="830" w:author="Max Lindmark" w:date="2020-01-31T11:50:00Z">
            <w:rPr>
              <w:rFonts w:cstheme="minorHAnsi"/>
              <w:lang w:val="en-GB"/>
            </w:rPr>
          </w:rPrChange>
        </w:rPr>
        <w:t>,</w:t>
      </w:r>
      <w:ins w:id="831" w:author="Anna Gårdmark" w:date="2020-01-21T15:33:00Z">
        <w:r w:rsidR="00574DDF" w:rsidRPr="000F3C49">
          <w:rPr>
            <w:rFonts w:cstheme="minorHAnsi"/>
            <w:sz w:val="22"/>
            <w:szCs w:val="22"/>
            <w:lang w:val="en-GB"/>
            <w:rPrChange w:id="832" w:author="Max Lindmark" w:date="2020-01-31T11:50:00Z">
              <w:rPr>
                <w:rFonts w:cstheme="minorHAnsi"/>
                <w:lang w:val="en-GB"/>
              </w:rPr>
            </w:rPrChange>
          </w:rPr>
          <w:t xml:space="preserve"> (6)</w:t>
        </w:r>
      </w:ins>
      <w:r w:rsidR="000E74B7" w:rsidRPr="000F3C49">
        <w:rPr>
          <w:rFonts w:cstheme="minorHAnsi"/>
          <w:sz w:val="22"/>
          <w:szCs w:val="22"/>
          <w:lang w:val="en-GB"/>
          <w:rPrChange w:id="833" w:author="Max Lindmark" w:date="2020-01-31T11:50:00Z">
            <w:rPr>
              <w:rFonts w:cstheme="minorHAnsi"/>
              <w:lang w:val="en-GB"/>
            </w:rPr>
          </w:rPrChange>
        </w:rPr>
        <w:t xml:space="preserve"> </w:t>
      </w:r>
      <w:commentRangeStart w:id="834"/>
      <w:del w:id="835" w:author="Anna Gårdmark" w:date="2020-01-21T15:35:00Z">
        <w:r w:rsidR="000E74B7" w:rsidRPr="000F3C49" w:rsidDel="00574DDF">
          <w:rPr>
            <w:rFonts w:cstheme="minorHAnsi"/>
            <w:sz w:val="22"/>
            <w:szCs w:val="22"/>
            <w:lang w:val="en-GB"/>
            <w:rPrChange w:id="836" w:author="Max Lindmark" w:date="2020-01-31T11:50:00Z">
              <w:rPr>
                <w:rFonts w:cstheme="minorHAnsi"/>
                <w:lang w:val="en-GB"/>
              </w:rPr>
            </w:rPrChange>
          </w:rPr>
          <w:delText>consumption rate was not ad-libitum</w:delText>
        </w:r>
        <w:r w:rsidR="00193CAC" w:rsidRPr="000F3C49" w:rsidDel="00574DDF">
          <w:rPr>
            <w:rFonts w:cstheme="minorHAnsi"/>
            <w:sz w:val="22"/>
            <w:szCs w:val="22"/>
            <w:lang w:val="en-GB"/>
            <w:rPrChange w:id="837" w:author="Max Lindmark" w:date="2020-01-31T11:50:00Z">
              <w:rPr>
                <w:rFonts w:cstheme="minorHAnsi"/>
                <w:lang w:val="en-GB"/>
              </w:rPr>
            </w:rPrChange>
          </w:rPr>
          <w:delText xml:space="preserve"> (as with the growth data, </w:delText>
        </w:r>
        <w:r w:rsidR="00714D04" w:rsidRPr="000F3C49" w:rsidDel="00574DDF">
          <w:rPr>
            <w:rFonts w:cstheme="minorHAnsi"/>
            <w:sz w:val="22"/>
            <w:szCs w:val="22"/>
            <w:lang w:val="en-GB"/>
            <w:rPrChange w:id="838" w:author="Max Lindmark" w:date="2020-01-31T11:50:00Z">
              <w:rPr>
                <w:rFonts w:cstheme="minorHAnsi"/>
                <w:lang w:val="en-GB"/>
              </w:rPr>
            </w:rPrChange>
          </w:rPr>
          <w:delText>definitions of ad-libitum may differ between studies</w:delText>
        </w:r>
        <w:r w:rsidR="00F57F98" w:rsidRPr="000F3C49" w:rsidDel="00574DDF">
          <w:rPr>
            <w:rFonts w:cstheme="minorHAnsi"/>
            <w:sz w:val="22"/>
            <w:szCs w:val="22"/>
            <w:lang w:val="en-GB"/>
            <w:rPrChange w:id="839" w:author="Max Lindmark" w:date="2020-01-31T11:50:00Z">
              <w:rPr>
                <w:rFonts w:cstheme="minorHAnsi"/>
                <w:lang w:val="en-GB"/>
              </w:rPr>
            </w:rPrChange>
          </w:rPr>
          <w:delText xml:space="preserve"> – t</w:delText>
        </w:r>
        <w:r w:rsidR="00193CAC" w:rsidRPr="000F3C49" w:rsidDel="00574DDF">
          <w:rPr>
            <w:rFonts w:cstheme="minorHAnsi"/>
            <w:sz w:val="22"/>
            <w:szCs w:val="22"/>
            <w:lang w:val="en-GB"/>
            <w:rPrChange w:id="840" w:author="Max Lindmark" w:date="2020-01-31T11:50:00Z">
              <w:rPr>
                <w:rFonts w:cstheme="minorHAnsi"/>
                <w:lang w:val="en-GB"/>
              </w:rPr>
            </w:rPrChange>
          </w:rPr>
          <w:delText xml:space="preserve">he key for </w:delText>
        </w:r>
        <w:r w:rsidR="001143B2" w:rsidRPr="000F3C49" w:rsidDel="00574DDF">
          <w:rPr>
            <w:rFonts w:cstheme="minorHAnsi"/>
            <w:sz w:val="22"/>
            <w:szCs w:val="22"/>
            <w:lang w:val="en-GB"/>
            <w:rPrChange w:id="841" w:author="Max Lindmark" w:date="2020-01-31T11:50:00Z">
              <w:rPr>
                <w:rFonts w:cstheme="minorHAnsi"/>
                <w:lang w:val="en-GB"/>
              </w:rPr>
            </w:rPrChange>
          </w:rPr>
          <w:delText xml:space="preserve">our purpose is that </w:delText>
        </w:r>
        <w:r w:rsidR="00714D04" w:rsidRPr="000F3C49" w:rsidDel="00574DDF">
          <w:rPr>
            <w:rFonts w:cstheme="minorHAnsi"/>
            <w:sz w:val="22"/>
            <w:szCs w:val="22"/>
            <w:lang w:val="en-GB"/>
            <w:rPrChange w:id="842" w:author="Max Lindmark" w:date="2020-01-31T11:50:00Z">
              <w:rPr>
                <w:rFonts w:cstheme="minorHAnsi"/>
                <w:lang w:val="en-GB"/>
              </w:rPr>
            </w:rPrChange>
          </w:rPr>
          <w:delText>rations should lead to satiation and not be limiting</w:delText>
        </w:r>
        <w:r w:rsidR="00193CAC" w:rsidRPr="000F3C49" w:rsidDel="00574DDF">
          <w:rPr>
            <w:rFonts w:cstheme="minorHAnsi"/>
            <w:sz w:val="22"/>
            <w:szCs w:val="22"/>
            <w:lang w:val="en-GB"/>
            <w:rPrChange w:id="843" w:author="Max Lindmark" w:date="2020-01-31T11:50:00Z">
              <w:rPr>
                <w:rFonts w:cstheme="minorHAnsi"/>
                <w:lang w:val="en-GB"/>
              </w:rPr>
            </w:rPrChange>
          </w:rPr>
          <w:delText>)</w:delText>
        </w:r>
        <w:r w:rsidR="000E74B7" w:rsidRPr="000F3C49" w:rsidDel="00574DDF">
          <w:rPr>
            <w:rFonts w:cstheme="minorHAnsi"/>
            <w:sz w:val="22"/>
            <w:szCs w:val="22"/>
            <w:lang w:val="en-GB"/>
            <w:rPrChange w:id="844" w:author="Max Lindmark" w:date="2020-01-31T11:50:00Z">
              <w:rPr>
                <w:rFonts w:cstheme="minorHAnsi"/>
                <w:lang w:val="en-GB"/>
              </w:rPr>
            </w:rPrChange>
          </w:rPr>
          <w:delText xml:space="preserve"> or if it was not standard/routine</w:delText>
        </w:r>
        <w:r w:rsidR="00DB37EB" w:rsidRPr="000F3C49" w:rsidDel="00574DDF">
          <w:rPr>
            <w:rFonts w:cstheme="minorHAnsi"/>
            <w:sz w:val="22"/>
            <w:szCs w:val="22"/>
            <w:lang w:val="en-GB"/>
            <w:rPrChange w:id="845" w:author="Max Lindmark" w:date="2020-01-31T11:50:00Z">
              <w:rPr>
                <w:rFonts w:cstheme="minorHAnsi"/>
                <w:lang w:val="en-GB"/>
              </w:rPr>
            </w:rPrChange>
          </w:rPr>
          <w:delText>/resting</w:delText>
        </w:r>
        <w:r w:rsidR="000E74B7" w:rsidRPr="000F3C49" w:rsidDel="00574DDF">
          <w:rPr>
            <w:rFonts w:cstheme="minorHAnsi"/>
            <w:sz w:val="22"/>
            <w:szCs w:val="22"/>
            <w:lang w:val="en-GB"/>
            <w:rPrChange w:id="846" w:author="Max Lindmark" w:date="2020-01-31T11:50:00Z">
              <w:rPr>
                <w:rFonts w:cstheme="minorHAnsi"/>
                <w:lang w:val="en-GB"/>
              </w:rPr>
            </w:rPrChange>
          </w:rPr>
          <w:delText xml:space="preserve"> metabolic rate, if there was no acclimation, if </w:delText>
        </w:r>
      </w:del>
      <w:commentRangeEnd w:id="834"/>
      <w:r w:rsidR="00574DDF" w:rsidRPr="000F3C49">
        <w:rPr>
          <w:rStyle w:val="CommentReference"/>
          <w:sz w:val="22"/>
          <w:szCs w:val="22"/>
          <w:rPrChange w:id="847" w:author="Max Lindmark" w:date="2020-01-31T11:50:00Z">
            <w:rPr>
              <w:rStyle w:val="CommentReference"/>
            </w:rPr>
          </w:rPrChange>
        </w:rPr>
        <w:commentReference w:id="834"/>
      </w:r>
      <w:r w:rsidR="000E74B7" w:rsidRPr="000F3C49">
        <w:rPr>
          <w:rFonts w:cstheme="minorHAnsi"/>
          <w:sz w:val="22"/>
          <w:szCs w:val="22"/>
          <w:lang w:val="en-GB"/>
          <w:rPrChange w:id="848" w:author="Max Lindmark" w:date="2020-01-31T11:50:00Z">
            <w:rPr>
              <w:rFonts w:cstheme="minorHAnsi"/>
              <w:lang w:val="en-GB"/>
            </w:rPr>
          </w:rPrChange>
        </w:rPr>
        <w:t>multiple rates measured at multiple temperatures w</w:t>
      </w:r>
      <w:del w:id="849" w:author="Anna Gårdmark" w:date="2020-01-21T15:35:00Z">
        <w:r w:rsidR="000E74B7" w:rsidRPr="000F3C49" w:rsidDel="00574DDF">
          <w:rPr>
            <w:rFonts w:cstheme="minorHAnsi"/>
            <w:sz w:val="22"/>
            <w:szCs w:val="22"/>
            <w:lang w:val="en-GB"/>
            <w:rPrChange w:id="850" w:author="Max Lindmark" w:date="2020-01-31T11:50:00Z">
              <w:rPr>
                <w:rFonts w:cstheme="minorHAnsi"/>
                <w:lang w:val="en-GB"/>
              </w:rPr>
            </w:rPrChange>
          </w:rPr>
          <w:delText>h</w:delText>
        </w:r>
      </w:del>
      <w:r w:rsidR="000E74B7" w:rsidRPr="000F3C49">
        <w:rPr>
          <w:rFonts w:cstheme="minorHAnsi"/>
          <w:sz w:val="22"/>
          <w:szCs w:val="22"/>
          <w:lang w:val="en-GB"/>
          <w:rPrChange w:id="851" w:author="Max Lindmark" w:date="2020-01-31T11:50:00Z">
            <w:rPr>
              <w:rFonts w:cstheme="minorHAnsi"/>
              <w:lang w:val="en-GB"/>
            </w:rPr>
          </w:rPrChange>
        </w:rPr>
        <w:t xml:space="preserve">ere pooled prior to estimating the size-dependence of the rate, </w:t>
      </w:r>
      <w:ins w:id="852" w:author="Anna Gårdmark" w:date="2020-01-21T15:36:00Z">
        <w:r w:rsidR="00574DDF" w:rsidRPr="000F3C49">
          <w:rPr>
            <w:rFonts w:cstheme="minorHAnsi"/>
            <w:sz w:val="22"/>
            <w:szCs w:val="22"/>
            <w:lang w:val="en-GB"/>
            <w:rPrChange w:id="853" w:author="Max Lindmark" w:date="2020-01-31T11:50:00Z">
              <w:rPr>
                <w:rFonts w:cstheme="minorHAnsi"/>
                <w:lang w:val="en-GB"/>
              </w:rPr>
            </w:rPrChange>
          </w:rPr>
          <w:t xml:space="preserve">or if </w:t>
        </w:r>
      </w:ins>
      <w:ins w:id="854" w:author="Anna Gårdmark" w:date="2020-01-21T15:35:00Z">
        <w:r w:rsidR="00574DDF" w:rsidRPr="000F3C49">
          <w:rPr>
            <w:rFonts w:cstheme="minorHAnsi"/>
            <w:sz w:val="22"/>
            <w:szCs w:val="22"/>
            <w:lang w:val="en-GB"/>
            <w:rPrChange w:id="855" w:author="Max Lindmark" w:date="2020-01-31T11:50:00Z">
              <w:rPr>
                <w:rFonts w:cstheme="minorHAnsi"/>
                <w:lang w:val="en-GB"/>
              </w:rPr>
            </w:rPrChange>
          </w:rPr>
          <w:t xml:space="preserve">(7) </w:t>
        </w:r>
      </w:ins>
      <w:del w:id="856" w:author="Anna Gårdmark" w:date="2020-01-21T15:36:00Z">
        <w:r w:rsidR="000E74B7" w:rsidRPr="000F3C49" w:rsidDel="00574DDF">
          <w:rPr>
            <w:rFonts w:cstheme="minorHAnsi"/>
            <w:sz w:val="22"/>
            <w:szCs w:val="22"/>
            <w:lang w:val="en-GB"/>
            <w:rPrChange w:id="857" w:author="Max Lindmark" w:date="2020-01-31T11:50:00Z">
              <w:rPr>
                <w:rFonts w:cstheme="minorHAnsi"/>
                <w:lang w:val="en-GB"/>
              </w:rPr>
            </w:rPrChange>
          </w:rPr>
          <w:delText xml:space="preserve">if </w:delText>
        </w:r>
      </w:del>
      <w:r w:rsidR="00A30EE0" w:rsidRPr="000F3C49">
        <w:rPr>
          <w:rFonts w:cstheme="minorHAnsi"/>
          <w:sz w:val="22"/>
          <w:szCs w:val="22"/>
          <w:lang w:val="en-GB"/>
          <w:rPrChange w:id="858" w:author="Max Lindmark" w:date="2020-01-31T11:50:00Z">
            <w:rPr>
              <w:rFonts w:cstheme="minorHAnsi"/>
              <w:lang w:val="en-GB"/>
            </w:rPr>
          </w:rPrChange>
        </w:rPr>
        <w:t>units were normalized using a prior defined scaling relationships</w:t>
      </w:r>
      <w:commentRangeStart w:id="859"/>
      <w:del w:id="860" w:author="Anna Gårdmark" w:date="2020-01-21T15:35:00Z">
        <w:r w:rsidR="00A30EE0" w:rsidRPr="000F3C49" w:rsidDel="00574DDF">
          <w:rPr>
            <w:rFonts w:cstheme="minorHAnsi"/>
            <w:sz w:val="22"/>
            <w:szCs w:val="22"/>
            <w:lang w:val="en-GB"/>
            <w:rPrChange w:id="861" w:author="Max Lindmark" w:date="2020-01-31T11:50:00Z">
              <w:rPr>
                <w:rFonts w:cstheme="minorHAnsi"/>
                <w:lang w:val="en-GB"/>
              </w:rPr>
            </w:rPrChange>
          </w:rPr>
          <w:delText xml:space="preserve"> </w:delText>
        </w:r>
        <w:r w:rsidR="000E74B7" w:rsidRPr="000F3C49" w:rsidDel="00574DDF">
          <w:rPr>
            <w:rFonts w:cstheme="minorHAnsi"/>
            <w:sz w:val="22"/>
            <w:szCs w:val="22"/>
            <w:lang w:val="en-GB"/>
            <w:rPrChange w:id="862" w:author="Max Lindmark" w:date="2020-01-31T11:50:00Z">
              <w:rPr>
                <w:rFonts w:cstheme="minorHAnsi"/>
                <w:lang w:val="en-GB"/>
              </w:rPr>
            </w:rPrChange>
          </w:rPr>
          <w:delText>and no acclimation was done</w:delText>
        </w:r>
      </w:del>
      <w:commentRangeEnd w:id="859"/>
      <w:r w:rsidR="00574DDF" w:rsidRPr="000F3C49">
        <w:rPr>
          <w:rStyle w:val="CommentReference"/>
          <w:sz w:val="22"/>
          <w:szCs w:val="22"/>
          <w:rPrChange w:id="863" w:author="Max Lindmark" w:date="2020-01-31T11:50:00Z">
            <w:rPr>
              <w:rStyle w:val="CommentReference"/>
            </w:rPr>
          </w:rPrChange>
        </w:rPr>
        <w:commentReference w:id="859"/>
      </w:r>
      <w:r w:rsidR="000E74B7" w:rsidRPr="000F3C49">
        <w:rPr>
          <w:rFonts w:cstheme="minorHAnsi"/>
          <w:sz w:val="22"/>
          <w:szCs w:val="22"/>
          <w:lang w:val="en-GB"/>
          <w:rPrChange w:id="864" w:author="Max Lindmark" w:date="2020-01-31T11:50:00Z">
            <w:rPr>
              <w:rFonts w:cstheme="minorHAnsi"/>
              <w:lang w:val="en-GB"/>
            </w:rPr>
          </w:rPrChange>
        </w:rPr>
        <w:t>.</w:t>
      </w:r>
      <w:ins w:id="865" w:author="Anna Gårdmark" w:date="2020-01-21T15:36:00Z">
        <w:r w:rsidR="00574DDF" w:rsidRPr="000F3C49">
          <w:rPr>
            <w:rFonts w:cstheme="minorHAnsi"/>
            <w:sz w:val="22"/>
            <w:szCs w:val="22"/>
            <w:lang w:val="en-GB"/>
            <w:rPrChange w:id="866" w:author="Max Lindmark" w:date="2020-01-31T11:50:00Z">
              <w:rPr>
                <w:rFonts w:cstheme="minorHAnsi"/>
                <w:lang w:val="en-GB"/>
              </w:rPr>
            </w:rPrChange>
          </w:rPr>
          <w:t xml:space="preserve"> In addition, for consumption we excluded studies </w:t>
        </w:r>
      </w:ins>
      <w:ins w:id="867" w:author="Anna Gårdmark" w:date="2020-01-21T15:37:00Z">
        <w:r w:rsidR="00574DDF" w:rsidRPr="000F3C49">
          <w:rPr>
            <w:rFonts w:cstheme="minorHAnsi"/>
            <w:sz w:val="22"/>
            <w:szCs w:val="22"/>
            <w:lang w:val="en-GB"/>
            <w:rPrChange w:id="868" w:author="Max Lindmark" w:date="2020-01-31T11:50:00Z">
              <w:rPr>
                <w:rFonts w:cstheme="minorHAnsi"/>
                <w:lang w:val="en-GB"/>
              </w:rPr>
            </w:rPrChange>
          </w:rPr>
          <w:t xml:space="preserve">if </w:t>
        </w:r>
      </w:ins>
      <w:ins w:id="869" w:author="Anna Gårdmark" w:date="2020-01-21T15:36:00Z">
        <w:r w:rsidR="00574DDF" w:rsidRPr="000F3C49">
          <w:rPr>
            <w:rFonts w:cstheme="minorHAnsi"/>
            <w:sz w:val="22"/>
            <w:szCs w:val="22"/>
            <w:lang w:val="en-GB"/>
            <w:rPrChange w:id="870" w:author="Max Lindmark" w:date="2020-01-31T11:50:00Z">
              <w:rPr>
                <w:rFonts w:cstheme="minorHAnsi"/>
                <w:lang w:val="en-GB"/>
              </w:rPr>
            </w:rPrChange>
          </w:rPr>
          <w:t>(</w:t>
        </w:r>
      </w:ins>
      <w:ins w:id="871" w:author="Anna Gårdmark" w:date="2020-01-21T15:37:00Z">
        <w:r w:rsidR="00574DDF" w:rsidRPr="000F3C49">
          <w:rPr>
            <w:rFonts w:cstheme="minorHAnsi"/>
            <w:sz w:val="22"/>
            <w:szCs w:val="22"/>
            <w:lang w:val="en-GB"/>
            <w:rPrChange w:id="872" w:author="Max Lindmark" w:date="2020-01-31T11:50:00Z">
              <w:rPr>
                <w:rFonts w:cstheme="minorHAnsi"/>
                <w:lang w:val="en-GB"/>
              </w:rPr>
            </w:rPrChange>
          </w:rPr>
          <w:t>8a</w:t>
        </w:r>
      </w:ins>
      <w:ins w:id="873" w:author="Anna Gårdmark" w:date="2020-01-21T15:36:00Z">
        <w:r w:rsidR="00574DDF" w:rsidRPr="000F3C49">
          <w:rPr>
            <w:rFonts w:cstheme="minorHAnsi"/>
            <w:sz w:val="22"/>
            <w:szCs w:val="22"/>
            <w:lang w:val="en-GB"/>
            <w:rPrChange w:id="874" w:author="Max Lindmark" w:date="2020-01-31T11:50:00Z">
              <w:rPr>
                <w:rFonts w:cstheme="minorHAnsi"/>
                <w:lang w:val="en-GB"/>
              </w:rPr>
            </w:rPrChange>
          </w:rPr>
          <w:t>) feeding was not ad-libitum (as with the growth data, definitions of ad-libitum may differ between studies – the key for our purpose is that rations should lead to satiation and not be limiting)</w:t>
        </w:r>
      </w:ins>
      <w:ins w:id="875" w:author="Anna Gårdmark" w:date="2020-01-21T15:37:00Z">
        <w:r w:rsidR="00574DDF" w:rsidRPr="000F3C49">
          <w:rPr>
            <w:rFonts w:cstheme="minorHAnsi"/>
            <w:sz w:val="22"/>
            <w:szCs w:val="22"/>
            <w:lang w:val="en-GB"/>
            <w:rPrChange w:id="876" w:author="Max Lindmark" w:date="2020-01-31T11:50:00Z">
              <w:rPr>
                <w:rFonts w:cstheme="minorHAnsi"/>
                <w:lang w:val="en-GB"/>
              </w:rPr>
            </w:rPrChange>
          </w:rPr>
          <w:t>. For metabolic rate, we additionally excluded studies</w:t>
        </w:r>
      </w:ins>
      <w:ins w:id="877" w:author="Anna Gårdmark" w:date="2020-01-21T15:36:00Z">
        <w:r w:rsidR="00574DDF" w:rsidRPr="000F3C49">
          <w:rPr>
            <w:rFonts w:cstheme="minorHAnsi"/>
            <w:sz w:val="22"/>
            <w:szCs w:val="22"/>
            <w:lang w:val="en-GB"/>
            <w:rPrChange w:id="878" w:author="Max Lindmark" w:date="2020-01-31T11:50:00Z">
              <w:rPr>
                <w:rFonts w:cstheme="minorHAnsi"/>
                <w:lang w:val="en-GB"/>
              </w:rPr>
            </w:rPrChange>
          </w:rPr>
          <w:t xml:space="preserve"> or if </w:t>
        </w:r>
      </w:ins>
      <w:ins w:id="879" w:author="Anna Gårdmark" w:date="2020-01-21T15:37:00Z">
        <w:r w:rsidR="00574DDF" w:rsidRPr="000F3C49">
          <w:rPr>
            <w:rFonts w:cstheme="minorHAnsi"/>
            <w:sz w:val="22"/>
            <w:szCs w:val="22"/>
            <w:lang w:val="en-GB"/>
            <w:rPrChange w:id="880" w:author="Max Lindmark" w:date="2020-01-31T11:50:00Z">
              <w:rPr>
                <w:rFonts w:cstheme="minorHAnsi"/>
                <w:lang w:val="en-GB"/>
              </w:rPr>
            </w:rPrChange>
          </w:rPr>
          <w:t xml:space="preserve">(8b) </w:t>
        </w:r>
      </w:ins>
      <w:ins w:id="881" w:author="Anna Gårdmark" w:date="2020-01-21T15:36:00Z">
        <w:r w:rsidR="00574DDF" w:rsidRPr="000F3C49">
          <w:rPr>
            <w:rFonts w:cstheme="minorHAnsi"/>
            <w:sz w:val="22"/>
            <w:szCs w:val="22"/>
            <w:lang w:val="en-GB"/>
            <w:rPrChange w:id="882" w:author="Max Lindmark" w:date="2020-01-31T11:50:00Z">
              <w:rPr>
                <w:rFonts w:cstheme="minorHAnsi"/>
                <w:lang w:val="en-GB"/>
              </w:rPr>
            </w:rPrChange>
          </w:rPr>
          <w:t>it was not standard/routine/resting metabolic rate</w:t>
        </w:r>
      </w:ins>
      <w:ins w:id="883" w:author="Anna Gårdmark" w:date="2020-01-21T15:37:00Z">
        <w:r w:rsidR="00574DDF" w:rsidRPr="000F3C49">
          <w:rPr>
            <w:rFonts w:cstheme="minorHAnsi"/>
            <w:sz w:val="22"/>
            <w:szCs w:val="22"/>
            <w:lang w:val="en-GB"/>
            <w:rPrChange w:id="884" w:author="Max Lindmark" w:date="2020-01-31T11:50:00Z">
              <w:rPr>
                <w:rFonts w:cstheme="minorHAnsi"/>
                <w:lang w:val="en-GB"/>
              </w:rPr>
            </w:rPrChange>
          </w:rPr>
          <w:t xml:space="preserve"> or</w:t>
        </w:r>
      </w:ins>
      <w:ins w:id="885" w:author="Anna Gårdmark" w:date="2020-01-21T15:36:00Z">
        <w:r w:rsidR="00574DDF" w:rsidRPr="000F3C49">
          <w:rPr>
            <w:rFonts w:cstheme="minorHAnsi"/>
            <w:sz w:val="22"/>
            <w:szCs w:val="22"/>
            <w:lang w:val="en-GB"/>
            <w:rPrChange w:id="886" w:author="Max Lindmark" w:date="2020-01-31T11:50:00Z">
              <w:rPr>
                <w:rFonts w:cstheme="minorHAnsi"/>
                <w:lang w:val="en-GB"/>
              </w:rPr>
            </w:rPrChange>
          </w:rPr>
          <w:t xml:space="preserve"> </w:t>
        </w:r>
      </w:ins>
      <w:ins w:id="887" w:author="Anna Gårdmark" w:date="2020-01-21T15:37:00Z">
        <w:r w:rsidR="00574DDF" w:rsidRPr="000F3C49">
          <w:rPr>
            <w:rFonts w:cstheme="minorHAnsi"/>
            <w:sz w:val="22"/>
            <w:szCs w:val="22"/>
            <w:lang w:val="en-GB"/>
            <w:rPrChange w:id="888" w:author="Max Lindmark" w:date="2020-01-31T11:50:00Z">
              <w:rPr>
                <w:rFonts w:cstheme="minorHAnsi"/>
                <w:lang w:val="en-GB"/>
              </w:rPr>
            </w:rPrChange>
          </w:rPr>
          <w:t>(9)</w:t>
        </w:r>
      </w:ins>
      <w:ins w:id="889" w:author="Anna Gårdmark" w:date="2020-01-21T15:36:00Z">
        <w:r w:rsidR="00574DDF" w:rsidRPr="000F3C49">
          <w:rPr>
            <w:rFonts w:cstheme="minorHAnsi"/>
            <w:sz w:val="22"/>
            <w:szCs w:val="22"/>
            <w:lang w:val="en-GB"/>
            <w:rPrChange w:id="890" w:author="Max Lindmark" w:date="2020-01-31T11:50:00Z">
              <w:rPr>
                <w:rFonts w:cstheme="minorHAnsi"/>
                <w:lang w:val="en-GB"/>
              </w:rPr>
            </w:rPrChange>
          </w:rPr>
          <w:t xml:space="preserve"> there was no acclimation</w:t>
        </w:r>
      </w:ins>
      <w:ins w:id="891" w:author="Anna Gårdmark" w:date="2020-01-21T15:37:00Z">
        <w:r w:rsidR="00574DDF" w:rsidRPr="000F3C49">
          <w:rPr>
            <w:rFonts w:cstheme="minorHAnsi"/>
            <w:sz w:val="22"/>
            <w:szCs w:val="22"/>
            <w:lang w:val="en-GB"/>
            <w:rPrChange w:id="892" w:author="Max Lindmark" w:date="2020-01-31T11:50:00Z">
              <w:rPr>
                <w:rFonts w:cstheme="minorHAnsi"/>
                <w:lang w:val="en-GB"/>
              </w:rPr>
            </w:rPrChange>
          </w:rPr>
          <w:t>.</w:t>
        </w:r>
      </w:ins>
    </w:p>
    <w:p w14:paraId="4AB5926A" w14:textId="77777777" w:rsidR="000F3C49" w:rsidRPr="000F3C49" w:rsidRDefault="000F3C49" w:rsidP="000F3C49">
      <w:pPr>
        <w:spacing w:line="480" w:lineRule="auto"/>
        <w:contextualSpacing/>
        <w:jc w:val="both"/>
        <w:rPr>
          <w:rFonts w:cstheme="minorHAnsi"/>
          <w:sz w:val="22"/>
          <w:szCs w:val="22"/>
          <w:lang w:val="en-GB"/>
          <w:rPrChange w:id="893" w:author="Max Lindmark" w:date="2020-01-31T11:50:00Z">
            <w:rPr>
              <w:rFonts w:cstheme="minorHAnsi"/>
              <w:lang w:val="en-GB"/>
            </w:rPr>
          </w:rPrChange>
        </w:rPr>
      </w:pPr>
    </w:p>
    <w:p w14:paraId="1B2B6DC3" w14:textId="77777777" w:rsidR="00AA38C0" w:rsidRPr="000F3C49" w:rsidRDefault="00AA38C0" w:rsidP="000F3C49">
      <w:pPr>
        <w:pStyle w:val="Heading1"/>
        <w:rPr>
          <w:rPrChange w:id="894" w:author="Max Lindmark" w:date="2020-01-31T11:50:00Z">
            <w:rPr>
              <w:lang w:val="en-GB"/>
            </w:rPr>
          </w:rPrChange>
        </w:rPr>
        <w:pPrChange w:id="895" w:author="Max Lindmark" w:date="2020-01-31T11:49:00Z">
          <w:pPr>
            <w:pStyle w:val="Heading1"/>
          </w:pPr>
        </w:pPrChange>
      </w:pPr>
      <w:bookmarkStart w:id="896" w:name="_Toc29915145"/>
      <w:r w:rsidRPr="000F3C49">
        <w:rPr>
          <w:rPrChange w:id="897" w:author="Max Lindmark" w:date="2020-01-31T11:50:00Z">
            <w:rPr>
              <w:lang w:val="en-GB"/>
            </w:rPr>
          </w:rPrChange>
        </w:rPr>
        <w:t>Data acquisition</w:t>
      </w:r>
      <w:bookmarkEnd w:id="896"/>
    </w:p>
    <w:p w14:paraId="06B91928" w14:textId="601A1D8B" w:rsidR="008F41C5" w:rsidRPr="000F3C49" w:rsidRDefault="008F41C5" w:rsidP="000F3C49">
      <w:pPr>
        <w:spacing w:line="480" w:lineRule="auto"/>
        <w:contextualSpacing/>
        <w:jc w:val="both"/>
        <w:rPr>
          <w:ins w:id="898" w:author="Anna Gårdmark" w:date="2020-01-21T15:24:00Z"/>
          <w:color w:val="FF0000"/>
          <w:sz w:val="22"/>
          <w:szCs w:val="22"/>
          <w:lang w:val="en-GB"/>
          <w:rPrChange w:id="899" w:author="Max Lindmark" w:date="2020-01-31T11:50:00Z">
            <w:rPr>
              <w:ins w:id="900" w:author="Anna Gårdmark" w:date="2020-01-21T15:24:00Z"/>
              <w:color w:val="FF0000"/>
              <w:lang w:val="en-GB"/>
            </w:rPr>
          </w:rPrChange>
        </w:rPr>
        <w:pPrChange w:id="901" w:author="Max Lindmark" w:date="2020-01-31T11:49:00Z">
          <w:pPr>
            <w:contextualSpacing/>
            <w:jc w:val="both"/>
          </w:pPr>
        </w:pPrChange>
      </w:pPr>
      <w:ins w:id="902" w:author="Anna Gårdmark" w:date="2020-01-21T15:24:00Z">
        <w:r w:rsidRPr="000F3C49">
          <w:rPr>
            <w:sz w:val="22"/>
            <w:szCs w:val="22"/>
            <w:lang w:val="en-GB"/>
            <w:rPrChange w:id="903" w:author="Max Lindmark" w:date="2020-01-31T11:50:00Z">
              <w:rPr>
                <w:lang w:val="en-GB"/>
              </w:rPr>
            </w:rPrChange>
          </w:rPr>
          <w:t>W</w:t>
        </w:r>
        <w:commentRangeStart w:id="904"/>
        <w:r w:rsidRPr="000F3C49">
          <w:rPr>
            <w:sz w:val="22"/>
            <w:szCs w:val="22"/>
            <w:lang w:val="en-GB"/>
            <w:rPrChange w:id="905" w:author="Max Lindmark" w:date="2020-01-31T11:50:00Z">
              <w:rPr>
                <w:lang w:val="en-GB"/>
              </w:rPr>
            </w:rPrChange>
          </w:rPr>
          <w:t>hen treatments where conducted in the experiment, we extracted data from the control-scenario.</w:t>
        </w:r>
      </w:ins>
      <w:commentRangeEnd w:id="904"/>
      <w:ins w:id="906" w:author="Anna Gårdmark" w:date="2020-01-21T15:39:00Z">
        <w:r w:rsidR="00574DDF" w:rsidRPr="000F3C49">
          <w:rPr>
            <w:rStyle w:val="CommentReference"/>
            <w:sz w:val="22"/>
            <w:szCs w:val="22"/>
            <w:rPrChange w:id="907" w:author="Max Lindmark" w:date="2020-01-31T11:50:00Z">
              <w:rPr>
                <w:rStyle w:val="CommentReference"/>
              </w:rPr>
            </w:rPrChange>
          </w:rPr>
          <w:commentReference w:id="904"/>
        </w:r>
      </w:ins>
    </w:p>
    <w:p w14:paraId="4307D0C8" w14:textId="3D65D56A" w:rsidR="009D6203" w:rsidRPr="000F3C49" w:rsidRDefault="003D1A83" w:rsidP="000F3C49">
      <w:pPr>
        <w:spacing w:line="480" w:lineRule="auto"/>
        <w:contextualSpacing/>
        <w:jc w:val="both"/>
        <w:rPr>
          <w:color w:val="FF0000"/>
          <w:sz w:val="22"/>
          <w:szCs w:val="22"/>
          <w:lang w:val="en-GB"/>
          <w:rPrChange w:id="908" w:author="Max Lindmark" w:date="2020-01-31T11:50:00Z">
            <w:rPr>
              <w:color w:val="FF0000"/>
              <w:lang w:val="en-GB"/>
            </w:rPr>
          </w:rPrChange>
        </w:rPr>
        <w:pPrChange w:id="909" w:author="Max Lindmark" w:date="2020-01-31T11:49:00Z">
          <w:pPr>
            <w:contextualSpacing/>
            <w:jc w:val="both"/>
          </w:pPr>
        </w:pPrChange>
      </w:pPr>
      <w:r w:rsidRPr="000F3C49">
        <w:rPr>
          <w:color w:val="FF0000"/>
          <w:sz w:val="22"/>
          <w:szCs w:val="22"/>
          <w:lang w:val="en-GB"/>
          <w:rPrChange w:id="910" w:author="Max Lindmark" w:date="2020-01-31T11:50:00Z">
            <w:rPr>
              <w:color w:val="FF0000"/>
              <w:lang w:val="en-GB"/>
            </w:rPr>
          </w:rPrChange>
        </w:rPr>
        <w:t>Here I will talk about</w:t>
      </w:r>
      <w:r w:rsidR="009D6203" w:rsidRPr="000F3C49">
        <w:rPr>
          <w:color w:val="FF0000"/>
          <w:sz w:val="22"/>
          <w:szCs w:val="22"/>
          <w:lang w:val="en-GB"/>
          <w:rPrChange w:id="911" w:author="Max Lindmark" w:date="2020-01-31T11:50:00Z">
            <w:rPr>
              <w:color w:val="FF0000"/>
              <w:lang w:val="en-GB"/>
            </w:rPr>
          </w:rPrChange>
        </w:rPr>
        <w:t xml:space="preserve">: </w:t>
      </w:r>
    </w:p>
    <w:p w14:paraId="197F4AD3" w14:textId="77777777" w:rsidR="009D6203" w:rsidRPr="000F3C49" w:rsidRDefault="009D6203" w:rsidP="000F3C49">
      <w:pPr>
        <w:pStyle w:val="ListParagraph"/>
        <w:numPr>
          <w:ilvl w:val="0"/>
          <w:numId w:val="12"/>
        </w:numPr>
        <w:spacing w:line="480" w:lineRule="auto"/>
        <w:jc w:val="both"/>
        <w:rPr>
          <w:color w:val="FF0000"/>
          <w:sz w:val="22"/>
          <w:szCs w:val="22"/>
          <w:lang w:val="en-GB"/>
          <w:rPrChange w:id="912" w:author="Max Lindmark" w:date="2020-01-31T11:50:00Z">
            <w:rPr>
              <w:color w:val="FF0000"/>
              <w:lang w:val="en-GB"/>
            </w:rPr>
          </w:rPrChange>
        </w:rPr>
        <w:pPrChange w:id="913" w:author="Max Lindmark" w:date="2020-01-31T11:49:00Z">
          <w:pPr>
            <w:pStyle w:val="ListParagraph"/>
            <w:numPr>
              <w:numId w:val="12"/>
            </w:numPr>
            <w:ind w:hanging="360"/>
            <w:jc w:val="both"/>
          </w:pPr>
        </w:pPrChange>
      </w:pPr>
      <w:r w:rsidRPr="000F3C49">
        <w:rPr>
          <w:color w:val="FF0000"/>
          <w:sz w:val="22"/>
          <w:szCs w:val="22"/>
          <w:lang w:val="en-GB"/>
          <w:rPrChange w:id="914" w:author="Max Lindmark" w:date="2020-01-31T11:50:00Z">
            <w:rPr>
              <w:color w:val="FF0000"/>
              <w:lang w:val="en-GB"/>
            </w:rPr>
          </w:rPrChange>
        </w:rPr>
        <w:t>U</w:t>
      </w:r>
      <w:r w:rsidR="003D1A83" w:rsidRPr="000F3C49">
        <w:rPr>
          <w:color w:val="FF0000"/>
          <w:sz w:val="22"/>
          <w:szCs w:val="22"/>
          <w:lang w:val="en-GB"/>
          <w:rPrChange w:id="915" w:author="Max Lindmark" w:date="2020-01-31T11:50:00Z">
            <w:rPr>
              <w:color w:val="FF0000"/>
              <w:lang w:val="en-GB"/>
            </w:rPr>
          </w:rPrChange>
        </w:rPr>
        <w:t xml:space="preserve">nit standardization (in more detail than I do in the </w:t>
      </w:r>
      <w:proofErr w:type="spellStart"/>
      <w:r w:rsidR="003D1A83" w:rsidRPr="000F3C49">
        <w:rPr>
          <w:color w:val="FF0000"/>
          <w:sz w:val="22"/>
          <w:szCs w:val="22"/>
          <w:lang w:val="en-GB"/>
          <w:rPrChange w:id="916" w:author="Max Lindmark" w:date="2020-01-31T11:50:00Z">
            <w:rPr>
              <w:color w:val="FF0000"/>
              <w:lang w:val="en-GB"/>
            </w:rPr>
          </w:rPrChange>
        </w:rPr>
        <w:t>ms</w:t>
      </w:r>
      <w:proofErr w:type="spellEnd"/>
      <w:r w:rsidR="00D84C25" w:rsidRPr="000F3C49">
        <w:rPr>
          <w:color w:val="FF0000"/>
          <w:sz w:val="22"/>
          <w:szCs w:val="22"/>
          <w:lang w:val="en-GB"/>
          <w:rPrChange w:id="917" w:author="Max Lindmark" w:date="2020-01-31T11:50:00Z">
            <w:rPr>
              <w:color w:val="FF0000"/>
              <w:lang w:val="en-GB"/>
            </w:rPr>
          </w:rPrChange>
        </w:rPr>
        <w:t>)</w:t>
      </w:r>
      <w:r w:rsidR="00487A11" w:rsidRPr="000F3C49">
        <w:rPr>
          <w:color w:val="FF0000"/>
          <w:sz w:val="22"/>
          <w:szCs w:val="22"/>
          <w:lang w:val="en-GB"/>
          <w:rPrChange w:id="918" w:author="Max Lindmark" w:date="2020-01-31T11:50:00Z">
            <w:rPr>
              <w:color w:val="FF0000"/>
              <w:lang w:val="en-GB"/>
            </w:rPr>
          </w:rPrChange>
        </w:rPr>
        <w:t xml:space="preserve"> </w:t>
      </w:r>
    </w:p>
    <w:p w14:paraId="0976A600" w14:textId="3B9335AF" w:rsidR="003D1A83" w:rsidRPr="000F3C49" w:rsidRDefault="009D6203" w:rsidP="000F3C49">
      <w:pPr>
        <w:pStyle w:val="ListParagraph"/>
        <w:numPr>
          <w:ilvl w:val="0"/>
          <w:numId w:val="12"/>
        </w:numPr>
        <w:spacing w:line="480" w:lineRule="auto"/>
        <w:jc w:val="both"/>
        <w:rPr>
          <w:color w:val="FF0000"/>
          <w:sz w:val="22"/>
          <w:szCs w:val="22"/>
          <w:lang w:val="en-GB"/>
          <w:rPrChange w:id="919" w:author="Max Lindmark" w:date="2020-01-31T11:50:00Z">
            <w:rPr>
              <w:color w:val="FF0000"/>
              <w:lang w:val="en-GB"/>
            </w:rPr>
          </w:rPrChange>
        </w:rPr>
        <w:pPrChange w:id="920" w:author="Max Lindmark" w:date="2020-01-31T11:49:00Z">
          <w:pPr>
            <w:pStyle w:val="ListParagraph"/>
            <w:numPr>
              <w:numId w:val="12"/>
            </w:numPr>
            <w:ind w:hanging="360"/>
            <w:jc w:val="both"/>
          </w:pPr>
        </w:pPrChange>
      </w:pPr>
      <w:r w:rsidRPr="000F3C49">
        <w:rPr>
          <w:color w:val="FF0000"/>
          <w:sz w:val="22"/>
          <w:szCs w:val="22"/>
          <w:lang w:val="en-GB"/>
          <w:rPrChange w:id="921" w:author="Max Lindmark" w:date="2020-01-31T11:50:00Z">
            <w:rPr>
              <w:color w:val="FF0000"/>
              <w:lang w:val="en-GB"/>
            </w:rPr>
          </w:rPrChange>
        </w:rPr>
        <w:t>A</w:t>
      </w:r>
      <w:r w:rsidR="00487A11" w:rsidRPr="000F3C49">
        <w:rPr>
          <w:color w:val="FF0000"/>
          <w:sz w:val="22"/>
          <w:szCs w:val="22"/>
          <w:lang w:val="en-GB"/>
          <w:rPrChange w:id="922" w:author="Max Lindmark" w:date="2020-01-31T11:50:00Z">
            <w:rPr>
              <w:color w:val="FF0000"/>
              <w:lang w:val="en-GB"/>
            </w:rPr>
          </w:rPrChange>
        </w:rPr>
        <w:t xml:space="preserve">dditional data in the data sets (how we got them and what we did we when didn’t, e.g. temperature data, body mass data). </w:t>
      </w:r>
    </w:p>
    <w:p w14:paraId="10919332" w14:textId="77777777" w:rsidR="000F3C49" w:rsidRDefault="000F3C49" w:rsidP="000F3C49">
      <w:pPr>
        <w:pStyle w:val="Heading1"/>
      </w:pPr>
      <w:bookmarkStart w:id="923" w:name="_Toc29915146"/>
    </w:p>
    <w:p w14:paraId="0518CE5F" w14:textId="685E9BF2" w:rsidR="008D6573" w:rsidRPr="000F3C49" w:rsidRDefault="008D6573" w:rsidP="000F3C49">
      <w:pPr>
        <w:pStyle w:val="Heading1"/>
        <w:rPr>
          <w:rPrChange w:id="924" w:author="Max Lindmark" w:date="2020-01-31T11:50:00Z">
            <w:rPr>
              <w:lang w:val="en-GB"/>
            </w:rPr>
          </w:rPrChange>
        </w:rPr>
        <w:pPrChange w:id="925" w:author="Max Lindmark" w:date="2020-01-31T11:49:00Z">
          <w:pPr>
            <w:pStyle w:val="Heading1"/>
          </w:pPr>
        </w:pPrChange>
      </w:pPr>
      <w:r w:rsidRPr="000F3C49">
        <w:rPr>
          <w:rPrChange w:id="926" w:author="Max Lindmark" w:date="2020-01-31T11:50:00Z">
            <w:rPr>
              <w:lang w:val="en-GB"/>
            </w:rPr>
          </w:rPrChange>
        </w:rPr>
        <w:t>Data explanation</w:t>
      </w:r>
      <w:bookmarkEnd w:id="923"/>
      <w:r w:rsidRPr="000F3C49">
        <w:rPr>
          <w:rPrChange w:id="927" w:author="Max Lindmark" w:date="2020-01-31T11:50:00Z">
            <w:rPr>
              <w:lang w:val="en-GB"/>
            </w:rPr>
          </w:rPrChange>
        </w:rPr>
        <w:t xml:space="preserve"> </w:t>
      </w:r>
    </w:p>
    <w:p w14:paraId="673AF5AF" w14:textId="6147FBC7" w:rsidR="007458A5" w:rsidRPr="000F3C49" w:rsidRDefault="007458A5" w:rsidP="000F3C49">
      <w:pPr>
        <w:spacing w:line="480" w:lineRule="auto"/>
        <w:contextualSpacing/>
        <w:jc w:val="both"/>
        <w:rPr>
          <w:color w:val="FF0000"/>
          <w:sz w:val="22"/>
          <w:szCs w:val="22"/>
          <w:lang w:val="en-GB"/>
          <w:rPrChange w:id="928" w:author="Max Lindmark" w:date="2020-01-31T11:50:00Z">
            <w:rPr>
              <w:color w:val="FF0000"/>
              <w:lang w:val="en-GB"/>
            </w:rPr>
          </w:rPrChange>
        </w:rPr>
        <w:pPrChange w:id="929" w:author="Max Lindmark" w:date="2020-01-31T11:49:00Z">
          <w:pPr>
            <w:contextualSpacing/>
            <w:jc w:val="both"/>
          </w:pPr>
        </w:pPrChange>
      </w:pPr>
      <w:r w:rsidRPr="000F3C49">
        <w:rPr>
          <w:color w:val="FF0000"/>
          <w:sz w:val="22"/>
          <w:szCs w:val="22"/>
          <w:lang w:val="en-GB"/>
          <w:rPrChange w:id="930" w:author="Max Lindmark" w:date="2020-01-31T11:50:00Z">
            <w:rPr>
              <w:color w:val="FF0000"/>
              <w:lang w:val="en-GB"/>
            </w:rPr>
          </w:rPrChange>
        </w:rPr>
        <w:t xml:space="preserve">Here </w:t>
      </w:r>
      <w:r w:rsidR="007871FE" w:rsidRPr="000F3C49">
        <w:rPr>
          <w:color w:val="FF0000"/>
          <w:sz w:val="22"/>
          <w:szCs w:val="22"/>
          <w:lang w:val="en-GB"/>
          <w:rPrChange w:id="931" w:author="Max Lindmark" w:date="2020-01-31T11:50:00Z">
            <w:rPr>
              <w:color w:val="FF0000"/>
              <w:lang w:val="en-GB"/>
            </w:rPr>
          </w:rPrChange>
        </w:rPr>
        <w:t>I will put all the columns in my data in a table like below and explain in words what all columns mean</w:t>
      </w:r>
      <w:r w:rsidR="00DD5700" w:rsidRPr="000F3C49">
        <w:rPr>
          <w:color w:val="FF0000"/>
          <w:sz w:val="22"/>
          <w:szCs w:val="22"/>
          <w:lang w:val="en-GB"/>
          <w:rPrChange w:id="932" w:author="Max Lindmark" w:date="2020-01-31T11:50:00Z">
            <w:rPr>
              <w:color w:val="FF0000"/>
              <w:lang w:val="en-GB"/>
            </w:rPr>
          </w:rPrChange>
        </w:rPr>
        <w:t>.</w:t>
      </w:r>
    </w:p>
    <w:p w14:paraId="76A92535" w14:textId="3E381A00" w:rsidR="00FA6CD0" w:rsidRPr="000F3C49" w:rsidRDefault="00FA6CD0" w:rsidP="000F3C49">
      <w:pPr>
        <w:pStyle w:val="Caption"/>
        <w:keepNext/>
        <w:spacing w:line="480" w:lineRule="auto"/>
        <w:contextualSpacing/>
        <w:jc w:val="both"/>
        <w:rPr>
          <w:sz w:val="22"/>
          <w:szCs w:val="22"/>
          <w:lang w:val="en-GB"/>
          <w:rPrChange w:id="933" w:author="Max Lindmark" w:date="2020-01-31T11:50:00Z">
            <w:rPr>
              <w:sz w:val="22"/>
              <w:szCs w:val="22"/>
              <w:lang w:val="en-GB"/>
            </w:rPr>
          </w:rPrChange>
        </w:rPr>
        <w:pPrChange w:id="934" w:author="Max Lindmark" w:date="2020-01-31T11:49:00Z">
          <w:pPr>
            <w:pStyle w:val="Caption"/>
            <w:keepNext/>
            <w:contextualSpacing/>
            <w:jc w:val="both"/>
          </w:pPr>
        </w:pPrChange>
      </w:pPr>
      <w:r w:rsidRPr="000F3C49">
        <w:rPr>
          <w:sz w:val="22"/>
          <w:szCs w:val="22"/>
          <w:lang w:val="en-GB"/>
          <w:rPrChange w:id="935" w:author="Max Lindmark" w:date="2020-01-31T11:50:00Z">
            <w:rPr>
              <w:sz w:val="22"/>
              <w:szCs w:val="22"/>
              <w:lang w:val="en-GB"/>
            </w:rPr>
          </w:rPrChange>
        </w:rPr>
        <w:lastRenderedPageBreak/>
        <w:t xml:space="preserve">Table </w:t>
      </w:r>
      <w:r w:rsidRPr="000F3C49">
        <w:rPr>
          <w:sz w:val="22"/>
          <w:szCs w:val="22"/>
          <w:rPrChange w:id="936" w:author="Max Lindmark" w:date="2020-01-31T11:50:00Z">
            <w:rPr>
              <w:sz w:val="22"/>
              <w:szCs w:val="22"/>
            </w:rPr>
          </w:rPrChange>
        </w:rPr>
        <w:fldChar w:fldCharType="begin"/>
      </w:r>
      <w:r w:rsidRPr="000F3C49">
        <w:rPr>
          <w:sz w:val="22"/>
          <w:szCs w:val="22"/>
          <w:lang w:val="en-GB"/>
          <w:rPrChange w:id="937" w:author="Max Lindmark" w:date="2020-01-31T11:50:00Z">
            <w:rPr>
              <w:sz w:val="22"/>
              <w:szCs w:val="22"/>
              <w:lang w:val="en-GB"/>
            </w:rPr>
          </w:rPrChange>
        </w:rPr>
        <w:instrText xml:space="preserve"> SEQ Table \* ARABIC </w:instrText>
      </w:r>
      <w:r w:rsidRPr="000F3C49">
        <w:rPr>
          <w:sz w:val="22"/>
          <w:szCs w:val="22"/>
          <w:rPrChange w:id="938" w:author="Max Lindmark" w:date="2020-01-31T11:50:00Z">
            <w:rPr>
              <w:sz w:val="22"/>
              <w:szCs w:val="22"/>
            </w:rPr>
          </w:rPrChange>
        </w:rPr>
        <w:fldChar w:fldCharType="separate"/>
      </w:r>
      <w:r w:rsidRPr="000F3C49">
        <w:rPr>
          <w:sz w:val="22"/>
          <w:szCs w:val="22"/>
          <w:lang w:val="en-GB"/>
          <w:rPrChange w:id="939" w:author="Max Lindmark" w:date="2020-01-31T11:50:00Z">
            <w:rPr>
              <w:sz w:val="22"/>
              <w:szCs w:val="22"/>
              <w:lang w:val="en-GB"/>
            </w:rPr>
          </w:rPrChange>
        </w:rPr>
        <w:t>1</w:t>
      </w:r>
      <w:r w:rsidRPr="000F3C49">
        <w:rPr>
          <w:sz w:val="22"/>
          <w:szCs w:val="22"/>
          <w:rPrChange w:id="940" w:author="Max Lindmark" w:date="2020-01-31T11:50:00Z">
            <w:rPr>
              <w:sz w:val="22"/>
              <w:szCs w:val="22"/>
            </w:rPr>
          </w:rPrChange>
        </w:rPr>
        <w:fldChar w:fldCharType="end"/>
      </w:r>
      <w:r w:rsidRPr="000F3C49">
        <w:rPr>
          <w:sz w:val="22"/>
          <w:szCs w:val="22"/>
          <w:lang w:val="en-GB"/>
          <w:rPrChange w:id="941" w:author="Max Lindmark" w:date="2020-01-31T11:50:00Z">
            <w:rPr>
              <w:sz w:val="22"/>
              <w:szCs w:val="22"/>
              <w:lang w:val="en-GB"/>
            </w:rPr>
          </w:rPrChange>
        </w:rPr>
        <w:t xml:space="preserve"> </w:t>
      </w:r>
      <w:r w:rsidR="006142CF" w:rsidRPr="000F3C49">
        <w:rPr>
          <w:color w:val="FF0000"/>
          <w:sz w:val="22"/>
          <w:szCs w:val="22"/>
          <w:lang w:val="en-GB"/>
          <w:rPrChange w:id="942" w:author="Max Lindmark" w:date="2020-01-31T11:50:00Z">
            <w:rPr>
              <w:color w:val="FF0000"/>
              <w:sz w:val="22"/>
              <w:szCs w:val="22"/>
              <w:lang w:val="en-GB"/>
            </w:rPr>
          </w:rPrChange>
        </w:rPr>
        <w:t>EXAMPLE:</w:t>
      </w:r>
      <w:r w:rsidR="006142CF" w:rsidRPr="000F3C49">
        <w:rPr>
          <w:sz w:val="22"/>
          <w:szCs w:val="22"/>
          <w:lang w:val="en-GB"/>
          <w:rPrChange w:id="943" w:author="Max Lindmark" w:date="2020-01-31T11:50:00Z">
            <w:rPr>
              <w:sz w:val="22"/>
              <w:szCs w:val="22"/>
              <w:lang w:val="en-GB"/>
            </w:rPr>
          </w:rPrChange>
        </w:rPr>
        <w:t xml:space="preserve"> </w:t>
      </w:r>
      <w:r w:rsidRPr="000F3C49">
        <w:rPr>
          <w:sz w:val="22"/>
          <w:szCs w:val="22"/>
          <w:lang w:val="en-GB"/>
          <w:rPrChange w:id="944" w:author="Max Lindmark" w:date="2020-01-31T11:50:00Z">
            <w:rPr>
              <w:sz w:val="22"/>
              <w:szCs w:val="22"/>
              <w:lang w:val="en-GB"/>
            </w:rPr>
          </w:rPrChange>
        </w:rPr>
        <w:t xml:space="preserve">Explanation of </w:t>
      </w:r>
      <w:r w:rsidR="00712832" w:rsidRPr="000F3C49">
        <w:rPr>
          <w:sz w:val="22"/>
          <w:szCs w:val="22"/>
          <w:lang w:val="en-GB"/>
          <w:rPrChange w:id="945" w:author="Max Lindmark" w:date="2020-01-31T11:50:00Z">
            <w:rPr>
              <w:sz w:val="22"/>
              <w:szCs w:val="22"/>
              <w:lang w:val="en-GB"/>
            </w:rPr>
          </w:rPrChange>
        </w:rPr>
        <w:t>m</w:t>
      </w:r>
      <w:r w:rsidR="00E846A1" w:rsidRPr="000F3C49">
        <w:rPr>
          <w:sz w:val="22"/>
          <w:szCs w:val="22"/>
          <w:lang w:val="en-GB"/>
          <w:rPrChange w:id="946" w:author="Max Lindmark" w:date="2020-01-31T11:50:00Z">
            <w:rPr>
              <w:sz w:val="22"/>
              <w:szCs w:val="22"/>
              <w:lang w:val="en-GB"/>
            </w:rPr>
          </w:rPrChange>
        </w:rPr>
        <w:t>etabolic rate</w:t>
      </w:r>
      <w:r w:rsidR="00680DF3" w:rsidRPr="000F3C49">
        <w:rPr>
          <w:sz w:val="22"/>
          <w:szCs w:val="22"/>
          <w:lang w:val="en-GB"/>
          <w:rPrChange w:id="947" w:author="Max Lindmark" w:date="2020-01-31T11:50:00Z">
            <w:rPr>
              <w:sz w:val="22"/>
              <w:szCs w:val="22"/>
              <w:lang w:val="en-GB"/>
            </w:rPr>
          </w:rPrChange>
        </w:rPr>
        <w:t xml:space="preserve">, </w:t>
      </w:r>
      <w:r w:rsidR="00712832" w:rsidRPr="000F3C49">
        <w:rPr>
          <w:sz w:val="22"/>
          <w:szCs w:val="22"/>
          <w:lang w:val="en-GB"/>
          <w:rPrChange w:id="948" w:author="Max Lindmark" w:date="2020-01-31T11:50:00Z">
            <w:rPr>
              <w:sz w:val="22"/>
              <w:szCs w:val="22"/>
              <w:lang w:val="en-GB"/>
            </w:rPr>
          </w:rPrChange>
        </w:rPr>
        <w:t>m</w:t>
      </w:r>
      <w:r w:rsidRPr="000F3C49">
        <w:rPr>
          <w:sz w:val="22"/>
          <w:szCs w:val="22"/>
          <w:lang w:val="en-GB"/>
          <w:rPrChange w:id="949" w:author="Max Lindmark" w:date="2020-01-31T11:50:00Z">
            <w:rPr>
              <w:sz w:val="22"/>
              <w:szCs w:val="22"/>
              <w:lang w:val="en-GB"/>
            </w:rPr>
          </w:rPrChange>
        </w:rPr>
        <w:t xml:space="preserve">aximum </w:t>
      </w:r>
      <w:r w:rsidR="00712832" w:rsidRPr="000F3C49">
        <w:rPr>
          <w:sz w:val="22"/>
          <w:szCs w:val="22"/>
          <w:lang w:val="en-GB"/>
          <w:rPrChange w:id="950" w:author="Max Lindmark" w:date="2020-01-31T11:50:00Z">
            <w:rPr>
              <w:sz w:val="22"/>
              <w:szCs w:val="22"/>
              <w:lang w:val="en-GB"/>
            </w:rPr>
          </w:rPrChange>
        </w:rPr>
        <w:t>c</w:t>
      </w:r>
      <w:r w:rsidRPr="000F3C49">
        <w:rPr>
          <w:sz w:val="22"/>
          <w:szCs w:val="22"/>
          <w:lang w:val="en-GB"/>
          <w:rPrChange w:id="951" w:author="Max Lindmark" w:date="2020-01-31T11:50:00Z">
            <w:rPr>
              <w:sz w:val="22"/>
              <w:szCs w:val="22"/>
              <w:lang w:val="en-GB"/>
            </w:rPr>
          </w:rPrChange>
        </w:rPr>
        <w:t xml:space="preserve">onsumption </w:t>
      </w:r>
      <w:r w:rsidR="00680DF3" w:rsidRPr="000F3C49">
        <w:rPr>
          <w:sz w:val="22"/>
          <w:szCs w:val="22"/>
          <w:lang w:val="en-GB"/>
          <w:rPrChange w:id="952" w:author="Max Lindmark" w:date="2020-01-31T11:50:00Z">
            <w:rPr>
              <w:sz w:val="22"/>
              <w:szCs w:val="22"/>
              <w:lang w:val="en-GB"/>
            </w:rPr>
          </w:rPrChange>
        </w:rPr>
        <w:t xml:space="preserve">and growth </w:t>
      </w:r>
      <w:r w:rsidRPr="000F3C49">
        <w:rPr>
          <w:sz w:val="22"/>
          <w:szCs w:val="22"/>
          <w:lang w:val="en-GB"/>
          <w:rPrChange w:id="953" w:author="Max Lindmark" w:date="2020-01-31T11:50:00Z">
            <w:rPr>
              <w:sz w:val="22"/>
              <w:szCs w:val="22"/>
              <w:lang w:val="en-GB"/>
            </w:rPr>
          </w:rPrChange>
        </w:rPr>
        <w:t>data</w:t>
      </w:r>
    </w:p>
    <w:tbl>
      <w:tblPr>
        <w:tblStyle w:val="GridTable1Light-Accent1"/>
        <w:tblW w:w="0" w:type="auto"/>
        <w:tblLook w:val="04A0" w:firstRow="1" w:lastRow="0" w:firstColumn="1" w:lastColumn="0" w:noHBand="0" w:noVBand="1"/>
      </w:tblPr>
      <w:tblGrid>
        <w:gridCol w:w="2410"/>
        <w:gridCol w:w="3363"/>
      </w:tblGrid>
      <w:tr w:rsidR="00FA6CD0" w:rsidRPr="000F3C49"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0F3C49" w:rsidRDefault="00FA6CD0" w:rsidP="000F3C49">
            <w:pPr>
              <w:spacing w:line="480" w:lineRule="auto"/>
              <w:contextualSpacing/>
              <w:jc w:val="both"/>
              <w:rPr>
                <w:b w:val="0"/>
                <w:sz w:val="22"/>
                <w:szCs w:val="22"/>
                <w:rPrChange w:id="954" w:author="Max Lindmark" w:date="2020-01-31T11:50:00Z">
                  <w:rPr>
                    <w:b w:val="0"/>
                  </w:rPr>
                </w:rPrChange>
              </w:rPr>
              <w:pPrChange w:id="955" w:author="Max Lindmark" w:date="2020-01-31T11:49:00Z">
                <w:pPr>
                  <w:spacing w:line="480" w:lineRule="auto"/>
                  <w:contextualSpacing/>
                  <w:jc w:val="both"/>
                </w:pPr>
              </w:pPrChange>
            </w:pPr>
            <w:r w:rsidRPr="000F3C49">
              <w:rPr>
                <w:sz w:val="22"/>
                <w:szCs w:val="22"/>
                <w:rPrChange w:id="956" w:author="Max Lindmark" w:date="2020-01-31T11:50:00Z">
                  <w:rPr/>
                </w:rPrChange>
              </w:rPr>
              <w:t>Column</w:t>
            </w:r>
          </w:p>
        </w:tc>
        <w:tc>
          <w:tcPr>
            <w:tcW w:w="0" w:type="auto"/>
          </w:tcPr>
          <w:p w14:paraId="32D89D40" w14:textId="77777777" w:rsidR="00FA6CD0" w:rsidRPr="000F3C49" w:rsidRDefault="00FA6CD0" w:rsidP="000F3C4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sz w:val="22"/>
                <w:szCs w:val="22"/>
                <w:rPrChange w:id="957" w:author="Max Lindmark" w:date="2020-01-31T11:50:00Z">
                  <w:rPr>
                    <w:b w:val="0"/>
                  </w:rPr>
                </w:rPrChange>
              </w:rPr>
              <w:pPrChange w:id="958" w:author="Max Lindmark" w:date="2020-01-31T11:49:00Z">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pPrChange>
            </w:pPr>
            <w:r w:rsidRPr="000F3C49">
              <w:rPr>
                <w:sz w:val="22"/>
                <w:szCs w:val="22"/>
                <w:rPrChange w:id="959" w:author="Max Lindmark" w:date="2020-01-31T11:50:00Z">
                  <w:rPr/>
                </w:rPrChange>
              </w:rPr>
              <w:t>Explanation</w:t>
            </w:r>
          </w:p>
        </w:tc>
      </w:tr>
      <w:tr w:rsidR="00FA6CD0" w:rsidRPr="000F3C49"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0F3C49" w:rsidRDefault="006E7C7F" w:rsidP="000F3C49">
            <w:pPr>
              <w:spacing w:line="480" w:lineRule="auto"/>
              <w:contextualSpacing/>
              <w:jc w:val="both"/>
              <w:rPr>
                <w:sz w:val="22"/>
                <w:szCs w:val="22"/>
                <w:lang w:val="en-GB"/>
                <w:rPrChange w:id="960" w:author="Max Lindmark" w:date="2020-01-31T11:50:00Z">
                  <w:rPr>
                    <w:lang w:val="en-GB"/>
                  </w:rPr>
                </w:rPrChange>
              </w:rPr>
              <w:pPrChange w:id="961" w:author="Max Lindmark" w:date="2020-01-31T11:49:00Z">
                <w:pPr>
                  <w:spacing w:line="480" w:lineRule="auto"/>
                  <w:contextualSpacing/>
                  <w:jc w:val="both"/>
                </w:pPr>
              </w:pPrChange>
            </w:pPr>
            <w:r w:rsidRPr="000F3C49">
              <w:rPr>
                <w:sz w:val="22"/>
                <w:szCs w:val="22"/>
                <w:lang w:val="en-GB"/>
                <w:rPrChange w:id="962" w:author="Max Lindmark" w:date="2020-01-31T11:50:00Z">
                  <w:rPr>
                    <w:lang w:val="en-GB"/>
                  </w:rPr>
                </w:rPrChange>
              </w:rPr>
              <w:t xml:space="preserve">e.g. </w:t>
            </w:r>
            <w:proofErr w:type="spellStart"/>
            <w:r w:rsidRPr="000F3C49">
              <w:rPr>
                <w:sz w:val="22"/>
                <w:szCs w:val="22"/>
                <w:lang w:val="en-GB"/>
                <w:rPrChange w:id="963" w:author="Max Lindmark" w:date="2020-01-31T11:50:00Z">
                  <w:rPr>
                    <w:lang w:val="en-GB"/>
                  </w:rPr>
                </w:rPrChange>
              </w:rPr>
              <w:t>temp_mid_fishbase</w:t>
            </w:r>
            <w:proofErr w:type="spellEnd"/>
          </w:p>
        </w:tc>
        <w:tc>
          <w:tcPr>
            <w:tcW w:w="0" w:type="auto"/>
          </w:tcPr>
          <w:p w14:paraId="7FB55729" w14:textId="77777777" w:rsidR="006E7C7F" w:rsidRPr="000F3C49" w:rsidRDefault="006E7C7F"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64" w:author="Max Lindmark" w:date="2020-01-31T11:50:00Z">
                  <w:rPr>
                    <w:lang w:val="en-GB"/>
                  </w:rPr>
                </w:rPrChange>
              </w:rPr>
              <w:pPrChange w:id="965"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r w:rsidRPr="000F3C49">
              <w:rPr>
                <w:sz w:val="22"/>
                <w:szCs w:val="22"/>
                <w:lang w:val="en-GB"/>
                <w:rPrChange w:id="966" w:author="Max Lindmark" w:date="2020-01-31T11:50:00Z">
                  <w:rPr>
                    <w:lang w:val="en-GB"/>
                  </w:rPr>
                </w:rPrChange>
              </w:rPr>
              <w:t>If no info, then used something else</w:t>
            </w:r>
          </w:p>
        </w:tc>
      </w:tr>
      <w:tr w:rsidR="00FA6CD0" w:rsidRPr="000F3C49"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0F3C49" w:rsidRDefault="00FA6CD0" w:rsidP="000F3C49">
            <w:pPr>
              <w:spacing w:line="480" w:lineRule="auto"/>
              <w:contextualSpacing/>
              <w:jc w:val="both"/>
              <w:rPr>
                <w:sz w:val="22"/>
                <w:szCs w:val="22"/>
                <w:lang w:val="en-GB"/>
                <w:rPrChange w:id="967" w:author="Max Lindmark" w:date="2020-01-31T11:50:00Z">
                  <w:rPr>
                    <w:lang w:val="en-GB"/>
                  </w:rPr>
                </w:rPrChange>
              </w:rPr>
              <w:pPrChange w:id="968" w:author="Max Lindmark" w:date="2020-01-31T11:49:00Z">
                <w:pPr>
                  <w:spacing w:line="480" w:lineRule="auto"/>
                  <w:contextualSpacing/>
                  <w:jc w:val="both"/>
                </w:pPr>
              </w:pPrChange>
            </w:pPr>
          </w:p>
        </w:tc>
        <w:tc>
          <w:tcPr>
            <w:tcW w:w="0" w:type="auto"/>
          </w:tcPr>
          <w:p w14:paraId="70362090"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69" w:author="Max Lindmark" w:date="2020-01-31T11:50:00Z">
                  <w:rPr>
                    <w:lang w:val="en-GB"/>
                  </w:rPr>
                </w:rPrChange>
              </w:rPr>
              <w:pPrChange w:id="970"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r w:rsidR="00FA6CD0" w:rsidRPr="000F3C49"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0F3C49" w:rsidRDefault="00FA6CD0" w:rsidP="000F3C49">
            <w:pPr>
              <w:spacing w:line="480" w:lineRule="auto"/>
              <w:contextualSpacing/>
              <w:jc w:val="both"/>
              <w:rPr>
                <w:sz w:val="22"/>
                <w:szCs w:val="22"/>
                <w:lang w:val="en-GB"/>
                <w:rPrChange w:id="971" w:author="Max Lindmark" w:date="2020-01-31T11:50:00Z">
                  <w:rPr>
                    <w:lang w:val="en-GB"/>
                  </w:rPr>
                </w:rPrChange>
              </w:rPr>
              <w:pPrChange w:id="972" w:author="Max Lindmark" w:date="2020-01-31T11:49:00Z">
                <w:pPr>
                  <w:spacing w:line="480" w:lineRule="auto"/>
                  <w:contextualSpacing/>
                  <w:jc w:val="both"/>
                </w:pPr>
              </w:pPrChange>
            </w:pPr>
          </w:p>
        </w:tc>
        <w:tc>
          <w:tcPr>
            <w:tcW w:w="0" w:type="auto"/>
          </w:tcPr>
          <w:p w14:paraId="76993EA9"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73" w:author="Max Lindmark" w:date="2020-01-31T11:50:00Z">
                  <w:rPr>
                    <w:lang w:val="en-GB"/>
                  </w:rPr>
                </w:rPrChange>
              </w:rPr>
              <w:pPrChange w:id="974"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r w:rsidR="00FA6CD0" w:rsidRPr="000F3C49"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0F3C49" w:rsidRDefault="00FA6CD0" w:rsidP="000F3C49">
            <w:pPr>
              <w:spacing w:line="480" w:lineRule="auto"/>
              <w:contextualSpacing/>
              <w:jc w:val="both"/>
              <w:rPr>
                <w:sz w:val="22"/>
                <w:szCs w:val="22"/>
                <w:lang w:val="en-GB"/>
                <w:rPrChange w:id="975" w:author="Max Lindmark" w:date="2020-01-31T11:50:00Z">
                  <w:rPr>
                    <w:lang w:val="en-GB"/>
                  </w:rPr>
                </w:rPrChange>
              </w:rPr>
              <w:pPrChange w:id="976" w:author="Max Lindmark" w:date="2020-01-31T11:49:00Z">
                <w:pPr>
                  <w:spacing w:line="480" w:lineRule="auto"/>
                  <w:contextualSpacing/>
                  <w:jc w:val="both"/>
                </w:pPr>
              </w:pPrChange>
            </w:pPr>
          </w:p>
        </w:tc>
        <w:tc>
          <w:tcPr>
            <w:tcW w:w="0" w:type="auto"/>
          </w:tcPr>
          <w:p w14:paraId="46B10A0C"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77" w:author="Max Lindmark" w:date="2020-01-31T11:50:00Z">
                  <w:rPr>
                    <w:lang w:val="en-GB"/>
                  </w:rPr>
                </w:rPrChange>
              </w:rPr>
              <w:pPrChange w:id="978"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r w:rsidR="00FA6CD0" w:rsidRPr="000F3C49"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0F3C49" w:rsidRDefault="00FA6CD0" w:rsidP="000F3C49">
            <w:pPr>
              <w:spacing w:line="480" w:lineRule="auto"/>
              <w:contextualSpacing/>
              <w:jc w:val="both"/>
              <w:rPr>
                <w:sz w:val="22"/>
                <w:szCs w:val="22"/>
                <w:lang w:val="en-GB"/>
                <w:rPrChange w:id="979" w:author="Max Lindmark" w:date="2020-01-31T11:50:00Z">
                  <w:rPr>
                    <w:lang w:val="en-GB"/>
                  </w:rPr>
                </w:rPrChange>
              </w:rPr>
              <w:pPrChange w:id="980" w:author="Max Lindmark" w:date="2020-01-31T11:49:00Z">
                <w:pPr>
                  <w:spacing w:line="480" w:lineRule="auto"/>
                  <w:contextualSpacing/>
                  <w:jc w:val="both"/>
                </w:pPr>
              </w:pPrChange>
            </w:pPr>
          </w:p>
        </w:tc>
        <w:tc>
          <w:tcPr>
            <w:tcW w:w="0" w:type="auto"/>
          </w:tcPr>
          <w:p w14:paraId="06A0C22F"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81" w:author="Max Lindmark" w:date="2020-01-31T11:50:00Z">
                  <w:rPr>
                    <w:lang w:val="en-GB"/>
                  </w:rPr>
                </w:rPrChange>
              </w:rPr>
              <w:pPrChange w:id="982"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r w:rsidR="00FA6CD0" w:rsidRPr="000F3C49"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0F3C49" w:rsidRDefault="00FA6CD0" w:rsidP="000F3C49">
            <w:pPr>
              <w:spacing w:line="480" w:lineRule="auto"/>
              <w:contextualSpacing/>
              <w:jc w:val="both"/>
              <w:rPr>
                <w:sz w:val="22"/>
                <w:szCs w:val="22"/>
                <w:lang w:val="en-GB"/>
                <w:rPrChange w:id="983" w:author="Max Lindmark" w:date="2020-01-31T11:50:00Z">
                  <w:rPr>
                    <w:lang w:val="en-GB"/>
                  </w:rPr>
                </w:rPrChange>
              </w:rPr>
              <w:pPrChange w:id="984" w:author="Max Lindmark" w:date="2020-01-31T11:49:00Z">
                <w:pPr>
                  <w:spacing w:line="480" w:lineRule="auto"/>
                  <w:contextualSpacing/>
                  <w:jc w:val="both"/>
                </w:pPr>
              </w:pPrChange>
            </w:pPr>
          </w:p>
        </w:tc>
        <w:tc>
          <w:tcPr>
            <w:tcW w:w="0" w:type="auto"/>
          </w:tcPr>
          <w:p w14:paraId="7F790EDD"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85" w:author="Max Lindmark" w:date="2020-01-31T11:50:00Z">
                  <w:rPr>
                    <w:lang w:val="en-GB"/>
                  </w:rPr>
                </w:rPrChange>
              </w:rPr>
              <w:pPrChange w:id="986"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r w:rsidR="00FA6CD0" w:rsidRPr="000F3C49"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0F3C49" w:rsidRDefault="00FA6CD0" w:rsidP="000F3C49">
            <w:pPr>
              <w:spacing w:line="480" w:lineRule="auto"/>
              <w:contextualSpacing/>
              <w:jc w:val="both"/>
              <w:rPr>
                <w:sz w:val="22"/>
                <w:szCs w:val="22"/>
                <w:lang w:val="en-GB"/>
                <w:rPrChange w:id="987" w:author="Max Lindmark" w:date="2020-01-31T11:50:00Z">
                  <w:rPr>
                    <w:lang w:val="en-GB"/>
                  </w:rPr>
                </w:rPrChange>
              </w:rPr>
              <w:pPrChange w:id="988" w:author="Max Lindmark" w:date="2020-01-31T11:49:00Z">
                <w:pPr>
                  <w:spacing w:line="480" w:lineRule="auto"/>
                  <w:contextualSpacing/>
                  <w:jc w:val="both"/>
                </w:pPr>
              </w:pPrChange>
            </w:pPr>
          </w:p>
        </w:tc>
        <w:tc>
          <w:tcPr>
            <w:tcW w:w="0" w:type="auto"/>
          </w:tcPr>
          <w:p w14:paraId="20E78A8E" w14:textId="77777777" w:rsidR="00FA6CD0" w:rsidRPr="000F3C49" w:rsidRDefault="00FA6CD0" w:rsidP="000F3C4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lang w:val="en-GB"/>
                <w:rPrChange w:id="989" w:author="Max Lindmark" w:date="2020-01-31T11:50:00Z">
                  <w:rPr>
                    <w:lang w:val="en-GB"/>
                  </w:rPr>
                </w:rPrChange>
              </w:rPr>
              <w:pPrChange w:id="990" w:author="Max Lindmark" w:date="2020-01-31T11:49:00Z">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pPrChange>
            </w:pPr>
          </w:p>
        </w:tc>
      </w:tr>
    </w:tbl>
    <w:p w14:paraId="08D6FC6E" w14:textId="2439A65A" w:rsidR="001E2112" w:rsidRPr="000F3C49" w:rsidRDefault="001E2112" w:rsidP="000F3C49">
      <w:pPr>
        <w:pStyle w:val="Heading1"/>
        <w:rPr>
          <w:rPrChange w:id="991" w:author="Max Lindmark" w:date="2020-01-31T11:50:00Z">
            <w:rPr>
              <w:lang w:val="en-GB"/>
            </w:rPr>
          </w:rPrChange>
        </w:rPr>
        <w:pPrChange w:id="992" w:author="Max Lindmark" w:date="2020-01-31T11:49:00Z">
          <w:pPr>
            <w:pStyle w:val="Heading1"/>
          </w:pPr>
        </w:pPrChange>
      </w:pPr>
    </w:p>
    <w:p w14:paraId="52AF9A6B" w14:textId="6914BD75" w:rsidR="00687097" w:rsidRPr="000F3C49" w:rsidRDefault="00687097" w:rsidP="000F3C49">
      <w:pPr>
        <w:spacing w:line="480" w:lineRule="auto"/>
        <w:contextualSpacing/>
        <w:rPr>
          <w:sz w:val="22"/>
          <w:szCs w:val="22"/>
          <w:lang w:val="en-GB"/>
          <w:rPrChange w:id="993" w:author="Max Lindmark" w:date="2020-01-31T11:50:00Z">
            <w:rPr>
              <w:lang w:val="en-GB"/>
            </w:rPr>
          </w:rPrChange>
        </w:rPr>
        <w:pPrChange w:id="994" w:author="Max Lindmark" w:date="2020-01-31T11:49:00Z">
          <w:pPr/>
        </w:pPrChange>
      </w:pPr>
    </w:p>
    <w:p w14:paraId="5BB50E6A" w14:textId="78109099" w:rsidR="00687097" w:rsidRPr="000F3C49" w:rsidRDefault="00687097" w:rsidP="000F3C49">
      <w:pPr>
        <w:spacing w:line="480" w:lineRule="auto"/>
        <w:contextualSpacing/>
        <w:rPr>
          <w:sz w:val="22"/>
          <w:szCs w:val="22"/>
          <w:lang w:val="en-GB"/>
          <w:rPrChange w:id="995" w:author="Max Lindmark" w:date="2020-01-31T11:50:00Z">
            <w:rPr>
              <w:lang w:val="en-GB"/>
            </w:rPr>
          </w:rPrChange>
        </w:rPr>
        <w:pPrChange w:id="996" w:author="Max Lindmark" w:date="2020-01-31T11:49:00Z">
          <w:pPr/>
        </w:pPrChange>
      </w:pPr>
    </w:p>
    <w:p w14:paraId="2E8822F6" w14:textId="7794355F" w:rsidR="00687097" w:rsidRPr="000F3C49" w:rsidRDefault="00687097" w:rsidP="000F3C49">
      <w:pPr>
        <w:spacing w:line="480" w:lineRule="auto"/>
        <w:contextualSpacing/>
        <w:rPr>
          <w:sz w:val="22"/>
          <w:szCs w:val="22"/>
          <w:lang w:val="en-GB"/>
          <w:rPrChange w:id="997" w:author="Max Lindmark" w:date="2020-01-31T11:50:00Z">
            <w:rPr>
              <w:lang w:val="en-GB"/>
            </w:rPr>
          </w:rPrChange>
        </w:rPr>
        <w:pPrChange w:id="998" w:author="Max Lindmark" w:date="2020-01-31T11:49:00Z">
          <w:pPr/>
        </w:pPrChange>
      </w:pPr>
    </w:p>
    <w:p w14:paraId="0BD06EE2" w14:textId="6993860B" w:rsidR="00687097" w:rsidRPr="000F3C49" w:rsidRDefault="00687097" w:rsidP="000F3C49">
      <w:pPr>
        <w:spacing w:line="480" w:lineRule="auto"/>
        <w:contextualSpacing/>
        <w:rPr>
          <w:sz w:val="22"/>
          <w:szCs w:val="22"/>
          <w:lang w:val="en-GB"/>
          <w:rPrChange w:id="999" w:author="Max Lindmark" w:date="2020-01-31T11:50:00Z">
            <w:rPr>
              <w:lang w:val="en-GB"/>
            </w:rPr>
          </w:rPrChange>
        </w:rPr>
        <w:pPrChange w:id="1000" w:author="Max Lindmark" w:date="2020-01-31T11:49:00Z">
          <w:pPr/>
        </w:pPrChange>
      </w:pPr>
    </w:p>
    <w:p w14:paraId="5B8A4177" w14:textId="64878C5A" w:rsidR="00687097" w:rsidRPr="000F3C49" w:rsidRDefault="00687097" w:rsidP="000F3C49">
      <w:pPr>
        <w:spacing w:line="480" w:lineRule="auto"/>
        <w:contextualSpacing/>
        <w:rPr>
          <w:sz w:val="22"/>
          <w:szCs w:val="22"/>
          <w:lang w:val="en-GB"/>
          <w:rPrChange w:id="1001" w:author="Max Lindmark" w:date="2020-01-31T11:50:00Z">
            <w:rPr>
              <w:lang w:val="en-GB"/>
            </w:rPr>
          </w:rPrChange>
        </w:rPr>
        <w:pPrChange w:id="1002" w:author="Max Lindmark" w:date="2020-01-31T11:49:00Z">
          <w:pPr/>
        </w:pPrChange>
      </w:pPr>
    </w:p>
    <w:p w14:paraId="3F205766" w14:textId="31195EDE" w:rsidR="00687097" w:rsidRPr="000F3C49" w:rsidRDefault="00687097" w:rsidP="000F3C49">
      <w:pPr>
        <w:spacing w:line="480" w:lineRule="auto"/>
        <w:contextualSpacing/>
        <w:rPr>
          <w:sz w:val="22"/>
          <w:szCs w:val="22"/>
          <w:lang w:val="en-GB"/>
          <w:rPrChange w:id="1003" w:author="Max Lindmark" w:date="2020-01-31T11:50:00Z">
            <w:rPr>
              <w:lang w:val="en-GB"/>
            </w:rPr>
          </w:rPrChange>
        </w:rPr>
        <w:pPrChange w:id="1004" w:author="Max Lindmark" w:date="2020-01-31T11:49:00Z">
          <w:pPr/>
        </w:pPrChange>
      </w:pPr>
    </w:p>
    <w:p w14:paraId="355940F8" w14:textId="53C19C86" w:rsidR="00687097" w:rsidRPr="000F3C49" w:rsidRDefault="00687097" w:rsidP="000F3C49">
      <w:pPr>
        <w:spacing w:line="480" w:lineRule="auto"/>
        <w:contextualSpacing/>
        <w:rPr>
          <w:sz w:val="22"/>
          <w:szCs w:val="22"/>
          <w:lang w:val="en-GB"/>
          <w:rPrChange w:id="1005" w:author="Max Lindmark" w:date="2020-01-31T11:50:00Z">
            <w:rPr>
              <w:lang w:val="en-GB"/>
            </w:rPr>
          </w:rPrChange>
        </w:rPr>
        <w:pPrChange w:id="1006" w:author="Max Lindmark" w:date="2020-01-31T11:49:00Z">
          <w:pPr/>
        </w:pPrChange>
      </w:pPr>
    </w:p>
    <w:p w14:paraId="459E9D84" w14:textId="0B69E26B" w:rsidR="00687097" w:rsidRPr="000F3C49" w:rsidRDefault="00687097" w:rsidP="000F3C49">
      <w:pPr>
        <w:spacing w:line="480" w:lineRule="auto"/>
        <w:contextualSpacing/>
        <w:rPr>
          <w:sz w:val="22"/>
          <w:szCs w:val="22"/>
          <w:lang w:val="en-GB"/>
          <w:rPrChange w:id="1007" w:author="Max Lindmark" w:date="2020-01-31T11:50:00Z">
            <w:rPr>
              <w:lang w:val="en-GB"/>
            </w:rPr>
          </w:rPrChange>
        </w:rPr>
        <w:pPrChange w:id="1008" w:author="Max Lindmark" w:date="2020-01-31T11:49:00Z">
          <w:pPr/>
        </w:pPrChange>
      </w:pPr>
    </w:p>
    <w:p w14:paraId="781FD24C" w14:textId="081B8343" w:rsidR="00687097" w:rsidRPr="000F3C49" w:rsidRDefault="00687097" w:rsidP="000F3C49">
      <w:pPr>
        <w:spacing w:line="480" w:lineRule="auto"/>
        <w:contextualSpacing/>
        <w:rPr>
          <w:sz w:val="22"/>
          <w:szCs w:val="22"/>
          <w:lang w:val="en-GB"/>
          <w:rPrChange w:id="1009" w:author="Max Lindmark" w:date="2020-01-31T11:50:00Z">
            <w:rPr>
              <w:lang w:val="en-GB"/>
            </w:rPr>
          </w:rPrChange>
        </w:rPr>
        <w:pPrChange w:id="1010" w:author="Max Lindmark" w:date="2020-01-31T11:49:00Z">
          <w:pPr/>
        </w:pPrChange>
      </w:pPr>
    </w:p>
    <w:p w14:paraId="22874FB9" w14:textId="6138D706" w:rsidR="00687097" w:rsidRPr="000F3C49" w:rsidRDefault="00687097" w:rsidP="000F3C49">
      <w:pPr>
        <w:spacing w:line="480" w:lineRule="auto"/>
        <w:contextualSpacing/>
        <w:rPr>
          <w:sz w:val="22"/>
          <w:szCs w:val="22"/>
          <w:lang w:val="en-GB"/>
          <w:rPrChange w:id="1011" w:author="Max Lindmark" w:date="2020-01-31T11:50:00Z">
            <w:rPr>
              <w:lang w:val="en-GB"/>
            </w:rPr>
          </w:rPrChange>
        </w:rPr>
        <w:pPrChange w:id="1012" w:author="Max Lindmark" w:date="2020-01-31T11:49:00Z">
          <w:pPr/>
        </w:pPrChange>
      </w:pPr>
    </w:p>
    <w:p w14:paraId="5C9DDF4A" w14:textId="142C740C" w:rsidR="00687097" w:rsidRPr="000F3C49" w:rsidRDefault="00687097" w:rsidP="000F3C49">
      <w:pPr>
        <w:spacing w:line="480" w:lineRule="auto"/>
        <w:contextualSpacing/>
        <w:rPr>
          <w:sz w:val="22"/>
          <w:szCs w:val="22"/>
          <w:lang w:val="en-GB"/>
          <w:rPrChange w:id="1013" w:author="Max Lindmark" w:date="2020-01-31T11:50:00Z">
            <w:rPr>
              <w:lang w:val="en-GB"/>
            </w:rPr>
          </w:rPrChange>
        </w:rPr>
        <w:pPrChange w:id="1014" w:author="Max Lindmark" w:date="2020-01-31T11:49:00Z">
          <w:pPr/>
        </w:pPrChange>
      </w:pPr>
    </w:p>
    <w:p w14:paraId="086CB406" w14:textId="30B44EDD" w:rsidR="00687097" w:rsidRPr="000F3C49" w:rsidRDefault="00687097" w:rsidP="000F3C49">
      <w:pPr>
        <w:spacing w:line="480" w:lineRule="auto"/>
        <w:contextualSpacing/>
        <w:rPr>
          <w:sz w:val="22"/>
          <w:szCs w:val="22"/>
          <w:lang w:val="en-GB"/>
          <w:rPrChange w:id="1015" w:author="Max Lindmark" w:date="2020-01-31T11:50:00Z">
            <w:rPr>
              <w:lang w:val="en-GB"/>
            </w:rPr>
          </w:rPrChange>
        </w:rPr>
        <w:pPrChange w:id="1016" w:author="Max Lindmark" w:date="2020-01-31T11:49:00Z">
          <w:pPr/>
        </w:pPrChange>
      </w:pPr>
    </w:p>
    <w:p w14:paraId="104250D4" w14:textId="37BA30DB" w:rsidR="00687097" w:rsidRPr="000F3C49" w:rsidRDefault="00687097" w:rsidP="000F3C49">
      <w:pPr>
        <w:spacing w:line="480" w:lineRule="auto"/>
        <w:contextualSpacing/>
        <w:rPr>
          <w:sz w:val="22"/>
          <w:szCs w:val="22"/>
          <w:lang w:val="en-GB"/>
          <w:rPrChange w:id="1017" w:author="Max Lindmark" w:date="2020-01-31T11:50:00Z">
            <w:rPr>
              <w:lang w:val="en-GB"/>
            </w:rPr>
          </w:rPrChange>
        </w:rPr>
        <w:pPrChange w:id="1018" w:author="Max Lindmark" w:date="2020-01-31T11:49:00Z">
          <w:pPr/>
        </w:pPrChange>
      </w:pPr>
    </w:p>
    <w:p w14:paraId="7CF11E2B" w14:textId="6507066D" w:rsidR="00687097" w:rsidRDefault="00687097" w:rsidP="000F3C49">
      <w:pPr>
        <w:spacing w:line="480" w:lineRule="auto"/>
        <w:contextualSpacing/>
        <w:rPr>
          <w:sz w:val="22"/>
          <w:szCs w:val="22"/>
          <w:lang w:val="en-GB"/>
        </w:rPr>
      </w:pPr>
    </w:p>
    <w:p w14:paraId="598E6142" w14:textId="77777777" w:rsidR="000F3C49" w:rsidRPr="000F3C49" w:rsidRDefault="000F3C49" w:rsidP="000F3C49">
      <w:pPr>
        <w:spacing w:line="480" w:lineRule="auto"/>
        <w:contextualSpacing/>
        <w:rPr>
          <w:sz w:val="22"/>
          <w:szCs w:val="22"/>
          <w:lang w:val="en-GB"/>
          <w:rPrChange w:id="1019" w:author="Max Lindmark" w:date="2020-01-31T11:50:00Z">
            <w:rPr>
              <w:lang w:val="en-GB"/>
            </w:rPr>
          </w:rPrChange>
        </w:rPr>
        <w:pPrChange w:id="1020" w:author="Max Lindmark" w:date="2020-01-31T11:49:00Z">
          <w:pPr/>
        </w:pPrChange>
      </w:pPr>
    </w:p>
    <w:p w14:paraId="5814D1FF" w14:textId="10F6BEEB" w:rsidR="002A7901" w:rsidRPr="000F3C49" w:rsidRDefault="000F3C49" w:rsidP="000F3C49">
      <w:pPr>
        <w:pStyle w:val="Heading1"/>
        <w:rPr>
          <w:rPrChange w:id="1021" w:author="Max Lindmark" w:date="2020-01-31T11:50:00Z">
            <w:rPr>
              <w:lang w:val="en-GB"/>
            </w:rPr>
          </w:rPrChange>
        </w:rPr>
        <w:pPrChange w:id="1022" w:author="Max Lindmark" w:date="2020-01-31T11:49:00Z">
          <w:pPr>
            <w:pStyle w:val="Heading1"/>
          </w:pPr>
        </w:pPrChange>
      </w:pPr>
      <w:bookmarkStart w:id="1023" w:name="_Toc29915147"/>
      <w:r>
        <w:lastRenderedPageBreak/>
        <w:t>D</w:t>
      </w:r>
      <w:commentRangeStart w:id="1024"/>
      <w:r w:rsidR="002A7901" w:rsidRPr="000F3C49">
        <w:rPr>
          <w:rPrChange w:id="1025" w:author="Max Lindmark" w:date="2020-01-31T11:50:00Z">
            <w:rPr>
              <w:lang w:val="en-GB"/>
            </w:rPr>
          </w:rPrChange>
        </w:rPr>
        <w:t>ata exploration</w:t>
      </w:r>
      <w:commentRangeEnd w:id="1024"/>
      <w:r w:rsidR="00BA08A8" w:rsidRPr="000F3C49">
        <w:rPr>
          <w:rStyle w:val="CommentReference"/>
          <w:rFonts w:asciiTheme="minorHAnsi" w:eastAsiaTheme="minorHAnsi" w:hAnsiTheme="minorHAnsi" w:cstheme="minorBidi"/>
          <w:color w:val="auto"/>
          <w:sz w:val="22"/>
          <w:szCs w:val="22"/>
          <w:rPrChange w:id="1026" w:author="Max Lindmark" w:date="2020-01-31T11:50:00Z">
            <w:rPr>
              <w:rStyle w:val="CommentReference"/>
              <w:rFonts w:asciiTheme="minorHAnsi" w:eastAsiaTheme="minorHAnsi" w:hAnsiTheme="minorHAnsi" w:cstheme="minorBidi"/>
              <w:color w:val="auto"/>
              <w:sz w:val="22"/>
              <w:szCs w:val="22"/>
            </w:rPr>
          </w:rPrChange>
        </w:rPr>
        <w:commentReference w:id="1024"/>
      </w:r>
      <w:bookmarkEnd w:id="1023"/>
    </w:p>
    <w:p w14:paraId="16BCBB18" w14:textId="4635FCC3" w:rsidR="00BC3E43" w:rsidRDefault="00BC3E43" w:rsidP="000F3C49">
      <w:pPr>
        <w:spacing w:line="480" w:lineRule="auto"/>
        <w:contextualSpacing/>
        <w:jc w:val="both"/>
        <w:rPr>
          <w:sz w:val="22"/>
          <w:szCs w:val="22"/>
          <w:lang w:val="en-GB"/>
        </w:rPr>
      </w:pPr>
      <w:r w:rsidRPr="000F3C49">
        <w:rPr>
          <w:sz w:val="22"/>
          <w:szCs w:val="22"/>
          <w:lang w:val="en-GB"/>
          <w:rPrChange w:id="1027" w:author="Max Lindmark" w:date="2020-01-31T11:50:00Z">
            <w:rPr>
              <w:lang w:val="en-GB"/>
            </w:rPr>
          </w:rPrChange>
        </w:rPr>
        <w:t xml:space="preserve">Here I will put figures describing the data. Some examples are </w:t>
      </w:r>
      <w:r w:rsidR="00D13B89" w:rsidRPr="000F3C49">
        <w:rPr>
          <w:sz w:val="22"/>
          <w:szCs w:val="22"/>
          <w:lang w:val="en-GB"/>
          <w:rPrChange w:id="1028" w:author="Max Lindmark" w:date="2020-01-31T11:50:00Z">
            <w:rPr>
              <w:lang w:val="en-GB"/>
            </w:rPr>
          </w:rPrChange>
        </w:rPr>
        <w:t>there,</w:t>
      </w:r>
      <w:r w:rsidRPr="000F3C49">
        <w:rPr>
          <w:sz w:val="22"/>
          <w:szCs w:val="22"/>
          <w:lang w:val="en-GB"/>
          <w:rPrChange w:id="1029" w:author="Max Lindmark" w:date="2020-01-31T11:50:00Z">
            <w:rPr>
              <w:lang w:val="en-GB"/>
            </w:rPr>
          </w:rPrChange>
        </w:rPr>
        <w:t xml:space="preserve"> but more can come and </w:t>
      </w:r>
      <w:r w:rsidR="00525D7B" w:rsidRPr="000F3C49">
        <w:rPr>
          <w:sz w:val="22"/>
          <w:szCs w:val="22"/>
          <w:lang w:val="en-GB"/>
          <w:rPrChange w:id="1030" w:author="Max Lindmark" w:date="2020-01-31T11:50:00Z">
            <w:rPr>
              <w:lang w:val="en-GB"/>
            </w:rPr>
          </w:rPrChange>
        </w:rPr>
        <w:t>maybe some of them can be combined</w:t>
      </w:r>
    </w:p>
    <w:p w14:paraId="202EB23D" w14:textId="77777777" w:rsidR="000F3C49" w:rsidRPr="000F3C49" w:rsidRDefault="000F3C49" w:rsidP="000F3C49">
      <w:pPr>
        <w:spacing w:line="480" w:lineRule="auto"/>
        <w:contextualSpacing/>
        <w:jc w:val="both"/>
        <w:rPr>
          <w:sz w:val="22"/>
          <w:szCs w:val="22"/>
          <w:lang w:val="en-GB"/>
          <w:rPrChange w:id="1031" w:author="Max Lindmark" w:date="2020-01-31T11:50:00Z">
            <w:rPr>
              <w:lang w:val="en-GB"/>
            </w:rPr>
          </w:rPrChange>
        </w:rPr>
      </w:pPr>
    </w:p>
    <w:p w14:paraId="6BD530E4" w14:textId="59B15BD0" w:rsidR="002C3B90" w:rsidRPr="000F3C49" w:rsidRDefault="002C3B90" w:rsidP="000F3C49">
      <w:pPr>
        <w:pStyle w:val="Heading2"/>
        <w:contextualSpacing/>
        <w:jc w:val="both"/>
        <w:rPr>
          <w:rFonts w:asciiTheme="minorHAnsi" w:hAnsiTheme="minorHAnsi" w:cstheme="minorHAnsi"/>
          <w:i/>
          <w:iCs/>
          <w:sz w:val="22"/>
          <w:szCs w:val="22"/>
          <w:lang w:val="en-GB"/>
          <w:rPrChange w:id="1032" w:author="Max Lindmark" w:date="2020-01-31T11:50:00Z">
            <w:rPr>
              <w:rFonts w:asciiTheme="minorHAnsi" w:hAnsiTheme="minorHAnsi" w:cstheme="minorHAnsi"/>
              <w:i/>
              <w:iCs/>
              <w:szCs w:val="22"/>
              <w:lang w:val="en-GB"/>
            </w:rPr>
          </w:rPrChange>
        </w:rPr>
        <w:pPrChange w:id="1033" w:author="Max Lindmark" w:date="2020-01-31T11:49:00Z">
          <w:pPr>
            <w:pStyle w:val="Heading2"/>
            <w:contextualSpacing/>
            <w:jc w:val="both"/>
          </w:pPr>
        </w:pPrChange>
      </w:pPr>
      <w:bookmarkStart w:id="1034" w:name="_Toc29915148"/>
      <w:r w:rsidRPr="000F3C49">
        <w:rPr>
          <w:rFonts w:asciiTheme="minorHAnsi" w:hAnsiTheme="minorHAnsi" w:cstheme="minorHAnsi"/>
          <w:i/>
          <w:iCs/>
          <w:sz w:val="22"/>
          <w:szCs w:val="22"/>
          <w:lang w:val="en-GB"/>
          <w:rPrChange w:id="1035" w:author="Max Lindmark" w:date="2020-01-31T11:50:00Z">
            <w:rPr>
              <w:rFonts w:asciiTheme="minorHAnsi" w:hAnsiTheme="minorHAnsi" w:cstheme="minorHAnsi"/>
              <w:i/>
              <w:iCs/>
              <w:szCs w:val="22"/>
              <w:lang w:val="en-GB"/>
            </w:rPr>
          </w:rPrChange>
        </w:rPr>
        <w:t>Growth rate</w:t>
      </w:r>
      <w:bookmarkEnd w:id="1034"/>
    </w:p>
    <w:p w14:paraId="2FDCC2AE" w14:textId="77777777" w:rsidR="00723699" w:rsidRPr="000F3C49" w:rsidRDefault="00723699" w:rsidP="000F3C49">
      <w:pPr>
        <w:spacing w:line="480" w:lineRule="auto"/>
        <w:contextualSpacing/>
        <w:jc w:val="both"/>
        <w:rPr>
          <w:noProof/>
          <w:sz w:val="22"/>
          <w:szCs w:val="22"/>
          <w:rPrChange w:id="1036" w:author="Max Lindmark" w:date="2020-01-31T11:50:00Z">
            <w:rPr>
              <w:noProof/>
            </w:rPr>
          </w:rPrChange>
        </w:rPr>
        <w:pPrChange w:id="1037" w:author="Max Lindmark" w:date="2020-01-31T11:49:00Z">
          <w:pPr>
            <w:contextualSpacing/>
            <w:jc w:val="both"/>
          </w:pPr>
        </w:pPrChange>
      </w:pPr>
      <w:r w:rsidRPr="000F3C49">
        <w:rPr>
          <w:noProof/>
          <w:sz w:val="22"/>
          <w:szCs w:val="22"/>
          <w:lang w:eastAsia="sv-SE"/>
          <w:rPrChange w:id="1038" w:author="Max Lindmark" w:date="2020-01-31T11:50:00Z">
            <w:rPr>
              <w:noProof/>
              <w:lang w:eastAsia="sv-SE"/>
            </w:rPr>
          </w:rPrChange>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0"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1"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2"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3"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4"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r w:rsidRPr="000F3C49">
        <w:rPr>
          <w:noProof/>
          <w:sz w:val="22"/>
          <w:szCs w:val="22"/>
          <w:rPrChange w:id="1039" w:author="Max Lindmark" w:date="2020-01-31T11:50:00Z">
            <w:rPr>
              <w:noProof/>
            </w:rPr>
          </w:rPrChange>
        </w:rPr>
        <w:t xml:space="preserve"> </w:t>
      </w:r>
    </w:p>
    <w:p w14:paraId="09F571AB" w14:textId="0960FB07" w:rsidR="00723699" w:rsidRPr="000F3C49" w:rsidRDefault="00723699" w:rsidP="000F3C49">
      <w:pPr>
        <w:spacing w:line="480" w:lineRule="auto"/>
        <w:contextualSpacing/>
        <w:jc w:val="both"/>
        <w:rPr>
          <w:sz w:val="22"/>
          <w:szCs w:val="22"/>
          <w:rPrChange w:id="1040" w:author="Max Lindmark" w:date="2020-01-31T11:50:00Z">
            <w:rPr/>
          </w:rPrChange>
        </w:rPr>
        <w:pPrChange w:id="1041" w:author="Max Lindmark" w:date="2020-01-31T11:49:00Z">
          <w:pPr>
            <w:contextualSpacing/>
            <w:jc w:val="both"/>
          </w:pPr>
        </w:pPrChange>
      </w:pPr>
      <w:commentRangeStart w:id="1042"/>
      <w:r w:rsidRPr="000F3C49">
        <w:rPr>
          <w:sz w:val="22"/>
          <w:szCs w:val="22"/>
          <w:rPrChange w:id="1043" w:author="Max Lindmark" w:date="2020-01-31T11:50:00Z">
            <w:rPr/>
          </w:rPrChange>
        </w:rPr>
        <w:t>Fig. S1</w:t>
      </w:r>
      <w:commentRangeEnd w:id="1042"/>
      <w:r w:rsidRPr="000F3C49">
        <w:rPr>
          <w:rStyle w:val="CommentReference"/>
          <w:sz w:val="22"/>
          <w:szCs w:val="22"/>
          <w:rPrChange w:id="1044" w:author="Max Lindmark" w:date="2020-01-31T11:50:00Z">
            <w:rPr>
              <w:rStyle w:val="CommentReference"/>
              <w:sz w:val="22"/>
              <w:szCs w:val="22"/>
            </w:rPr>
          </w:rPrChange>
        </w:rPr>
        <w:commentReference w:id="1042"/>
      </w:r>
      <w:r w:rsidRPr="000F3C49">
        <w:rPr>
          <w:sz w:val="22"/>
          <w:szCs w:val="22"/>
          <w:rPrChange w:id="1045" w:author="Max Lindmark" w:date="2020-01-31T11:50:00Z">
            <w:rPr/>
          </w:rPrChange>
        </w:rPr>
        <w:t xml:space="preserve">. Summary </w:t>
      </w:r>
      <w:ins w:id="1046" w:author="Anna Gårdmark" w:date="2020-01-21T15:40:00Z">
        <w:r w:rsidR="00B60122" w:rsidRPr="000F3C49">
          <w:rPr>
            <w:sz w:val="22"/>
            <w:szCs w:val="22"/>
            <w:rPrChange w:id="1047" w:author="Max Lindmark" w:date="2020-01-31T11:50:00Z">
              <w:rPr/>
            </w:rPrChange>
          </w:rPr>
          <w:t xml:space="preserve">characteristics </w:t>
        </w:r>
      </w:ins>
      <w:r w:rsidRPr="000F3C49">
        <w:rPr>
          <w:sz w:val="22"/>
          <w:szCs w:val="22"/>
          <w:rPrChange w:id="1048" w:author="Max Lindmark" w:date="2020-01-31T11:50:00Z">
            <w:rPr/>
          </w:rPrChange>
        </w:rPr>
        <w:t>of data: A) Trop</w:t>
      </w:r>
      <w:ins w:id="1049" w:author="Anna Gårdmark" w:date="2020-01-21T15:39:00Z">
        <w:r w:rsidR="00B60122" w:rsidRPr="000F3C49">
          <w:rPr>
            <w:sz w:val="22"/>
            <w:szCs w:val="22"/>
            <w:rPrChange w:id="1050" w:author="Max Lindmark" w:date="2020-01-31T11:50:00Z">
              <w:rPr/>
            </w:rPrChange>
          </w:rPr>
          <w:t>h</w:t>
        </w:r>
      </w:ins>
      <w:r w:rsidRPr="000F3C49">
        <w:rPr>
          <w:sz w:val="22"/>
          <w:szCs w:val="22"/>
          <w:rPrChange w:id="1051" w:author="Max Lindmark" w:date="2020-01-31T11:50:00Z">
            <w:rPr/>
          </w:rPrChange>
        </w:rPr>
        <w:t>ic level</w:t>
      </w:r>
      <w:ins w:id="1052" w:author="Anna Gårdmark" w:date="2020-01-21T15:40:00Z">
        <w:r w:rsidR="00B60122" w:rsidRPr="000F3C49">
          <w:rPr>
            <w:sz w:val="22"/>
            <w:szCs w:val="22"/>
            <w:rPrChange w:id="1053" w:author="Max Lindmark" w:date="2020-01-31T11:50:00Z">
              <w:rPr/>
            </w:rPrChange>
          </w:rPr>
          <w:t>,</w:t>
        </w:r>
      </w:ins>
      <w:r w:rsidRPr="000F3C49">
        <w:rPr>
          <w:sz w:val="22"/>
          <w:szCs w:val="22"/>
          <w:rPrChange w:id="1054" w:author="Max Lindmark" w:date="2020-01-31T11:50:00Z">
            <w:rPr/>
          </w:rPrChange>
        </w:rPr>
        <w:t xml:space="preserve"> </w:t>
      </w:r>
      <w:del w:id="1055" w:author="Anna Gårdmark" w:date="2020-01-21T15:40:00Z">
        <w:r w:rsidRPr="000F3C49" w:rsidDel="00B60122">
          <w:rPr>
            <w:sz w:val="22"/>
            <w:szCs w:val="22"/>
            <w:rPrChange w:id="1056" w:author="Max Lindmark" w:date="2020-01-31T11:50:00Z">
              <w:rPr/>
            </w:rPrChange>
          </w:rPr>
          <w:delText xml:space="preserve">of species </w:delText>
        </w:r>
      </w:del>
      <w:r w:rsidRPr="000F3C49">
        <w:rPr>
          <w:sz w:val="22"/>
          <w:szCs w:val="22"/>
          <w:rPrChange w:id="1057" w:author="Max Lindmark" w:date="2020-01-31T11:50:00Z">
            <w:rPr/>
          </w:rPrChange>
        </w:rPr>
        <w:t>B) Log</w:t>
      </w:r>
      <w:r w:rsidRPr="000F3C49">
        <w:rPr>
          <w:sz w:val="22"/>
          <w:szCs w:val="22"/>
          <w:vertAlign w:val="subscript"/>
          <w:rPrChange w:id="1058" w:author="Max Lindmark" w:date="2020-01-31T11:50:00Z">
            <w:rPr>
              <w:vertAlign w:val="subscript"/>
            </w:rPr>
          </w:rPrChange>
        </w:rPr>
        <w:t>10</w:t>
      </w:r>
      <w:r w:rsidRPr="000F3C49">
        <w:rPr>
          <w:sz w:val="22"/>
          <w:szCs w:val="22"/>
          <w:rPrChange w:id="1059" w:author="Max Lindmark" w:date="2020-01-31T11:50:00Z">
            <w:rPr/>
          </w:rPrChange>
        </w:rPr>
        <w:t xml:space="preserve"> maximum published weight (Fishbase)</w:t>
      </w:r>
      <w:ins w:id="1060" w:author="Anna Gårdmark" w:date="2020-01-21T15:40:00Z">
        <w:r w:rsidR="00B60122" w:rsidRPr="000F3C49">
          <w:rPr>
            <w:sz w:val="22"/>
            <w:szCs w:val="22"/>
            <w:rPrChange w:id="1061" w:author="Max Lindmark" w:date="2020-01-31T11:50:00Z">
              <w:rPr/>
            </w:rPrChange>
          </w:rPr>
          <w:t>,</w:t>
        </w:r>
      </w:ins>
      <w:r w:rsidRPr="000F3C49">
        <w:rPr>
          <w:sz w:val="22"/>
          <w:szCs w:val="22"/>
          <w:rPrChange w:id="1062" w:author="Max Lindmark" w:date="2020-01-31T11:50:00Z">
            <w:rPr/>
          </w:rPrChange>
        </w:rPr>
        <w:t xml:space="preserve"> C) Biogeography</w:t>
      </w:r>
      <w:ins w:id="1063" w:author="Anna Gårdmark" w:date="2020-01-21T15:40:00Z">
        <w:r w:rsidR="00B60122" w:rsidRPr="000F3C49">
          <w:rPr>
            <w:sz w:val="22"/>
            <w:szCs w:val="22"/>
            <w:rPrChange w:id="1064" w:author="Max Lindmark" w:date="2020-01-31T11:50:00Z">
              <w:rPr/>
            </w:rPrChange>
          </w:rPr>
          <w:t>,</w:t>
        </w:r>
      </w:ins>
      <w:r w:rsidRPr="000F3C49">
        <w:rPr>
          <w:sz w:val="22"/>
          <w:szCs w:val="22"/>
          <w:rPrChange w:id="1065" w:author="Max Lindmark" w:date="2020-01-31T11:50:00Z">
            <w:rPr/>
          </w:rPrChange>
        </w:rPr>
        <w:t xml:space="preserve"> D) Taxonomic grouping</w:t>
      </w:r>
      <w:ins w:id="1066" w:author="Anna Gårdmark" w:date="2020-01-21T15:40:00Z">
        <w:r w:rsidR="00B60122" w:rsidRPr="000F3C49">
          <w:rPr>
            <w:sz w:val="22"/>
            <w:szCs w:val="22"/>
            <w:rPrChange w:id="1067" w:author="Max Lindmark" w:date="2020-01-31T11:50:00Z">
              <w:rPr/>
            </w:rPrChange>
          </w:rPr>
          <w:t>, and</w:t>
        </w:r>
      </w:ins>
      <w:r w:rsidRPr="000F3C49">
        <w:rPr>
          <w:sz w:val="22"/>
          <w:szCs w:val="22"/>
          <w:rPrChange w:id="1068" w:author="Max Lindmark" w:date="2020-01-31T11:50:00Z">
            <w:rPr/>
          </w:rPrChange>
        </w:rPr>
        <w:t xml:space="preserve"> E) Lifestyle</w:t>
      </w:r>
      <w:ins w:id="1069" w:author="Anna Gårdmark" w:date="2020-01-21T15:40:00Z">
        <w:r w:rsidR="00B60122" w:rsidRPr="000F3C49">
          <w:rPr>
            <w:sz w:val="22"/>
            <w:szCs w:val="22"/>
            <w:rPrChange w:id="1070" w:author="Max Lindmark" w:date="2020-01-31T11:50:00Z">
              <w:rPr/>
            </w:rPrChange>
          </w:rPr>
          <w:t>, of species included in the final data set.</w:t>
        </w:r>
      </w:ins>
    </w:p>
    <w:p w14:paraId="041C1B26" w14:textId="029FE673" w:rsidR="00F73E57" w:rsidRPr="000F3C49" w:rsidRDefault="00F73E57" w:rsidP="000F3C49">
      <w:pPr>
        <w:spacing w:line="480" w:lineRule="auto"/>
        <w:contextualSpacing/>
        <w:jc w:val="both"/>
        <w:rPr>
          <w:sz w:val="22"/>
          <w:szCs w:val="22"/>
          <w:rPrChange w:id="1071" w:author="Max Lindmark" w:date="2020-01-31T11:50:00Z">
            <w:rPr/>
          </w:rPrChange>
        </w:rPr>
        <w:pPrChange w:id="1072" w:author="Max Lindmark" w:date="2020-01-31T11:49:00Z">
          <w:pPr>
            <w:contextualSpacing/>
            <w:jc w:val="both"/>
          </w:pPr>
        </w:pPrChange>
      </w:pPr>
    </w:p>
    <w:p w14:paraId="4B588220" w14:textId="7EC6CC64" w:rsidR="00C15222" w:rsidRPr="000F3C49" w:rsidRDefault="00C15222" w:rsidP="000F3C49">
      <w:pPr>
        <w:spacing w:line="480" w:lineRule="auto"/>
        <w:contextualSpacing/>
        <w:jc w:val="both"/>
        <w:rPr>
          <w:sz w:val="22"/>
          <w:szCs w:val="22"/>
          <w:rPrChange w:id="1073" w:author="Max Lindmark" w:date="2020-01-31T11:50:00Z">
            <w:rPr/>
          </w:rPrChange>
        </w:rPr>
        <w:pPrChange w:id="1074" w:author="Max Lindmark" w:date="2020-01-31T11:49:00Z">
          <w:pPr>
            <w:contextualSpacing/>
            <w:jc w:val="both"/>
          </w:pPr>
        </w:pPrChange>
      </w:pPr>
    </w:p>
    <w:p w14:paraId="2B9C0F51" w14:textId="5AFF633A" w:rsidR="00C15222" w:rsidRPr="000F3C49" w:rsidRDefault="00C15222" w:rsidP="000F3C49">
      <w:pPr>
        <w:spacing w:line="480" w:lineRule="auto"/>
        <w:contextualSpacing/>
        <w:jc w:val="both"/>
        <w:rPr>
          <w:sz w:val="22"/>
          <w:szCs w:val="22"/>
          <w:rPrChange w:id="1075" w:author="Max Lindmark" w:date="2020-01-31T11:50:00Z">
            <w:rPr/>
          </w:rPrChange>
        </w:rPr>
        <w:pPrChange w:id="1076" w:author="Max Lindmark" w:date="2020-01-31T11:49:00Z">
          <w:pPr>
            <w:contextualSpacing/>
            <w:jc w:val="both"/>
          </w:pPr>
        </w:pPrChange>
      </w:pPr>
    </w:p>
    <w:p w14:paraId="128E9A44" w14:textId="528D0D44" w:rsidR="00C15222" w:rsidRPr="000F3C49" w:rsidRDefault="00C15222" w:rsidP="000F3C49">
      <w:pPr>
        <w:spacing w:line="480" w:lineRule="auto"/>
        <w:contextualSpacing/>
        <w:jc w:val="both"/>
        <w:rPr>
          <w:sz w:val="22"/>
          <w:szCs w:val="22"/>
          <w:rPrChange w:id="1077" w:author="Max Lindmark" w:date="2020-01-31T11:50:00Z">
            <w:rPr/>
          </w:rPrChange>
        </w:rPr>
        <w:pPrChange w:id="1078" w:author="Max Lindmark" w:date="2020-01-31T11:49:00Z">
          <w:pPr>
            <w:contextualSpacing/>
            <w:jc w:val="both"/>
          </w:pPr>
        </w:pPrChange>
      </w:pPr>
    </w:p>
    <w:p w14:paraId="0842CB7D" w14:textId="537BEF0A" w:rsidR="00C15222" w:rsidRPr="000F3C49" w:rsidRDefault="00C15222" w:rsidP="000F3C49">
      <w:pPr>
        <w:spacing w:line="480" w:lineRule="auto"/>
        <w:contextualSpacing/>
        <w:jc w:val="center"/>
        <w:rPr>
          <w:sz w:val="22"/>
          <w:szCs w:val="22"/>
          <w:rPrChange w:id="1079" w:author="Max Lindmark" w:date="2020-01-31T11:50:00Z">
            <w:rPr/>
          </w:rPrChange>
        </w:rPr>
        <w:pPrChange w:id="1080" w:author="Max Lindmark" w:date="2020-01-31T11:49:00Z">
          <w:pPr>
            <w:contextualSpacing/>
            <w:jc w:val="center"/>
          </w:pPr>
        </w:pPrChange>
      </w:pPr>
      <w:r w:rsidRPr="000F3C49">
        <w:rPr>
          <w:noProof/>
          <w:sz w:val="22"/>
          <w:szCs w:val="22"/>
          <w:lang w:eastAsia="sv-SE"/>
          <w:rPrChange w:id="1081" w:author="Max Lindmark" w:date="2020-01-31T11:50:00Z">
            <w:rPr>
              <w:noProof/>
              <w:lang w:eastAsia="sv-SE"/>
            </w:rPr>
          </w:rPrChange>
        </w:rPr>
        <w:lastRenderedPageBreak/>
        <w:drawing>
          <wp:inline distT="0" distB="0" distL="0" distR="0" wp14:anchorId="548E43EC" wp14:editId="4393BC0C">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0F3C49" w:rsidRDefault="00970FF7" w:rsidP="000F3C49">
      <w:pPr>
        <w:spacing w:line="480" w:lineRule="auto"/>
        <w:contextualSpacing/>
        <w:jc w:val="both"/>
        <w:rPr>
          <w:sz w:val="22"/>
          <w:szCs w:val="22"/>
          <w:rPrChange w:id="1082" w:author="Max Lindmark" w:date="2020-01-31T11:50:00Z">
            <w:rPr/>
          </w:rPrChange>
        </w:rPr>
        <w:pPrChange w:id="1083" w:author="Max Lindmark" w:date="2020-01-31T11:49:00Z">
          <w:pPr>
            <w:contextualSpacing/>
            <w:jc w:val="both"/>
          </w:pPr>
        </w:pPrChange>
      </w:pPr>
      <w:r w:rsidRPr="000F3C49">
        <w:rPr>
          <w:sz w:val="22"/>
          <w:szCs w:val="22"/>
          <w:rPrChange w:id="1084" w:author="Max Lindmark" w:date="2020-01-31T11:50:00Z">
            <w:rPr/>
          </w:rPrChange>
        </w:rPr>
        <w:t>Fig. S2. Experimental temperatures</w:t>
      </w:r>
      <w:r w:rsidR="00CC74D2" w:rsidRPr="000F3C49">
        <w:rPr>
          <w:sz w:val="22"/>
          <w:szCs w:val="22"/>
          <w:rPrChange w:id="1085" w:author="Max Lindmark" w:date="2020-01-31T11:50:00Z">
            <w:rPr/>
          </w:rPrChange>
        </w:rPr>
        <w:t xml:space="preserve"> (orange)</w:t>
      </w:r>
      <w:r w:rsidRPr="000F3C49">
        <w:rPr>
          <w:sz w:val="22"/>
          <w:szCs w:val="22"/>
          <w:rPrChange w:id="1086" w:author="Max Lindmark" w:date="2020-01-31T11:50:00Z">
            <w:rPr/>
          </w:rPrChange>
        </w:rPr>
        <w:t xml:space="preserve"> compared to </w:t>
      </w:r>
      <w:commentRangeStart w:id="1087"/>
      <w:r w:rsidRPr="000F3C49">
        <w:rPr>
          <w:sz w:val="22"/>
          <w:szCs w:val="22"/>
          <w:rPrChange w:id="1088" w:author="Max Lindmark" w:date="2020-01-31T11:50:00Z">
            <w:rPr/>
          </w:rPrChange>
        </w:rPr>
        <w:t xml:space="preserve">median </w:t>
      </w:r>
      <w:commentRangeEnd w:id="1087"/>
      <w:r w:rsidR="00B60122" w:rsidRPr="000F3C49">
        <w:rPr>
          <w:rStyle w:val="CommentReference"/>
          <w:sz w:val="22"/>
          <w:szCs w:val="22"/>
          <w:rPrChange w:id="1089" w:author="Max Lindmark" w:date="2020-01-31T11:50:00Z">
            <w:rPr>
              <w:rStyle w:val="CommentReference"/>
            </w:rPr>
          </w:rPrChange>
        </w:rPr>
        <w:commentReference w:id="1087"/>
      </w:r>
      <w:r w:rsidRPr="000F3C49">
        <w:rPr>
          <w:sz w:val="22"/>
          <w:szCs w:val="22"/>
          <w:rPrChange w:id="1090" w:author="Max Lindmark" w:date="2020-01-31T11:50:00Z">
            <w:rPr/>
          </w:rPrChange>
        </w:rPr>
        <w:t>environmental temperature</w:t>
      </w:r>
      <w:r w:rsidR="00777EC3" w:rsidRPr="000F3C49">
        <w:rPr>
          <w:sz w:val="22"/>
          <w:szCs w:val="22"/>
          <w:rPrChange w:id="1091" w:author="Max Lindmark" w:date="2020-01-31T11:50:00Z">
            <w:rPr/>
          </w:rPrChange>
        </w:rPr>
        <w:t xml:space="preserve"> </w:t>
      </w:r>
      <w:r w:rsidR="00CC74D2" w:rsidRPr="000F3C49">
        <w:rPr>
          <w:sz w:val="22"/>
          <w:szCs w:val="22"/>
          <w:rPrChange w:id="1092" w:author="Max Lindmark" w:date="2020-01-31T11:50:00Z">
            <w:rPr/>
          </w:rPrChange>
        </w:rPr>
        <w:t xml:space="preserve">(green) </w:t>
      </w:r>
      <w:r w:rsidR="00777EC3" w:rsidRPr="000F3C49">
        <w:rPr>
          <w:sz w:val="22"/>
          <w:szCs w:val="22"/>
          <w:rPrChange w:id="1093" w:author="Max Lindmark" w:date="2020-01-31T11:50:00Z">
            <w:rPr/>
          </w:rPrChange>
        </w:rPr>
        <w:t>for growth data.</w:t>
      </w:r>
    </w:p>
    <w:p w14:paraId="312EF8E4" w14:textId="62A794C7" w:rsidR="00970FF7" w:rsidRPr="000F3C49" w:rsidRDefault="00970FF7" w:rsidP="000F3C49">
      <w:pPr>
        <w:spacing w:line="480" w:lineRule="auto"/>
        <w:contextualSpacing/>
        <w:jc w:val="both"/>
        <w:rPr>
          <w:sz w:val="22"/>
          <w:szCs w:val="22"/>
          <w:rPrChange w:id="1094" w:author="Max Lindmark" w:date="2020-01-31T11:50:00Z">
            <w:rPr/>
          </w:rPrChange>
        </w:rPr>
        <w:pPrChange w:id="1095" w:author="Max Lindmark" w:date="2020-01-31T11:49:00Z">
          <w:pPr>
            <w:contextualSpacing/>
            <w:jc w:val="both"/>
          </w:pPr>
        </w:pPrChange>
      </w:pPr>
    </w:p>
    <w:p w14:paraId="52038F9A" w14:textId="12D94F78" w:rsidR="009C2112" w:rsidRPr="000F3C49" w:rsidRDefault="009C2112" w:rsidP="000F3C49">
      <w:pPr>
        <w:spacing w:line="480" w:lineRule="auto"/>
        <w:contextualSpacing/>
        <w:jc w:val="both"/>
        <w:rPr>
          <w:sz w:val="22"/>
          <w:szCs w:val="22"/>
          <w:rPrChange w:id="1096" w:author="Max Lindmark" w:date="2020-01-31T11:50:00Z">
            <w:rPr/>
          </w:rPrChange>
        </w:rPr>
        <w:pPrChange w:id="1097" w:author="Max Lindmark" w:date="2020-01-31T11:49:00Z">
          <w:pPr>
            <w:contextualSpacing/>
            <w:jc w:val="both"/>
          </w:pPr>
        </w:pPrChange>
      </w:pPr>
    </w:p>
    <w:p w14:paraId="35CA6BD0" w14:textId="3196CD66" w:rsidR="009C2112" w:rsidRPr="000F3C49" w:rsidRDefault="009C2112" w:rsidP="000F3C49">
      <w:pPr>
        <w:spacing w:line="480" w:lineRule="auto"/>
        <w:contextualSpacing/>
        <w:jc w:val="both"/>
        <w:rPr>
          <w:sz w:val="22"/>
          <w:szCs w:val="22"/>
          <w:rPrChange w:id="1098" w:author="Max Lindmark" w:date="2020-01-31T11:50:00Z">
            <w:rPr/>
          </w:rPrChange>
        </w:rPr>
        <w:pPrChange w:id="1099" w:author="Max Lindmark" w:date="2020-01-31T11:49:00Z">
          <w:pPr>
            <w:contextualSpacing/>
            <w:jc w:val="both"/>
          </w:pPr>
        </w:pPrChange>
      </w:pPr>
    </w:p>
    <w:p w14:paraId="01529CCC" w14:textId="55127CDC" w:rsidR="009C2112" w:rsidRPr="000F3C49" w:rsidRDefault="009C2112" w:rsidP="000F3C49">
      <w:pPr>
        <w:spacing w:line="480" w:lineRule="auto"/>
        <w:contextualSpacing/>
        <w:jc w:val="both"/>
        <w:rPr>
          <w:sz w:val="22"/>
          <w:szCs w:val="22"/>
          <w:rPrChange w:id="1100" w:author="Max Lindmark" w:date="2020-01-31T11:50:00Z">
            <w:rPr/>
          </w:rPrChange>
        </w:rPr>
        <w:pPrChange w:id="1101" w:author="Max Lindmark" w:date="2020-01-31T11:49:00Z">
          <w:pPr>
            <w:contextualSpacing/>
            <w:jc w:val="both"/>
          </w:pPr>
        </w:pPrChange>
      </w:pPr>
    </w:p>
    <w:p w14:paraId="414CDE5C" w14:textId="582C9891" w:rsidR="009C2112" w:rsidRPr="000F3C49" w:rsidRDefault="009C2112" w:rsidP="000F3C49">
      <w:pPr>
        <w:spacing w:line="480" w:lineRule="auto"/>
        <w:contextualSpacing/>
        <w:jc w:val="both"/>
        <w:rPr>
          <w:sz w:val="22"/>
          <w:szCs w:val="22"/>
          <w:rPrChange w:id="1102" w:author="Max Lindmark" w:date="2020-01-31T11:50:00Z">
            <w:rPr/>
          </w:rPrChange>
        </w:rPr>
        <w:pPrChange w:id="1103" w:author="Max Lindmark" w:date="2020-01-31T11:49:00Z">
          <w:pPr>
            <w:contextualSpacing/>
            <w:jc w:val="both"/>
          </w:pPr>
        </w:pPrChange>
      </w:pPr>
    </w:p>
    <w:p w14:paraId="41E5E025" w14:textId="2AD4D3BE" w:rsidR="009C2112" w:rsidRPr="000F3C49" w:rsidRDefault="009C2112" w:rsidP="000F3C49">
      <w:pPr>
        <w:spacing w:line="480" w:lineRule="auto"/>
        <w:contextualSpacing/>
        <w:jc w:val="both"/>
        <w:rPr>
          <w:sz w:val="22"/>
          <w:szCs w:val="22"/>
          <w:rPrChange w:id="1104" w:author="Max Lindmark" w:date="2020-01-31T11:50:00Z">
            <w:rPr/>
          </w:rPrChange>
        </w:rPr>
        <w:pPrChange w:id="1105" w:author="Max Lindmark" w:date="2020-01-31T11:49:00Z">
          <w:pPr>
            <w:contextualSpacing/>
            <w:jc w:val="both"/>
          </w:pPr>
        </w:pPrChange>
      </w:pPr>
    </w:p>
    <w:p w14:paraId="41CBF3DE" w14:textId="42AA2E38" w:rsidR="009C2112" w:rsidRPr="000F3C49" w:rsidRDefault="009C2112" w:rsidP="000F3C49">
      <w:pPr>
        <w:spacing w:line="480" w:lineRule="auto"/>
        <w:contextualSpacing/>
        <w:jc w:val="both"/>
        <w:rPr>
          <w:sz w:val="22"/>
          <w:szCs w:val="22"/>
          <w:rPrChange w:id="1106" w:author="Max Lindmark" w:date="2020-01-31T11:50:00Z">
            <w:rPr/>
          </w:rPrChange>
        </w:rPr>
        <w:pPrChange w:id="1107" w:author="Max Lindmark" w:date="2020-01-31T11:49:00Z">
          <w:pPr>
            <w:contextualSpacing/>
            <w:jc w:val="both"/>
          </w:pPr>
        </w:pPrChange>
      </w:pPr>
    </w:p>
    <w:p w14:paraId="4556DBD7" w14:textId="64DE12B6" w:rsidR="002C3B90" w:rsidRPr="000F3C49" w:rsidRDefault="002C3B90" w:rsidP="000F3C49">
      <w:pPr>
        <w:pStyle w:val="Heading2"/>
        <w:contextualSpacing/>
        <w:jc w:val="both"/>
        <w:rPr>
          <w:rFonts w:asciiTheme="minorHAnsi" w:hAnsiTheme="minorHAnsi" w:cstheme="minorHAnsi"/>
          <w:i/>
          <w:iCs/>
          <w:sz w:val="22"/>
          <w:szCs w:val="22"/>
          <w:rPrChange w:id="1108" w:author="Max Lindmark" w:date="2020-01-31T11:50:00Z">
            <w:rPr>
              <w:rFonts w:asciiTheme="minorHAnsi" w:hAnsiTheme="minorHAnsi" w:cstheme="minorHAnsi"/>
              <w:i/>
              <w:iCs/>
              <w:szCs w:val="22"/>
            </w:rPr>
          </w:rPrChange>
        </w:rPr>
        <w:pPrChange w:id="1109" w:author="Max Lindmark" w:date="2020-01-31T11:49:00Z">
          <w:pPr>
            <w:pStyle w:val="Heading2"/>
            <w:contextualSpacing/>
            <w:jc w:val="both"/>
          </w:pPr>
        </w:pPrChange>
      </w:pPr>
      <w:bookmarkStart w:id="1110" w:name="_Toc29915149"/>
      <w:r w:rsidRPr="000F3C49">
        <w:rPr>
          <w:rFonts w:asciiTheme="minorHAnsi" w:hAnsiTheme="minorHAnsi" w:cstheme="minorHAnsi"/>
          <w:i/>
          <w:iCs/>
          <w:sz w:val="22"/>
          <w:szCs w:val="22"/>
          <w:rPrChange w:id="1111" w:author="Max Lindmark" w:date="2020-01-31T11:50:00Z">
            <w:rPr>
              <w:rFonts w:asciiTheme="minorHAnsi" w:hAnsiTheme="minorHAnsi" w:cstheme="minorHAnsi"/>
              <w:i/>
              <w:iCs/>
              <w:szCs w:val="22"/>
            </w:rPr>
          </w:rPrChange>
        </w:rPr>
        <w:lastRenderedPageBreak/>
        <w:t xml:space="preserve">Metabolic </w:t>
      </w:r>
      <w:r w:rsidR="00CC1C62" w:rsidRPr="000F3C49">
        <w:rPr>
          <w:rFonts w:asciiTheme="minorHAnsi" w:hAnsiTheme="minorHAnsi" w:cstheme="minorHAnsi"/>
          <w:i/>
          <w:iCs/>
          <w:sz w:val="22"/>
          <w:szCs w:val="22"/>
          <w:rPrChange w:id="1112" w:author="Max Lindmark" w:date="2020-01-31T11:50:00Z">
            <w:rPr>
              <w:rFonts w:asciiTheme="minorHAnsi" w:hAnsiTheme="minorHAnsi" w:cstheme="minorHAnsi"/>
              <w:i/>
              <w:iCs/>
              <w:szCs w:val="22"/>
            </w:rPr>
          </w:rPrChange>
        </w:rPr>
        <w:t xml:space="preserve">&amp; </w:t>
      </w:r>
      <w:r w:rsidR="005013A7" w:rsidRPr="000F3C49">
        <w:rPr>
          <w:rFonts w:asciiTheme="minorHAnsi" w:hAnsiTheme="minorHAnsi" w:cstheme="minorHAnsi"/>
          <w:i/>
          <w:iCs/>
          <w:sz w:val="22"/>
          <w:szCs w:val="22"/>
          <w:rPrChange w:id="1113" w:author="Max Lindmark" w:date="2020-01-31T11:50:00Z">
            <w:rPr>
              <w:rFonts w:asciiTheme="minorHAnsi" w:hAnsiTheme="minorHAnsi" w:cstheme="minorHAnsi"/>
              <w:i/>
              <w:iCs/>
              <w:szCs w:val="22"/>
            </w:rPr>
          </w:rPrChange>
        </w:rPr>
        <w:t>m</w:t>
      </w:r>
      <w:r w:rsidRPr="000F3C49">
        <w:rPr>
          <w:rFonts w:asciiTheme="minorHAnsi" w:hAnsiTheme="minorHAnsi" w:cstheme="minorHAnsi"/>
          <w:i/>
          <w:iCs/>
          <w:sz w:val="22"/>
          <w:szCs w:val="22"/>
          <w:rPrChange w:id="1114" w:author="Max Lindmark" w:date="2020-01-31T11:50:00Z">
            <w:rPr>
              <w:rFonts w:asciiTheme="minorHAnsi" w:hAnsiTheme="minorHAnsi" w:cstheme="minorHAnsi"/>
              <w:i/>
              <w:iCs/>
              <w:szCs w:val="22"/>
            </w:rPr>
          </w:rPrChange>
        </w:rPr>
        <w:t>aximum consumption rate</w:t>
      </w:r>
      <w:bookmarkEnd w:id="1110"/>
    </w:p>
    <w:p w14:paraId="5686270B" w14:textId="6F72914E" w:rsidR="009C2112" w:rsidRPr="000F3C49" w:rsidRDefault="009C2112" w:rsidP="000F3C49">
      <w:pPr>
        <w:spacing w:line="480" w:lineRule="auto"/>
        <w:contextualSpacing/>
        <w:jc w:val="center"/>
        <w:rPr>
          <w:sz w:val="22"/>
          <w:szCs w:val="22"/>
          <w:rPrChange w:id="1115" w:author="Max Lindmark" w:date="2020-01-31T11:50:00Z">
            <w:rPr/>
          </w:rPrChange>
        </w:rPr>
        <w:pPrChange w:id="1116" w:author="Max Lindmark" w:date="2020-01-31T11:49:00Z">
          <w:pPr>
            <w:contextualSpacing/>
            <w:jc w:val="center"/>
          </w:pPr>
        </w:pPrChange>
      </w:pPr>
      <w:r w:rsidRPr="000F3C49">
        <w:rPr>
          <w:noProof/>
          <w:sz w:val="22"/>
          <w:szCs w:val="22"/>
          <w:lang w:eastAsia="sv-SE"/>
          <w:rPrChange w:id="1117" w:author="Max Lindmark" w:date="2020-01-31T11:50:00Z">
            <w:rPr>
              <w:noProof/>
              <w:lang w:eastAsia="sv-SE"/>
            </w:rPr>
          </w:rPrChange>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EADDB67" w:rsidR="009C2112" w:rsidRPr="000F3C49" w:rsidRDefault="009C2112" w:rsidP="000F3C49">
      <w:pPr>
        <w:spacing w:line="480" w:lineRule="auto"/>
        <w:contextualSpacing/>
        <w:jc w:val="both"/>
        <w:rPr>
          <w:sz w:val="22"/>
          <w:szCs w:val="22"/>
          <w:rPrChange w:id="1118" w:author="Max Lindmark" w:date="2020-01-31T11:50:00Z">
            <w:rPr/>
          </w:rPrChange>
        </w:rPr>
        <w:pPrChange w:id="1119" w:author="Max Lindmark" w:date="2020-01-31T11:49:00Z">
          <w:pPr>
            <w:contextualSpacing/>
            <w:jc w:val="both"/>
          </w:pPr>
        </w:pPrChange>
      </w:pPr>
      <w:r w:rsidRPr="000F3C49">
        <w:rPr>
          <w:sz w:val="22"/>
          <w:szCs w:val="22"/>
          <w:rPrChange w:id="1120" w:author="Max Lindmark" w:date="2020-01-31T11:50:00Z">
            <w:rPr/>
          </w:rPrChange>
        </w:rPr>
        <w:t xml:space="preserve">Fig. S3. Taxonomic representation in metabolism </w:t>
      </w:r>
      <w:r w:rsidR="00252FB5" w:rsidRPr="000F3C49">
        <w:rPr>
          <w:sz w:val="22"/>
          <w:szCs w:val="22"/>
          <w:rPrChange w:id="1121" w:author="Max Lindmark" w:date="2020-01-31T11:50:00Z">
            <w:rPr/>
          </w:rPrChange>
        </w:rPr>
        <w:t xml:space="preserve">and consumption </w:t>
      </w:r>
      <w:r w:rsidRPr="000F3C49">
        <w:rPr>
          <w:sz w:val="22"/>
          <w:szCs w:val="22"/>
          <w:rPrChange w:id="1122" w:author="Max Lindmark" w:date="2020-01-31T11:50:00Z">
            <w:rPr/>
          </w:rPrChange>
        </w:rPr>
        <w:t>data</w:t>
      </w:r>
      <w:ins w:id="1123" w:author="Anna Gårdmark" w:date="2020-01-21T15:42:00Z">
        <w:r w:rsidR="00B60122" w:rsidRPr="000F3C49">
          <w:rPr>
            <w:sz w:val="22"/>
            <w:szCs w:val="22"/>
            <w:rPrChange w:id="1124" w:author="Max Lindmark" w:date="2020-01-31T11:50:00Z">
              <w:rPr/>
            </w:rPrChange>
          </w:rPr>
          <w:t xml:space="preserve"> set</w:t>
        </w:r>
      </w:ins>
      <w:r w:rsidRPr="000F3C49">
        <w:rPr>
          <w:sz w:val="22"/>
          <w:szCs w:val="22"/>
          <w:rPrChange w:id="1125" w:author="Max Lindmark" w:date="2020-01-31T11:50:00Z">
            <w:rPr/>
          </w:rPrChange>
        </w:rPr>
        <w:t>.</w:t>
      </w:r>
    </w:p>
    <w:p w14:paraId="7D93C530" w14:textId="77777777" w:rsidR="009C2112" w:rsidRPr="000F3C49" w:rsidRDefault="009C2112" w:rsidP="000F3C49">
      <w:pPr>
        <w:spacing w:line="480" w:lineRule="auto"/>
        <w:contextualSpacing/>
        <w:jc w:val="both"/>
        <w:rPr>
          <w:sz w:val="22"/>
          <w:szCs w:val="22"/>
          <w:rPrChange w:id="1126" w:author="Max Lindmark" w:date="2020-01-31T11:50:00Z">
            <w:rPr/>
          </w:rPrChange>
        </w:rPr>
        <w:pPrChange w:id="1127" w:author="Max Lindmark" w:date="2020-01-31T11:49:00Z">
          <w:pPr>
            <w:contextualSpacing/>
            <w:jc w:val="both"/>
          </w:pPr>
        </w:pPrChange>
      </w:pPr>
    </w:p>
    <w:p w14:paraId="605316AA" w14:textId="77777777" w:rsidR="009C2112" w:rsidRPr="000F3C49" w:rsidRDefault="009C2112" w:rsidP="000F3C49">
      <w:pPr>
        <w:spacing w:line="480" w:lineRule="auto"/>
        <w:contextualSpacing/>
        <w:jc w:val="both"/>
        <w:rPr>
          <w:sz w:val="22"/>
          <w:szCs w:val="22"/>
          <w:lang w:val="en-GB"/>
          <w:rPrChange w:id="1128" w:author="Max Lindmark" w:date="2020-01-31T11:50:00Z">
            <w:rPr>
              <w:lang w:val="en-GB"/>
            </w:rPr>
          </w:rPrChange>
        </w:rPr>
        <w:pPrChange w:id="1129" w:author="Max Lindmark" w:date="2020-01-31T11:49:00Z">
          <w:pPr>
            <w:contextualSpacing/>
            <w:jc w:val="both"/>
          </w:pPr>
        </w:pPrChange>
      </w:pPr>
    </w:p>
    <w:p w14:paraId="185AAA54" w14:textId="77777777" w:rsidR="009C2112" w:rsidRPr="000F3C49" w:rsidRDefault="009C2112" w:rsidP="000F3C49">
      <w:pPr>
        <w:spacing w:line="480" w:lineRule="auto"/>
        <w:contextualSpacing/>
        <w:jc w:val="both"/>
        <w:rPr>
          <w:sz w:val="22"/>
          <w:szCs w:val="22"/>
          <w:lang w:val="en-GB"/>
          <w:rPrChange w:id="1130" w:author="Max Lindmark" w:date="2020-01-31T11:50:00Z">
            <w:rPr>
              <w:lang w:val="en-GB"/>
            </w:rPr>
          </w:rPrChange>
        </w:rPr>
        <w:pPrChange w:id="1131" w:author="Max Lindmark" w:date="2020-01-31T11:49:00Z">
          <w:pPr>
            <w:contextualSpacing/>
            <w:jc w:val="both"/>
          </w:pPr>
        </w:pPrChange>
      </w:pPr>
    </w:p>
    <w:p w14:paraId="51844CAF" w14:textId="77777777" w:rsidR="009C2112" w:rsidRPr="000F3C49" w:rsidRDefault="009C2112" w:rsidP="000F3C49">
      <w:pPr>
        <w:spacing w:line="480" w:lineRule="auto"/>
        <w:contextualSpacing/>
        <w:jc w:val="both"/>
        <w:rPr>
          <w:sz w:val="22"/>
          <w:szCs w:val="22"/>
          <w:lang w:val="en-GB"/>
          <w:rPrChange w:id="1132" w:author="Max Lindmark" w:date="2020-01-31T11:50:00Z">
            <w:rPr>
              <w:lang w:val="en-GB"/>
            </w:rPr>
          </w:rPrChange>
        </w:rPr>
        <w:pPrChange w:id="1133" w:author="Max Lindmark" w:date="2020-01-31T11:49:00Z">
          <w:pPr>
            <w:contextualSpacing/>
            <w:jc w:val="both"/>
          </w:pPr>
        </w:pPrChange>
      </w:pPr>
    </w:p>
    <w:p w14:paraId="6031AF2D" w14:textId="77777777" w:rsidR="00B61E15" w:rsidRPr="000F3C49" w:rsidRDefault="00B61E15" w:rsidP="000F3C49">
      <w:pPr>
        <w:spacing w:line="480" w:lineRule="auto"/>
        <w:contextualSpacing/>
        <w:jc w:val="both"/>
        <w:rPr>
          <w:sz w:val="22"/>
          <w:szCs w:val="22"/>
          <w:lang w:val="en-GB"/>
          <w:rPrChange w:id="1134" w:author="Max Lindmark" w:date="2020-01-31T11:50:00Z">
            <w:rPr>
              <w:lang w:val="en-GB"/>
            </w:rPr>
          </w:rPrChange>
        </w:rPr>
        <w:pPrChange w:id="1135" w:author="Max Lindmark" w:date="2020-01-31T11:49:00Z">
          <w:pPr>
            <w:contextualSpacing/>
            <w:jc w:val="both"/>
          </w:pPr>
        </w:pPrChange>
      </w:pPr>
    </w:p>
    <w:p w14:paraId="2215323B" w14:textId="77777777" w:rsidR="00B61E15" w:rsidRPr="000F3C49" w:rsidRDefault="00B61E15" w:rsidP="000F3C49">
      <w:pPr>
        <w:spacing w:line="480" w:lineRule="auto"/>
        <w:contextualSpacing/>
        <w:jc w:val="both"/>
        <w:rPr>
          <w:sz w:val="22"/>
          <w:szCs w:val="22"/>
          <w:lang w:val="en-GB"/>
          <w:rPrChange w:id="1136" w:author="Max Lindmark" w:date="2020-01-31T11:50:00Z">
            <w:rPr>
              <w:lang w:val="en-GB"/>
            </w:rPr>
          </w:rPrChange>
        </w:rPr>
        <w:pPrChange w:id="1137" w:author="Max Lindmark" w:date="2020-01-31T11:49:00Z">
          <w:pPr>
            <w:contextualSpacing/>
            <w:jc w:val="both"/>
          </w:pPr>
        </w:pPrChange>
      </w:pPr>
    </w:p>
    <w:p w14:paraId="25178858" w14:textId="3D10240C" w:rsidR="002C3B90" w:rsidRPr="000F3C49" w:rsidRDefault="00E0157A" w:rsidP="000F3C49">
      <w:pPr>
        <w:spacing w:line="480" w:lineRule="auto"/>
        <w:contextualSpacing/>
        <w:jc w:val="center"/>
        <w:rPr>
          <w:sz w:val="22"/>
          <w:szCs w:val="22"/>
          <w:rPrChange w:id="1138" w:author="Max Lindmark" w:date="2020-01-31T11:50:00Z">
            <w:rPr/>
          </w:rPrChange>
        </w:rPr>
        <w:pPrChange w:id="1139" w:author="Max Lindmark" w:date="2020-01-31T11:49:00Z">
          <w:pPr>
            <w:contextualSpacing/>
            <w:jc w:val="center"/>
          </w:pPr>
        </w:pPrChange>
      </w:pPr>
      <w:r w:rsidRPr="000F3C49">
        <w:rPr>
          <w:noProof/>
          <w:sz w:val="22"/>
          <w:szCs w:val="22"/>
          <w:lang w:eastAsia="sv-SE"/>
          <w:rPrChange w:id="1140" w:author="Max Lindmark" w:date="2020-01-31T11:50:00Z">
            <w:rPr>
              <w:noProof/>
              <w:lang w:eastAsia="sv-SE"/>
            </w:rPr>
          </w:rPrChange>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962400" cy="7200900"/>
                    </a:xfrm>
                    <a:prstGeom prst="rect">
                      <a:avLst/>
                    </a:prstGeom>
                  </pic:spPr>
                </pic:pic>
              </a:graphicData>
            </a:graphic>
          </wp:inline>
        </w:drawing>
      </w:r>
    </w:p>
    <w:p w14:paraId="26736A66" w14:textId="00605344" w:rsidR="009C2112" w:rsidRPr="000F3C49" w:rsidRDefault="00BE300C" w:rsidP="000F3C49">
      <w:pPr>
        <w:spacing w:line="480" w:lineRule="auto"/>
        <w:contextualSpacing/>
        <w:jc w:val="both"/>
        <w:rPr>
          <w:sz w:val="22"/>
          <w:szCs w:val="22"/>
          <w:rPrChange w:id="1141" w:author="Max Lindmark" w:date="2020-01-31T11:50:00Z">
            <w:rPr/>
          </w:rPrChange>
        </w:rPr>
        <w:pPrChange w:id="1142" w:author="Max Lindmark" w:date="2020-01-31T11:49:00Z">
          <w:pPr>
            <w:contextualSpacing/>
            <w:jc w:val="both"/>
          </w:pPr>
        </w:pPrChange>
      </w:pPr>
      <w:commentRangeStart w:id="1143"/>
      <w:r w:rsidRPr="000F3C49">
        <w:rPr>
          <w:sz w:val="22"/>
          <w:szCs w:val="22"/>
          <w:rPrChange w:id="1144" w:author="Max Lindmark" w:date="2020-01-31T11:50:00Z">
            <w:rPr/>
          </w:rPrChange>
        </w:rPr>
        <w:t>Fig. S</w:t>
      </w:r>
      <w:r w:rsidR="00A77057" w:rsidRPr="000F3C49">
        <w:rPr>
          <w:sz w:val="22"/>
          <w:szCs w:val="22"/>
          <w:rPrChange w:id="1145" w:author="Max Lindmark" w:date="2020-01-31T11:50:00Z">
            <w:rPr/>
          </w:rPrChange>
        </w:rPr>
        <w:t>4</w:t>
      </w:r>
      <w:r w:rsidRPr="000F3C49">
        <w:rPr>
          <w:sz w:val="22"/>
          <w:szCs w:val="22"/>
          <w:rPrChange w:id="1146" w:author="Max Lindmark" w:date="2020-01-31T11:50:00Z">
            <w:rPr/>
          </w:rPrChange>
        </w:rPr>
        <w:t>.</w:t>
      </w:r>
      <w:commentRangeEnd w:id="1143"/>
      <w:r w:rsidR="00B60122" w:rsidRPr="000F3C49">
        <w:rPr>
          <w:rStyle w:val="CommentReference"/>
          <w:sz w:val="22"/>
          <w:szCs w:val="22"/>
          <w:rPrChange w:id="1147" w:author="Max Lindmark" w:date="2020-01-31T11:50:00Z">
            <w:rPr>
              <w:rStyle w:val="CommentReference"/>
            </w:rPr>
          </w:rPrChange>
        </w:rPr>
        <w:commentReference w:id="1143"/>
      </w:r>
      <w:r w:rsidRPr="000F3C49">
        <w:rPr>
          <w:sz w:val="22"/>
          <w:szCs w:val="22"/>
          <w:rPrChange w:id="1148" w:author="Max Lindmark" w:date="2020-01-31T11:50:00Z">
            <w:rPr/>
          </w:rPrChange>
        </w:rPr>
        <w:t xml:space="preserve"> </w:t>
      </w:r>
      <w:r w:rsidR="00AA0CFB" w:rsidRPr="000F3C49">
        <w:rPr>
          <w:sz w:val="22"/>
          <w:szCs w:val="22"/>
          <w:rPrChange w:id="1149" w:author="Max Lindmark" w:date="2020-01-31T11:50:00Z">
            <w:rPr/>
          </w:rPrChange>
        </w:rPr>
        <w:t>Biogeography and lifestyle of species in metabolism and consumption data</w:t>
      </w:r>
      <w:ins w:id="1150" w:author="Anna Gårdmark" w:date="2020-01-21T15:42:00Z">
        <w:r w:rsidR="00B60122" w:rsidRPr="000F3C49">
          <w:rPr>
            <w:sz w:val="22"/>
            <w:szCs w:val="22"/>
            <w:rPrChange w:id="1151" w:author="Max Lindmark" w:date="2020-01-31T11:50:00Z">
              <w:rPr/>
            </w:rPrChange>
          </w:rPr>
          <w:t xml:space="preserve"> set</w:t>
        </w:r>
      </w:ins>
      <w:r w:rsidR="00252FB5" w:rsidRPr="000F3C49">
        <w:rPr>
          <w:sz w:val="22"/>
          <w:szCs w:val="22"/>
          <w:rPrChange w:id="1152" w:author="Max Lindmark" w:date="2020-01-31T11:50:00Z">
            <w:rPr/>
          </w:rPrChange>
        </w:rPr>
        <w:t>.</w:t>
      </w:r>
    </w:p>
    <w:p w14:paraId="0F1B8E78" w14:textId="77777777" w:rsidR="009C2112" w:rsidRPr="000F3C49" w:rsidRDefault="009C2112" w:rsidP="000F3C49">
      <w:pPr>
        <w:spacing w:line="480" w:lineRule="auto"/>
        <w:contextualSpacing/>
        <w:jc w:val="both"/>
        <w:rPr>
          <w:sz w:val="22"/>
          <w:szCs w:val="22"/>
          <w:rPrChange w:id="1153" w:author="Max Lindmark" w:date="2020-01-31T11:50:00Z">
            <w:rPr/>
          </w:rPrChange>
        </w:rPr>
        <w:pPrChange w:id="1154" w:author="Max Lindmark" w:date="2020-01-31T11:49:00Z">
          <w:pPr>
            <w:contextualSpacing/>
            <w:jc w:val="both"/>
          </w:pPr>
        </w:pPrChange>
      </w:pPr>
    </w:p>
    <w:p w14:paraId="628F6709" w14:textId="77777777" w:rsidR="009C2112" w:rsidRPr="000F3C49" w:rsidRDefault="009C2112" w:rsidP="000F3C49">
      <w:pPr>
        <w:spacing w:line="480" w:lineRule="auto"/>
        <w:contextualSpacing/>
        <w:jc w:val="both"/>
        <w:rPr>
          <w:sz w:val="22"/>
          <w:szCs w:val="22"/>
          <w:rPrChange w:id="1155" w:author="Max Lindmark" w:date="2020-01-31T11:50:00Z">
            <w:rPr/>
          </w:rPrChange>
        </w:rPr>
        <w:pPrChange w:id="1156" w:author="Max Lindmark" w:date="2020-01-31T11:49:00Z">
          <w:pPr>
            <w:contextualSpacing/>
            <w:jc w:val="both"/>
          </w:pPr>
        </w:pPrChange>
      </w:pPr>
    </w:p>
    <w:p w14:paraId="2B603521" w14:textId="14F894C9" w:rsidR="009C2112" w:rsidRPr="000F3C49" w:rsidRDefault="00B474DF" w:rsidP="000F3C49">
      <w:pPr>
        <w:spacing w:line="480" w:lineRule="auto"/>
        <w:contextualSpacing/>
        <w:jc w:val="center"/>
        <w:rPr>
          <w:sz w:val="22"/>
          <w:szCs w:val="22"/>
          <w:rPrChange w:id="1157" w:author="Max Lindmark" w:date="2020-01-31T11:50:00Z">
            <w:rPr/>
          </w:rPrChange>
        </w:rPr>
        <w:pPrChange w:id="1158" w:author="Max Lindmark" w:date="2020-01-31T11:49:00Z">
          <w:pPr>
            <w:contextualSpacing/>
            <w:jc w:val="center"/>
          </w:pPr>
        </w:pPrChange>
      </w:pPr>
      <w:r w:rsidRPr="000F3C49">
        <w:rPr>
          <w:noProof/>
          <w:sz w:val="22"/>
          <w:szCs w:val="22"/>
          <w:lang w:eastAsia="sv-SE"/>
          <w:rPrChange w:id="1159" w:author="Max Lindmark" w:date="2020-01-31T11:50:00Z">
            <w:rPr>
              <w:noProof/>
              <w:lang w:eastAsia="sv-SE"/>
            </w:rPr>
          </w:rPrChange>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25C45F9D" w:rsidR="009E174F" w:rsidRPr="000F3C49" w:rsidRDefault="009E174F" w:rsidP="000F3C49">
      <w:pPr>
        <w:spacing w:line="480" w:lineRule="auto"/>
        <w:contextualSpacing/>
        <w:jc w:val="both"/>
        <w:rPr>
          <w:sz w:val="22"/>
          <w:szCs w:val="22"/>
          <w:rPrChange w:id="1160" w:author="Max Lindmark" w:date="2020-01-31T11:50:00Z">
            <w:rPr/>
          </w:rPrChange>
        </w:rPr>
        <w:pPrChange w:id="1161" w:author="Max Lindmark" w:date="2020-01-31T11:49:00Z">
          <w:pPr>
            <w:contextualSpacing/>
            <w:jc w:val="both"/>
          </w:pPr>
        </w:pPrChange>
      </w:pPr>
      <w:r w:rsidRPr="000F3C49">
        <w:rPr>
          <w:sz w:val="22"/>
          <w:szCs w:val="22"/>
          <w:rPrChange w:id="1162" w:author="Max Lindmark" w:date="2020-01-31T11:50:00Z">
            <w:rPr/>
          </w:rPrChange>
        </w:rPr>
        <w:t>Fig. S</w:t>
      </w:r>
      <w:r w:rsidR="00C9064B" w:rsidRPr="000F3C49">
        <w:rPr>
          <w:sz w:val="22"/>
          <w:szCs w:val="22"/>
          <w:rPrChange w:id="1163" w:author="Max Lindmark" w:date="2020-01-31T11:50:00Z">
            <w:rPr/>
          </w:rPrChange>
        </w:rPr>
        <w:t>5</w:t>
      </w:r>
      <w:r w:rsidRPr="000F3C49">
        <w:rPr>
          <w:sz w:val="22"/>
          <w:szCs w:val="22"/>
          <w:rPrChange w:id="1164" w:author="Max Lindmark" w:date="2020-01-31T11:50:00Z">
            <w:rPr/>
          </w:rPrChange>
        </w:rPr>
        <w:t xml:space="preserve">. </w:t>
      </w:r>
      <w:r w:rsidR="005A3B2C" w:rsidRPr="000F3C49">
        <w:rPr>
          <w:sz w:val="22"/>
          <w:szCs w:val="22"/>
          <w:rPrChange w:id="1165" w:author="Max Lindmark" w:date="2020-01-31T11:50:00Z">
            <w:rPr/>
          </w:rPrChange>
        </w:rPr>
        <w:t>Log</w:t>
      </w:r>
      <w:r w:rsidR="005A3B2C" w:rsidRPr="000F3C49">
        <w:rPr>
          <w:sz w:val="22"/>
          <w:szCs w:val="22"/>
          <w:vertAlign w:val="subscript"/>
          <w:rPrChange w:id="1166" w:author="Max Lindmark" w:date="2020-01-31T11:50:00Z">
            <w:rPr>
              <w:vertAlign w:val="subscript"/>
            </w:rPr>
          </w:rPrChange>
        </w:rPr>
        <w:t>10</w:t>
      </w:r>
      <w:r w:rsidR="005A3B2C" w:rsidRPr="000F3C49">
        <w:rPr>
          <w:sz w:val="22"/>
          <w:szCs w:val="22"/>
          <w:rPrChange w:id="1167" w:author="Max Lindmark" w:date="2020-01-31T11:50:00Z">
            <w:rPr/>
          </w:rPrChange>
        </w:rPr>
        <w:t xml:space="preserve"> of maximum published weight of species in metabolism and consumption data</w:t>
      </w:r>
      <w:ins w:id="1168" w:author="Anna Gårdmark" w:date="2020-01-21T15:42:00Z">
        <w:r w:rsidR="00B60122" w:rsidRPr="000F3C49">
          <w:rPr>
            <w:sz w:val="22"/>
            <w:szCs w:val="22"/>
            <w:rPrChange w:id="1169" w:author="Max Lindmark" w:date="2020-01-31T11:50:00Z">
              <w:rPr/>
            </w:rPrChange>
          </w:rPr>
          <w:t xml:space="preserve"> set</w:t>
        </w:r>
      </w:ins>
    </w:p>
    <w:p w14:paraId="2A5427EB" w14:textId="5498CA9F" w:rsidR="009C2112" w:rsidRPr="000F3C49" w:rsidRDefault="009C2112" w:rsidP="000F3C49">
      <w:pPr>
        <w:spacing w:line="480" w:lineRule="auto"/>
        <w:contextualSpacing/>
        <w:jc w:val="both"/>
        <w:rPr>
          <w:sz w:val="22"/>
          <w:szCs w:val="22"/>
          <w:rPrChange w:id="1170" w:author="Max Lindmark" w:date="2020-01-31T11:50:00Z">
            <w:rPr/>
          </w:rPrChange>
        </w:rPr>
        <w:pPrChange w:id="1171" w:author="Max Lindmark" w:date="2020-01-31T11:49:00Z">
          <w:pPr>
            <w:contextualSpacing/>
            <w:jc w:val="both"/>
          </w:pPr>
        </w:pPrChange>
      </w:pPr>
    </w:p>
    <w:p w14:paraId="676CAEC4" w14:textId="77777777" w:rsidR="009C2112" w:rsidRPr="000F3C49" w:rsidRDefault="009C2112" w:rsidP="000F3C49">
      <w:pPr>
        <w:spacing w:line="480" w:lineRule="auto"/>
        <w:contextualSpacing/>
        <w:jc w:val="both"/>
        <w:rPr>
          <w:sz w:val="22"/>
          <w:szCs w:val="22"/>
          <w:rPrChange w:id="1172" w:author="Max Lindmark" w:date="2020-01-31T11:50:00Z">
            <w:rPr/>
          </w:rPrChange>
        </w:rPr>
        <w:pPrChange w:id="1173" w:author="Max Lindmark" w:date="2020-01-31T11:49:00Z">
          <w:pPr>
            <w:contextualSpacing/>
            <w:jc w:val="both"/>
          </w:pPr>
        </w:pPrChange>
      </w:pPr>
    </w:p>
    <w:p w14:paraId="7A2DCED9" w14:textId="4F488853" w:rsidR="009C2112" w:rsidRPr="000F3C49" w:rsidRDefault="009C2112" w:rsidP="000F3C49">
      <w:pPr>
        <w:spacing w:line="480" w:lineRule="auto"/>
        <w:contextualSpacing/>
        <w:jc w:val="both"/>
        <w:rPr>
          <w:sz w:val="22"/>
          <w:szCs w:val="22"/>
          <w:rPrChange w:id="1174" w:author="Max Lindmark" w:date="2020-01-31T11:50:00Z">
            <w:rPr/>
          </w:rPrChange>
        </w:rPr>
        <w:pPrChange w:id="1175" w:author="Max Lindmark" w:date="2020-01-31T11:49:00Z">
          <w:pPr>
            <w:contextualSpacing/>
            <w:jc w:val="both"/>
          </w:pPr>
        </w:pPrChange>
      </w:pPr>
    </w:p>
    <w:p w14:paraId="31F9AD8D" w14:textId="15AC7B08" w:rsidR="009C2112" w:rsidRPr="000F3C49" w:rsidRDefault="009C2112" w:rsidP="000F3C49">
      <w:pPr>
        <w:spacing w:line="480" w:lineRule="auto"/>
        <w:contextualSpacing/>
        <w:jc w:val="both"/>
        <w:rPr>
          <w:sz w:val="22"/>
          <w:szCs w:val="22"/>
          <w:rPrChange w:id="1176" w:author="Max Lindmark" w:date="2020-01-31T11:50:00Z">
            <w:rPr/>
          </w:rPrChange>
        </w:rPr>
        <w:pPrChange w:id="1177" w:author="Max Lindmark" w:date="2020-01-31T11:49:00Z">
          <w:pPr>
            <w:contextualSpacing/>
            <w:jc w:val="both"/>
          </w:pPr>
        </w:pPrChange>
      </w:pPr>
    </w:p>
    <w:p w14:paraId="7666F7C2" w14:textId="3888412D" w:rsidR="009C2112" w:rsidRPr="000F3C49" w:rsidRDefault="009C2112" w:rsidP="000F3C49">
      <w:pPr>
        <w:spacing w:line="480" w:lineRule="auto"/>
        <w:contextualSpacing/>
        <w:jc w:val="both"/>
        <w:rPr>
          <w:sz w:val="22"/>
          <w:szCs w:val="22"/>
          <w:rPrChange w:id="1178" w:author="Max Lindmark" w:date="2020-01-31T11:50:00Z">
            <w:rPr/>
          </w:rPrChange>
        </w:rPr>
        <w:pPrChange w:id="1179" w:author="Max Lindmark" w:date="2020-01-31T11:49:00Z">
          <w:pPr>
            <w:contextualSpacing/>
            <w:jc w:val="both"/>
          </w:pPr>
        </w:pPrChange>
      </w:pPr>
    </w:p>
    <w:p w14:paraId="1707E364" w14:textId="77777777" w:rsidR="009C2112" w:rsidRPr="000F3C49" w:rsidRDefault="009C2112" w:rsidP="000F3C49">
      <w:pPr>
        <w:spacing w:line="480" w:lineRule="auto"/>
        <w:contextualSpacing/>
        <w:jc w:val="both"/>
        <w:rPr>
          <w:sz w:val="22"/>
          <w:szCs w:val="22"/>
          <w:rPrChange w:id="1180" w:author="Max Lindmark" w:date="2020-01-31T11:50:00Z">
            <w:rPr/>
          </w:rPrChange>
        </w:rPr>
        <w:pPrChange w:id="1181" w:author="Max Lindmark" w:date="2020-01-31T11:49:00Z">
          <w:pPr>
            <w:contextualSpacing/>
            <w:jc w:val="both"/>
          </w:pPr>
        </w:pPrChange>
      </w:pPr>
    </w:p>
    <w:p w14:paraId="6C850B47" w14:textId="162A00A3" w:rsidR="009C2112" w:rsidRPr="000F3C49" w:rsidRDefault="009C2112" w:rsidP="000F3C49">
      <w:pPr>
        <w:spacing w:line="480" w:lineRule="auto"/>
        <w:contextualSpacing/>
        <w:jc w:val="both"/>
        <w:rPr>
          <w:sz w:val="22"/>
          <w:szCs w:val="22"/>
          <w:rPrChange w:id="1182" w:author="Max Lindmark" w:date="2020-01-31T11:50:00Z">
            <w:rPr/>
          </w:rPrChange>
        </w:rPr>
        <w:pPrChange w:id="1183" w:author="Max Lindmark" w:date="2020-01-31T11:49:00Z">
          <w:pPr>
            <w:contextualSpacing/>
            <w:jc w:val="both"/>
          </w:pPr>
        </w:pPrChange>
      </w:pPr>
    </w:p>
    <w:p w14:paraId="6646053C" w14:textId="77777777" w:rsidR="009C2112" w:rsidRPr="000F3C49" w:rsidRDefault="009C2112" w:rsidP="000F3C49">
      <w:pPr>
        <w:spacing w:line="480" w:lineRule="auto"/>
        <w:contextualSpacing/>
        <w:jc w:val="both"/>
        <w:rPr>
          <w:sz w:val="22"/>
          <w:szCs w:val="22"/>
          <w:rPrChange w:id="1184" w:author="Max Lindmark" w:date="2020-01-31T11:50:00Z">
            <w:rPr/>
          </w:rPrChange>
        </w:rPr>
        <w:pPrChange w:id="1185" w:author="Max Lindmark" w:date="2020-01-31T11:49:00Z">
          <w:pPr>
            <w:contextualSpacing/>
            <w:jc w:val="both"/>
          </w:pPr>
        </w:pPrChange>
      </w:pPr>
    </w:p>
    <w:p w14:paraId="13BDCCD0" w14:textId="1A18266D" w:rsidR="009C2112" w:rsidRPr="000F3C49" w:rsidRDefault="009C2112" w:rsidP="000F3C49">
      <w:pPr>
        <w:spacing w:line="480" w:lineRule="auto"/>
        <w:contextualSpacing/>
        <w:jc w:val="both"/>
        <w:rPr>
          <w:sz w:val="22"/>
          <w:szCs w:val="22"/>
          <w:rPrChange w:id="1186" w:author="Max Lindmark" w:date="2020-01-31T11:50:00Z">
            <w:rPr/>
          </w:rPrChange>
        </w:rPr>
        <w:pPrChange w:id="1187" w:author="Max Lindmark" w:date="2020-01-31T11:49:00Z">
          <w:pPr>
            <w:contextualSpacing/>
            <w:jc w:val="both"/>
          </w:pPr>
        </w:pPrChange>
      </w:pPr>
    </w:p>
    <w:p w14:paraId="187EA1B4" w14:textId="35D64A7B" w:rsidR="00BE300C" w:rsidRPr="000F3C49" w:rsidRDefault="006467A7" w:rsidP="000F3C49">
      <w:pPr>
        <w:spacing w:line="480" w:lineRule="auto"/>
        <w:contextualSpacing/>
        <w:jc w:val="both"/>
        <w:rPr>
          <w:sz w:val="22"/>
          <w:szCs w:val="22"/>
          <w:rPrChange w:id="1188" w:author="Max Lindmark" w:date="2020-01-31T11:50:00Z">
            <w:rPr/>
          </w:rPrChange>
        </w:rPr>
        <w:pPrChange w:id="1189" w:author="Max Lindmark" w:date="2020-01-31T11:49:00Z">
          <w:pPr>
            <w:contextualSpacing/>
            <w:jc w:val="both"/>
          </w:pPr>
        </w:pPrChange>
      </w:pPr>
      <w:r w:rsidRPr="000F3C49">
        <w:rPr>
          <w:noProof/>
          <w:sz w:val="22"/>
          <w:szCs w:val="22"/>
          <w:lang w:eastAsia="sv-SE"/>
          <w:rPrChange w:id="1190" w:author="Max Lindmark" w:date="2020-01-31T11:50:00Z">
            <w:rPr>
              <w:noProof/>
              <w:lang w:eastAsia="sv-SE"/>
            </w:rPr>
          </w:rPrChange>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0F3C49" w:rsidRDefault="00BE300C" w:rsidP="000F3C49">
      <w:pPr>
        <w:spacing w:line="480" w:lineRule="auto"/>
        <w:contextualSpacing/>
        <w:jc w:val="both"/>
        <w:rPr>
          <w:sz w:val="22"/>
          <w:szCs w:val="22"/>
          <w:rPrChange w:id="1191" w:author="Max Lindmark" w:date="2020-01-31T11:50:00Z">
            <w:rPr/>
          </w:rPrChange>
        </w:rPr>
        <w:pPrChange w:id="1192" w:author="Max Lindmark" w:date="2020-01-31T11:49:00Z">
          <w:pPr>
            <w:contextualSpacing/>
            <w:jc w:val="both"/>
          </w:pPr>
        </w:pPrChange>
      </w:pPr>
      <w:commentRangeStart w:id="1193"/>
      <w:r w:rsidRPr="000F3C49">
        <w:rPr>
          <w:sz w:val="22"/>
          <w:szCs w:val="22"/>
          <w:rPrChange w:id="1194" w:author="Max Lindmark" w:date="2020-01-31T11:50:00Z">
            <w:rPr/>
          </w:rPrChange>
        </w:rPr>
        <w:t>Fig. S</w:t>
      </w:r>
      <w:commentRangeEnd w:id="1193"/>
      <w:r w:rsidR="00BF6BF5" w:rsidRPr="000F3C49">
        <w:rPr>
          <w:rStyle w:val="CommentReference"/>
          <w:sz w:val="22"/>
          <w:szCs w:val="22"/>
          <w:rPrChange w:id="1195" w:author="Max Lindmark" w:date="2020-01-31T11:50:00Z">
            <w:rPr>
              <w:rStyle w:val="CommentReference"/>
              <w:sz w:val="22"/>
              <w:szCs w:val="22"/>
            </w:rPr>
          </w:rPrChange>
        </w:rPr>
        <w:commentReference w:id="1193"/>
      </w:r>
      <w:r w:rsidR="00DD5101" w:rsidRPr="000F3C49">
        <w:rPr>
          <w:sz w:val="22"/>
          <w:szCs w:val="22"/>
          <w:rPrChange w:id="1196" w:author="Max Lindmark" w:date="2020-01-31T11:50:00Z">
            <w:rPr/>
          </w:rPrChange>
        </w:rPr>
        <w:t>6</w:t>
      </w:r>
      <w:r w:rsidRPr="000F3C49">
        <w:rPr>
          <w:sz w:val="22"/>
          <w:szCs w:val="22"/>
          <w:rPrChange w:id="1197" w:author="Max Lindmark" w:date="2020-01-31T11:50:00Z">
            <w:rPr/>
          </w:rPrChange>
        </w:rPr>
        <w:t xml:space="preserve">. Experimental temperatures </w:t>
      </w:r>
      <w:r w:rsidR="00BF6BF5" w:rsidRPr="000F3C49">
        <w:rPr>
          <w:sz w:val="22"/>
          <w:szCs w:val="22"/>
          <w:rPrChange w:id="1198" w:author="Max Lindmark" w:date="2020-01-31T11:50:00Z">
            <w:rPr/>
          </w:rPrChange>
        </w:rPr>
        <w:t xml:space="preserve">(orange) </w:t>
      </w:r>
      <w:r w:rsidRPr="000F3C49">
        <w:rPr>
          <w:sz w:val="22"/>
          <w:szCs w:val="22"/>
          <w:rPrChange w:id="1199" w:author="Max Lindmark" w:date="2020-01-31T11:50:00Z">
            <w:rPr/>
          </w:rPrChange>
        </w:rPr>
        <w:t xml:space="preserve">compared to </w:t>
      </w:r>
      <w:r w:rsidR="00BF6BF5" w:rsidRPr="000F3C49">
        <w:rPr>
          <w:sz w:val="22"/>
          <w:szCs w:val="22"/>
          <w:rPrChange w:id="1200" w:author="Max Lindmark" w:date="2020-01-31T11:50:00Z">
            <w:rPr/>
          </w:rPrChange>
        </w:rPr>
        <w:t xml:space="preserve">range and </w:t>
      </w:r>
      <w:r w:rsidRPr="000F3C49">
        <w:rPr>
          <w:sz w:val="22"/>
          <w:szCs w:val="22"/>
          <w:rPrChange w:id="1201" w:author="Max Lindmark" w:date="2020-01-31T11:50:00Z">
            <w:rPr/>
          </w:rPrChange>
        </w:rPr>
        <w:t>median environmental temperature</w:t>
      </w:r>
      <w:r w:rsidR="006467A7" w:rsidRPr="000F3C49">
        <w:rPr>
          <w:sz w:val="22"/>
          <w:szCs w:val="22"/>
          <w:rPrChange w:id="1202" w:author="Max Lindmark" w:date="2020-01-31T11:50:00Z">
            <w:rPr/>
          </w:rPrChange>
        </w:rPr>
        <w:t xml:space="preserve"> </w:t>
      </w:r>
      <w:r w:rsidR="00BF6BF5" w:rsidRPr="000F3C49">
        <w:rPr>
          <w:sz w:val="22"/>
          <w:szCs w:val="22"/>
          <w:rPrChange w:id="1203" w:author="Max Lindmark" w:date="2020-01-31T11:50:00Z">
            <w:rPr/>
          </w:rPrChange>
        </w:rPr>
        <w:t xml:space="preserve">(green) </w:t>
      </w:r>
      <w:r w:rsidR="006467A7" w:rsidRPr="000F3C49">
        <w:rPr>
          <w:sz w:val="22"/>
          <w:szCs w:val="22"/>
          <w:rPrChange w:id="1204" w:author="Max Lindmark" w:date="2020-01-31T11:50:00Z">
            <w:rPr/>
          </w:rPrChange>
        </w:rPr>
        <w:t xml:space="preserve">for metabolism and </w:t>
      </w:r>
      <w:r w:rsidR="008B2D1F" w:rsidRPr="000F3C49">
        <w:rPr>
          <w:sz w:val="22"/>
          <w:szCs w:val="22"/>
          <w:rPrChange w:id="1205" w:author="Max Lindmark" w:date="2020-01-31T11:50:00Z">
            <w:rPr/>
          </w:rPrChange>
        </w:rPr>
        <w:t>consumption</w:t>
      </w:r>
      <w:r w:rsidR="006467A7" w:rsidRPr="000F3C49">
        <w:rPr>
          <w:sz w:val="22"/>
          <w:szCs w:val="22"/>
          <w:rPrChange w:id="1206" w:author="Max Lindmark" w:date="2020-01-31T11:50:00Z">
            <w:rPr/>
          </w:rPrChange>
        </w:rPr>
        <w:t xml:space="preserve"> data</w:t>
      </w:r>
    </w:p>
    <w:p w14:paraId="7E3CCD2B" w14:textId="0675BF60" w:rsidR="00BE300C" w:rsidRPr="000F3C49" w:rsidRDefault="00BE300C" w:rsidP="000F3C49">
      <w:pPr>
        <w:spacing w:line="480" w:lineRule="auto"/>
        <w:contextualSpacing/>
        <w:jc w:val="both"/>
        <w:rPr>
          <w:sz w:val="22"/>
          <w:szCs w:val="22"/>
          <w:rPrChange w:id="1207" w:author="Max Lindmark" w:date="2020-01-31T11:50:00Z">
            <w:rPr/>
          </w:rPrChange>
        </w:rPr>
        <w:pPrChange w:id="1208" w:author="Max Lindmark" w:date="2020-01-31T11:49:00Z">
          <w:pPr>
            <w:contextualSpacing/>
            <w:jc w:val="both"/>
          </w:pPr>
        </w:pPrChange>
      </w:pPr>
    </w:p>
    <w:p w14:paraId="6E3B66CE" w14:textId="2788988E" w:rsidR="008874B5" w:rsidRPr="000F3C49" w:rsidRDefault="008874B5" w:rsidP="000F3C49">
      <w:pPr>
        <w:spacing w:line="480" w:lineRule="auto"/>
        <w:contextualSpacing/>
        <w:jc w:val="both"/>
        <w:rPr>
          <w:sz w:val="22"/>
          <w:szCs w:val="22"/>
          <w:rPrChange w:id="1209" w:author="Max Lindmark" w:date="2020-01-31T11:50:00Z">
            <w:rPr/>
          </w:rPrChange>
        </w:rPr>
        <w:pPrChange w:id="1210" w:author="Max Lindmark" w:date="2020-01-31T11:49:00Z">
          <w:pPr>
            <w:contextualSpacing/>
            <w:jc w:val="both"/>
          </w:pPr>
        </w:pPrChange>
      </w:pPr>
    </w:p>
    <w:p w14:paraId="3E515288" w14:textId="496B0E20" w:rsidR="008874B5" w:rsidRPr="000F3C49" w:rsidRDefault="008874B5" w:rsidP="000F3C49">
      <w:pPr>
        <w:spacing w:line="480" w:lineRule="auto"/>
        <w:contextualSpacing/>
        <w:jc w:val="both"/>
        <w:rPr>
          <w:sz w:val="22"/>
          <w:szCs w:val="22"/>
          <w:rPrChange w:id="1211" w:author="Max Lindmark" w:date="2020-01-31T11:50:00Z">
            <w:rPr/>
          </w:rPrChange>
        </w:rPr>
        <w:pPrChange w:id="1212" w:author="Max Lindmark" w:date="2020-01-31T11:49:00Z">
          <w:pPr>
            <w:contextualSpacing/>
            <w:jc w:val="both"/>
          </w:pPr>
        </w:pPrChange>
      </w:pPr>
    </w:p>
    <w:p w14:paraId="2B09B8EB" w14:textId="01545DD6" w:rsidR="008874B5" w:rsidRPr="000F3C49" w:rsidRDefault="008874B5" w:rsidP="000F3C49">
      <w:pPr>
        <w:spacing w:line="480" w:lineRule="auto"/>
        <w:contextualSpacing/>
        <w:jc w:val="both"/>
        <w:rPr>
          <w:sz w:val="22"/>
          <w:szCs w:val="22"/>
          <w:rPrChange w:id="1213" w:author="Max Lindmark" w:date="2020-01-31T11:50:00Z">
            <w:rPr/>
          </w:rPrChange>
        </w:rPr>
        <w:pPrChange w:id="1214" w:author="Max Lindmark" w:date="2020-01-31T11:49:00Z">
          <w:pPr>
            <w:contextualSpacing/>
            <w:jc w:val="both"/>
          </w:pPr>
        </w:pPrChange>
      </w:pPr>
    </w:p>
    <w:p w14:paraId="1CA09DE1" w14:textId="396472C5" w:rsidR="008874B5" w:rsidRPr="000F3C49" w:rsidRDefault="008874B5" w:rsidP="000F3C49">
      <w:pPr>
        <w:spacing w:line="480" w:lineRule="auto"/>
        <w:contextualSpacing/>
        <w:jc w:val="both"/>
        <w:rPr>
          <w:sz w:val="22"/>
          <w:szCs w:val="22"/>
          <w:rPrChange w:id="1215" w:author="Max Lindmark" w:date="2020-01-31T11:50:00Z">
            <w:rPr/>
          </w:rPrChange>
        </w:rPr>
        <w:pPrChange w:id="1216" w:author="Max Lindmark" w:date="2020-01-31T11:49:00Z">
          <w:pPr>
            <w:contextualSpacing/>
            <w:jc w:val="both"/>
          </w:pPr>
        </w:pPrChange>
      </w:pPr>
    </w:p>
    <w:p w14:paraId="5D93B878" w14:textId="3AC42961" w:rsidR="008874B5" w:rsidRPr="000F3C49" w:rsidRDefault="008874B5" w:rsidP="000F3C49">
      <w:pPr>
        <w:spacing w:line="480" w:lineRule="auto"/>
        <w:contextualSpacing/>
        <w:jc w:val="both"/>
        <w:rPr>
          <w:sz w:val="22"/>
          <w:szCs w:val="22"/>
          <w:rPrChange w:id="1217" w:author="Max Lindmark" w:date="2020-01-31T11:50:00Z">
            <w:rPr/>
          </w:rPrChange>
        </w:rPr>
        <w:pPrChange w:id="1218" w:author="Max Lindmark" w:date="2020-01-31T11:49:00Z">
          <w:pPr>
            <w:contextualSpacing/>
            <w:jc w:val="both"/>
          </w:pPr>
        </w:pPrChange>
      </w:pPr>
    </w:p>
    <w:p w14:paraId="12743FFD" w14:textId="46F0E618" w:rsidR="008874B5" w:rsidRPr="000F3C49" w:rsidRDefault="008C25E3" w:rsidP="000F3C49">
      <w:pPr>
        <w:spacing w:line="480" w:lineRule="auto"/>
        <w:contextualSpacing/>
        <w:jc w:val="center"/>
        <w:rPr>
          <w:sz w:val="22"/>
          <w:szCs w:val="22"/>
          <w:rPrChange w:id="1219" w:author="Max Lindmark" w:date="2020-01-31T11:50:00Z">
            <w:rPr/>
          </w:rPrChange>
        </w:rPr>
        <w:pPrChange w:id="1220" w:author="Max Lindmark" w:date="2020-01-31T11:49:00Z">
          <w:pPr>
            <w:contextualSpacing/>
            <w:jc w:val="center"/>
          </w:pPr>
        </w:pPrChange>
      </w:pPr>
      <w:commentRangeStart w:id="1221"/>
      <w:r w:rsidRPr="000F3C49">
        <w:rPr>
          <w:noProof/>
          <w:sz w:val="22"/>
          <w:szCs w:val="22"/>
          <w:lang w:eastAsia="sv-SE"/>
          <w:rPrChange w:id="1222" w:author="Max Lindmark" w:date="2020-01-31T11:50:00Z">
            <w:rPr>
              <w:noProof/>
              <w:lang w:eastAsia="sv-SE"/>
            </w:rPr>
          </w:rPrChange>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0"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commentRangeEnd w:id="1221"/>
      <w:r w:rsidR="00D24B2F" w:rsidRPr="000F3C49">
        <w:rPr>
          <w:rStyle w:val="CommentReference"/>
          <w:sz w:val="22"/>
          <w:szCs w:val="22"/>
          <w:rPrChange w:id="1223" w:author="Max Lindmark" w:date="2020-01-31T11:50:00Z">
            <w:rPr>
              <w:rStyle w:val="CommentReference"/>
            </w:rPr>
          </w:rPrChange>
        </w:rPr>
        <w:commentReference w:id="1221"/>
      </w:r>
    </w:p>
    <w:p w14:paraId="5C463CF1" w14:textId="620C56EC" w:rsidR="008874B5" w:rsidRPr="000F3C49" w:rsidRDefault="008874B5" w:rsidP="000F3C49">
      <w:pPr>
        <w:spacing w:line="480" w:lineRule="auto"/>
        <w:contextualSpacing/>
        <w:jc w:val="both"/>
        <w:rPr>
          <w:sz w:val="22"/>
          <w:szCs w:val="22"/>
          <w:rPrChange w:id="1224" w:author="Max Lindmark" w:date="2020-01-31T11:50:00Z">
            <w:rPr/>
          </w:rPrChange>
        </w:rPr>
        <w:pPrChange w:id="1225" w:author="Max Lindmark" w:date="2020-01-31T11:49:00Z">
          <w:pPr>
            <w:contextualSpacing/>
            <w:jc w:val="both"/>
          </w:pPr>
        </w:pPrChange>
      </w:pPr>
      <w:r w:rsidRPr="000F3C49">
        <w:rPr>
          <w:sz w:val="22"/>
          <w:szCs w:val="22"/>
          <w:rPrChange w:id="1226" w:author="Max Lindmark" w:date="2020-01-31T11:50:00Z">
            <w:rPr/>
          </w:rPrChange>
        </w:rPr>
        <w:t>Fig. S</w:t>
      </w:r>
      <w:r w:rsidR="008E421D" w:rsidRPr="000F3C49">
        <w:rPr>
          <w:sz w:val="22"/>
          <w:szCs w:val="22"/>
          <w:rPrChange w:id="1227" w:author="Max Lindmark" w:date="2020-01-31T11:50:00Z">
            <w:rPr/>
          </w:rPrChange>
        </w:rPr>
        <w:t>7</w:t>
      </w:r>
      <w:r w:rsidRPr="000F3C49">
        <w:rPr>
          <w:sz w:val="22"/>
          <w:szCs w:val="22"/>
          <w:rPrChange w:id="1228" w:author="Max Lindmark" w:date="2020-01-31T11:50:00Z">
            <w:rPr/>
          </w:rPrChange>
        </w:rPr>
        <w:t xml:space="preserve">. </w:t>
      </w:r>
      <w:r w:rsidR="008E421D" w:rsidRPr="000F3C49">
        <w:rPr>
          <w:sz w:val="22"/>
          <w:szCs w:val="22"/>
          <w:rPrChange w:id="1229" w:author="Max Lindmark" w:date="2020-01-31T11:50:00Z">
            <w:rPr/>
          </w:rPrChange>
        </w:rPr>
        <w:t xml:space="preserve">Distribution of relative body masses in </w:t>
      </w:r>
      <w:r w:rsidR="0037189D" w:rsidRPr="000F3C49">
        <w:rPr>
          <w:sz w:val="22"/>
          <w:szCs w:val="22"/>
          <w:rPrChange w:id="1230" w:author="Max Lindmark" w:date="2020-01-31T11:50:00Z">
            <w:rPr/>
          </w:rPrChange>
        </w:rPr>
        <w:t>metabolism and consumption data</w:t>
      </w:r>
      <w:ins w:id="1231" w:author="Anna Gårdmark" w:date="2020-01-21T15:42:00Z">
        <w:r w:rsidR="00B60122" w:rsidRPr="000F3C49">
          <w:rPr>
            <w:sz w:val="22"/>
            <w:szCs w:val="22"/>
            <w:rPrChange w:id="1232" w:author="Max Lindmark" w:date="2020-01-31T11:50:00Z">
              <w:rPr/>
            </w:rPrChange>
          </w:rPr>
          <w:t xml:space="preserve"> set.</w:t>
        </w:r>
      </w:ins>
      <w:commentRangeStart w:id="1233"/>
      <w:commentRangeEnd w:id="1233"/>
      <w:ins w:id="1234" w:author="Anna Gårdmark" w:date="2020-01-21T15:43:00Z">
        <w:r w:rsidR="00B60122" w:rsidRPr="000F3C49">
          <w:rPr>
            <w:rStyle w:val="CommentReference"/>
            <w:sz w:val="22"/>
            <w:szCs w:val="22"/>
            <w:rPrChange w:id="1235" w:author="Max Lindmark" w:date="2020-01-31T11:50:00Z">
              <w:rPr>
                <w:rStyle w:val="CommentReference"/>
              </w:rPr>
            </w:rPrChange>
          </w:rPr>
          <w:commentReference w:id="1233"/>
        </w:r>
      </w:ins>
    </w:p>
    <w:p w14:paraId="54039A2F" w14:textId="091A0CA5" w:rsidR="008874B5" w:rsidRPr="000F3C49" w:rsidRDefault="008874B5" w:rsidP="000F3C49">
      <w:pPr>
        <w:spacing w:line="480" w:lineRule="auto"/>
        <w:contextualSpacing/>
        <w:jc w:val="both"/>
        <w:rPr>
          <w:sz w:val="22"/>
          <w:szCs w:val="22"/>
          <w:rPrChange w:id="1236" w:author="Max Lindmark" w:date="2020-01-31T11:50:00Z">
            <w:rPr/>
          </w:rPrChange>
        </w:rPr>
        <w:pPrChange w:id="1237" w:author="Max Lindmark" w:date="2020-01-31T11:49:00Z">
          <w:pPr>
            <w:contextualSpacing/>
            <w:jc w:val="both"/>
          </w:pPr>
        </w:pPrChange>
      </w:pPr>
    </w:p>
    <w:p w14:paraId="4763CC90" w14:textId="28646C7A" w:rsidR="000603A4" w:rsidRPr="000F3C49" w:rsidRDefault="000603A4" w:rsidP="000F3C49">
      <w:pPr>
        <w:spacing w:line="480" w:lineRule="auto"/>
        <w:contextualSpacing/>
        <w:jc w:val="both"/>
        <w:rPr>
          <w:sz w:val="22"/>
          <w:szCs w:val="22"/>
          <w:rPrChange w:id="1238" w:author="Max Lindmark" w:date="2020-01-31T11:50:00Z">
            <w:rPr/>
          </w:rPrChange>
        </w:rPr>
        <w:pPrChange w:id="1239" w:author="Max Lindmark" w:date="2020-01-31T11:49:00Z">
          <w:pPr>
            <w:contextualSpacing/>
            <w:jc w:val="both"/>
          </w:pPr>
        </w:pPrChange>
      </w:pPr>
    </w:p>
    <w:p w14:paraId="2FA2541F" w14:textId="25527491" w:rsidR="000603A4" w:rsidRPr="000F3C49" w:rsidRDefault="000603A4" w:rsidP="000F3C49">
      <w:pPr>
        <w:spacing w:line="480" w:lineRule="auto"/>
        <w:contextualSpacing/>
        <w:jc w:val="both"/>
        <w:rPr>
          <w:sz w:val="22"/>
          <w:szCs w:val="22"/>
          <w:rPrChange w:id="1240" w:author="Max Lindmark" w:date="2020-01-31T11:50:00Z">
            <w:rPr/>
          </w:rPrChange>
        </w:rPr>
        <w:pPrChange w:id="1241" w:author="Max Lindmark" w:date="2020-01-31T11:49:00Z">
          <w:pPr>
            <w:contextualSpacing/>
            <w:jc w:val="both"/>
          </w:pPr>
        </w:pPrChange>
      </w:pPr>
    </w:p>
    <w:p w14:paraId="674EA8A1" w14:textId="65C518FC" w:rsidR="000603A4" w:rsidRPr="000F3C49" w:rsidRDefault="000603A4" w:rsidP="000F3C49">
      <w:pPr>
        <w:spacing w:line="480" w:lineRule="auto"/>
        <w:contextualSpacing/>
        <w:jc w:val="both"/>
        <w:rPr>
          <w:sz w:val="22"/>
          <w:szCs w:val="22"/>
          <w:rPrChange w:id="1242" w:author="Max Lindmark" w:date="2020-01-31T11:50:00Z">
            <w:rPr/>
          </w:rPrChange>
        </w:rPr>
        <w:pPrChange w:id="1243" w:author="Max Lindmark" w:date="2020-01-31T11:49:00Z">
          <w:pPr>
            <w:contextualSpacing/>
            <w:jc w:val="both"/>
          </w:pPr>
        </w:pPrChange>
      </w:pPr>
    </w:p>
    <w:p w14:paraId="555C5AA1" w14:textId="2C3EE31B" w:rsidR="000603A4" w:rsidRPr="000F3C49" w:rsidRDefault="000603A4" w:rsidP="000F3C49">
      <w:pPr>
        <w:spacing w:line="480" w:lineRule="auto"/>
        <w:contextualSpacing/>
        <w:jc w:val="both"/>
        <w:rPr>
          <w:sz w:val="22"/>
          <w:szCs w:val="22"/>
          <w:rPrChange w:id="1244" w:author="Max Lindmark" w:date="2020-01-31T11:50:00Z">
            <w:rPr/>
          </w:rPrChange>
        </w:rPr>
        <w:pPrChange w:id="1245" w:author="Max Lindmark" w:date="2020-01-31T11:49:00Z">
          <w:pPr>
            <w:contextualSpacing/>
            <w:jc w:val="both"/>
          </w:pPr>
        </w:pPrChange>
      </w:pPr>
    </w:p>
    <w:p w14:paraId="039B602C" w14:textId="68153FE8" w:rsidR="000603A4" w:rsidRPr="000F3C49" w:rsidRDefault="000603A4" w:rsidP="000F3C49">
      <w:pPr>
        <w:spacing w:line="480" w:lineRule="auto"/>
        <w:contextualSpacing/>
        <w:jc w:val="both"/>
        <w:rPr>
          <w:sz w:val="22"/>
          <w:szCs w:val="22"/>
          <w:rPrChange w:id="1246" w:author="Max Lindmark" w:date="2020-01-31T11:50:00Z">
            <w:rPr/>
          </w:rPrChange>
        </w:rPr>
        <w:pPrChange w:id="1247" w:author="Max Lindmark" w:date="2020-01-31T11:49:00Z">
          <w:pPr>
            <w:contextualSpacing/>
            <w:jc w:val="both"/>
          </w:pPr>
        </w:pPrChange>
      </w:pPr>
    </w:p>
    <w:p w14:paraId="12419F9F" w14:textId="0FD47816" w:rsidR="000603A4" w:rsidRPr="000F3C49" w:rsidRDefault="000603A4" w:rsidP="000F3C49">
      <w:pPr>
        <w:spacing w:line="480" w:lineRule="auto"/>
        <w:contextualSpacing/>
        <w:jc w:val="both"/>
        <w:rPr>
          <w:sz w:val="22"/>
          <w:szCs w:val="22"/>
          <w:rPrChange w:id="1248" w:author="Max Lindmark" w:date="2020-01-31T11:50:00Z">
            <w:rPr/>
          </w:rPrChange>
        </w:rPr>
        <w:pPrChange w:id="1249" w:author="Max Lindmark" w:date="2020-01-31T11:49:00Z">
          <w:pPr>
            <w:contextualSpacing/>
            <w:jc w:val="both"/>
          </w:pPr>
        </w:pPrChange>
      </w:pPr>
    </w:p>
    <w:p w14:paraId="650FA541" w14:textId="74C84963" w:rsidR="000603A4" w:rsidRPr="000F3C49" w:rsidRDefault="000603A4" w:rsidP="000F3C49">
      <w:pPr>
        <w:spacing w:line="480" w:lineRule="auto"/>
        <w:contextualSpacing/>
        <w:jc w:val="both"/>
        <w:rPr>
          <w:sz w:val="22"/>
          <w:szCs w:val="22"/>
          <w:rPrChange w:id="1250" w:author="Max Lindmark" w:date="2020-01-31T11:50:00Z">
            <w:rPr/>
          </w:rPrChange>
        </w:rPr>
        <w:pPrChange w:id="1251" w:author="Max Lindmark" w:date="2020-01-31T11:49:00Z">
          <w:pPr>
            <w:contextualSpacing/>
            <w:jc w:val="both"/>
          </w:pPr>
        </w:pPrChange>
      </w:pPr>
    </w:p>
    <w:p w14:paraId="42B44B48" w14:textId="510E0B5C" w:rsidR="000603A4" w:rsidRPr="000F3C49" w:rsidRDefault="000603A4" w:rsidP="000F3C49">
      <w:pPr>
        <w:spacing w:line="480" w:lineRule="auto"/>
        <w:contextualSpacing/>
        <w:jc w:val="both"/>
        <w:rPr>
          <w:sz w:val="22"/>
          <w:szCs w:val="22"/>
          <w:rPrChange w:id="1252" w:author="Max Lindmark" w:date="2020-01-31T11:50:00Z">
            <w:rPr/>
          </w:rPrChange>
        </w:rPr>
        <w:pPrChange w:id="1253" w:author="Max Lindmark" w:date="2020-01-31T11:49:00Z">
          <w:pPr>
            <w:contextualSpacing/>
            <w:jc w:val="both"/>
          </w:pPr>
        </w:pPrChange>
      </w:pPr>
    </w:p>
    <w:p w14:paraId="22D6B7C4" w14:textId="735A24E3" w:rsidR="000603A4" w:rsidRPr="000F3C49" w:rsidRDefault="000603A4" w:rsidP="000F3C49">
      <w:pPr>
        <w:spacing w:line="480" w:lineRule="auto"/>
        <w:contextualSpacing/>
        <w:jc w:val="both"/>
        <w:rPr>
          <w:sz w:val="22"/>
          <w:szCs w:val="22"/>
          <w:rPrChange w:id="1254" w:author="Max Lindmark" w:date="2020-01-31T11:50:00Z">
            <w:rPr/>
          </w:rPrChange>
        </w:rPr>
        <w:pPrChange w:id="1255" w:author="Max Lindmark" w:date="2020-01-31T11:49:00Z">
          <w:pPr>
            <w:contextualSpacing/>
            <w:jc w:val="both"/>
          </w:pPr>
        </w:pPrChange>
      </w:pPr>
    </w:p>
    <w:p w14:paraId="6446204F" w14:textId="7FBF94BF" w:rsidR="000603A4" w:rsidRPr="000F3C49" w:rsidRDefault="000603A4" w:rsidP="000F3C49">
      <w:pPr>
        <w:spacing w:line="480" w:lineRule="auto"/>
        <w:contextualSpacing/>
        <w:jc w:val="both"/>
        <w:rPr>
          <w:sz w:val="22"/>
          <w:szCs w:val="22"/>
          <w:rPrChange w:id="1256" w:author="Max Lindmark" w:date="2020-01-31T11:50:00Z">
            <w:rPr/>
          </w:rPrChange>
        </w:rPr>
        <w:pPrChange w:id="1257" w:author="Max Lindmark" w:date="2020-01-31T11:49:00Z">
          <w:pPr>
            <w:contextualSpacing/>
            <w:jc w:val="both"/>
          </w:pPr>
        </w:pPrChange>
      </w:pPr>
    </w:p>
    <w:p w14:paraId="73BA5640" w14:textId="5FDAC14A" w:rsidR="000603A4" w:rsidRPr="000F3C49" w:rsidRDefault="000603A4" w:rsidP="000F3C49">
      <w:pPr>
        <w:spacing w:line="480" w:lineRule="auto"/>
        <w:contextualSpacing/>
        <w:jc w:val="both"/>
        <w:rPr>
          <w:sz w:val="22"/>
          <w:szCs w:val="22"/>
          <w:rPrChange w:id="1258" w:author="Max Lindmark" w:date="2020-01-31T11:50:00Z">
            <w:rPr/>
          </w:rPrChange>
        </w:rPr>
        <w:pPrChange w:id="1259" w:author="Max Lindmark" w:date="2020-01-31T11:49:00Z">
          <w:pPr>
            <w:contextualSpacing/>
            <w:jc w:val="both"/>
          </w:pPr>
        </w:pPrChange>
      </w:pPr>
    </w:p>
    <w:p w14:paraId="66361A28" w14:textId="07E0620A" w:rsidR="000603A4" w:rsidRPr="000F3C49" w:rsidRDefault="000603A4" w:rsidP="000F3C49">
      <w:pPr>
        <w:spacing w:line="480" w:lineRule="auto"/>
        <w:contextualSpacing/>
        <w:jc w:val="both"/>
        <w:rPr>
          <w:sz w:val="22"/>
          <w:szCs w:val="22"/>
          <w:rPrChange w:id="1260" w:author="Max Lindmark" w:date="2020-01-31T11:50:00Z">
            <w:rPr/>
          </w:rPrChange>
        </w:rPr>
        <w:pPrChange w:id="1261" w:author="Max Lindmark" w:date="2020-01-31T11:49:00Z">
          <w:pPr>
            <w:contextualSpacing/>
            <w:jc w:val="both"/>
          </w:pPr>
        </w:pPrChange>
      </w:pPr>
    </w:p>
    <w:p w14:paraId="461DDB92" w14:textId="0062B3F8" w:rsidR="000603A4" w:rsidRPr="000F3C49" w:rsidRDefault="000603A4" w:rsidP="000F3C49">
      <w:pPr>
        <w:spacing w:line="480" w:lineRule="auto"/>
        <w:contextualSpacing/>
        <w:jc w:val="both"/>
        <w:rPr>
          <w:sz w:val="22"/>
          <w:szCs w:val="22"/>
          <w:rPrChange w:id="1262" w:author="Max Lindmark" w:date="2020-01-31T11:50:00Z">
            <w:rPr/>
          </w:rPrChange>
        </w:rPr>
        <w:pPrChange w:id="1263" w:author="Max Lindmark" w:date="2020-01-31T11:49:00Z">
          <w:pPr>
            <w:contextualSpacing/>
            <w:jc w:val="both"/>
          </w:pPr>
        </w:pPrChange>
      </w:pPr>
    </w:p>
    <w:p w14:paraId="659EE611" w14:textId="6C6E3D3F" w:rsidR="000603A4" w:rsidRPr="000F3C49" w:rsidRDefault="000603A4" w:rsidP="000F3C49">
      <w:pPr>
        <w:spacing w:line="480" w:lineRule="auto"/>
        <w:contextualSpacing/>
        <w:jc w:val="both"/>
        <w:rPr>
          <w:sz w:val="22"/>
          <w:szCs w:val="22"/>
          <w:rPrChange w:id="1264" w:author="Max Lindmark" w:date="2020-01-31T11:50:00Z">
            <w:rPr/>
          </w:rPrChange>
        </w:rPr>
        <w:pPrChange w:id="1265" w:author="Max Lindmark" w:date="2020-01-31T11:49:00Z">
          <w:pPr>
            <w:contextualSpacing/>
            <w:jc w:val="both"/>
          </w:pPr>
        </w:pPrChange>
      </w:pPr>
    </w:p>
    <w:p w14:paraId="5C307F0A" w14:textId="77777777" w:rsidR="000603A4" w:rsidRPr="000F3C49" w:rsidRDefault="000603A4" w:rsidP="000F3C49">
      <w:pPr>
        <w:spacing w:line="480" w:lineRule="auto"/>
        <w:contextualSpacing/>
        <w:jc w:val="both"/>
        <w:rPr>
          <w:sz w:val="22"/>
          <w:szCs w:val="22"/>
          <w:rPrChange w:id="1266" w:author="Max Lindmark" w:date="2020-01-31T11:50:00Z">
            <w:rPr/>
          </w:rPrChange>
        </w:rPr>
        <w:pPrChange w:id="1267" w:author="Max Lindmark" w:date="2020-01-31T11:49:00Z">
          <w:pPr>
            <w:contextualSpacing/>
            <w:jc w:val="both"/>
          </w:pPr>
        </w:pPrChange>
      </w:pPr>
    </w:p>
    <w:p w14:paraId="482DBC0E" w14:textId="5F9C3CA1" w:rsidR="00EB04FD" w:rsidRPr="000F3C49" w:rsidDel="00F178AF" w:rsidRDefault="00A71C62" w:rsidP="000F3C49">
      <w:pPr>
        <w:spacing w:line="480" w:lineRule="auto"/>
        <w:contextualSpacing/>
        <w:jc w:val="center"/>
        <w:rPr>
          <w:del w:id="1268" w:author="Max Lindmark" w:date="2020-01-29T19:25:00Z"/>
          <w:sz w:val="22"/>
          <w:szCs w:val="22"/>
          <w:rPrChange w:id="1269" w:author="Max Lindmark" w:date="2020-01-31T11:50:00Z">
            <w:rPr>
              <w:del w:id="1270" w:author="Max Lindmark" w:date="2020-01-29T19:25:00Z"/>
            </w:rPr>
          </w:rPrChange>
        </w:rPr>
        <w:pPrChange w:id="1271" w:author="Max Lindmark" w:date="2020-01-31T11:49:00Z">
          <w:pPr>
            <w:contextualSpacing/>
            <w:jc w:val="center"/>
          </w:pPr>
        </w:pPrChange>
      </w:pPr>
      <w:del w:id="1272" w:author="Max Lindmark" w:date="2020-01-29T19:25:00Z">
        <w:r w:rsidRPr="000F3C49" w:rsidDel="00F178AF">
          <w:rPr>
            <w:noProof/>
            <w:sz w:val="22"/>
            <w:szCs w:val="22"/>
            <w:lang w:eastAsia="sv-SE"/>
            <w:rPrChange w:id="1273" w:author="Max Lindmark" w:date="2020-01-31T11:50:00Z">
              <w:rPr>
                <w:noProof/>
                <w:lang w:eastAsia="sv-SE"/>
              </w:rPr>
            </w:rPrChange>
          </w:rPr>
          <w:drawing>
            <wp:inline distT="0" distB="0" distL="0" distR="0" wp14:anchorId="5264F1B3" wp14:editId="1DDD9922">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del>
    </w:p>
    <w:p w14:paraId="53A3EB2B" w14:textId="74CD84D7" w:rsidR="00775DCF" w:rsidRPr="000F3C49" w:rsidDel="00F178AF" w:rsidRDefault="00775DCF" w:rsidP="000F3C49">
      <w:pPr>
        <w:spacing w:line="480" w:lineRule="auto"/>
        <w:contextualSpacing/>
        <w:jc w:val="center"/>
        <w:rPr>
          <w:del w:id="1274" w:author="Max Lindmark" w:date="2020-01-29T19:25:00Z"/>
          <w:sz w:val="22"/>
          <w:szCs w:val="22"/>
          <w:rPrChange w:id="1275" w:author="Max Lindmark" w:date="2020-01-31T11:50:00Z">
            <w:rPr>
              <w:del w:id="1276" w:author="Max Lindmark" w:date="2020-01-29T19:25:00Z"/>
            </w:rPr>
          </w:rPrChange>
        </w:rPr>
        <w:pPrChange w:id="1277" w:author="Max Lindmark" w:date="2020-01-31T11:49:00Z">
          <w:pPr>
            <w:contextualSpacing/>
            <w:jc w:val="both"/>
          </w:pPr>
        </w:pPrChange>
      </w:pPr>
      <w:commentRangeStart w:id="1278"/>
      <w:del w:id="1279" w:author="Max Lindmark" w:date="2020-01-29T19:25:00Z">
        <w:r w:rsidRPr="000F3C49" w:rsidDel="00F178AF">
          <w:rPr>
            <w:sz w:val="22"/>
            <w:szCs w:val="22"/>
            <w:rPrChange w:id="1280" w:author="Max Lindmark" w:date="2020-01-31T11:50:00Z">
              <w:rPr/>
            </w:rPrChange>
          </w:rPr>
          <w:delText>Fig. S</w:delText>
        </w:r>
        <w:r w:rsidR="000603A4" w:rsidRPr="000F3C49" w:rsidDel="00F178AF">
          <w:rPr>
            <w:sz w:val="22"/>
            <w:szCs w:val="22"/>
            <w:rPrChange w:id="1281" w:author="Max Lindmark" w:date="2020-01-31T11:50:00Z">
              <w:rPr/>
            </w:rPrChange>
          </w:rPr>
          <w:delText>8</w:delText>
        </w:r>
        <w:r w:rsidRPr="000F3C49" w:rsidDel="00F178AF">
          <w:rPr>
            <w:sz w:val="22"/>
            <w:szCs w:val="22"/>
            <w:rPrChange w:id="1282" w:author="Max Lindmark" w:date="2020-01-31T11:50:00Z">
              <w:rPr/>
            </w:rPrChange>
          </w:rPr>
          <w:delText xml:space="preserve">. </w:delText>
        </w:r>
        <w:commentRangeEnd w:id="1278"/>
        <w:r w:rsidR="00EB468B" w:rsidRPr="000F3C49" w:rsidDel="00F178AF">
          <w:rPr>
            <w:rStyle w:val="CommentReference"/>
            <w:sz w:val="22"/>
            <w:szCs w:val="22"/>
            <w:rPrChange w:id="1283" w:author="Max Lindmark" w:date="2020-01-31T11:50:00Z">
              <w:rPr>
                <w:rStyle w:val="CommentReference"/>
                <w:sz w:val="22"/>
                <w:szCs w:val="22"/>
              </w:rPr>
            </w:rPrChange>
          </w:rPr>
          <w:commentReference w:id="1278"/>
        </w:r>
        <w:r w:rsidR="00A71C62" w:rsidRPr="000F3C49" w:rsidDel="00F178AF">
          <w:rPr>
            <w:sz w:val="22"/>
            <w:szCs w:val="22"/>
            <w:rPrChange w:id="1284" w:author="Max Lindmark" w:date="2020-01-31T11:50:00Z">
              <w:rPr/>
            </w:rPrChange>
          </w:rPr>
          <w:delText xml:space="preserve">Top row: </w:delText>
        </w:r>
        <w:r w:rsidR="00C82EBF" w:rsidRPr="000F3C49" w:rsidDel="00F178AF">
          <w:rPr>
            <w:sz w:val="22"/>
            <w:szCs w:val="22"/>
            <w:rPrChange w:id="1285" w:author="Max Lindmark" w:date="2020-01-31T11:50:00Z">
              <w:rPr/>
            </w:rPrChange>
          </w:rPr>
          <w:delText xml:space="preserve">natural log of </w:delText>
        </w:r>
      </w:del>
      <w:ins w:id="1286" w:author="Anna Gårdmark" w:date="2020-01-21T15:44:00Z">
        <w:del w:id="1287" w:author="Max Lindmark" w:date="2020-01-29T19:25:00Z">
          <w:r w:rsidR="00B60122" w:rsidRPr="000F3C49" w:rsidDel="00F178AF">
            <w:rPr>
              <w:sz w:val="22"/>
              <w:szCs w:val="22"/>
              <w:rPrChange w:id="1288" w:author="Max Lindmark" w:date="2020-01-31T11:50:00Z">
                <w:rPr/>
              </w:rPrChange>
            </w:rPr>
            <w:delText xml:space="preserve">rates of </w:delText>
          </w:r>
        </w:del>
      </w:ins>
      <w:del w:id="1289" w:author="Max Lindmark" w:date="2020-01-29T19:25:00Z">
        <w:r w:rsidR="00C82EBF" w:rsidRPr="000F3C49" w:rsidDel="00F178AF">
          <w:rPr>
            <w:sz w:val="22"/>
            <w:szCs w:val="22"/>
            <w:rPrChange w:id="1290" w:author="Max Lindmark" w:date="2020-01-31T11:50:00Z">
              <w:rPr/>
            </w:rPrChange>
          </w:rPr>
          <w:delText xml:space="preserve">consumption (A) and </w:delText>
        </w:r>
        <w:commentRangeStart w:id="1291"/>
        <w:r w:rsidR="00C82EBF" w:rsidRPr="000F3C49" w:rsidDel="00F178AF">
          <w:rPr>
            <w:sz w:val="22"/>
            <w:szCs w:val="22"/>
            <w:rPrChange w:id="1292" w:author="Max Lindmark" w:date="2020-01-31T11:50:00Z">
              <w:rPr/>
            </w:rPrChange>
          </w:rPr>
          <w:delText>metabolism (B)</w:delText>
        </w:r>
        <w:commentRangeEnd w:id="1291"/>
        <w:r w:rsidR="00B60122" w:rsidRPr="000F3C49" w:rsidDel="00F178AF">
          <w:rPr>
            <w:rStyle w:val="CommentReference"/>
            <w:sz w:val="22"/>
            <w:szCs w:val="22"/>
            <w:rPrChange w:id="1293" w:author="Max Lindmark" w:date="2020-01-31T11:50:00Z">
              <w:rPr>
                <w:rStyle w:val="CommentReference"/>
              </w:rPr>
            </w:rPrChange>
          </w:rPr>
          <w:commentReference w:id="1291"/>
        </w:r>
        <w:commentRangeStart w:id="1294"/>
        <w:r w:rsidR="00C82EBF" w:rsidRPr="000F3C49" w:rsidDel="00F178AF">
          <w:rPr>
            <w:sz w:val="22"/>
            <w:szCs w:val="22"/>
            <w:rPrChange w:id="1295" w:author="Max Lindmark" w:date="2020-01-31T11:50:00Z">
              <w:rPr/>
            </w:rPrChange>
          </w:rPr>
          <w:delText xml:space="preserve"> </w:delText>
        </w:r>
        <w:commentRangeEnd w:id="1294"/>
        <w:r w:rsidR="00B60122" w:rsidRPr="000F3C49" w:rsidDel="00F178AF">
          <w:rPr>
            <w:rStyle w:val="CommentReference"/>
            <w:sz w:val="22"/>
            <w:szCs w:val="22"/>
            <w:rPrChange w:id="1296" w:author="Max Lindmark" w:date="2020-01-31T11:50:00Z">
              <w:rPr>
                <w:rStyle w:val="CommentReference"/>
              </w:rPr>
            </w:rPrChange>
          </w:rPr>
          <w:commentReference w:id="1294"/>
        </w:r>
        <w:r w:rsidR="00C82EBF" w:rsidRPr="000F3C49" w:rsidDel="00F178AF">
          <w:rPr>
            <w:sz w:val="22"/>
            <w:szCs w:val="22"/>
            <w:rPrChange w:id="1297" w:author="Max Lindmark" w:date="2020-01-31T11:50:00Z">
              <w:rPr/>
            </w:rPrChange>
          </w:rPr>
          <w:delText xml:space="preserve">plotted against natural log of </w:delText>
        </w:r>
      </w:del>
      <w:commentRangeStart w:id="1298"/>
      <w:ins w:id="1299" w:author="Anna Gårdmark" w:date="2020-01-21T15:45:00Z">
        <w:del w:id="1300" w:author="Max Lindmark" w:date="2020-01-29T19:25:00Z">
          <w:r w:rsidR="00B60122" w:rsidRPr="000F3C49" w:rsidDel="00F178AF">
            <w:rPr>
              <w:sz w:val="22"/>
              <w:szCs w:val="22"/>
              <w:rPrChange w:id="1301" w:author="Max Lindmark" w:date="2020-01-31T11:50:00Z">
                <w:rPr/>
              </w:rPrChange>
            </w:rPr>
            <w:delText xml:space="preserve">relative </w:delText>
          </w:r>
          <w:commentRangeEnd w:id="1298"/>
          <w:r w:rsidR="00B60122" w:rsidRPr="000F3C49" w:rsidDel="00F178AF">
            <w:rPr>
              <w:rStyle w:val="CommentReference"/>
              <w:sz w:val="22"/>
              <w:szCs w:val="22"/>
              <w:rPrChange w:id="1302" w:author="Max Lindmark" w:date="2020-01-31T11:50:00Z">
                <w:rPr>
                  <w:rStyle w:val="CommentReference"/>
                </w:rPr>
              </w:rPrChange>
            </w:rPr>
            <w:commentReference w:id="1298"/>
          </w:r>
        </w:del>
      </w:ins>
      <w:del w:id="1303" w:author="Max Lindmark" w:date="2020-01-29T19:25:00Z">
        <w:r w:rsidR="00C82EBF" w:rsidRPr="000F3C49" w:rsidDel="00F178AF">
          <w:rPr>
            <w:sz w:val="22"/>
            <w:szCs w:val="22"/>
            <w:rPrChange w:id="1304" w:author="Max Lindmark" w:date="2020-01-31T11:50:00Z">
              <w:rPr/>
            </w:rPrChange>
          </w:rPr>
          <w:delText xml:space="preserve">mass. Colors indicate species (legend not shown), to illustrate clustering in data due to species. </w:delText>
        </w:r>
        <w:r w:rsidR="00F20A31" w:rsidRPr="000F3C49" w:rsidDel="00F178AF">
          <w:rPr>
            <w:sz w:val="22"/>
            <w:szCs w:val="22"/>
            <w:rPrChange w:id="1305" w:author="Max Lindmark" w:date="2020-01-31T11:50:00Z">
              <w:rPr/>
            </w:rPrChange>
          </w:rPr>
          <w:delText xml:space="preserve">Bottom row: </w:delText>
        </w:r>
        <w:r w:rsidR="001E291C" w:rsidRPr="000F3C49" w:rsidDel="00F178AF">
          <w:rPr>
            <w:sz w:val="22"/>
            <w:szCs w:val="22"/>
            <w:rPrChange w:id="1306" w:author="Max Lindmark" w:date="2020-01-31T11:50:00Z">
              <w:rPr/>
            </w:rPrChange>
          </w:rPr>
          <w:delText xml:space="preserve">natural log of </w:delText>
        </w:r>
        <w:commentRangeStart w:id="1307"/>
        <w:r w:rsidR="001E291C" w:rsidRPr="000F3C49" w:rsidDel="00F178AF">
          <w:rPr>
            <w:sz w:val="22"/>
            <w:szCs w:val="22"/>
            <w:rPrChange w:id="1308" w:author="Max Lindmark" w:date="2020-01-31T11:50:00Z">
              <w:rPr/>
            </w:rPrChange>
          </w:rPr>
          <w:delText>consumption (A) and metabolism (B)</w:delText>
        </w:r>
        <w:commentRangeEnd w:id="1307"/>
        <w:r w:rsidR="00B42BCC" w:rsidRPr="000F3C49" w:rsidDel="00F178AF">
          <w:rPr>
            <w:rStyle w:val="CommentReference"/>
            <w:sz w:val="22"/>
            <w:szCs w:val="22"/>
            <w:rPrChange w:id="1309" w:author="Max Lindmark" w:date="2020-01-31T11:50:00Z">
              <w:rPr>
                <w:rStyle w:val="CommentReference"/>
              </w:rPr>
            </w:rPrChange>
          </w:rPr>
          <w:commentReference w:id="1307"/>
        </w:r>
        <w:r w:rsidR="001E291C" w:rsidRPr="000F3C49" w:rsidDel="00F178AF">
          <w:rPr>
            <w:sz w:val="22"/>
            <w:szCs w:val="22"/>
            <w:rPrChange w:id="1310" w:author="Max Lindmark" w:date="2020-01-31T11:50:00Z">
              <w:rPr/>
            </w:rPrChange>
          </w:rPr>
          <w:delText xml:space="preserve"> plotted against</w:delText>
        </w:r>
        <w:r w:rsidR="0088775B" w:rsidRPr="000F3C49" w:rsidDel="00F178AF">
          <w:rPr>
            <w:sz w:val="22"/>
            <w:szCs w:val="22"/>
            <w:rPrChange w:id="1311" w:author="Max Lindmark" w:date="2020-01-31T11:50:00Z">
              <w:rPr/>
            </w:rPrChange>
          </w:rPr>
          <w:delText xml:space="preserve"> environment-standardized Arrhenius temperature</w:delText>
        </w:r>
        <w:r w:rsidR="004E6112" w:rsidRPr="000F3C49" w:rsidDel="00F178AF">
          <w:rPr>
            <w:sz w:val="22"/>
            <w:szCs w:val="22"/>
            <w:rPrChange w:id="1312" w:author="Max Lindmark" w:date="2020-01-31T11:50:00Z">
              <w:rPr/>
            </w:rPrChange>
          </w:rPr>
          <w:delText xml:space="preserve">, colors </w:delText>
        </w:r>
        <w:r w:rsidR="005044E3" w:rsidRPr="000F3C49" w:rsidDel="00F178AF">
          <w:rPr>
            <w:sz w:val="22"/>
            <w:szCs w:val="22"/>
            <w:rPrChange w:id="1313" w:author="Max Lindmark" w:date="2020-01-31T11:50:00Z">
              <w:rPr/>
            </w:rPrChange>
          </w:rPr>
          <w:delText xml:space="preserve">indicate </w:delText>
        </w:r>
      </w:del>
      <w:ins w:id="1314" w:author="Anna Gårdmark" w:date="2020-01-21T15:45:00Z">
        <w:del w:id="1315" w:author="Max Lindmark" w:date="2020-01-29T19:25:00Z">
          <w:r w:rsidR="00F93707" w:rsidRPr="000F3C49" w:rsidDel="00F178AF">
            <w:rPr>
              <w:sz w:val="22"/>
              <w:szCs w:val="22"/>
              <w:rPrChange w:id="1316" w:author="Max Lindmark" w:date="2020-01-31T11:50:00Z">
                <w:rPr/>
              </w:rPrChange>
            </w:rPr>
            <w:delText xml:space="preserve">relative </w:delText>
          </w:r>
        </w:del>
      </w:ins>
      <w:del w:id="1317" w:author="Max Lindmark" w:date="2020-01-29T19:25:00Z">
        <w:r w:rsidR="005044E3" w:rsidRPr="000F3C49" w:rsidDel="00F178AF">
          <w:rPr>
            <w:sz w:val="22"/>
            <w:szCs w:val="22"/>
            <w:rPrChange w:id="1318" w:author="Max Lindmark" w:date="2020-01-31T11:50:00Z">
              <w:rPr/>
            </w:rPrChange>
          </w:rPr>
          <w:delText>body masses.</w:delText>
        </w:r>
      </w:del>
    </w:p>
    <w:p w14:paraId="6AC638F2" w14:textId="0B6E268B" w:rsidR="00775DCF" w:rsidRPr="000F3C49" w:rsidDel="00F178AF" w:rsidRDefault="00775DCF" w:rsidP="000F3C49">
      <w:pPr>
        <w:spacing w:line="480" w:lineRule="auto"/>
        <w:contextualSpacing/>
        <w:jc w:val="center"/>
        <w:rPr>
          <w:del w:id="1319" w:author="Max Lindmark" w:date="2020-01-29T19:25:00Z"/>
          <w:sz w:val="22"/>
          <w:szCs w:val="22"/>
          <w:rPrChange w:id="1320" w:author="Max Lindmark" w:date="2020-01-31T11:50:00Z">
            <w:rPr>
              <w:del w:id="1321" w:author="Max Lindmark" w:date="2020-01-29T19:25:00Z"/>
            </w:rPr>
          </w:rPrChange>
        </w:rPr>
        <w:pPrChange w:id="1322" w:author="Max Lindmark" w:date="2020-01-31T11:49:00Z">
          <w:pPr>
            <w:contextualSpacing/>
            <w:jc w:val="both"/>
          </w:pPr>
        </w:pPrChange>
      </w:pPr>
    </w:p>
    <w:p w14:paraId="442A7BCA" w14:textId="0021A4A0" w:rsidR="00721F5D" w:rsidRPr="000F3C49" w:rsidRDefault="00721F5D" w:rsidP="000F3C49">
      <w:pPr>
        <w:spacing w:line="480" w:lineRule="auto"/>
        <w:contextualSpacing/>
        <w:jc w:val="center"/>
        <w:rPr>
          <w:ins w:id="1323" w:author="Max Lindmark" w:date="2020-01-29T09:15:00Z"/>
          <w:sz w:val="22"/>
          <w:szCs w:val="22"/>
          <w:rPrChange w:id="1324" w:author="Max Lindmark" w:date="2020-01-31T11:50:00Z">
            <w:rPr>
              <w:ins w:id="1325" w:author="Max Lindmark" w:date="2020-01-29T09:15:00Z"/>
            </w:rPr>
          </w:rPrChange>
        </w:rPr>
        <w:pPrChange w:id="1326" w:author="Max Lindmark" w:date="2020-01-31T11:49:00Z">
          <w:pPr>
            <w:contextualSpacing/>
            <w:jc w:val="both"/>
          </w:pPr>
        </w:pPrChange>
      </w:pPr>
    </w:p>
    <w:p w14:paraId="03FACC54" w14:textId="77777777" w:rsidR="00F178AF" w:rsidRPr="000F3C49" w:rsidRDefault="00F178AF" w:rsidP="000F3C49">
      <w:pPr>
        <w:pStyle w:val="ListParagraph"/>
        <w:spacing w:line="480" w:lineRule="auto"/>
        <w:ind w:left="360"/>
        <w:jc w:val="center"/>
        <w:rPr>
          <w:ins w:id="1327" w:author="Max Lindmark" w:date="2020-01-29T19:26:00Z"/>
          <w:rFonts w:cstheme="minorHAnsi"/>
          <w:sz w:val="22"/>
          <w:szCs w:val="22"/>
          <w:rPrChange w:id="1328" w:author="Max Lindmark" w:date="2020-01-31T11:50:00Z">
            <w:rPr>
              <w:ins w:id="1329" w:author="Max Lindmark" w:date="2020-01-29T19:26:00Z"/>
              <w:rFonts w:cstheme="minorHAnsi"/>
            </w:rPr>
          </w:rPrChange>
        </w:rPr>
        <w:pPrChange w:id="1330" w:author="Max Lindmark" w:date="2020-01-31T11:49:00Z">
          <w:pPr>
            <w:pStyle w:val="ListParagraph"/>
            <w:spacing w:line="480" w:lineRule="auto"/>
            <w:ind w:left="360"/>
            <w:jc w:val="center"/>
          </w:pPr>
        </w:pPrChange>
      </w:pPr>
      <w:ins w:id="1331" w:author="Max Lindmark" w:date="2020-01-29T19:26:00Z">
        <w:r w:rsidRPr="000F3C49">
          <w:rPr>
            <w:rFonts w:cstheme="minorHAnsi"/>
            <w:noProof/>
            <w:sz w:val="22"/>
            <w:szCs w:val="22"/>
            <w:rPrChange w:id="1332" w:author="Max Lindmark" w:date="2020-01-31T11:50:00Z">
              <w:rPr>
                <w:rFonts w:cstheme="minorHAnsi"/>
                <w:noProof/>
              </w:rPr>
            </w:rPrChange>
          </w:rPr>
          <w:lastRenderedPageBreak/>
          <w:drawing>
            <wp:inline distT="0" distB="0" distL="0" distR="0" wp14:anchorId="304B981F" wp14:editId="5F179B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477D62FE" w14:textId="1D61E853" w:rsidR="00F178AF" w:rsidRPr="000F3C49" w:rsidRDefault="00F178AF" w:rsidP="000F3C49">
      <w:pPr>
        <w:spacing w:line="480" w:lineRule="auto"/>
        <w:contextualSpacing/>
        <w:jc w:val="both"/>
        <w:rPr>
          <w:ins w:id="1333" w:author="Max Lindmark" w:date="2020-01-29T19:26:00Z"/>
          <w:sz w:val="22"/>
          <w:szCs w:val="22"/>
          <w:lang w:val="sv-SE"/>
          <w:rPrChange w:id="1334" w:author="Max Lindmark" w:date="2020-01-31T11:50:00Z">
            <w:rPr>
              <w:ins w:id="1335" w:author="Max Lindmark" w:date="2020-01-29T19:26:00Z"/>
              <w:rFonts w:cstheme="minorHAnsi"/>
              <w:i/>
              <w:iCs/>
            </w:rPr>
          </w:rPrChange>
        </w:rPr>
        <w:pPrChange w:id="1336" w:author="Max Lindmark" w:date="2020-01-31T11:49:00Z">
          <w:pPr>
            <w:pStyle w:val="ListParagraph"/>
            <w:spacing w:line="360" w:lineRule="auto"/>
            <w:ind w:left="0"/>
            <w:jc w:val="both"/>
          </w:pPr>
        </w:pPrChange>
      </w:pPr>
      <w:ins w:id="1337" w:author="Max Lindmark" w:date="2020-01-29T19:26:00Z">
        <w:r w:rsidRPr="000F3C49">
          <w:rPr>
            <w:sz w:val="22"/>
            <w:szCs w:val="22"/>
            <w:lang w:val="en-US"/>
            <w:rPrChange w:id="1338" w:author="Max Lindmark" w:date="2020-01-31T11:50:00Z">
              <w:rPr>
                <w:lang w:val="sv-SE"/>
              </w:rPr>
            </w:rPrChange>
          </w:rPr>
          <w:t>Fig. S8.</w:t>
        </w:r>
        <w:r w:rsidRPr="000F3C49">
          <w:rPr>
            <w:rFonts w:cstheme="minorHAnsi"/>
            <w:i/>
            <w:iCs/>
            <w:sz w:val="22"/>
            <w:szCs w:val="22"/>
            <w:rPrChange w:id="1339" w:author="Max Lindmark" w:date="2020-01-31T11:50:00Z">
              <w:rPr>
                <w:rFonts w:cstheme="minorHAnsi"/>
                <w:i/>
                <w:iCs/>
              </w:rPr>
            </w:rPrChange>
          </w:rPr>
          <w:t xml:space="preserve"> Posterior distributions of the average intraspecific mass-scaling exponents and activation energies (</w:t>
        </w:r>
        <m:oMath>
          <m:sSub>
            <m:sSubPr>
              <m:ctrlPr>
                <w:rPr>
                  <w:rFonts w:ascii="Cambria Math" w:eastAsiaTheme="minorEastAsia" w:hAnsi="Cambria Math" w:cstheme="minorHAnsi"/>
                  <w:i/>
                  <w:iCs/>
                  <w:sz w:val="22"/>
                  <w:szCs w:val="22"/>
                  <w:rPrChange w:id="1340" w:author="Max Lindmark" w:date="2020-01-31T11:50:00Z">
                    <w:rPr>
                      <w:rFonts w:ascii="Cambria Math" w:eastAsiaTheme="minorEastAsia" w:hAnsi="Cambria Math" w:cstheme="minorHAnsi"/>
                      <w:i/>
                      <w:iCs/>
                    </w:rPr>
                  </w:rPrChange>
                </w:rPr>
              </m:ctrlPr>
            </m:sSubPr>
            <m:e>
              <m:r>
                <w:rPr>
                  <w:rFonts w:ascii="Cambria Math" w:eastAsiaTheme="minorEastAsia" w:hAnsi="Cambria Math" w:cstheme="minorHAnsi"/>
                  <w:sz w:val="22"/>
                  <w:szCs w:val="22"/>
                  <w:rPrChange w:id="1341" w:author="Max Lindmark" w:date="2020-01-31T11:50:00Z">
                    <w:rPr>
                      <w:rFonts w:ascii="Cambria Math" w:eastAsiaTheme="minorEastAsia" w:hAnsi="Cambria Math" w:cstheme="minorHAnsi"/>
                    </w:rPr>
                  </w:rPrChange>
                </w:rPr>
                <m:t>μ</m:t>
              </m:r>
            </m:e>
            <m:sub>
              <m:sSub>
                <m:sSubPr>
                  <m:ctrlPr>
                    <w:rPr>
                      <w:rFonts w:ascii="Cambria Math" w:hAnsi="Cambria Math" w:cstheme="minorHAnsi"/>
                      <w:bCs/>
                      <w:i/>
                      <w:iCs/>
                      <w:sz w:val="22"/>
                      <w:szCs w:val="22"/>
                      <w:rPrChange w:id="1342" w:author="Max Lindmark" w:date="2020-01-31T11:50:00Z">
                        <w:rPr>
                          <w:rFonts w:ascii="Cambria Math" w:hAnsi="Cambria Math" w:cstheme="minorHAnsi"/>
                          <w:bCs/>
                          <w:i/>
                          <w:iCs/>
                        </w:rPr>
                      </w:rPrChange>
                    </w:rPr>
                  </m:ctrlPr>
                </m:sSubPr>
                <m:e>
                  <m:r>
                    <w:rPr>
                      <w:rFonts w:ascii="Cambria Math" w:hAnsi="Cambria Math" w:cstheme="minorHAnsi"/>
                      <w:sz w:val="22"/>
                      <w:szCs w:val="22"/>
                      <w:rPrChange w:id="1343" w:author="Max Lindmark" w:date="2020-01-31T11:50:00Z">
                        <w:rPr>
                          <w:rFonts w:ascii="Cambria Math" w:hAnsi="Cambria Math" w:cstheme="minorHAnsi"/>
                        </w:rPr>
                      </w:rPrChange>
                    </w:rPr>
                    <m:t>β</m:t>
                  </m:r>
                </m:e>
                <m:sub>
                  <m:r>
                    <w:rPr>
                      <w:rFonts w:ascii="Cambria Math" w:hAnsi="Cambria Math" w:cstheme="minorHAnsi"/>
                      <w:sz w:val="22"/>
                      <w:szCs w:val="22"/>
                      <w:rPrChange w:id="1344" w:author="Max Lindmark" w:date="2020-01-31T11:50:00Z">
                        <w:rPr>
                          <w:rFonts w:ascii="Cambria Math" w:hAnsi="Cambria Math" w:cstheme="minorHAnsi"/>
                        </w:rPr>
                      </w:rPrChange>
                    </w:rPr>
                    <m:t>1,2</m:t>
                  </m:r>
                </m:sub>
              </m:sSub>
            </m:sub>
          </m:sSub>
        </m:oMath>
        <w:r w:rsidRPr="000F3C49">
          <w:rPr>
            <w:rFonts w:cstheme="minorHAnsi"/>
            <w:i/>
            <w:iCs/>
            <w:sz w:val="22"/>
            <w:szCs w:val="22"/>
            <w:rPrChange w:id="1345" w:author="Max Lindmark" w:date="2020-01-31T11:50:00Z">
              <w:rPr>
                <w:rFonts w:cstheme="minorHAnsi"/>
                <w:i/>
                <w:iCs/>
              </w:rPr>
            </w:rPrChange>
          </w:rPr>
          <w:t>, and for metabolism also the non-species varying interaction coefficient (</w:t>
        </w:r>
        <m:oMath>
          <m:sSub>
            <m:sSubPr>
              <m:ctrlPr>
                <w:rPr>
                  <w:rFonts w:ascii="Cambria Math" w:hAnsi="Cambria Math" w:cstheme="minorHAnsi"/>
                  <w:bCs/>
                  <w:i/>
                  <w:iCs/>
                  <w:sz w:val="22"/>
                  <w:szCs w:val="22"/>
                  <w:rPrChange w:id="1346" w:author="Max Lindmark" w:date="2020-01-31T11:50:00Z">
                    <w:rPr>
                      <w:rFonts w:ascii="Cambria Math" w:hAnsi="Cambria Math" w:cstheme="minorHAnsi"/>
                      <w:bCs/>
                      <w:i/>
                      <w:iCs/>
                    </w:rPr>
                  </w:rPrChange>
                </w:rPr>
              </m:ctrlPr>
            </m:sSubPr>
            <m:e>
              <m:r>
                <w:rPr>
                  <w:rFonts w:ascii="Cambria Math" w:hAnsi="Cambria Math" w:cstheme="minorHAnsi"/>
                  <w:sz w:val="22"/>
                  <w:szCs w:val="22"/>
                  <w:rPrChange w:id="1347" w:author="Max Lindmark" w:date="2020-01-31T11:50:00Z">
                    <w:rPr>
                      <w:rFonts w:ascii="Cambria Math" w:hAnsi="Cambria Math" w:cstheme="minorHAnsi"/>
                    </w:rPr>
                  </w:rPrChange>
                </w:rPr>
                <m:t>β</m:t>
              </m:r>
            </m:e>
            <m:sub>
              <m:r>
                <w:rPr>
                  <w:rFonts w:ascii="Cambria Math" w:hAnsi="Cambria Math" w:cstheme="minorHAnsi"/>
                  <w:sz w:val="22"/>
                  <w:szCs w:val="22"/>
                  <w:rPrChange w:id="1348" w:author="Max Lindmark" w:date="2020-01-31T11:50:00Z">
                    <w:rPr>
                      <w:rFonts w:ascii="Cambria Math" w:hAnsi="Cambria Math" w:cstheme="minorHAnsi"/>
                    </w:rPr>
                  </w:rPrChange>
                </w:rPr>
                <m:t>3</m:t>
              </m:r>
            </m:sub>
          </m:sSub>
        </m:oMath>
        <w:r w:rsidRPr="000F3C49">
          <w:rPr>
            <w:rFonts w:cstheme="minorHAnsi"/>
            <w:bCs/>
            <w:i/>
            <w:iCs/>
            <w:sz w:val="22"/>
            <w:szCs w:val="22"/>
            <w:rPrChange w:id="1349" w:author="Max Lindmark" w:date="2020-01-31T11:50:00Z">
              <w:rPr>
                <w:rFonts w:cstheme="minorHAnsi"/>
                <w:bCs/>
                <w:i/>
                <w:iCs/>
              </w:rPr>
            </w:rPrChange>
          </w:rPr>
          <w:t xml:space="preserve">) </w:t>
        </w:r>
        <w:r w:rsidRPr="000F3C49">
          <w:rPr>
            <w:rFonts w:cstheme="minorHAnsi"/>
            <w:i/>
            <w:iCs/>
            <w:sz w:val="22"/>
            <w:szCs w:val="22"/>
            <w:rPrChange w:id="1350" w:author="Max Lindmark" w:date="2020-01-31T11:50:00Z">
              <w:rPr>
                <w:rFonts w:cstheme="minorHAnsi"/>
                <w:i/>
                <w:iCs/>
              </w:rPr>
            </w:rPrChange>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1/kT).</w:t>
        </w:r>
      </w:ins>
    </w:p>
    <w:p w14:paraId="25B54B58" w14:textId="26A892C2" w:rsidR="00721F5D" w:rsidRPr="000F3C49" w:rsidRDefault="00721F5D" w:rsidP="000F3C49">
      <w:pPr>
        <w:spacing w:line="480" w:lineRule="auto"/>
        <w:contextualSpacing/>
        <w:jc w:val="both"/>
        <w:rPr>
          <w:ins w:id="1351" w:author="Max Lindmark" w:date="2020-01-29T09:15:00Z"/>
          <w:sz w:val="22"/>
          <w:szCs w:val="22"/>
          <w:rPrChange w:id="1352" w:author="Max Lindmark" w:date="2020-01-31T11:50:00Z">
            <w:rPr>
              <w:ins w:id="1353" w:author="Max Lindmark" w:date="2020-01-29T09:15:00Z"/>
            </w:rPr>
          </w:rPrChange>
        </w:rPr>
        <w:pPrChange w:id="1354" w:author="Max Lindmark" w:date="2020-01-31T11:49:00Z">
          <w:pPr>
            <w:contextualSpacing/>
            <w:jc w:val="both"/>
          </w:pPr>
        </w:pPrChange>
      </w:pPr>
    </w:p>
    <w:p w14:paraId="12AF77FE" w14:textId="17D13034" w:rsidR="00721F5D" w:rsidRPr="000F3C49" w:rsidRDefault="00721F5D" w:rsidP="000F3C49">
      <w:pPr>
        <w:spacing w:line="480" w:lineRule="auto"/>
        <w:contextualSpacing/>
        <w:jc w:val="both"/>
        <w:rPr>
          <w:ins w:id="1355" w:author="Max Lindmark" w:date="2020-01-29T09:15:00Z"/>
          <w:sz w:val="22"/>
          <w:szCs w:val="22"/>
          <w:rPrChange w:id="1356" w:author="Max Lindmark" w:date="2020-01-31T11:50:00Z">
            <w:rPr>
              <w:ins w:id="1357" w:author="Max Lindmark" w:date="2020-01-29T09:15:00Z"/>
            </w:rPr>
          </w:rPrChange>
        </w:rPr>
        <w:pPrChange w:id="1358" w:author="Max Lindmark" w:date="2020-01-31T11:49:00Z">
          <w:pPr>
            <w:contextualSpacing/>
            <w:jc w:val="both"/>
          </w:pPr>
        </w:pPrChange>
      </w:pPr>
    </w:p>
    <w:p w14:paraId="5CE9755F" w14:textId="6DFEEE59" w:rsidR="00721F5D" w:rsidRPr="000F3C49" w:rsidDel="00721F5D" w:rsidRDefault="00721F5D" w:rsidP="000F3C49">
      <w:pPr>
        <w:pStyle w:val="Heading1"/>
        <w:rPr>
          <w:del w:id="1359" w:author="Max Lindmark" w:date="2020-01-29T09:15:00Z"/>
          <w:rPrChange w:id="1360" w:author="Max Lindmark" w:date="2020-01-31T11:50:00Z">
            <w:rPr>
              <w:del w:id="1361" w:author="Max Lindmark" w:date="2020-01-29T09:15:00Z"/>
            </w:rPr>
          </w:rPrChange>
        </w:rPr>
        <w:pPrChange w:id="1362" w:author="Max Lindmark" w:date="2020-01-31T11:49:00Z">
          <w:pPr>
            <w:contextualSpacing/>
            <w:jc w:val="both"/>
          </w:pPr>
        </w:pPrChange>
      </w:pPr>
    </w:p>
    <w:p w14:paraId="6253753E" w14:textId="43FE6115" w:rsidR="00646A26" w:rsidRPr="000F3C49" w:rsidRDefault="00A81880" w:rsidP="000F3C49">
      <w:pPr>
        <w:pStyle w:val="Heading1"/>
        <w:rPr>
          <w:rPrChange w:id="1363" w:author="Max Lindmark" w:date="2020-01-31T11:50:00Z">
            <w:rPr>
              <w:lang w:val="en-GB"/>
            </w:rPr>
          </w:rPrChange>
        </w:rPr>
        <w:pPrChange w:id="1364" w:author="Max Lindmark" w:date="2020-01-31T11:49:00Z">
          <w:pPr>
            <w:pStyle w:val="Heading1"/>
          </w:pPr>
        </w:pPrChange>
      </w:pPr>
      <w:bookmarkStart w:id="1365" w:name="_Toc29915150"/>
      <w:r w:rsidRPr="000F3C49">
        <w:rPr>
          <w:rPrChange w:id="1366" w:author="Max Lindmark" w:date="2020-01-31T11:50:00Z">
            <w:rPr>
              <w:lang w:val="en-GB"/>
            </w:rPr>
          </w:rPrChange>
        </w:rPr>
        <w:t>Supplementary analysis</w:t>
      </w:r>
      <w:bookmarkEnd w:id="1365"/>
    </w:p>
    <w:p w14:paraId="36C5C43C" w14:textId="7CA455B6" w:rsidR="00646A26" w:rsidRPr="000F3C49" w:rsidRDefault="00524FBE" w:rsidP="000F3C49">
      <w:pPr>
        <w:pStyle w:val="Heading2"/>
        <w:contextualSpacing/>
        <w:jc w:val="both"/>
        <w:rPr>
          <w:rFonts w:asciiTheme="minorHAnsi" w:hAnsiTheme="minorHAnsi" w:cstheme="minorHAnsi"/>
          <w:i/>
          <w:iCs/>
          <w:sz w:val="22"/>
          <w:szCs w:val="22"/>
          <w:lang w:val="en-GB"/>
          <w:rPrChange w:id="1367" w:author="Max Lindmark" w:date="2020-01-31T11:50:00Z">
            <w:rPr>
              <w:rFonts w:asciiTheme="minorHAnsi" w:hAnsiTheme="minorHAnsi" w:cstheme="minorHAnsi"/>
              <w:i/>
              <w:iCs/>
              <w:szCs w:val="22"/>
              <w:lang w:val="en-GB"/>
            </w:rPr>
          </w:rPrChange>
        </w:rPr>
        <w:pPrChange w:id="1368" w:author="Max Lindmark" w:date="2020-01-31T11:49:00Z">
          <w:pPr>
            <w:pStyle w:val="Heading2"/>
            <w:contextualSpacing/>
            <w:jc w:val="both"/>
          </w:pPr>
        </w:pPrChange>
      </w:pPr>
      <w:bookmarkStart w:id="1369" w:name="_Toc29915151"/>
      <w:r w:rsidRPr="000F3C49">
        <w:rPr>
          <w:rFonts w:asciiTheme="minorHAnsi" w:hAnsiTheme="minorHAnsi" w:cstheme="minorHAnsi"/>
          <w:i/>
          <w:iCs/>
          <w:sz w:val="22"/>
          <w:szCs w:val="22"/>
          <w:lang w:val="en-GB"/>
          <w:rPrChange w:id="1370" w:author="Max Lindmark" w:date="2020-01-31T11:50:00Z">
            <w:rPr>
              <w:rFonts w:asciiTheme="minorHAnsi" w:hAnsiTheme="minorHAnsi" w:cstheme="minorHAnsi"/>
              <w:i/>
              <w:iCs/>
              <w:szCs w:val="22"/>
              <w:lang w:val="en-GB"/>
            </w:rPr>
          </w:rPrChange>
        </w:rPr>
        <w:t>Optimum growth temperature</w:t>
      </w:r>
      <w:bookmarkEnd w:id="1369"/>
    </w:p>
    <w:p w14:paraId="3D3BB3A2" w14:textId="10039079" w:rsidR="00747AE4" w:rsidRPr="000F3C49" w:rsidRDefault="00222D4E" w:rsidP="000F3C49">
      <w:pPr>
        <w:spacing w:line="480" w:lineRule="auto"/>
        <w:contextualSpacing/>
        <w:jc w:val="both"/>
        <w:rPr>
          <w:sz w:val="22"/>
          <w:szCs w:val="22"/>
          <w:rPrChange w:id="1371" w:author="Max Lindmark" w:date="2020-01-31T11:50:00Z">
            <w:rPr/>
          </w:rPrChange>
        </w:rPr>
        <w:pPrChange w:id="1372" w:author="Max Lindmark" w:date="2020-01-31T11:49:00Z">
          <w:pPr>
            <w:contextualSpacing/>
            <w:jc w:val="both"/>
          </w:pPr>
        </w:pPrChange>
      </w:pPr>
      <w:ins w:id="1373" w:author="Max Lindmark" w:date="2020-01-29T09:27:00Z">
        <w:r w:rsidRPr="000F3C49">
          <w:rPr>
            <w:noProof/>
            <w:sz w:val="22"/>
            <w:szCs w:val="22"/>
            <w:rPrChange w:id="1374" w:author="Max Lindmark" w:date="2020-01-31T11:50:00Z">
              <w:rPr>
                <w:noProof/>
              </w:rPr>
            </w:rPrChang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6345A523" w14:textId="44C74DB7" w:rsidR="00636FB7" w:rsidRPr="000F3C49" w:rsidRDefault="00636FB7" w:rsidP="000F3C49">
      <w:pPr>
        <w:spacing w:line="480" w:lineRule="auto"/>
        <w:contextualSpacing/>
        <w:jc w:val="both"/>
        <w:rPr>
          <w:sz w:val="22"/>
          <w:szCs w:val="22"/>
          <w:rPrChange w:id="1375" w:author="Max Lindmark" w:date="2020-01-31T11:50:00Z">
            <w:rPr/>
          </w:rPrChange>
        </w:rPr>
        <w:pPrChange w:id="1376" w:author="Max Lindmark" w:date="2020-01-31T11:49:00Z">
          <w:pPr>
            <w:contextualSpacing/>
            <w:jc w:val="both"/>
          </w:pPr>
        </w:pPrChange>
      </w:pPr>
      <w:commentRangeStart w:id="1377"/>
      <w:r w:rsidRPr="000F3C49">
        <w:rPr>
          <w:sz w:val="22"/>
          <w:szCs w:val="22"/>
          <w:rPrChange w:id="1378" w:author="Max Lindmark" w:date="2020-01-31T11:50:00Z">
            <w:rPr/>
          </w:rPrChange>
        </w:rPr>
        <w:t>Fig. S9</w:t>
      </w:r>
      <w:commentRangeEnd w:id="1377"/>
      <w:r w:rsidR="00000AB2" w:rsidRPr="000F3C49">
        <w:rPr>
          <w:rStyle w:val="CommentReference"/>
          <w:sz w:val="22"/>
          <w:szCs w:val="22"/>
          <w:rPrChange w:id="1379" w:author="Max Lindmark" w:date="2020-01-31T11:50:00Z">
            <w:rPr>
              <w:rStyle w:val="CommentReference"/>
            </w:rPr>
          </w:rPrChange>
        </w:rPr>
        <w:commentReference w:id="1377"/>
      </w:r>
      <w:r w:rsidRPr="000F3C49">
        <w:rPr>
          <w:sz w:val="22"/>
          <w:szCs w:val="22"/>
          <w:rPrChange w:id="1380" w:author="Max Lindmark" w:date="2020-01-31T11:50:00Z">
            <w:rPr/>
          </w:rPrChange>
        </w:rPr>
        <w:t xml:space="preserve">. Posterior densities and </w:t>
      </w:r>
      <w:r w:rsidR="002C2889" w:rsidRPr="000F3C49">
        <w:rPr>
          <w:sz w:val="22"/>
          <w:szCs w:val="22"/>
          <w:rPrChange w:id="1381" w:author="Max Lindmark" w:date="2020-01-31T11:50:00Z">
            <w:rPr/>
          </w:rPrChange>
        </w:rPr>
        <w:t>trace plots</w:t>
      </w:r>
      <w:r w:rsidRPr="000F3C49">
        <w:rPr>
          <w:sz w:val="22"/>
          <w:szCs w:val="22"/>
          <w:rPrChange w:id="1382" w:author="Max Lindmark" w:date="2020-01-31T11:50:00Z">
            <w:rPr/>
          </w:rPrChange>
        </w:rPr>
        <w:t xml:space="preserve"> for evaluation of chain convergence (by chain, indicated by color), for the </w:t>
      </w:r>
      <w:commentRangeStart w:id="1383"/>
      <w:r w:rsidR="00FA1666" w:rsidRPr="000F3C49">
        <w:rPr>
          <w:sz w:val="22"/>
          <w:szCs w:val="22"/>
          <w:rPrChange w:id="1384" w:author="Max Lindmark" w:date="2020-01-31T11:50:00Z">
            <w:rPr/>
          </w:rPrChange>
        </w:rPr>
        <w:t>highest-level</w:t>
      </w:r>
      <w:commentRangeEnd w:id="1383"/>
      <w:r w:rsidR="00FA1666" w:rsidRPr="000F3C49">
        <w:rPr>
          <w:rStyle w:val="CommentReference"/>
          <w:sz w:val="22"/>
          <w:szCs w:val="22"/>
          <w:rPrChange w:id="1385" w:author="Max Lindmark" w:date="2020-01-31T11:50:00Z">
            <w:rPr>
              <w:rStyle w:val="CommentReference"/>
              <w:sz w:val="22"/>
              <w:szCs w:val="22"/>
            </w:rPr>
          </w:rPrChange>
        </w:rPr>
        <w:commentReference w:id="1383"/>
      </w:r>
      <w:r w:rsidR="002C2889" w:rsidRPr="000F3C49">
        <w:rPr>
          <w:sz w:val="22"/>
          <w:szCs w:val="22"/>
          <w:rPrChange w:id="1386" w:author="Max Lindmark" w:date="2020-01-31T11:50:00Z">
            <w:rPr/>
          </w:rPrChange>
        </w:rPr>
        <w:t xml:space="preserve"> parameters</w:t>
      </w:r>
      <w:r w:rsidR="00F902D6" w:rsidRPr="000F3C49">
        <w:rPr>
          <w:sz w:val="22"/>
          <w:szCs w:val="22"/>
          <w:rPrChange w:id="1387" w:author="Max Lindmark" w:date="2020-01-31T11:50:00Z">
            <w:rPr/>
          </w:rPrChange>
        </w:rPr>
        <w:t xml:space="preserve"> for </w:t>
      </w:r>
      <m:oMath>
        <m:sSub>
          <m:sSubPr>
            <m:ctrlPr>
              <w:rPr>
                <w:rFonts w:ascii="Cambria Math" w:hAnsi="Cambria Math"/>
                <w:i/>
                <w:sz w:val="22"/>
                <w:szCs w:val="22"/>
                <w:rPrChange w:id="1388" w:author="Max Lindmark" w:date="2020-01-31T11:50:00Z">
                  <w:rPr>
                    <w:rFonts w:ascii="Cambria Math" w:hAnsi="Cambria Math"/>
                    <w:i/>
                  </w:rPr>
                </w:rPrChange>
              </w:rPr>
            </m:ctrlPr>
          </m:sSubPr>
          <m:e>
            <m:r>
              <w:rPr>
                <w:rFonts w:ascii="Cambria Math" w:hAnsi="Cambria Math"/>
                <w:sz w:val="22"/>
                <w:szCs w:val="22"/>
                <w:rPrChange w:id="1389" w:author="Max Lindmark" w:date="2020-01-31T11:50:00Z">
                  <w:rPr>
                    <w:rFonts w:ascii="Cambria Math" w:hAnsi="Cambria Math"/>
                  </w:rPr>
                </w:rPrChange>
              </w:rPr>
              <m:t>T</m:t>
            </m:r>
          </m:e>
          <m:sub>
            <m:r>
              <w:rPr>
                <w:rFonts w:ascii="Cambria Math" w:hAnsi="Cambria Math"/>
                <w:sz w:val="22"/>
                <w:szCs w:val="22"/>
                <w:rPrChange w:id="1390" w:author="Max Lindmark" w:date="2020-01-31T11:50:00Z">
                  <w:rPr>
                    <w:rFonts w:ascii="Cambria Math" w:hAnsi="Cambria Math"/>
                  </w:rPr>
                </w:rPrChange>
              </w:rPr>
              <m:t>opt</m:t>
            </m:r>
          </m:sub>
        </m:sSub>
      </m:oMath>
      <w:r w:rsidR="00F902D6" w:rsidRPr="000F3C49">
        <w:rPr>
          <w:sz w:val="22"/>
          <w:szCs w:val="22"/>
          <w:rPrChange w:id="1391" w:author="Max Lindmark" w:date="2020-01-31T11:50:00Z">
            <w:rPr/>
          </w:rPrChange>
        </w:rPr>
        <w:t xml:space="preserve"> model</w:t>
      </w:r>
      <w:r w:rsidR="008D2352" w:rsidRPr="000F3C49">
        <w:rPr>
          <w:sz w:val="22"/>
          <w:szCs w:val="22"/>
          <w:rPrChange w:id="1392" w:author="Max Lindmark" w:date="2020-01-31T11:50:00Z">
            <w:rPr/>
          </w:rPrChange>
        </w:rPr>
        <w:t xml:space="preserve"> </w:t>
      </w:r>
      <w:del w:id="1393" w:author="Max Lindmark" w:date="2020-01-29T09:24:00Z">
        <w:r w:rsidR="008D2352" w:rsidRPr="000F3C49" w:rsidDel="00721F5D">
          <w:rPr>
            <w:sz w:val="22"/>
            <w:szCs w:val="22"/>
            <w:rPrChange w:id="1394" w:author="Max Lindmark" w:date="2020-01-31T11:50:00Z">
              <w:rPr/>
            </w:rPrChange>
          </w:rPr>
          <w:delText>*NOT DONE YET FOR T_OPT*</w:delText>
        </w:r>
      </w:del>
    </w:p>
    <w:p w14:paraId="47792BF7" w14:textId="60ED57FD" w:rsidR="009428CD" w:rsidRPr="000F3C49" w:rsidRDefault="009428CD" w:rsidP="000F3C49">
      <w:pPr>
        <w:spacing w:line="480" w:lineRule="auto"/>
        <w:contextualSpacing/>
        <w:rPr>
          <w:ins w:id="1395" w:author="Max Lindmark" w:date="2020-01-29T09:27:00Z"/>
          <w:sz w:val="22"/>
          <w:szCs w:val="22"/>
          <w:rPrChange w:id="1396" w:author="Max Lindmark" w:date="2020-01-31T11:50:00Z">
            <w:rPr>
              <w:ins w:id="1397" w:author="Max Lindmark" w:date="2020-01-29T09:27:00Z"/>
            </w:rPr>
          </w:rPrChange>
        </w:rPr>
        <w:pPrChange w:id="1398" w:author="Max Lindmark" w:date="2020-01-31T11:49:00Z">
          <w:pPr>
            <w:contextualSpacing/>
          </w:pPr>
        </w:pPrChange>
      </w:pPr>
    </w:p>
    <w:p w14:paraId="0C557ED2" w14:textId="5A17A466" w:rsidR="00222D4E" w:rsidRPr="000F3C49" w:rsidRDefault="00222D4E" w:rsidP="000F3C49">
      <w:pPr>
        <w:spacing w:line="480" w:lineRule="auto"/>
        <w:contextualSpacing/>
        <w:rPr>
          <w:ins w:id="1399" w:author="Max Lindmark" w:date="2020-01-29T09:27:00Z"/>
          <w:sz w:val="22"/>
          <w:szCs w:val="22"/>
          <w:rPrChange w:id="1400" w:author="Max Lindmark" w:date="2020-01-31T11:50:00Z">
            <w:rPr>
              <w:ins w:id="1401" w:author="Max Lindmark" w:date="2020-01-29T09:27:00Z"/>
            </w:rPr>
          </w:rPrChange>
        </w:rPr>
        <w:pPrChange w:id="1402" w:author="Max Lindmark" w:date="2020-01-31T11:49:00Z">
          <w:pPr>
            <w:contextualSpacing/>
          </w:pPr>
        </w:pPrChange>
      </w:pPr>
    </w:p>
    <w:p w14:paraId="580ABB17" w14:textId="25BC63BF" w:rsidR="00222D4E" w:rsidRPr="000F3C49" w:rsidRDefault="00222D4E" w:rsidP="000F3C49">
      <w:pPr>
        <w:spacing w:line="480" w:lineRule="auto"/>
        <w:contextualSpacing/>
        <w:rPr>
          <w:ins w:id="1403" w:author="Max Lindmark" w:date="2020-01-29T09:27:00Z"/>
          <w:sz w:val="22"/>
          <w:szCs w:val="22"/>
          <w:rPrChange w:id="1404" w:author="Max Lindmark" w:date="2020-01-31T11:50:00Z">
            <w:rPr>
              <w:ins w:id="1405" w:author="Max Lindmark" w:date="2020-01-29T09:27:00Z"/>
            </w:rPr>
          </w:rPrChange>
        </w:rPr>
        <w:pPrChange w:id="1406" w:author="Max Lindmark" w:date="2020-01-31T11:49:00Z">
          <w:pPr>
            <w:contextualSpacing/>
          </w:pPr>
        </w:pPrChange>
      </w:pPr>
    </w:p>
    <w:p w14:paraId="474B5AF2" w14:textId="267FCC85" w:rsidR="00222D4E" w:rsidRPr="000F3C49" w:rsidRDefault="00222D4E" w:rsidP="000F3C49">
      <w:pPr>
        <w:spacing w:line="480" w:lineRule="auto"/>
        <w:contextualSpacing/>
        <w:rPr>
          <w:ins w:id="1407" w:author="Max Lindmark" w:date="2020-01-29T09:27:00Z"/>
          <w:sz w:val="22"/>
          <w:szCs w:val="22"/>
          <w:rPrChange w:id="1408" w:author="Max Lindmark" w:date="2020-01-31T11:50:00Z">
            <w:rPr>
              <w:ins w:id="1409" w:author="Max Lindmark" w:date="2020-01-29T09:27:00Z"/>
            </w:rPr>
          </w:rPrChange>
        </w:rPr>
        <w:pPrChange w:id="1410" w:author="Max Lindmark" w:date="2020-01-31T11:49:00Z">
          <w:pPr>
            <w:contextualSpacing/>
          </w:pPr>
        </w:pPrChange>
      </w:pPr>
    </w:p>
    <w:p w14:paraId="0FD5DB64" w14:textId="7DFC1D42" w:rsidR="00222D4E" w:rsidRPr="000F3C49" w:rsidRDefault="00222D4E" w:rsidP="000F3C49">
      <w:pPr>
        <w:spacing w:line="480" w:lineRule="auto"/>
        <w:contextualSpacing/>
        <w:rPr>
          <w:ins w:id="1411" w:author="Max Lindmark" w:date="2020-01-29T09:27:00Z"/>
          <w:sz w:val="22"/>
          <w:szCs w:val="22"/>
          <w:rPrChange w:id="1412" w:author="Max Lindmark" w:date="2020-01-31T11:50:00Z">
            <w:rPr>
              <w:ins w:id="1413" w:author="Max Lindmark" w:date="2020-01-29T09:27:00Z"/>
            </w:rPr>
          </w:rPrChange>
        </w:rPr>
        <w:pPrChange w:id="1414" w:author="Max Lindmark" w:date="2020-01-31T11:49:00Z">
          <w:pPr>
            <w:contextualSpacing/>
          </w:pPr>
        </w:pPrChange>
      </w:pPr>
    </w:p>
    <w:p w14:paraId="4BFB7665" w14:textId="66130994" w:rsidR="00222D4E" w:rsidRPr="000F3C49" w:rsidRDefault="00222D4E" w:rsidP="000F3C49">
      <w:pPr>
        <w:spacing w:line="480" w:lineRule="auto"/>
        <w:contextualSpacing/>
        <w:rPr>
          <w:ins w:id="1415" w:author="Max Lindmark" w:date="2020-01-29T09:27:00Z"/>
          <w:sz w:val="22"/>
          <w:szCs w:val="22"/>
          <w:rPrChange w:id="1416" w:author="Max Lindmark" w:date="2020-01-31T11:50:00Z">
            <w:rPr>
              <w:ins w:id="1417" w:author="Max Lindmark" w:date="2020-01-29T09:27:00Z"/>
            </w:rPr>
          </w:rPrChange>
        </w:rPr>
        <w:pPrChange w:id="1418" w:author="Max Lindmark" w:date="2020-01-31T11:49:00Z">
          <w:pPr>
            <w:contextualSpacing/>
          </w:pPr>
        </w:pPrChange>
      </w:pPr>
    </w:p>
    <w:p w14:paraId="03635B85" w14:textId="4C108722" w:rsidR="00222D4E" w:rsidRPr="000F3C49" w:rsidRDefault="00222D4E" w:rsidP="000F3C49">
      <w:pPr>
        <w:spacing w:line="480" w:lineRule="auto"/>
        <w:contextualSpacing/>
        <w:rPr>
          <w:ins w:id="1419" w:author="Max Lindmark" w:date="2020-01-29T09:27:00Z"/>
          <w:sz w:val="22"/>
          <w:szCs w:val="22"/>
          <w:rPrChange w:id="1420" w:author="Max Lindmark" w:date="2020-01-31T11:50:00Z">
            <w:rPr>
              <w:ins w:id="1421" w:author="Max Lindmark" w:date="2020-01-29T09:27:00Z"/>
            </w:rPr>
          </w:rPrChange>
        </w:rPr>
        <w:pPrChange w:id="1422" w:author="Max Lindmark" w:date="2020-01-31T11:49:00Z">
          <w:pPr>
            <w:contextualSpacing/>
          </w:pPr>
        </w:pPrChange>
      </w:pPr>
    </w:p>
    <w:p w14:paraId="311CF88C" w14:textId="3F02B01F" w:rsidR="00222D4E" w:rsidRPr="000F3C49" w:rsidRDefault="00222D4E" w:rsidP="000F3C49">
      <w:pPr>
        <w:spacing w:line="480" w:lineRule="auto"/>
        <w:contextualSpacing/>
        <w:rPr>
          <w:ins w:id="1423" w:author="Max Lindmark" w:date="2020-01-29T09:27:00Z"/>
          <w:sz w:val="22"/>
          <w:szCs w:val="22"/>
          <w:rPrChange w:id="1424" w:author="Max Lindmark" w:date="2020-01-31T11:50:00Z">
            <w:rPr>
              <w:ins w:id="1425" w:author="Max Lindmark" w:date="2020-01-29T09:27:00Z"/>
            </w:rPr>
          </w:rPrChange>
        </w:rPr>
        <w:pPrChange w:id="1426" w:author="Max Lindmark" w:date="2020-01-31T11:49:00Z">
          <w:pPr>
            <w:contextualSpacing/>
          </w:pPr>
        </w:pPrChange>
      </w:pPr>
    </w:p>
    <w:p w14:paraId="652B62D0" w14:textId="3DA5763E" w:rsidR="00222D4E" w:rsidRPr="000F3C49" w:rsidRDefault="00222D4E" w:rsidP="000F3C49">
      <w:pPr>
        <w:spacing w:line="480" w:lineRule="auto"/>
        <w:contextualSpacing/>
        <w:rPr>
          <w:ins w:id="1427" w:author="Max Lindmark" w:date="2020-01-29T09:27:00Z"/>
          <w:sz w:val="22"/>
          <w:szCs w:val="22"/>
          <w:rPrChange w:id="1428" w:author="Max Lindmark" w:date="2020-01-31T11:50:00Z">
            <w:rPr>
              <w:ins w:id="1429" w:author="Max Lindmark" w:date="2020-01-29T09:27:00Z"/>
            </w:rPr>
          </w:rPrChange>
        </w:rPr>
        <w:pPrChange w:id="1430" w:author="Max Lindmark" w:date="2020-01-31T11:49:00Z">
          <w:pPr>
            <w:contextualSpacing/>
          </w:pPr>
        </w:pPrChange>
      </w:pPr>
    </w:p>
    <w:p w14:paraId="0FB60570" w14:textId="0BF8244C" w:rsidR="00222D4E" w:rsidRPr="000F3C49" w:rsidRDefault="00222D4E" w:rsidP="000F3C49">
      <w:pPr>
        <w:spacing w:line="480" w:lineRule="auto"/>
        <w:contextualSpacing/>
        <w:rPr>
          <w:ins w:id="1431" w:author="Max Lindmark" w:date="2020-01-29T09:27:00Z"/>
          <w:sz w:val="22"/>
          <w:szCs w:val="22"/>
          <w:rPrChange w:id="1432" w:author="Max Lindmark" w:date="2020-01-31T11:50:00Z">
            <w:rPr>
              <w:ins w:id="1433" w:author="Max Lindmark" w:date="2020-01-29T09:27:00Z"/>
            </w:rPr>
          </w:rPrChange>
        </w:rPr>
        <w:pPrChange w:id="1434" w:author="Max Lindmark" w:date="2020-01-31T11:49:00Z">
          <w:pPr>
            <w:contextualSpacing/>
          </w:pPr>
        </w:pPrChange>
      </w:pPr>
    </w:p>
    <w:p w14:paraId="49952FA8" w14:textId="17F4B021" w:rsidR="00222D4E" w:rsidRPr="000F3C49" w:rsidRDefault="00222D4E" w:rsidP="000F3C49">
      <w:pPr>
        <w:spacing w:line="480" w:lineRule="auto"/>
        <w:contextualSpacing/>
        <w:rPr>
          <w:sz w:val="22"/>
          <w:szCs w:val="22"/>
          <w:rPrChange w:id="1435" w:author="Max Lindmark" w:date="2020-01-31T11:50:00Z">
            <w:rPr/>
          </w:rPrChange>
        </w:rPr>
        <w:pPrChange w:id="1436" w:author="Max Lindmark" w:date="2020-01-31T11:49:00Z">
          <w:pPr>
            <w:contextualSpacing/>
          </w:pPr>
        </w:pPrChange>
      </w:pPr>
      <w:ins w:id="1437" w:author="Max Lindmark" w:date="2020-01-29T09:28:00Z">
        <w:r w:rsidRPr="000F3C49">
          <w:rPr>
            <w:noProof/>
            <w:sz w:val="22"/>
            <w:szCs w:val="22"/>
            <w:rPrChange w:id="1438" w:author="Max Lindmark" w:date="2020-01-31T11:50:00Z">
              <w:rPr>
                <w:noProof/>
              </w:rPr>
            </w:rPrChange>
          </w:rPr>
          <w:drawing>
            <wp:inline distT="0" distB="0" distL="0" distR="0" wp14:anchorId="21159F0F" wp14:editId="391DB450">
              <wp:extent cx="5029200" cy="5029200"/>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ins>
    </w:p>
    <w:p w14:paraId="1AFFA5E9" w14:textId="1743A2DD" w:rsidR="00FC40B3" w:rsidRPr="000F3C49" w:rsidRDefault="00FC40B3" w:rsidP="000F3C49">
      <w:pPr>
        <w:spacing w:line="480" w:lineRule="auto"/>
        <w:contextualSpacing/>
        <w:jc w:val="both"/>
        <w:rPr>
          <w:sz w:val="22"/>
          <w:szCs w:val="22"/>
          <w:rPrChange w:id="1439" w:author="Max Lindmark" w:date="2020-01-31T11:50:00Z">
            <w:rPr/>
          </w:rPrChange>
        </w:rPr>
        <w:pPrChange w:id="1440" w:author="Max Lindmark" w:date="2020-01-31T11:49:00Z">
          <w:pPr>
            <w:contextualSpacing/>
            <w:jc w:val="both"/>
          </w:pPr>
        </w:pPrChange>
      </w:pPr>
      <w:r w:rsidRPr="000F3C49">
        <w:rPr>
          <w:sz w:val="22"/>
          <w:szCs w:val="22"/>
          <w:rPrChange w:id="1441" w:author="Max Lindmark" w:date="2020-01-31T11:50:00Z">
            <w:rPr/>
          </w:rPrChange>
        </w:rPr>
        <w:t>Fig. S10.</w:t>
      </w:r>
      <w:commentRangeStart w:id="1442"/>
      <w:r w:rsidRPr="000F3C49">
        <w:rPr>
          <w:sz w:val="22"/>
          <w:szCs w:val="22"/>
          <w:rPrChange w:id="1443" w:author="Max Lindmark" w:date="2020-01-31T11:50:00Z">
            <w:rPr/>
          </w:rPrChange>
        </w:rPr>
        <w:t xml:space="preserve"> </w:t>
      </w:r>
      <m:oMath>
        <m:acc>
          <m:accPr>
            <m:ctrlPr>
              <w:rPr>
                <w:rFonts w:ascii="Cambria Math" w:hAnsi="Cambria Math"/>
                <w:i/>
                <w:sz w:val="22"/>
                <w:szCs w:val="22"/>
                <w:rPrChange w:id="1444" w:author="Max Lindmark" w:date="2020-01-31T11:50:00Z">
                  <w:rPr>
                    <w:rFonts w:ascii="Cambria Math" w:hAnsi="Cambria Math"/>
                    <w:i/>
                  </w:rPr>
                </w:rPrChange>
              </w:rPr>
            </m:ctrlPr>
          </m:accPr>
          <m:e>
            <m:r>
              <w:rPr>
                <w:rFonts w:ascii="Cambria Math" w:hAnsi="Cambria Math"/>
                <w:sz w:val="22"/>
                <w:szCs w:val="22"/>
                <w:rPrChange w:id="1445" w:author="Max Lindmark" w:date="2020-01-31T11:50:00Z">
                  <w:rPr>
                    <w:rFonts w:ascii="Cambria Math" w:hAnsi="Cambria Math"/>
                  </w:rPr>
                </w:rPrChange>
              </w:rPr>
              <m:t>R</m:t>
            </m:r>
          </m:e>
        </m:acc>
      </m:oMath>
      <w:r w:rsidRPr="000F3C49">
        <w:rPr>
          <w:sz w:val="22"/>
          <w:szCs w:val="22"/>
          <w:rPrChange w:id="1446" w:author="Max Lindmark" w:date="2020-01-31T11:50:00Z">
            <w:rPr/>
          </w:rPrChange>
        </w:rPr>
        <w:t xml:space="preserve"> </w:t>
      </w:r>
      <w:commentRangeEnd w:id="1442"/>
      <w:r w:rsidR="000B1042" w:rsidRPr="000F3C49">
        <w:rPr>
          <w:rStyle w:val="CommentReference"/>
          <w:sz w:val="22"/>
          <w:szCs w:val="22"/>
          <w:rPrChange w:id="1447" w:author="Max Lindmark" w:date="2020-01-31T11:50:00Z">
            <w:rPr>
              <w:rStyle w:val="CommentReference"/>
            </w:rPr>
          </w:rPrChange>
        </w:rPr>
        <w:commentReference w:id="1442"/>
      </w:r>
      <w:r w:rsidR="00B27A20" w:rsidRPr="000F3C49">
        <w:rPr>
          <w:rFonts w:eastAsiaTheme="minorEastAsia"/>
          <w:sz w:val="22"/>
          <w:szCs w:val="22"/>
          <w:rPrChange w:id="1448" w:author="Max Lindmark" w:date="2020-01-31T11:50:00Z">
            <w:rPr>
              <w:rFonts w:eastAsiaTheme="minorEastAsia"/>
            </w:rPr>
          </w:rPrChange>
        </w:rPr>
        <w:t xml:space="preserve">for </w:t>
      </w:r>
      <m:oMath>
        <m:sSub>
          <m:sSubPr>
            <m:ctrlPr>
              <w:rPr>
                <w:rFonts w:ascii="Cambria Math" w:hAnsi="Cambria Math"/>
                <w:i/>
                <w:sz w:val="22"/>
                <w:szCs w:val="22"/>
                <w:rPrChange w:id="1449" w:author="Max Lindmark" w:date="2020-01-31T11:50:00Z">
                  <w:rPr>
                    <w:rFonts w:ascii="Cambria Math" w:hAnsi="Cambria Math"/>
                    <w:i/>
                  </w:rPr>
                </w:rPrChange>
              </w:rPr>
            </m:ctrlPr>
          </m:sSubPr>
          <m:e>
            <m:r>
              <w:rPr>
                <w:rFonts w:ascii="Cambria Math" w:hAnsi="Cambria Math"/>
                <w:sz w:val="22"/>
                <w:szCs w:val="22"/>
                <w:rPrChange w:id="1450" w:author="Max Lindmark" w:date="2020-01-31T11:50:00Z">
                  <w:rPr>
                    <w:rFonts w:ascii="Cambria Math" w:hAnsi="Cambria Math"/>
                  </w:rPr>
                </w:rPrChange>
              </w:rPr>
              <m:t>T</m:t>
            </m:r>
          </m:e>
          <m:sub>
            <m:r>
              <w:rPr>
                <w:rFonts w:ascii="Cambria Math" w:hAnsi="Cambria Math"/>
                <w:sz w:val="22"/>
                <w:szCs w:val="22"/>
                <w:rPrChange w:id="1451" w:author="Max Lindmark" w:date="2020-01-31T11:50:00Z">
                  <w:rPr>
                    <w:rFonts w:ascii="Cambria Math" w:hAnsi="Cambria Math"/>
                  </w:rPr>
                </w:rPrChange>
              </w:rPr>
              <m:t>opt</m:t>
            </m:r>
          </m:sub>
        </m:sSub>
      </m:oMath>
      <w:r w:rsidRPr="000F3C49">
        <w:rPr>
          <w:sz w:val="22"/>
          <w:szCs w:val="22"/>
          <w:rPrChange w:id="1452" w:author="Max Lindmark" w:date="2020-01-31T11:50:00Z">
            <w:rPr/>
          </w:rPrChange>
        </w:rPr>
        <w:t xml:space="preserve"> model </w:t>
      </w:r>
      <w:del w:id="1453" w:author="Max Lindmark" w:date="2020-01-29T09:24:00Z">
        <w:r w:rsidRPr="000F3C49" w:rsidDel="00721F5D">
          <w:rPr>
            <w:sz w:val="22"/>
            <w:szCs w:val="22"/>
            <w:rPrChange w:id="1454" w:author="Max Lindmark" w:date="2020-01-31T11:50:00Z">
              <w:rPr/>
            </w:rPrChange>
          </w:rPr>
          <w:delText>*NOT DONE YET FOR T_OPT*</w:delText>
        </w:r>
      </w:del>
    </w:p>
    <w:p w14:paraId="329F4E4C" w14:textId="53FFED90" w:rsidR="00747AE4" w:rsidRPr="000F3C49" w:rsidRDefault="00747AE4" w:rsidP="000F3C49">
      <w:pPr>
        <w:spacing w:line="480" w:lineRule="auto"/>
        <w:contextualSpacing/>
        <w:rPr>
          <w:ins w:id="1455" w:author="Max Lindmark" w:date="2020-01-29T09:28:00Z"/>
          <w:sz w:val="22"/>
          <w:szCs w:val="22"/>
          <w:rPrChange w:id="1456" w:author="Max Lindmark" w:date="2020-01-31T11:50:00Z">
            <w:rPr>
              <w:ins w:id="1457" w:author="Max Lindmark" w:date="2020-01-29T09:28:00Z"/>
            </w:rPr>
          </w:rPrChange>
        </w:rPr>
        <w:pPrChange w:id="1458" w:author="Max Lindmark" w:date="2020-01-31T11:49:00Z">
          <w:pPr/>
        </w:pPrChange>
      </w:pPr>
    </w:p>
    <w:p w14:paraId="1C4996BD" w14:textId="22134F31" w:rsidR="00222D4E" w:rsidRPr="000F3C49" w:rsidRDefault="001F5BA0" w:rsidP="000F3C49">
      <w:pPr>
        <w:spacing w:line="480" w:lineRule="auto"/>
        <w:contextualSpacing/>
        <w:rPr>
          <w:sz w:val="22"/>
          <w:szCs w:val="22"/>
          <w:rPrChange w:id="1459" w:author="Max Lindmark" w:date="2020-01-31T11:50:00Z">
            <w:rPr/>
          </w:rPrChange>
        </w:rPr>
        <w:pPrChange w:id="1460" w:author="Max Lindmark" w:date="2020-01-31T11:49:00Z">
          <w:pPr/>
        </w:pPrChange>
      </w:pPr>
      <w:ins w:id="1461" w:author="Max Lindmark" w:date="2020-01-29T09:29:00Z">
        <w:r w:rsidRPr="000F3C49">
          <w:rPr>
            <w:noProof/>
            <w:sz w:val="22"/>
            <w:szCs w:val="22"/>
            <w:rPrChange w:id="1462" w:author="Max Lindmark" w:date="2020-01-31T11:50:00Z">
              <w:rPr>
                <w:noProof/>
              </w:rPr>
            </w:rPrChange>
          </w:rPr>
          <w:lastRenderedPageBreak/>
          <w:drawing>
            <wp:inline distT="0" distB="0" distL="0" distR="0" wp14:anchorId="59D1E084" wp14:editId="7FAD97A6">
              <wp:extent cx="5731510" cy="57315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2FBDE913" w14:textId="520D6F36" w:rsidR="00DA3406" w:rsidRPr="000F3C49" w:rsidRDefault="001A382A" w:rsidP="000F3C49">
      <w:pPr>
        <w:spacing w:line="480" w:lineRule="auto"/>
        <w:contextualSpacing/>
        <w:jc w:val="both"/>
        <w:rPr>
          <w:sz w:val="22"/>
          <w:szCs w:val="22"/>
          <w:rPrChange w:id="1463" w:author="Max Lindmark" w:date="2020-01-31T11:50:00Z">
            <w:rPr/>
          </w:rPrChange>
        </w:rPr>
        <w:pPrChange w:id="1464" w:author="Max Lindmark" w:date="2020-01-31T11:49:00Z">
          <w:pPr>
            <w:contextualSpacing/>
            <w:jc w:val="both"/>
          </w:pPr>
        </w:pPrChange>
      </w:pPr>
      <w:r w:rsidRPr="000F3C49">
        <w:rPr>
          <w:sz w:val="22"/>
          <w:szCs w:val="22"/>
          <w:rPrChange w:id="1465" w:author="Max Lindmark" w:date="2020-01-31T11:50:00Z">
            <w:rPr/>
          </w:rPrChange>
        </w:rPr>
        <w:t>Fig. S1</w:t>
      </w:r>
      <w:r w:rsidR="00E13D80" w:rsidRPr="000F3C49">
        <w:rPr>
          <w:sz w:val="22"/>
          <w:szCs w:val="22"/>
          <w:rPrChange w:id="1466" w:author="Max Lindmark" w:date="2020-01-31T11:50:00Z">
            <w:rPr/>
          </w:rPrChange>
        </w:rPr>
        <w:t>1</w:t>
      </w:r>
      <w:r w:rsidRPr="000F3C49">
        <w:rPr>
          <w:sz w:val="22"/>
          <w:szCs w:val="22"/>
          <w:rPrChange w:id="1467" w:author="Max Lindmark" w:date="2020-01-31T11:50:00Z">
            <w:rPr/>
          </w:rPrChange>
        </w:rPr>
        <w:t xml:space="preserve">. </w:t>
      </w:r>
      <w:r w:rsidR="008A1780" w:rsidRPr="000F3C49">
        <w:rPr>
          <w:sz w:val="22"/>
          <w:szCs w:val="22"/>
          <w:rPrChange w:id="1468" w:author="Max Lindmark" w:date="2020-01-31T11:50:00Z">
            <w:rPr/>
          </w:rPrChange>
        </w:rPr>
        <w:t xml:space="preserve">Model fit (mean and coefficient of variation) for </w:t>
      </w:r>
      <m:oMath>
        <m:sSub>
          <m:sSubPr>
            <m:ctrlPr>
              <w:rPr>
                <w:rFonts w:ascii="Cambria Math" w:hAnsi="Cambria Math"/>
                <w:i/>
                <w:sz w:val="22"/>
                <w:szCs w:val="22"/>
                <w:rPrChange w:id="1469" w:author="Max Lindmark" w:date="2020-01-31T11:50:00Z">
                  <w:rPr>
                    <w:rFonts w:ascii="Cambria Math" w:hAnsi="Cambria Math"/>
                    <w:i/>
                  </w:rPr>
                </w:rPrChange>
              </w:rPr>
            </m:ctrlPr>
          </m:sSubPr>
          <m:e>
            <m:r>
              <w:rPr>
                <w:rFonts w:ascii="Cambria Math" w:hAnsi="Cambria Math"/>
                <w:sz w:val="22"/>
                <w:szCs w:val="22"/>
                <w:rPrChange w:id="1470" w:author="Max Lindmark" w:date="2020-01-31T11:50:00Z">
                  <w:rPr>
                    <w:rFonts w:ascii="Cambria Math" w:hAnsi="Cambria Math"/>
                  </w:rPr>
                </w:rPrChange>
              </w:rPr>
              <m:t>T</m:t>
            </m:r>
          </m:e>
          <m:sub>
            <m:r>
              <w:rPr>
                <w:rFonts w:ascii="Cambria Math" w:hAnsi="Cambria Math"/>
                <w:sz w:val="22"/>
                <w:szCs w:val="22"/>
                <w:rPrChange w:id="1471" w:author="Max Lindmark" w:date="2020-01-31T11:50:00Z">
                  <w:rPr>
                    <w:rFonts w:ascii="Cambria Math" w:hAnsi="Cambria Math"/>
                  </w:rPr>
                </w:rPrChange>
              </w:rPr>
              <m:t>opt</m:t>
            </m:r>
          </m:sub>
        </m:sSub>
      </m:oMath>
      <w:r w:rsidR="008A1780" w:rsidRPr="000F3C49">
        <w:rPr>
          <w:rFonts w:eastAsiaTheme="minorEastAsia"/>
          <w:sz w:val="22"/>
          <w:szCs w:val="22"/>
          <w:rPrChange w:id="1472" w:author="Max Lindmark" w:date="2020-01-31T11:50:00Z">
            <w:rPr>
              <w:rFonts w:eastAsiaTheme="minorEastAsia"/>
            </w:rPr>
          </w:rPrChange>
        </w:rPr>
        <w:t>model. Vertical line corresponds to mean in data and histogram depicts each posterior mean.</w:t>
      </w:r>
      <w:r w:rsidR="00FA6566" w:rsidRPr="000F3C49">
        <w:rPr>
          <w:rFonts w:eastAsiaTheme="minorEastAsia"/>
          <w:sz w:val="22"/>
          <w:szCs w:val="22"/>
          <w:rPrChange w:id="1473" w:author="Max Lindmark" w:date="2020-01-31T11:50:00Z">
            <w:rPr>
              <w:rFonts w:eastAsiaTheme="minorEastAsia"/>
            </w:rPr>
          </w:rPrChange>
        </w:rPr>
        <w:t xml:space="preserve"> Numbers show probability of the posterior being larger or small than mean in data.</w:t>
      </w:r>
      <w:del w:id="1474" w:author="Max Lindmark" w:date="2020-01-29T09:24:00Z">
        <w:r w:rsidR="00DA3406" w:rsidRPr="000F3C49" w:rsidDel="00846D4B">
          <w:rPr>
            <w:sz w:val="22"/>
            <w:szCs w:val="22"/>
            <w:rPrChange w:id="1475" w:author="Max Lindmark" w:date="2020-01-31T11:50:00Z">
              <w:rPr/>
            </w:rPrChange>
          </w:rPr>
          <w:delText>*NOT DONE YET FOR T_OPT*</w:delText>
        </w:r>
      </w:del>
    </w:p>
    <w:p w14:paraId="3F0FC5B7" w14:textId="23A34B61" w:rsidR="001A382A" w:rsidRPr="000F3C49" w:rsidRDefault="001A382A" w:rsidP="000F3C49">
      <w:pPr>
        <w:spacing w:line="480" w:lineRule="auto"/>
        <w:contextualSpacing/>
        <w:jc w:val="both"/>
        <w:rPr>
          <w:sz w:val="22"/>
          <w:szCs w:val="22"/>
          <w:rPrChange w:id="1476" w:author="Max Lindmark" w:date="2020-01-31T11:50:00Z">
            <w:rPr/>
          </w:rPrChange>
        </w:rPr>
        <w:pPrChange w:id="1477" w:author="Max Lindmark" w:date="2020-01-31T11:49:00Z">
          <w:pPr>
            <w:contextualSpacing/>
            <w:jc w:val="both"/>
          </w:pPr>
        </w:pPrChange>
      </w:pPr>
    </w:p>
    <w:p w14:paraId="67AB2304" w14:textId="4BF247A5" w:rsidR="00747AE4" w:rsidRPr="000F3C49" w:rsidRDefault="00747AE4" w:rsidP="000F3C49">
      <w:pPr>
        <w:spacing w:line="480" w:lineRule="auto"/>
        <w:contextualSpacing/>
        <w:rPr>
          <w:sz w:val="22"/>
          <w:szCs w:val="22"/>
          <w:rPrChange w:id="1478" w:author="Max Lindmark" w:date="2020-01-31T11:50:00Z">
            <w:rPr/>
          </w:rPrChange>
        </w:rPr>
        <w:pPrChange w:id="1479" w:author="Max Lindmark" w:date="2020-01-31T11:49:00Z">
          <w:pPr/>
        </w:pPrChange>
      </w:pPr>
    </w:p>
    <w:p w14:paraId="28B35FC2" w14:textId="0FF8AC76" w:rsidR="00747AE4" w:rsidRPr="000F3C49" w:rsidRDefault="00747AE4" w:rsidP="000F3C49">
      <w:pPr>
        <w:spacing w:line="480" w:lineRule="auto"/>
        <w:contextualSpacing/>
        <w:rPr>
          <w:sz w:val="22"/>
          <w:szCs w:val="22"/>
          <w:rPrChange w:id="1480" w:author="Max Lindmark" w:date="2020-01-31T11:50:00Z">
            <w:rPr/>
          </w:rPrChange>
        </w:rPr>
        <w:pPrChange w:id="1481" w:author="Max Lindmark" w:date="2020-01-31T11:49:00Z">
          <w:pPr/>
        </w:pPrChange>
      </w:pPr>
    </w:p>
    <w:p w14:paraId="51FCF173" w14:textId="7985BDF8" w:rsidR="00747AE4" w:rsidRPr="000F3C49" w:rsidRDefault="00747AE4" w:rsidP="000F3C49">
      <w:pPr>
        <w:spacing w:line="480" w:lineRule="auto"/>
        <w:contextualSpacing/>
        <w:rPr>
          <w:sz w:val="22"/>
          <w:szCs w:val="22"/>
          <w:rPrChange w:id="1482" w:author="Max Lindmark" w:date="2020-01-31T11:50:00Z">
            <w:rPr/>
          </w:rPrChange>
        </w:rPr>
        <w:pPrChange w:id="1483" w:author="Max Lindmark" w:date="2020-01-31T11:49:00Z">
          <w:pPr/>
        </w:pPrChange>
      </w:pPr>
    </w:p>
    <w:p w14:paraId="1AD5D566" w14:textId="60F49919" w:rsidR="00747AE4" w:rsidRPr="000F3C49" w:rsidRDefault="00747AE4" w:rsidP="000F3C49">
      <w:pPr>
        <w:spacing w:line="480" w:lineRule="auto"/>
        <w:contextualSpacing/>
        <w:rPr>
          <w:sz w:val="22"/>
          <w:szCs w:val="22"/>
          <w:rPrChange w:id="1484" w:author="Max Lindmark" w:date="2020-01-31T11:50:00Z">
            <w:rPr/>
          </w:rPrChange>
        </w:rPr>
        <w:pPrChange w:id="1485" w:author="Max Lindmark" w:date="2020-01-31T11:49:00Z">
          <w:pPr/>
        </w:pPrChange>
      </w:pPr>
    </w:p>
    <w:p w14:paraId="22A23EC8" w14:textId="6DDCB867" w:rsidR="00747AE4" w:rsidRPr="000F3C49" w:rsidRDefault="00747AE4" w:rsidP="000F3C49">
      <w:pPr>
        <w:spacing w:line="480" w:lineRule="auto"/>
        <w:contextualSpacing/>
        <w:rPr>
          <w:sz w:val="22"/>
          <w:szCs w:val="22"/>
          <w:rPrChange w:id="1486" w:author="Max Lindmark" w:date="2020-01-31T11:50:00Z">
            <w:rPr/>
          </w:rPrChange>
        </w:rPr>
        <w:pPrChange w:id="1487" w:author="Max Lindmark" w:date="2020-01-31T11:49:00Z">
          <w:pPr/>
        </w:pPrChange>
      </w:pPr>
    </w:p>
    <w:p w14:paraId="479B26A7" w14:textId="5EFEEFF1" w:rsidR="00747AE4" w:rsidRPr="000F3C49" w:rsidRDefault="00747AE4" w:rsidP="000F3C49">
      <w:pPr>
        <w:spacing w:line="480" w:lineRule="auto"/>
        <w:contextualSpacing/>
        <w:rPr>
          <w:sz w:val="22"/>
          <w:szCs w:val="22"/>
          <w:rPrChange w:id="1488" w:author="Max Lindmark" w:date="2020-01-31T11:50:00Z">
            <w:rPr/>
          </w:rPrChange>
        </w:rPr>
        <w:pPrChange w:id="1489" w:author="Max Lindmark" w:date="2020-01-31T11:49:00Z">
          <w:pPr/>
        </w:pPrChange>
      </w:pPr>
    </w:p>
    <w:p w14:paraId="7547DE4E" w14:textId="5F685BE7" w:rsidR="00747AE4" w:rsidRPr="000F3C49" w:rsidRDefault="00747AE4" w:rsidP="000F3C49">
      <w:pPr>
        <w:spacing w:line="480" w:lineRule="auto"/>
        <w:contextualSpacing/>
        <w:rPr>
          <w:sz w:val="22"/>
          <w:szCs w:val="22"/>
          <w:rPrChange w:id="1490" w:author="Max Lindmark" w:date="2020-01-31T11:50:00Z">
            <w:rPr/>
          </w:rPrChange>
        </w:rPr>
        <w:pPrChange w:id="1491" w:author="Max Lindmark" w:date="2020-01-31T11:49:00Z">
          <w:pPr/>
        </w:pPrChange>
      </w:pPr>
    </w:p>
    <w:p w14:paraId="419AA0C2" w14:textId="1FC8ECAA" w:rsidR="00747AE4" w:rsidRPr="000F3C49" w:rsidRDefault="00747AE4" w:rsidP="000F3C49">
      <w:pPr>
        <w:spacing w:line="480" w:lineRule="auto"/>
        <w:contextualSpacing/>
        <w:rPr>
          <w:sz w:val="22"/>
          <w:szCs w:val="22"/>
          <w:rPrChange w:id="1492" w:author="Max Lindmark" w:date="2020-01-31T11:50:00Z">
            <w:rPr/>
          </w:rPrChange>
        </w:rPr>
        <w:pPrChange w:id="1493" w:author="Max Lindmark" w:date="2020-01-31T11:49:00Z">
          <w:pPr/>
        </w:pPrChange>
      </w:pPr>
    </w:p>
    <w:p w14:paraId="7A2BF5F8" w14:textId="77777777" w:rsidR="00747AE4" w:rsidRPr="000F3C49" w:rsidRDefault="00747AE4" w:rsidP="000F3C49">
      <w:pPr>
        <w:spacing w:line="480" w:lineRule="auto"/>
        <w:contextualSpacing/>
        <w:rPr>
          <w:sz w:val="22"/>
          <w:szCs w:val="22"/>
          <w:rPrChange w:id="1494" w:author="Max Lindmark" w:date="2020-01-31T11:50:00Z">
            <w:rPr/>
          </w:rPrChange>
        </w:rPr>
        <w:pPrChange w:id="1495" w:author="Max Lindmark" w:date="2020-01-31T11:49:00Z">
          <w:pPr/>
        </w:pPrChange>
      </w:pPr>
    </w:p>
    <w:p w14:paraId="61D48049" w14:textId="36ABD9DC" w:rsidR="00524FBE" w:rsidRPr="000F3C49" w:rsidRDefault="00524FBE" w:rsidP="000F3C49">
      <w:pPr>
        <w:pStyle w:val="Heading2"/>
        <w:contextualSpacing/>
        <w:jc w:val="both"/>
        <w:rPr>
          <w:rFonts w:asciiTheme="minorHAnsi" w:hAnsiTheme="minorHAnsi" w:cstheme="minorHAnsi"/>
          <w:i/>
          <w:iCs/>
          <w:sz w:val="22"/>
          <w:szCs w:val="22"/>
          <w:rPrChange w:id="1496" w:author="Max Lindmark" w:date="2020-01-31T11:50:00Z">
            <w:rPr>
              <w:rFonts w:asciiTheme="minorHAnsi" w:hAnsiTheme="minorHAnsi" w:cstheme="minorHAnsi"/>
              <w:i/>
              <w:iCs/>
              <w:szCs w:val="22"/>
            </w:rPr>
          </w:rPrChange>
        </w:rPr>
        <w:pPrChange w:id="1497" w:author="Max Lindmark" w:date="2020-01-31T11:49:00Z">
          <w:pPr>
            <w:pStyle w:val="Heading2"/>
            <w:contextualSpacing/>
            <w:jc w:val="both"/>
          </w:pPr>
        </w:pPrChange>
      </w:pPr>
      <w:bookmarkStart w:id="1498" w:name="_Toc29915152"/>
      <w:r w:rsidRPr="000F3C49">
        <w:rPr>
          <w:rFonts w:asciiTheme="minorHAnsi" w:hAnsiTheme="minorHAnsi" w:cstheme="minorHAnsi"/>
          <w:i/>
          <w:iCs/>
          <w:sz w:val="22"/>
          <w:szCs w:val="22"/>
          <w:rPrChange w:id="1499" w:author="Max Lindmark" w:date="2020-01-31T11:50:00Z">
            <w:rPr>
              <w:rFonts w:asciiTheme="minorHAnsi" w:hAnsiTheme="minorHAnsi" w:cstheme="minorHAnsi"/>
              <w:i/>
              <w:iCs/>
              <w:szCs w:val="22"/>
            </w:rPr>
          </w:rPrChange>
        </w:rPr>
        <w:t>Growth rate</w:t>
      </w:r>
      <w:bookmarkEnd w:id="1498"/>
    </w:p>
    <w:p w14:paraId="79D1A08A" w14:textId="46C4A4FD" w:rsidR="009428CD" w:rsidRPr="000F3C49" w:rsidRDefault="00636FB7" w:rsidP="000F3C49">
      <w:pPr>
        <w:spacing w:line="480" w:lineRule="auto"/>
        <w:contextualSpacing/>
        <w:jc w:val="center"/>
        <w:rPr>
          <w:sz w:val="22"/>
          <w:szCs w:val="22"/>
          <w:rPrChange w:id="1500" w:author="Max Lindmark" w:date="2020-01-31T11:50:00Z">
            <w:rPr/>
          </w:rPrChange>
        </w:rPr>
        <w:pPrChange w:id="1501" w:author="Max Lindmark" w:date="2020-01-31T11:49:00Z">
          <w:pPr>
            <w:jc w:val="center"/>
          </w:pPr>
        </w:pPrChange>
      </w:pPr>
      <w:r w:rsidRPr="000F3C49">
        <w:rPr>
          <w:noProof/>
          <w:sz w:val="22"/>
          <w:szCs w:val="22"/>
          <w:lang w:eastAsia="sv-SE"/>
          <w:rPrChange w:id="1502" w:author="Max Lindmark" w:date="2020-01-31T11:50:00Z">
            <w:rPr>
              <w:noProof/>
              <w:lang w:eastAsia="sv-SE"/>
            </w:rPr>
          </w:rPrChang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25ABF821" w:rsidR="00747AE4" w:rsidRPr="000F3C49" w:rsidRDefault="00747AE4" w:rsidP="000F3C49">
      <w:pPr>
        <w:spacing w:line="480" w:lineRule="auto"/>
        <w:contextualSpacing/>
        <w:jc w:val="both"/>
        <w:rPr>
          <w:sz w:val="22"/>
          <w:szCs w:val="22"/>
          <w:rPrChange w:id="1503" w:author="Max Lindmark" w:date="2020-01-31T11:50:00Z">
            <w:rPr/>
          </w:rPrChange>
        </w:rPr>
        <w:pPrChange w:id="1504" w:author="Max Lindmark" w:date="2020-01-31T11:49:00Z">
          <w:pPr>
            <w:contextualSpacing/>
            <w:jc w:val="both"/>
          </w:pPr>
        </w:pPrChange>
      </w:pPr>
      <w:r w:rsidRPr="000F3C49">
        <w:rPr>
          <w:sz w:val="22"/>
          <w:szCs w:val="22"/>
          <w:rPrChange w:id="1505" w:author="Max Lindmark" w:date="2020-01-31T11:50:00Z">
            <w:rPr/>
          </w:rPrChange>
        </w:rPr>
        <w:t>Fig. S1</w:t>
      </w:r>
      <w:r w:rsidR="00871830" w:rsidRPr="000F3C49">
        <w:rPr>
          <w:sz w:val="22"/>
          <w:szCs w:val="22"/>
          <w:rPrChange w:id="1506" w:author="Max Lindmark" w:date="2020-01-31T11:50:00Z">
            <w:rPr/>
          </w:rPrChange>
        </w:rPr>
        <w:t>2</w:t>
      </w:r>
      <w:r w:rsidRPr="000F3C49">
        <w:rPr>
          <w:sz w:val="22"/>
          <w:szCs w:val="22"/>
          <w:rPrChange w:id="1507" w:author="Max Lindmark" w:date="2020-01-31T11:50:00Z">
            <w:rPr/>
          </w:rPrChange>
        </w:rPr>
        <w:t xml:space="preserve">. Posterior densities and trace plots for evaluation of chain convergence (by chain, indicated by color), for the </w:t>
      </w:r>
      <w:r w:rsidR="008A1780" w:rsidRPr="000F3C49">
        <w:rPr>
          <w:sz w:val="22"/>
          <w:szCs w:val="22"/>
          <w:rPrChange w:id="1508" w:author="Max Lindmark" w:date="2020-01-31T11:50:00Z">
            <w:rPr/>
          </w:rPrChange>
        </w:rPr>
        <w:t>highest-level</w:t>
      </w:r>
      <w:r w:rsidRPr="000F3C49">
        <w:rPr>
          <w:sz w:val="22"/>
          <w:szCs w:val="22"/>
          <w:rPrChange w:id="1509" w:author="Max Lindmark" w:date="2020-01-31T11:50:00Z">
            <w:rPr/>
          </w:rPrChange>
        </w:rPr>
        <w:t xml:space="preserve"> parameters </w:t>
      </w:r>
      <w:r w:rsidR="00B937F3" w:rsidRPr="000F3C49">
        <w:rPr>
          <w:sz w:val="22"/>
          <w:szCs w:val="22"/>
          <w:rPrChange w:id="1510" w:author="Max Lindmark" w:date="2020-01-31T11:50:00Z">
            <w:rPr/>
          </w:rPrChange>
        </w:rPr>
        <w:t xml:space="preserve">for </w:t>
      </w:r>
      <w:ins w:id="1511" w:author="Anna Gårdmark" w:date="2020-01-21T15:47:00Z">
        <w:r w:rsidR="000B1042" w:rsidRPr="000F3C49">
          <w:rPr>
            <w:sz w:val="22"/>
            <w:szCs w:val="22"/>
            <w:rPrChange w:id="1512" w:author="Max Lindmark" w:date="2020-01-31T11:50:00Z">
              <w:rPr/>
            </w:rPrChange>
          </w:rPr>
          <w:t xml:space="preserve">the </w:t>
        </w:r>
      </w:ins>
      <w:r w:rsidR="00B937F3" w:rsidRPr="000F3C49">
        <w:rPr>
          <w:sz w:val="22"/>
          <w:szCs w:val="22"/>
          <w:rPrChange w:id="1513" w:author="Max Lindmark" w:date="2020-01-31T11:50:00Z">
            <w:rPr/>
          </w:rPrChange>
        </w:rPr>
        <w:t>growth rate model</w:t>
      </w:r>
      <w:ins w:id="1514" w:author="Anna Gårdmark" w:date="2020-01-21T15:48:00Z">
        <w:r w:rsidR="000B1042" w:rsidRPr="000F3C49">
          <w:rPr>
            <w:sz w:val="22"/>
            <w:szCs w:val="22"/>
            <w:rPrChange w:id="1515" w:author="Max Lindmark" w:date="2020-01-31T11:50:00Z">
              <w:rPr/>
            </w:rPrChange>
          </w:rPr>
          <w:t xml:space="preserve"> at temperatures below optimum temperature</w:t>
        </w:r>
      </w:ins>
      <w:ins w:id="1516" w:author="Jan Ohlberger" w:date="2020-01-22T14:01:00Z">
        <w:r w:rsidR="00441CB7" w:rsidRPr="000F3C49">
          <w:rPr>
            <w:sz w:val="22"/>
            <w:szCs w:val="22"/>
            <w:rPrChange w:id="1517" w:author="Max Lindmark" w:date="2020-01-31T11:50:00Z">
              <w:rPr/>
            </w:rPrChange>
          </w:rPr>
          <w:t>s</w:t>
        </w:r>
      </w:ins>
      <w:r w:rsidRPr="000F3C49">
        <w:rPr>
          <w:sz w:val="22"/>
          <w:szCs w:val="22"/>
          <w:rPrChange w:id="1518" w:author="Max Lindmark" w:date="2020-01-31T11:50:00Z">
            <w:rPr/>
          </w:rPrChange>
        </w:rPr>
        <w:t>.</w:t>
      </w:r>
    </w:p>
    <w:p w14:paraId="00FA4F49" w14:textId="21407D9D" w:rsidR="00747AE4" w:rsidRPr="000F3C49" w:rsidRDefault="00747AE4" w:rsidP="000F3C49">
      <w:pPr>
        <w:spacing w:line="480" w:lineRule="auto"/>
        <w:contextualSpacing/>
        <w:rPr>
          <w:sz w:val="22"/>
          <w:szCs w:val="22"/>
          <w:rPrChange w:id="1519" w:author="Max Lindmark" w:date="2020-01-31T11:50:00Z">
            <w:rPr/>
          </w:rPrChange>
        </w:rPr>
        <w:pPrChange w:id="1520" w:author="Max Lindmark" w:date="2020-01-31T11:49:00Z">
          <w:pPr/>
        </w:pPrChange>
      </w:pPr>
    </w:p>
    <w:p w14:paraId="421FABE7" w14:textId="6511A541" w:rsidR="0002521E" w:rsidRPr="000F3C49" w:rsidRDefault="0002521E" w:rsidP="000F3C49">
      <w:pPr>
        <w:spacing w:line="480" w:lineRule="auto"/>
        <w:contextualSpacing/>
        <w:rPr>
          <w:sz w:val="22"/>
          <w:szCs w:val="22"/>
          <w:rPrChange w:id="1521" w:author="Max Lindmark" w:date="2020-01-31T11:50:00Z">
            <w:rPr/>
          </w:rPrChange>
        </w:rPr>
        <w:pPrChange w:id="1522" w:author="Max Lindmark" w:date="2020-01-31T11:49:00Z">
          <w:pPr/>
        </w:pPrChange>
      </w:pPr>
    </w:p>
    <w:p w14:paraId="70FD91D1" w14:textId="384D59AB" w:rsidR="0002521E" w:rsidRPr="000F3C49" w:rsidRDefault="0002521E" w:rsidP="000F3C49">
      <w:pPr>
        <w:spacing w:line="480" w:lineRule="auto"/>
        <w:contextualSpacing/>
        <w:rPr>
          <w:sz w:val="22"/>
          <w:szCs w:val="22"/>
          <w:rPrChange w:id="1523" w:author="Max Lindmark" w:date="2020-01-31T11:50:00Z">
            <w:rPr/>
          </w:rPrChange>
        </w:rPr>
        <w:pPrChange w:id="1524" w:author="Max Lindmark" w:date="2020-01-31T11:49:00Z">
          <w:pPr/>
        </w:pPrChange>
      </w:pPr>
    </w:p>
    <w:p w14:paraId="0A75B9FC" w14:textId="3127E7C9" w:rsidR="0002521E" w:rsidRPr="000F3C49" w:rsidRDefault="0002521E" w:rsidP="000F3C49">
      <w:pPr>
        <w:spacing w:line="480" w:lineRule="auto"/>
        <w:contextualSpacing/>
        <w:rPr>
          <w:sz w:val="22"/>
          <w:szCs w:val="22"/>
          <w:rPrChange w:id="1525" w:author="Max Lindmark" w:date="2020-01-31T11:50:00Z">
            <w:rPr/>
          </w:rPrChange>
        </w:rPr>
        <w:pPrChange w:id="1526" w:author="Max Lindmark" w:date="2020-01-31T11:49:00Z">
          <w:pPr/>
        </w:pPrChange>
      </w:pPr>
    </w:p>
    <w:p w14:paraId="7C3970C7" w14:textId="2F14F844" w:rsidR="0002521E" w:rsidRPr="000F3C49" w:rsidRDefault="00464C52" w:rsidP="000F3C49">
      <w:pPr>
        <w:spacing w:line="480" w:lineRule="auto"/>
        <w:contextualSpacing/>
        <w:jc w:val="center"/>
        <w:rPr>
          <w:sz w:val="22"/>
          <w:szCs w:val="22"/>
          <w:rPrChange w:id="1527" w:author="Max Lindmark" w:date="2020-01-31T11:50:00Z">
            <w:rPr/>
          </w:rPrChange>
        </w:rPr>
        <w:pPrChange w:id="1528" w:author="Max Lindmark" w:date="2020-01-31T11:49:00Z">
          <w:pPr>
            <w:contextualSpacing/>
            <w:jc w:val="center"/>
          </w:pPr>
        </w:pPrChange>
      </w:pPr>
      <w:r w:rsidRPr="000F3C49">
        <w:rPr>
          <w:noProof/>
          <w:sz w:val="22"/>
          <w:szCs w:val="22"/>
          <w:lang w:eastAsia="sv-SE"/>
          <w:rPrChange w:id="1529" w:author="Max Lindmark" w:date="2020-01-31T11:50:00Z">
            <w:rPr>
              <w:noProof/>
              <w:lang w:eastAsia="sv-SE"/>
            </w:rPr>
          </w:rPrChange>
        </w:rPr>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0F3C49" w:rsidRDefault="0002521E" w:rsidP="000F3C49">
      <w:pPr>
        <w:spacing w:line="480" w:lineRule="auto"/>
        <w:contextualSpacing/>
        <w:jc w:val="both"/>
        <w:rPr>
          <w:sz w:val="22"/>
          <w:szCs w:val="22"/>
          <w:rPrChange w:id="1530" w:author="Max Lindmark" w:date="2020-01-31T11:50:00Z">
            <w:rPr/>
          </w:rPrChange>
        </w:rPr>
        <w:pPrChange w:id="1531" w:author="Max Lindmark" w:date="2020-01-31T11:49:00Z">
          <w:pPr>
            <w:contextualSpacing/>
            <w:jc w:val="both"/>
          </w:pPr>
        </w:pPrChange>
      </w:pPr>
      <w:commentRangeStart w:id="1532"/>
      <w:r w:rsidRPr="000F3C49">
        <w:rPr>
          <w:sz w:val="22"/>
          <w:szCs w:val="22"/>
          <w:rPrChange w:id="1533" w:author="Max Lindmark" w:date="2020-01-31T11:50:00Z">
            <w:rPr/>
          </w:rPrChange>
        </w:rPr>
        <w:t>Fig. S1</w:t>
      </w:r>
      <w:r w:rsidR="00871830" w:rsidRPr="000F3C49">
        <w:rPr>
          <w:sz w:val="22"/>
          <w:szCs w:val="22"/>
          <w:rPrChange w:id="1534" w:author="Max Lindmark" w:date="2020-01-31T11:50:00Z">
            <w:rPr/>
          </w:rPrChange>
        </w:rPr>
        <w:t>3</w:t>
      </w:r>
      <w:r w:rsidRPr="000F3C49">
        <w:rPr>
          <w:sz w:val="22"/>
          <w:szCs w:val="22"/>
          <w:rPrChange w:id="1535" w:author="Max Lindmark" w:date="2020-01-31T11:50:00Z">
            <w:rPr/>
          </w:rPrChange>
        </w:rPr>
        <w:t xml:space="preserve">. </w:t>
      </w:r>
      <w:commentRangeEnd w:id="1532"/>
      <w:r w:rsidR="000B1042" w:rsidRPr="000F3C49">
        <w:rPr>
          <w:rStyle w:val="CommentReference"/>
          <w:sz w:val="22"/>
          <w:szCs w:val="22"/>
          <w:rPrChange w:id="1536" w:author="Max Lindmark" w:date="2020-01-31T11:50:00Z">
            <w:rPr>
              <w:rStyle w:val="CommentReference"/>
            </w:rPr>
          </w:rPrChange>
        </w:rPr>
        <w:commentReference w:id="1532"/>
      </w:r>
      <m:oMath>
        <m:acc>
          <m:accPr>
            <m:ctrlPr>
              <w:rPr>
                <w:rFonts w:ascii="Cambria Math" w:hAnsi="Cambria Math"/>
                <w:i/>
                <w:sz w:val="22"/>
                <w:szCs w:val="22"/>
                <w:rPrChange w:id="1537" w:author="Max Lindmark" w:date="2020-01-31T11:50:00Z">
                  <w:rPr>
                    <w:rFonts w:ascii="Cambria Math" w:hAnsi="Cambria Math"/>
                    <w:i/>
                  </w:rPr>
                </w:rPrChange>
              </w:rPr>
            </m:ctrlPr>
          </m:accPr>
          <m:e>
            <m:r>
              <w:rPr>
                <w:rFonts w:ascii="Cambria Math" w:hAnsi="Cambria Math"/>
                <w:sz w:val="22"/>
                <w:szCs w:val="22"/>
                <w:rPrChange w:id="1538" w:author="Max Lindmark" w:date="2020-01-31T11:50:00Z">
                  <w:rPr>
                    <w:rFonts w:ascii="Cambria Math" w:hAnsi="Cambria Math"/>
                  </w:rPr>
                </w:rPrChange>
              </w:rPr>
              <m:t>R</m:t>
            </m:r>
          </m:e>
        </m:acc>
      </m:oMath>
      <w:r w:rsidRPr="000F3C49">
        <w:rPr>
          <w:sz w:val="22"/>
          <w:szCs w:val="22"/>
          <w:rPrChange w:id="1539" w:author="Max Lindmark" w:date="2020-01-31T11:50:00Z">
            <w:rPr/>
          </w:rPrChange>
        </w:rPr>
        <w:t xml:space="preserve"> </w:t>
      </w:r>
      <w:r w:rsidRPr="000F3C49">
        <w:rPr>
          <w:rFonts w:eastAsiaTheme="minorEastAsia"/>
          <w:sz w:val="22"/>
          <w:szCs w:val="22"/>
          <w:rPrChange w:id="1540" w:author="Max Lindmark" w:date="2020-01-31T11:50:00Z">
            <w:rPr>
              <w:rFonts w:eastAsiaTheme="minorEastAsia"/>
            </w:rPr>
          </w:rPrChange>
        </w:rPr>
        <w:t xml:space="preserve">for </w:t>
      </w:r>
      <w:r w:rsidR="00322388" w:rsidRPr="000F3C49">
        <w:rPr>
          <w:rFonts w:eastAsiaTheme="minorEastAsia"/>
          <w:sz w:val="22"/>
          <w:szCs w:val="22"/>
          <w:rPrChange w:id="1541" w:author="Max Lindmark" w:date="2020-01-31T11:50:00Z">
            <w:rPr>
              <w:rFonts w:eastAsiaTheme="minorEastAsia"/>
            </w:rPr>
          </w:rPrChange>
        </w:rPr>
        <w:t>growth</w:t>
      </w:r>
      <w:r w:rsidRPr="000F3C49">
        <w:rPr>
          <w:sz w:val="22"/>
          <w:szCs w:val="22"/>
          <w:rPrChange w:id="1542" w:author="Max Lindmark" w:date="2020-01-31T11:50:00Z">
            <w:rPr/>
          </w:rPrChange>
        </w:rPr>
        <w:t xml:space="preserve"> model</w:t>
      </w:r>
      <w:r w:rsidR="009D138C" w:rsidRPr="000F3C49">
        <w:rPr>
          <w:sz w:val="22"/>
          <w:szCs w:val="22"/>
          <w:rPrChange w:id="1543" w:author="Max Lindmark" w:date="2020-01-31T11:50:00Z">
            <w:rPr/>
          </w:rPrChange>
        </w:rPr>
        <w:t>.</w:t>
      </w:r>
    </w:p>
    <w:p w14:paraId="62F3D3F9" w14:textId="470AC8BA" w:rsidR="0002521E" w:rsidRPr="000F3C49" w:rsidRDefault="0002521E" w:rsidP="000F3C49">
      <w:pPr>
        <w:spacing w:line="480" w:lineRule="auto"/>
        <w:contextualSpacing/>
        <w:rPr>
          <w:sz w:val="22"/>
          <w:szCs w:val="22"/>
          <w:rPrChange w:id="1544" w:author="Max Lindmark" w:date="2020-01-31T11:50:00Z">
            <w:rPr/>
          </w:rPrChange>
        </w:rPr>
        <w:pPrChange w:id="1545" w:author="Max Lindmark" w:date="2020-01-31T11:49:00Z">
          <w:pPr/>
        </w:pPrChange>
      </w:pPr>
    </w:p>
    <w:p w14:paraId="03C350DB" w14:textId="2CFE4A04" w:rsidR="00ED1BE0" w:rsidRPr="000F3C49" w:rsidRDefault="00ED1BE0" w:rsidP="000F3C49">
      <w:pPr>
        <w:spacing w:line="480" w:lineRule="auto"/>
        <w:contextualSpacing/>
        <w:rPr>
          <w:sz w:val="22"/>
          <w:szCs w:val="22"/>
          <w:rPrChange w:id="1546" w:author="Max Lindmark" w:date="2020-01-31T11:50:00Z">
            <w:rPr/>
          </w:rPrChange>
        </w:rPr>
        <w:pPrChange w:id="1547" w:author="Max Lindmark" w:date="2020-01-31T11:49:00Z">
          <w:pPr/>
        </w:pPrChange>
      </w:pPr>
    </w:p>
    <w:p w14:paraId="326A3E24" w14:textId="5EDBE885" w:rsidR="00ED1BE0" w:rsidRPr="000F3C49" w:rsidRDefault="00ED1BE0" w:rsidP="000F3C49">
      <w:pPr>
        <w:spacing w:line="480" w:lineRule="auto"/>
        <w:contextualSpacing/>
        <w:rPr>
          <w:sz w:val="22"/>
          <w:szCs w:val="22"/>
          <w:rPrChange w:id="1548" w:author="Max Lindmark" w:date="2020-01-31T11:50:00Z">
            <w:rPr/>
          </w:rPrChange>
        </w:rPr>
        <w:pPrChange w:id="1549" w:author="Max Lindmark" w:date="2020-01-31T11:49:00Z">
          <w:pPr/>
        </w:pPrChange>
      </w:pPr>
    </w:p>
    <w:p w14:paraId="3574286F" w14:textId="778F1DA9" w:rsidR="00ED1BE0" w:rsidRPr="000F3C49" w:rsidRDefault="00ED1BE0" w:rsidP="000F3C49">
      <w:pPr>
        <w:spacing w:line="480" w:lineRule="auto"/>
        <w:contextualSpacing/>
        <w:rPr>
          <w:sz w:val="22"/>
          <w:szCs w:val="22"/>
          <w:rPrChange w:id="1550" w:author="Max Lindmark" w:date="2020-01-31T11:50:00Z">
            <w:rPr/>
          </w:rPrChange>
        </w:rPr>
        <w:pPrChange w:id="1551" w:author="Max Lindmark" w:date="2020-01-31T11:49:00Z">
          <w:pPr/>
        </w:pPrChange>
      </w:pPr>
    </w:p>
    <w:p w14:paraId="4871D448" w14:textId="30116270" w:rsidR="00ED1BE0" w:rsidRPr="000F3C49" w:rsidRDefault="00ED1BE0" w:rsidP="000F3C49">
      <w:pPr>
        <w:spacing w:line="480" w:lineRule="auto"/>
        <w:contextualSpacing/>
        <w:rPr>
          <w:sz w:val="22"/>
          <w:szCs w:val="22"/>
          <w:rPrChange w:id="1552" w:author="Max Lindmark" w:date="2020-01-31T11:50:00Z">
            <w:rPr/>
          </w:rPrChange>
        </w:rPr>
        <w:pPrChange w:id="1553" w:author="Max Lindmark" w:date="2020-01-31T11:49:00Z">
          <w:pPr/>
        </w:pPrChange>
      </w:pPr>
    </w:p>
    <w:p w14:paraId="25FA3EED" w14:textId="749A6B04" w:rsidR="00ED1BE0" w:rsidRPr="000F3C49" w:rsidRDefault="00ED1BE0" w:rsidP="000F3C49">
      <w:pPr>
        <w:spacing w:line="480" w:lineRule="auto"/>
        <w:contextualSpacing/>
        <w:rPr>
          <w:sz w:val="22"/>
          <w:szCs w:val="22"/>
          <w:rPrChange w:id="1554" w:author="Max Lindmark" w:date="2020-01-31T11:50:00Z">
            <w:rPr/>
          </w:rPrChange>
        </w:rPr>
        <w:pPrChange w:id="1555" w:author="Max Lindmark" w:date="2020-01-31T11:49:00Z">
          <w:pPr/>
        </w:pPrChange>
      </w:pPr>
    </w:p>
    <w:p w14:paraId="630876DB" w14:textId="447D550F" w:rsidR="00ED1BE0" w:rsidRPr="000F3C49" w:rsidRDefault="00ED1BE0" w:rsidP="000F3C49">
      <w:pPr>
        <w:spacing w:line="480" w:lineRule="auto"/>
        <w:contextualSpacing/>
        <w:rPr>
          <w:sz w:val="22"/>
          <w:szCs w:val="22"/>
          <w:rPrChange w:id="1556" w:author="Max Lindmark" w:date="2020-01-31T11:50:00Z">
            <w:rPr/>
          </w:rPrChange>
        </w:rPr>
        <w:pPrChange w:id="1557" w:author="Max Lindmark" w:date="2020-01-31T11:49:00Z">
          <w:pPr/>
        </w:pPrChange>
      </w:pPr>
    </w:p>
    <w:p w14:paraId="1734F1C0" w14:textId="62CF19ED" w:rsidR="00ED1BE0" w:rsidRPr="000F3C49" w:rsidRDefault="00ED1BE0" w:rsidP="000F3C49">
      <w:pPr>
        <w:spacing w:line="480" w:lineRule="auto"/>
        <w:contextualSpacing/>
        <w:rPr>
          <w:sz w:val="22"/>
          <w:szCs w:val="22"/>
          <w:rPrChange w:id="1558" w:author="Max Lindmark" w:date="2020-01-31T11:50:00Z">
            <w:rPr/>
          </w:rPrChange>
        </w:rPr>
        <w:pPrChange w:id="1559" w:author="Max Lindmark" w:date="2020-01-31T11:49:00Z">
          <w:pPr/>
        </w:pPrChange>
      </w:pPr>
    </w:p>
    <w:p w14:paraId="3E227E8D" w14:textId="73933CFD" w:rsidR="00ED1BE0" w:rsidRPr="000F3C49" w:rsidRDefault="00ED1BE0" w:rsidP="000F3C49">
      <w:pPr>
        <w:spacing w:line="480" w:lineRule="auto"/>
        <w:contextualSpacing/>
        <w:rPr>
          <w:sz w:val="22"/>
          <w:szCs w:val="22"/>
          <w:rPrChange w:id="1560" w:author="Max Lindmark" w:date="2020-01-31T11:50:00Z">
            <w:rPr/>
          </w:rPrChange>
        </w:rPr>
        <w:pPrChange w:id="1561" w:author="Max Lindmark" w:date="2020-01-31T11:49:00Z">
          <w:pPr/>
        </w:pPrChange>
      </w:pPr>
    </w:p>
    <w:p w14:paraId="7297ADB8" w14:textId="203BA520" w:rsidR="00ED1BE0" w:rsidRPr="000F3C49" w:rsidRDefault="00E93C54" w:rsidP="000F3C49">
      <w:pPr>
        <w:spacing w:line="480" w:lineRule="auto"/>
        <w:contextualSpacing/>
        <w:jc w:val="center"/>
        <w:rPr>
          <w:sz w:val="22"/>
          <w:szCs w:val="22"/>
          <w:rPrChange w:id="1562" w:author="Max Lindmark" w:date="2020-01-31T11:50:00Z">
            <w:rPr/>
          </w:rPrChange>
        </w:rPr>
        <w:pPrChange w:id="1563" w:author="Max Lindmark" w:date="2020-01-31T11:49:00Z">
          <w:pPr>
            <w:jc w:val="center"/>
          </w:pPr>
        </w:pPrChange>
      </w:pPr>
      <w:r w:rsidRPr="000F3C49">
        <w:rPr>
          <w:noProof/>
          <w:sz w:val="22"/>
          <w:szCs w:val="22"/>
          <w:lang w:eastAsia="sv-SE"/>
          <w:rPrChange w:id="1564" w:author="Max Lindmark" w:date="2020-01-31T11:50:00Z">
            <w:rPr>
              <w:noProof/>
              <w:lang w:eastAsia="sv-SE"/>
            </w:rPr>
          </w:rPrChang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8"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58D70B03" w:rsidR="00ED1BE0" w:rsidRPr="000F3C49" w:rsidRDefault="00ED1BE0" w:rsidP="000F3C49">
      <w:pPr>
        <w:spacing w:line="480" w:lineRule="auto"/>
        <w:contextualSpacing/>
        <w:jc w:val="both"/>
        <w:rPr>
          <w:sz w:val="22"/>
          <w:szCs w:val="22"/>
          <w:lang w:val="en-GB"/>
          <w:rPrChange w:id="1565" w:author="Max Lindmark" w:date="2020-01-31T11:50:00Z">
            <w:rPr>
              <w:lang w:val="en-GB"/>
            </w:rPr>
          </w:rPrChange>
        </w:rPr>
        <w:pPrChange w:id="1566" w:author="Max Lindmark" w:date="2020-01-31T11:49:00Z">
          <w:pPr>
            <w:contextualSpacing/>
            <w:jc w:val="both"/>
          </w:pPr>
        </w:pPrChange>
      </w:pPr>
      <w:r w:rsidRPr="000F3C49">
        <w:rPr>
          <w:sz w:val="22"/>
          <w:szCs w:val="22"/>
          <w:rPrChange w:id="1567" w:author="Max Lindmark" w:date="2020-01-31T11:50:00Z">
            <w:rPr/>
          </w:rPrChange>
        </w:rPr>
        <w:t>Fig. S1</w:t>
      </w:r>
      <w:r w:rsidR="00871830" w:rsidRPr="000F3C49">
        <w:rPr>
          <w:sz w:val="22"/>
          <w:szCs w:val="22"/>
          <w:rPrChange w:id="1568" w:author="Max Lindmark" w:date="2020-01-31T11:50:00Z">
            <w:rPr/>
          </w:rPrChange>
        </w:rPr>
        <w:t>4</w:t>
      </w:r>
      <w:r w:rsidRPr="000F3C49">
        <w:rPr>
          <w:sz w:val="22"/>
          <w:szCs w:val="22"/>
          <w:rPrChange w:id="1569" w:author="Max Lindmark" w:date="2020-01-31T11:50:00Z">
            <w:rPr/>
          </w:rPrChange>
        </w:rPr>
        <w:t xml:space="preserve">. Model fit </w:t>
      </w:r>
      <w:r w:rsidR="00E93C54" w:rsidRPr="000F3C49">
        <w:rPr>
          <w:sz w:val="22"/>
          <w:szCs w:val="22"/>
          <w:rPrChange w:id="1570" w:author="Max Lindmark" w:date="2020-01-31T11:50:00Z">
            <w:rPr/>
          </w:rPrChange>
        </w:rPr>
        <w:t xml:space="preserve">(mean and coefficient of variation) </w:t>
      </w:r>
      <w:r w:rsidRPr="000F3C49">
        <w:rPr>
          <w:sz w:val="22"/>
          <w:szCs w:val="22"/>
          <w:rPrChange w:id="1571" w:author="Max Lindmark" w:date="2020-01-31T11:50:00Z">
            <w:rPr/>
          </w:rPrChange>
        </w:rPr>
        <w:t>for</w:t>
      </w:r>
      <w:ins w:id="1572" w:author="Anna Gårdmark" w:date="2020-01-21T15:48:00Z">
        <w:r w:rsidR="000B1042" w:rsidRPr="000F3C49">
          <w:rPr>
            <w:sz w:val="22"/>
            <w:szCs w:val="22"/>
            <w:rPrChange w:id="1573" w:author="Max Lindmark" w:date="2020-01-31T11:50:00Z">
              <w:rPr/>
            </w:rPrChange>
          </w:rPr>
          <w:t xml:space="preserve"> model of</w:t>
        </w:r>
      </w:ins>
      <w:r w:rsidRPr="000F3C49">
        <w:rPr>
          <w:sz w:val="22"/>
          <w:szCs w:val="22"/>
          <w:rPrChange w:id="1574" w:author="Max Lindmark" w:date="2020-01-31T11:50:00Z">
            <w:rPr/>
          </w:rPrChange>
        </w:rPr>
        <w:t xml:space="preserve"> </w:t>
      </w:r>
      <w:r w:rsidR="00BB68EA" w:rsidRPr="000F3C49">
        <w:rPr>
          <w:sz w:val="22"/>
          <w:szCs w:val="22"/>
          <w:rPrChange w:id="1575" w:author="Max Lindmark" w:date="2020-01-31T11:50:00Z">
            <w:rPr/>
          </w:rPrChange>
        </w:rPr>
        <w:t>growth</w:t>
      </w:r>
      <w:r w:rsidRPr="000F3C49">
        <w:rPr>
          <w:rFonts w:eastAsiaTheme="minorEastAsia"/>
          <w:sz w:val="22"/>
          <w:szCs w:val="22"/>
          <w:rPrChange w:id="1576" w:author="Max Lindmark" w:date="2020-01-31T11:50:00Z">
            <w:rPr>
              <w:rFonts w:eastAsiaTheme="minorEastAsia"/>
            </w:rPr>
          </w:rPrChange>
        </w:rPr>
        <w:t xml:space="preserve"> </w:t>
      </w:r>
      <w:ins w:id="1577" w:author="Anna Gårdmark" w:date="2020-01-21T15:48:00Z">
        <w:r w:rsidR="000B1042" w:rsidRPr="000F3C49">
          <w:rPr>
            <w:rFonts w:eastAsiaTheme="minorEastAsia"/>
            <w:sz w:val="22"/>
            <w:szCs w:val="22"/>
            <w:rPrChange w:id="1578" w:author="Max Lindmark" w:date="2020-01-31T11:50:00Z">
              <w:rPr>
                <w:rFonts w:eastAsiaTheme="minorEastAsia"/>
              </w:rPr>
            </w:rPrChange>
          </w:rPr>
          <w:t>at temperatures below temperature optima</w:t>
        </w:r>
      </w:ins>
      <w:del w:id="1579" w:author="Anna Gårdmark" w:date="2020-01-21T15:48:00Z">
        <w:r w:rsidRPr="000F3C49" w:rsidDel="000B1042">
          <w:rPr>
            <w:rFonts w:eastAsiaTheme="minorEastAsia"/>
            <w:sz w:val="22"/>
            <w:szCs w:val="22"/>
            <w:rPrChange w:id="1580" w:author="Max Lindmark" w:date="2020-01-31T11:50:00Z">
              <w:rPr>
                <w:rFonts w:eastAsiaTheme="minorEastAsia"/>
              </w:rPr>
            </w:rPrChange>
          </w:rPr>
          <w:delText>model</w:delText>
        </w:r>
      </w:del>
      <w:r w:rsidR="00C03152" w:rsidRPr="000F3C49">
        <w:rPr>
          <w:rFonts w:eastAsiaTheme="minorEastAsia"/>
          <w:sz w:val="22"/>
          <w:szCs w:val="22"/>
          <w:rPrChange w:id="1581" w:author="Max Lindmark" w:date="2020-01-31T11:50:00Z">
            <w:rPr>
              <w:rFonts w:eastAsiaTheme="minorEastAsia"/>
            </w:rPr>
          </w:rPrChange>
        </w:rPr>
        <w:t>.</w:t>
      </w:r>
      <w:r w:rsidR="000062A0" w:rsidRPr="000F3C49">
        <w:rPr>
          <w:rFonts w:eastAsiaTheme="minorEastAsia"/>
          <w:sz w:val="22"/>
          <w:szCs w:val="22"/>
          <w:rPrChange w:id="1582" w:author="Max Lindmark" w:date="2020-01-31T11:50:00Z">
            <w:rPr>
              <w:rFonts w:eastAsiaTheme="minorEastAsia"/>
            </w:rPr>
          </w:rPrChange>
        </w:rPr>
        <w:t xml:space="preserve"> Vertical line corresponds to mean in data and </w:t>
      </w:r>
      <w:r w:rsidR="00825A7E" w:rsidRPr="000F3C49">
        <w:rPr>
          <w:rFonts w:eastAsiaTheme="minorEastAsia"/>
          <w:sz w:val="22"/>
          <w:szCs w:val="22"/>
          <w:rPrChange w:id="1583" w:author="Max Lindmark" w:date="2020-01-31T11:50:00Z">
            <w:rPr>
              <w:rFonts w:eastAsiaTheme="minorEastAsia"/>
            </w:rPr>
          </w:rPrChange>
        </w:rPr>
        <w:t xml:space="preserve">histogram depicts </w:t>
      </w:r>
      <w:r w:rsidR="00694636" w:rsidRPr="000F3C49">
        <w:rPr>
          <w:rFonts w:eastAsiaTheme="minorEastAsia"/>
          <w:sz w:val="22"/>
          <w:szCs w:val="22"/>
          <w:rPrChange w:id="1584" w:author="Max Lindmark" w:date="2020-01-31T11:50:00Z">
            <w:rPr>
              <w:rFonts w:eastAsiaTheme="minorEastAsia"/>
            </w:rPr>
          </w:rPrChange>
        </w:rPr>
        <w:t>each posterior mean.</w:t>
      </w:r>
      <w:r w:rsidR="00FA6566" w:rsidRPr="000F3C49">
        <w:rPr>
          <w:rFonts w:eastAsiaTheme="minorEastAsia"/>
          <w:sz w:val="22"/>
          <w:szCs w:val="22"/>
          <w:rPrChange w:id="1585" w:author="Max Lindmark" w:date="2020-01-31T11:50:00Z">
            <w:rPr>
              <w:rFonts w:eastAsiaTheme="minorEastAsia"/>
            </w:rPr>
          </w:rPrChange>
        </w:rPr>
        <w:t xml:space="preserve"> </w:t>
      </w:r>
      <w:commentRangeStart w:id="1586"/>
      <w:r w:rsidR="00FA6566" w:rsidRPr="000F3C49">
        <w:rPr>
          <w:rFonts w:eastAsiaTheme="minorEastAsia"/>
          <w:sz w:val="22"/>
          <w:szCs w:val="22"/>
          <w:rPrChange w:id="1587" w:author="Max Lindmark" w:date="2020-01-31T11:50:00Z">
            <w:rPr>
              <w:rFonts w:eastAsiaTheme="minorEastAsia"/>
            </w:rPr>
          </w:rPrChange>
        </w:rPr>
        <w:t>Numbers show probability of the posterior being larger or small than mean in data.</w:t>
      </w:r>
      <w:commentRangeEnd w:id="1586"/>
      <w:r w:rsidR="00FA6566" w:rsidRPr="000F3C49">
        <w:rPr>
          <w:rStyle w:val="CommentReference"/>
          <w:sz w:val="22"/>
          <w:szCs w:val="22"/>
          <w:rPrChange w:id="1588" w:author="Max Lindmark" w:date="2020-01-31T11:50:00Z">
            <w:rPr>
              <w:rStyle w:val="CommentReference"/>
              <w:sz w:val="22"/>
              <w:szCs w:val="22"/>
            </w:rPr>
          </w:rPrChange>
        </w:rPr>
        <w:commentReference w:id="1586"/>
      </w:r>
    </w:p>
    <w:p w14:paraId="17ED9894" w14:textId="09AB888A" w:rsidR="00ED1BE0" w:rsidRPr="000F3C49" w:rsidRDefault="00ED1BE0" w:rsidP="000F3C49">
      <w:pPr>
        <w:spacing w:line="480" w:lineRule="auto"/>
        <w:contextualSpacing/>
        <w:rPr>
          <w:sz w:val="22"/>
          <w:szCs w:val="22"/>
          <w:rPrChange w:id="1589" w:author="Max Lindmark" w:date="2020-01-31T11:50:00Z">
            <w:rPr/>
          </w:rPrChange>
        </w:rPr>
        <w:pPrChange w:id="1590" w:author="Max Lindmark" w:date="2020-01-31T11:49:00Z">
          <w:pPr/>
        </w:pPrChange>
      </w:pPr>
    </w:p>
    <w:p w14:paraId="14A1D4ED" w14:textId="0BF82ACC" w:rsidR="008A1780" w:rsidRPr="000F3C49" w:rsidRDefault="008A1780" w:rsidP="000F3C49">
      <w:pPr>
        <w:spacing w:line="480" w:lineRule="auto"/>
        <w:contextualSpacing/>
        <w:rPr>
          <w:sz w:val="22"/>
          <w:szCs w:val="22"/>
          <w:rPrChange w:id="1591" w:author="Max Lindmark" w:date="2020-01-31T11:50:00Z">
            <w:rPr/>
          </w:rPrChange>
        </w:rPr>
        <w:pPrChange w:id="1592" w:author="Max Lindmark" w:date="2020-01-31T11:49:00Z">
          <w:pPr/>
        </w:pPrChange>
      </w:pPr>
    </w:p>
    <w:p w14:paraId="4A8E9260" w14:textId="4BCC9D74" w:rsidR="008A1780" w:rsidRPr="000F3C49" w:rsidRDefault="008A1780" w:rsidP="000F3C49">
      <w:pPr>
        <w:spacing w:line="480" w:lineRule="auto"/>
        <w:contextualSpacing/>
        <w:rPr>
          <w:sz w:val="22"/>
          <w:szCs w:val="22"/>
          <w:rPrChange w:id="1593" w:author="Max Lindmark" w:date="2020-01-31T11:50:00Z">
            <w:rPr/>
          </w:rPrChange>
        </w:rPr>
        <w:pPrChange w:id="1594" w:author="Max Lindmark" w:date="2020-01-31T11:49:00Z">
          <w:pPr/>
        </w:pPrChange>
      </w:pPr>
    </w:p>
    <w:p w14:paraId="03C13A1E" w14:textId="0AFC3A74" w:rsidR="008A1780" w:rsidRPr="000F3C49" w:rsidRDefault="008A1780" w:rsidP="000F3C49">
      <w:pPr>
        <w:spacing w:line="480" w:lineRule="auto"/>
        <w:contextualSpacing/>
        <w:rPr>
          <w:sz w:val="22"/>
          <w:szCs w:val="22"/>
          <w:rPrChange w:id="1595" w:author="Max Lindmark" w:date="2020-01-31T11:50:00Z">
            <w:rPr/>
          </w:rPrChange>
        </w:rPr>
        <w:pPrChange w:id="1596" w:author="Max Lindmark" w:date="2020-01-31T11:49:00Z">
          <w:pPr/>
        </w:pPrChange>
      </w:pPr>
    </w:p>
    <w:p w14:paraId="095B2CB7" w14:textId="7DD2CD26" w:rsidR="008A1780" w:rsidRPr="000F3C49" w:rsidRDefault="008A1780" w:rsidP="000F3C49">
      <w:pPr>
        <w:spacing w:line="480" w:lineRule="auto"/>
        <w:contextualSpacing/>
        <w:rPr>
          <w:sz w:val="22"/>
          <w:szCs w:val="22"/>
          <w:rPrChange w:id="1597" w:author="Max Lindmark" w:date="2020-01-31T11:50:00Z">
            <w:rPr/>
          </w:rPrChange>
        </w:rPr>
        <w:pPrChange w:id="1598" w:author="Max Lindmark" w:date="2020-01-31T11:49:00Z">
          <w:pPr/>
        </w:pPrChange>
      </w:pPr>
    </w:p>
    <w:p w14:paraId="1B152910" w14:textId="799DA616" w:rsidR="008A1780" w:rsidRPr="000F3C49" w:rsidRDefault="008A1780" w:rsidP="000F3C49">
      <w:pPr>
        <w:spacing w:line="480" w:lineRule="auto"/>
        <w:contextualSpacing/>
        <w:rPr>
          <w:sz w:val="22"/>
          <w:szCs w:val="22"/>
          <w:rPrChange w:id="1599" w:author="Max Lindmark" w:date="2020-01-31T11:50:00Z">
            <w:rPr/>
          </w:rPrChange>
        </w:rPr>
        <w:pPrChange w:id="1600" w:author="Max Lindmark" w:date="2020-01-31T11:49:00Z">
          <w:pPr/>
        </w:pPrChange>
      </w:pPr>
    </w:p>
    <w:p w14:paraId="2FF996F9" w14:textId="0CD6AA4D" w:rsidR="008A1780" w:rsidRPr="000F3C49" w:rsidRDefault="008A1780" w:rsidP="000F3C49">
      <w:pPr>
        <w:spacing w:line="480" w:lineRule="auto"/>
        <w:contextualSpacing/>
        <w:rPr>
          <w:sz w:val="22"/>
          <w:szCs w:val="22"/>
          <w:rPrChange w:id="1601" w:author="Max Lindmark" w:date="2020-01-31T11:50:00Z">
            <w:rPr/>
          </w:rPrChange>
        </w:rPr>
        <w:pPrChange w:id="1602" w:author="Max Lindmark" w:date="2020-01-31T11:49:00Z">
          <w:pPr/>
        </w:pPrChange>
      </w:pPr>
    </w:p>
    <w:p w14:paraId="22501661" w14:textId="3A40C45E" w:rsidR="008A1780" w:rsidRPr="000F3C49" w:rsidRDefault="008A1780" w:rsidP="000F3C49">
      <w:pPr>
        <w:spacing w:line="480" w:lineRule="auto"/>
        <w:contextualSpacing/>
        <w:rPr>
          <w:sz w:val="22"/>
          <w:szCs w:val="22"/>
          <w:rPrChange w:id="1603" w:author="Max Lindmark" w:date="2020-01-31T11:50:00Z">
            <w:rPr/>
          </w:rPrChange>
        </w:rPr>
        <w:pPrChange w:id="1604" w:author="Max Lindmark" w:date="2020-01-31T11:49:00Z">
          <w:pPr/>
        </w:pPrChange>
      </w:pPr>
    </w:p>
    <w:p w14:paraId="61BA0AF6" w14:textId="013A586E" w:rsidR="008A1780" w:rsidRPr="000F3C49" w:rsidRDefault="008A1780" w:rsidP="000F3C49">
      <w:pPr>
        <w:spacing w:line="480" w:lineRule="auto"/>
        <w:contextualSpacing/>
        <w:rPr>
          <w:sz w:val="22"/>
          <w:szCs w:val="22"/>
          <w:rPrChange w:id="1605" w:author="Max Lindmark" w:date="2020-01-31T11:50:00Z">
            <w:rPr/>
          </w:rPrChange>
        </w:rPr>
        <w:pPrChange w:id="1606" w:author="Max Lindmark" w:date="2020-01-31T11:49:00Z">
          <w:pPr/>
        </w:pPrChange>
      </w:pPr>
    </w:p>
    <w:p w14:paraId="365F148E" w14:textId="75F9A81A" w:rsidR="008A1780" w:rsidRPr="000F3C49" w:rsidRDefault="008A1780" w:rsidP="000F3C49">
      <w:pPr>
        <w:spacing w:line="480" w:lineRule="auto"/>
        <w:contextualSpacing/>
        <w:rPr>
          <w:sz w:val="22"/>
          <w:szCs w:val="22"/>
          <w:rPrChange w:id="1607" w:author="Max Lindmark" w:date="2020-01-31T11:50:00Z">
            <w:rPr/>
          </w:rPrChange>
        </w:rPr>
        <w:pPrChange w:id="1608" w:author="Max Lindmark" w:date="2020-01-31T11:49:00Z">
          <w:pPr/>
        </w:pPrChange>
      </w:pPr>
    </w:p>
    <w:p w14:paraId="5C05FD2C" w14:textId="461F08FB" w:rsidR="00646A26" w:rsidRPr="000F3C49" w:rsidRDefault="00130327" w:rsidP="000F3C49">
      <w:pPr>
        <w:pStyle w:val="Heading2"/>
        <w:contextualSpacing/>
        <w:jc w:val="both"/>
        <w:rPr>
          <w:rFonts w:asciiTheme="minorHAnsi" w:hAnsiTheme="minorHAnsi" w:cstheme="minorHAnsi"/>
          <w:i/>
          <w:iCs/>
          <w:sz w:val="22"/>
          <w:szCs w:val="22"/>
          <w:rPrChange w:id="1609" w:author="Max Lindmark" w:date="2020-01-31T11:50:00Z">
            <w:rPr>
              <w:rFonts w:asciiTheme="minorHAnsi" w:hAnsiTheme="minorHAnsi" w:cstheme="minorHAnsi"/>
              <w:i/>
              <w:iCs/>
              <w:szCs w:val="22"/>
            </w:rPr>
          </w:rPrChange>
        </w:rPr>
        <w:pPrChange w:id="1610" w:author="Max Lindmark" w:date="2020-01-31T11:49:00Z">
          <w:pPr>
            <w:pStyle w:val="Heading2"/>
            <w:contextualSpacing/>
            <w:jc w:val="both"/>
          </w:pPr>
        </w:pPrChange>
      </w:pPr>
      <w:bookmarkStart w:id="1611" w:name="_Toc29915153"/>
      <w:r w:rsidRPr="000F3C49">
        <w:rPr>
          <w:rFonts w:asciiTheme="minorHAnsi" w:hAnsiTheme="minorHAnsi" w:cstheme="minorHAnsi"/>
          <w:i/>
          <w:iCs/>
          <w:sz w:val="22"/>
          <w:szCs w:val="22"/>
          <w:rPrChange w:id="1612" w:author="Max Lindmark" w:date="2020-01-31T11:50:00Z">
            <w:rPr>
              <w:rFonts w:asciiTheme="minorHAnsi" w:hAnsiTheme="minorHAnsi" w:cstheme="minorHAnsi"/>
              <w:i/>
              <w:iCs/>
              <w:szCs w:val="22"/>
            </w:rPr>
          </w:rPrChange>
        </w:rPr>
        <w:lastRenderedPageBreak/>
        <w:t>Metabolic rate</w:t>
      </w:r>
      <w:bookmarkEnd w:id="1611"/>
    </w:p>
    <w:p w14:paraId="2FA8677E" w14:textId="24893F36" w:rsidR="009428CD" w:rsidRPr="000F3C49" w:rsidRDefault="00636FB7" w:rsidP="000F3C49">
      <w:pPr>
        <w:spacing w:line="480" w:lineRule="auto"/>
        <w:contextualSpacing/>
        <w:jc w:val="center"/>
        <w:rPr>
          <w:sz w:val="22"/>
          <w:szCs w:val="22"/>
          <w:rPrChange w:id="1613" w:author="Max Lindmark" w:date="2020-01-31T11:50:00Z">
            <w:rPr/>
          </w:rPrChange>
        </w:rPr>
        <w:pPrChange w:id="1614" w:author="Max Lindmark" w:date="2020-01-31T11:49:00Z">
          <w:pPr>
            <w:jc w:val="center"/>
          </w:pPr>
        </w:pPrChange>
      </w:pPr>
      <w:r w:rsidRPr="000F3C49">
        <w:rPr>
          <w:noProof/>
          <w:sz w:val="22"/>
          <w:szCs w:val="22"/>
          <w:lang w:eastAsia="sv-SE"/>
          <w:rPrChange w:id="1615" w:author="Max Lindmark" w:date="2020-01-31T11:50:00Z">
            <w:rPr>
              <w:noProof/>
              <w:lang w:eastAsia="sv-SE"/>
            </w:rPr>
          </w:rPrChang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F6E51FA" w:rsidR="002A1574" w:rsidRPr="000F3C49" w:rsidRDefault="002A1574" w:rsidP="000F3C49">
      <w:pPr>
        <w:spacing w:line="480" w:lineRule="auto"/>
        <w:contextualSpacing/>
        <w:jc w:val="both"/>
        <w:rPr>
          <w:sz w:val="22"/>
          <w:szCs w:val="22"/>
          <w:rPrChange w:id="1616" w:author="Max Lindmark" w:date="2020-01-31T11:50:00Z">
            <w:rPr/>
          </w:rPrChange>
        </w:rPr>
        <w:pPrChange w:id="1617" w:author="Max Lindmark" w:date="2020-01-31T11:49:00Z">
          <w:pPr>
            <w:contextualSpacing/>
            <w:jc w:val="both"/>
          </w:pPr>
        </w:pPrChange>
      </w:pPr>
      <w:r w:rsidRPr="000F3C49">
        <w:rPr>
          <w:sz w:val="22"/>
          <w:szCs w:val="22"/>
          <w:rPrChange w:id="1618" w:author="Max Lindmark" w:date="2020-01-31T11:50:00Z">
            <w:rPr/>
          </w:rPrChange>
        </w:rPr>
        <w:t>Fig. S1</w:t>
      </w:r>
      <w:r w:rsidR="00871830" w:rsidRPr="000F3C49">
        <w:rPr>
          <w:sz w:val="22"/>
          <w:szCs w:val="22"/>
          <w:rPrChange w:id="1619" w:author="Max Lindmark" w:date="2020-01-31T11:50:00Z">
            <w:rPr/>
          </w:rPrChange>
        </w:rPr>
        <w:t>5</w:t>
      </w:r>
      <w:r w:rsidRPr="000F3C49">
        <w:rPr>
          <w:sz w:val="22"/>
          <w:szCs w:val="22"/>
          <w:rPrChange w:id="1620" w:author="Max Lindmark" w:date="2020-01-31T11:50:00Z">
            <w:rPr/>
          </w:rPrChange>
        </w:rPr>
        <w:t>. Posterior densities and trace plots for evaluation of chain convergence (by chain, indicated by color), for the highest level parameters for</w:t>
      </w:r>
      <w:ins w:id="1621" w:author="Anna Gårdmark" w:date="2020-01-21T15:50:00Z">
        <w:r w:rsidR="00076ADA" w:rsidRPr="000F3C49">
          <w:rPr>
            <w:sz w:val="22"/>
            <w:szCs w:val="22"/>
            <w:rPrChange w:id="1622" w:author="Max Lindmark" w:date="2020-01-31T11:50:00Z">
              <w:rPr/>
            </w:rPrChange>
          </w:rPr>
          <w:t xml:space="preserve"> the model of</w:t>
        </w:r>
      </w:ins>
      <w:r w:rsidRPr="000F3C49">
        <w:rPr>
          <w:sz w:val="22"/>
          <w:szCs w:val="22"/>
          <w:rPrChange w:id="1623" w:author="Max Lindmark" w:date="2020-01-31T11:50:00Z">
            <w:rPr/>
          </w:rPrChange>
        </w:rPr>
        <w:t xml:space="preserve"> </w:t>
      </w:r>
      <w:r w:rsidR="00FB4892" w:rsidRPr="000F3C49">
        <w:rPr>
          <w:sz w:val="22"/>
          <w:szCs w:val="22"/>
          <w:rPrChange w:id="1624" w:author="Max Lindmark" w:date="2020-01-31T11:50:00Z">
            <w:rPr/>
          </w:rPrChange>
        </w:rPr>
        <w:t>metaboli</w:t>
      </w:r>
      <w:ins w:id="1625" w:author="Anna Gårdmark" w:date="2020-01-21T15:50:00Z">
        <w:r w:rsidR="00076ADA" w:rsidRPr="000F3C49">
          <w:rPr>
            <w:sz w:val="22"/>
            <w:szCs w:val="22"/>
            <w:rPrChange w:id="1626" w:author="Max Lindmark" w:date="2020-01-31T11:50:00Z">
              <w:rPr/>
            </w:rPrChange>
          </w:rPr>
          <w:t>c rate at temperatures below optimum temperatures</w:t>
        </w:r>
      </w:ins>
      <w:del w:id="1627" w:author="Anna Gårdmark" w:date="2020-01-21T15:50:00Z">
        <w:r w:rsidR="00FB4892" w:rsidRPr="000F3C49" w:rsidDel="00076ADA">
          <w:rPr>
            <w:sz w:val="22"/>
            <w:szCs w:val="22"/>
            <w:rPrChange w:id="1628" w:author="Max Lindmark" w:date="2020-01-31T11:50:00Z">
              <w:rPr/>
            </w:rPrChange>
          </w:rPr>
          <w:delText>sm</w:delText>
        </w:r>
        <w:r w:rsidRPr="000F3C49" w:rsidDel="00076ADA">
          <w:rPr>
            <w:sz w:val="22"/>
            <w:szCs w:val="22"/>
            <w:rPrChange w:id="1629" w:author="Max Lindmark" w:date="2020-01-31T11:50:00Z">
              <w:rPr/>
            </w:rPrChange>
          </w:rPr>
          <w:delText xml:space="preserve"> model</w:delText>
        </w:r>
      </w:del>
      <w:r w:rsidRPr="000F3C49">
        <w:rPr>
          <w:sz w:val="22"/>
          <w:szCs w:val="22"/>
          <w:rPrChange w:id="1630" w:author="Max Lindmark" w:date="2020-01-31T11:50:00Z">
            <w:rPr/>
          </w:rPrChange>
        </w:rPr>
        <w:t>.</w:t>
      </w:r>
    </w:p>
    <w:p w14:paraId="404AB8CF" w14:textId="334FF2DE" w:rsidR="002A1574" w:rsidRPr="000F3C49" w:rsidRDefault="002A1574" w:rsidP="000F3C49">
      <w:pPr>
        <w:spacing w:line="480" w:lineRule="auto"/>
        <w:contextualSpacing/>
        <w:rPr>
          <w:sz w:val="22"/>
          <w:szCs w:val="22"/>
          <w:lang w:val="en-GB"/>
          <w:rPrChange w:id="1631" w:author="Max Lindmark" w:date="2020-01-31T11:50:00Z">
            <w:rPr>
              <w:lang w:val="en-GB"/>
            </w:rPr>
          </w:rPrChange>
        </w:rPr>
        <w:pPrChange w:id="1632" w:author="Max Lindmark" w:date="2020-01-31T11:49:00Z">
          <w:pPr/>
        </w:pPrChange>
      </w:pPr>
    </w:p>
    <w:p w14:paraId="1D24EBDE" w14:textId="3D54AC6B" w:rsidR="00A3045E" w:rsidRPr="000F3C49" w:rsidRDefault="00A3045E" w:rsidP="000F3C49">
      <w:pPr>
        <w:spacing w:line="480" w:lineRule="auto"/>
        <w:contextualSpacing/>
        <w:rPr>
          <w:sz w:val="22"/>
          <w:szCs w:val="22"/>
          <w:lang w:val="en-GB"/>
          <w:rPrChange w:id="1633" w:author="Max Lindmark" w:date="2020-01-31T11:50:00Z">
            <w:rPr>
              <w:lang w:val="en-GB"/>
            </w:rPr>
          </w:rPrChange>
        </w:rPr>
        <w:pPrChange w:id="1634" w:author="Max Lindmark" w:date="2020-01-31T11:49:00Z">
          <w:pPr/>
        </w:pPrChange>
      </w:pPr>
    </w:p>
    <w:p w14:paraId="746753EB" w14:textId="5DE862D2" w:rsidR="00A3045E" w:rsidRPr="000F3C49" w:rsidRDefault="00A3045E" w:rsidP="000F3C49">
      <w:pPr>
        <w:spacing w:line="480" w:lineRule="auto"/>
        <w:contextualSpacing/>
        <w:rPr>
          <w:sz w:val="22"/>
          <w:szCs w:val="22"/>
          <w:lang w:val="en-GB"/>
          <w:rPrChange w:id="1635" w:author="Max Lindmark" w:date="2020-01-31T11:50:00Z">
            <w:rPr>
              <w:lang w:val="en-GB"/>
            </w:rPr>
          </w:rPrChange>
        </w:rPr>
        <w:pPrChange w:id="1636" w:author="Max Lindmark" w:date="2020-01-31T11:49:00Z">
          <w:pPr/>
        </w:pPrChange>
      </w:pPr>
    </w:p>
    <w:p w14:paraId="3723F066" w14:textId="78214031" w:rsidR="00A3045E" w:rsidRPr="000F3C49" w:rsidRDefault="00A3045E" w:rsidP="000F3C49">
      <w:pPr>
        <w:spacing w:line="480" w:lineRule="auto"/>
        <w:contextualSpacing/>
        <w:rPr>
          <w:sz w:val="22"/>
          <w:szCs w:val="22"/>
          <w:lang w:val="en-GB"/>
          <w:rPrChange w:id="1637" w:author="Max Lindmark" w:date="2020-01-31T11:50:00Z">
            <w:rPr>
              <w:lang w:val="en-GB"/>
            </w:rPr>
          </w:rPrChange>
        </w:rPr>
        <w:pPrChange w:id="1638" w:author="Max Lindmark" w:date="2020-01-31T11:49:00Z">
          <w:pPr/>
        </w:pPrChange>
      </w:pPr>
    </w:p>
    <w:p w14:paraId="2EA8A2A5" w14:textId="04CA395C" w:rsidR="00A3045E" w:rsidRPr="000F3C49" w:rsidRDefault="00CB0E2B" w:rsidP="000F3C49">
      <w:pPr>
        <w:spacing w:line="480" w:lineRule="auto"/>
        <w:contextualSpacing/>
        <w:jc w:val="center"/>
        <w:rPr>
          <w:sz w:val="22"/>
          <w:szCs w:val="22"/>
          <w:rPrChange w:id="1639" w:author="Max Lindmark" w:date="2020-01-31T11:50:00Z">
            <w:rPr/>
          </w:rPrChange>
        </w:rPr>
        <w:pPrChange w:id="1640" w:author="Max Lindmark" w:date="2020-01-31T11:49:00Z">
          <w:pPr>
            <w:jc w:val="center"/>
          </w:pPr>
        </w:pPrChange>
      </w:pPr>
      <w:r w:rsidRPr="000F3C49">
        <w:rPr>
          <w:noProof/>
          <w:sz w:val="22"/>
          <w:szCs w:val="22"/>
          <w:lang w:eastAsia="sv-SE"/>
          <w:rPrChange w:id="1641" w:author="Max Lindmark" w:date="2020-01-31T11:50:00Z">
            <w:rPr>
              <w:noProof/>
              <w:lang w:eastAsia="sv-SE"/>
            </w:rPr>
          </w:rPrChange>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0F3C49" w:rsidRDefault="00A3045E" w:rsidP="000F3C49">
      <w:pPr>
        <w:spacing w:line="480" w:lineRule="auto"/>
        <w:contextualSpacing/>
        <w:jc w:val="both"/>
        <w:rPr>
          <w:sz w:val="22"/>
          <w:szCs w:val="22"/>
          <w:rPrChange w:id="1642" w:author="Max Lindmark" w:date="2020-01-31T11:50:00Z">
            <w:rPr/>
          </w:rPrChange>
        </w:rPr>
        <w:pPrChange w:id="1643" w:author="Max Lindmark" w:date="2020-01-31T11:49:00Z">
          <w:pPr>
            <w:contextualSpacing/>
            <w:jc w:val="both"/>
          </w:pPr>
        </w:pPrChange>
      </w:pPr>
      <w:commentRangeStart w:id="1644"/>
      <w:r w:rsidRPr="000F3C49">
        <w:rPr>
          <w:sz w:val="22"/>
          <w:szCs w:val="22"/>
          <w:rPrChange w:id="1645" w:author="Max Lindmark" w:date="2020-01-31T11:50:00Z">
            <w:rPr/>
          </w:rPrChange>
        </w:rPr>
        <w:t>Fig. S1</w:t>
      </w:r>
      <w:r w:rsidR="00871830" w:rsidRPr="000F3C49">
        <w:rPr>
          <w:sz w:val="22"/>
          <w:szCs w:val="22"/>
          <w:rPrChange w:id="1646" w:author="Max Lindmark" w:date="2020-01-31T11:50:00Z">
            <w:rPr/>
          </w:rPrChange>
        </w:rPr>
        <w:t>6</w:t>
      </w:r>
      <w:commentRangeEnd w:id="1644"/>
      <w:r w:rsidR="00076ADA" w:rsidRPr="000F3C49">
        <w:rPr>
          <w:rStyle w:val="CommentReference"/>
          <w:sz w:val="22"/>
          <w:szCs w:val="22"/>
          <w:rPrChange w:id="1647" w:author="Max Lindmark" w:date="2020-01-31T11:50:00Z">
            <w:rPr>
              <w:rStyle w:val="CommentReference"/>
            </w:rPr>
          </w:rPrChange>
        </w:rPr>
        <w:commentReference w:id="1644"/>
      </w:r>
      <w:r w:rsidRPr="000F3C49">
        <w:rPr>
          <w:sz w:val="22"/>
          <w:szCs w:val="22"/>
          <w:rPrChange w:id="1648" w:author="Max Lindmark" w:date="2020-01-31T11:50:00Z">
            <w:rPr/>
          </w:rPrChange>
        </w:rPr>
        <w:t xml:space="preserve">. </w:t>
      </w:r>
      <m:oMath>
        <m:acc>
          <m:accPr>
            <m:ctrlPr>
              <w:rPr>
                <w:rFonts w:ascii="Cambria Math" w:hAnsi="Cambria Math"/>
                <w:i/>
                <w:sz w:val="22"/>
                <w:szCs w:val="22"/>
                <w:rPrChange w:id="1649" w:author="Max Lindmark" w:date="2020-01-31T11:50:00Z">
                  <w:rPr>
                    <w:rFonts w:ascii="Cambria Math" w:hAnsi="Cambria Math"/>
                    <w:i/>
                  </w:rPr>
                </w:rPrChange>
              </w:rPr>
            </m:ctrlPr>
          </m:accPr>
          <m:e>
            <m:r>
              <w:rPr>
                <w:rFonts w:ascii="Cambria Math" w:hAnsi="Cambria Math"/>
                <w:sz w:val="22"/>
                <w:szCs w:val="22"/>
                <w:rPrChange w:id="1650" w:author="Max Lindmark" w:date="2020-01-31T11:50:00Z">
                  <w:rPr>
                    <w:rFonts w:ascii="Cambria Math" w:hAnsi="Cambria Math"/>
                  </w:rPr>
                </w:rPrChange>
              </w:rPr>
              <m:t>R</m:t>
            </m:r>
          </m:e>
        </m:acc>
      </m:oMath>
      <w:r w:rsidRPr="000F3C49">
        <w:rPr>
          <w:sz w:val="22"/>
          <w:szCs w:val="22"/>
          <w:rPrChange w:id="1651" w:author="Max Lindmark" w:date="2020-01-31T11:50:00Z">
            <w:rPr/>
          </w:rPrChange>
        </w:rPr>
        <w:t xml:space="preserve"> </w:t>
      </w:r>
      <w:r w:rsidRPr="000F3C49">
        <w:rPr>
          <w:rFonts w:eastAsiaTheme="minorEastAsia"/>
          <w:sz w:val="22"/>
          <w:szCs w:val="22"/>
          <w:rPrChange w:id="1652" w:author="Max Lindmark" w:date="2020-01-31T11:50:00Z">
            <w:rPr>
              <w:rFonts w:eastAsiaTheme="minorEastAsia"/>
            </w:rPr>
          </w:rPrChange>
        </w:rPr>
        <w:t xml:space="preserve">for </w:t>
      </w:r>
      <w:r w:rsidR="00D33FE7" w:rsidRPr="000F3C49">
        <w:rPr>
          <w:rFonts w:eastAsiaTheme="minorEastAsia"/>
          <w:sz w:val="22"/>
          <w:szCs w:val="22"/>
          <w:rPrChange w:id="1653" w:author="Max Lindmark" w:date="2020-01-31T11:50:00Z">
            <w:rPr>
              <w:rFonts w:eastAsiaTheme="minorEastAsia"/>
            </w:rPr>
          </w:rPrChange>
        </w:rPr>
        <w:t>metabolism</w:t>
      </w:r>
      <w:r w:rsidRPr="000F3C49">
        <w:rPr>
          <w:sz w:val="22"/>
          <w:szCs w:val="22"/>
          <w:rPrChange w:id="1654" w:author="Max Lindmark" w:date="2020-01-31T11:50:00Z">
            <w:rPr/>
          </w:rPrChange>
        </w:rPr>
        <w:t xml:space="preserve"> model.</w:t>
      </w:r>
    </w:p>
    <w:p w14:paraId="62078155" w14:textId="7DC74370" w:rsidR="00A3045E" w:rsidRPr="000F3C49" w:rsidRDefault="00A3045E" w:rsidP="000F3C49">
      <w:pPr>
        <w:spacing w:line="480" w:lineRule="auto"/>
        <w:contextualSpacing/>
        <w:rPr>
          <w:sz w:val="22"/>
          <w:szCs w:val="22"/>
          <w:lang w:val="en-GB"/>
          <w:rPrChange w:id="1655" w:author="Max Lindmark" w:date="2020-01-31T11:50:00Z">
            <w:rPr>
              <w:lang w:val="en-GB"/>
            </w:rPr>
          </w:rPrChange>
        </w:rPr>
        <w:pPrChange w:id="1656" w:author="Max Lindmark" w:date="2020-01-31T11:49:00Z">
          <w:pPr/>
        </w:pPrChange>
      </w:pPr>
    </w:p>
    <w:p w14:paraId="60732270" w14:textId="3866FB11" w:rsidR="009972DF" w:rsidRPr="000F3C49" w:rsidRDefault="009972DF" w:rsidP="000F3C49">
      <w:pPr>
        <w:spacing w:line="480" w:lineRule="auto"/>
        <w:contextualSpacing/>
        <w:rPr>
          <w:sz w:val="22"/>
          <w:szCs w:val="22"/>
          <w:lang w:val="en-GB"/>
          <w:rPrChange w:id="1657" w:author="Max Lindmark" w:date="2020-01-31T11:50:00Z">
            <w:rPr>
              <w:lang w:val="en-GB"/>
            </w:rPr>
          </w:rPrChange>
        </w:rPr>
        <w:pPrChange w:id="1658" w:author="Max Lindmark" w:date="2020-01-31T11:49:00Z">
          <w:pPr/>
        </w:pPrChange>
      </w:pPr>
    </w:p>
    <w:p w14:paraId="61BA8594" w14:textId="6200EDB1" w:rsidR="009972DF" w:rsidRPr="000F3C49" w:rsidRDefault="009972DF" w:rsidP="000F3C49">
      <w:pPr>
        <w:spacing w:line="480" w:lineRule="auto"/>
        <w:contextualSpacing/>
        <w:rPr>
          <w:sz w:val="22"/>
          <w:szCs w:val="22"/>
          <w:lang w:val="en-GB"/>
          <w:rPrChange w:id="1659" w:author="Max Lindmark" w:date="2020-01-31T11:50:00Z">
            <w:rPr>
              <w:lang w:val="en-GB"/>
            </w:rPr>
          </w:rPrChange>
        </w:rPr>
        <w:pPrChange w:id="1660" w:author="Max Lindmark" w:date="2020-01-31T11:49:00Z">
          <w:pPr/>
        </w:pPrChange>
      </w:pPr>
    </w:p>
    <w:p w14:paraId="58AB9637" w14:textId="6DDB57A5" w:rsidR="009972DF" w:rsidRPr="000F3C49" w:rsidRDefault="009972DF" w:rsidP="000F3C49">
      <w:pPr>
        <w:spacing w:line="480" w:lineRule="auto"/>
        <w:contextualSpacing/>
        <w:rPr>
          <w:sz w:val="22"/>
          <w:szCs w:val="22"/>
          <w:lang w:val="en-GB"/>
          <w:rPrChange w:id="1661" w:author="Max Lindmark" w:date="2020-01-31T11:50:00Z">
            <w:rPr>
              <w:lang w:val="en-GB"/>
            </w:rPr>
          </w:rPrChange>
        </w:rPr>
        <w:pPrChange w:id="1662" w:author="Max Lindmark" w:date="2020-01-31T11:49:00Z">
          <w:pPr/>
        </w:pPrChange>
      </w:pPr>
    </w:p>
    <w:p w14:paraId="12BE42F0" w14:textId="0F4FC839" w:rsidR="009972DF" w:rsidRPr="000F3C49" w:rsidRDefault="009972DF" w:rsidP="000F3C49">
      <w:pPr>
        <w:spacing w:line="480" w:lineRule="auto"/>
        <w:contextualSpacing/>
        <w:rPr>
          <w:sz w:val="22"/>
          <w:szCs w:val="22"/>
          <w:lang w:val="en-GB"/>
          <w:rPrChange w:id="1663" w:author="Max Lindmark" w:date="2020-01-31T11:50:00Z">
            <w:rPr>
              <w:lang w:val="en-GB"/>
            </w:rPr>
          </w:rPrChange>
        </w:rPr>
        <w:pPrChange w:id="1664" w:author="Max Lindmark" w:date="2020-01-31T11:49:00Z">
          <w:pPr/>
        </w:pPrChange>
      </w:pPr>
    </w:p>
    <w:p w14:paraId="02C0D986" w14:textId="7B0814B2" w:rsidR="009972DF" w:rsidRPr="000F3C49" w:rsidRDefault="009972DF" w:rsidP="000F3C49">
      <w:pPr>
        <w:spacing w:line="480" w:lineRule="auto"/>
        <w:contextualSpacing/>
        <w:rPr>
          <w:sz w:val="22"/>
          <w:szCs w:val="22"/>
          <w:lang w:val="en-GB"/>
          <w:rPrChange w:id="1665" w:author="Max Lindmark" w:date="2020-01-31T11:50:00Z">
            <w:rPr>
              <w:lang w:val="en-GB"/>
            </w:rPr>
          </w:rPrChange>
        </w:rPr>
        <w:pPrChange w:id="1666" w:author="Max Lindmark" w:date="2020-01-31T11:49:00Z">
          <w:pPr/>
        </w:pPrChange>
      </w:pPr>
    </w:p>
    <w:p w14:paraId="000EEE79" w14:textId="2D5D6282" w:rsidR="009972DF" w:rsidRPr="000F3C49" w:rsidRDefault="009972DF" w:rsidP="000F3C49">
      <w:pPr>
        <w:spacing w:line="480" w:lineRule="auto"/>
        <w:contextualSpacing/>
        <w:rPr>
          <w:sz w:val="22"/>
          <w:szCs w:val="22"/>
          <w:lang w:val="en-GB"/>
          <w:rPrChange w:id="1667" w:author="Max Lindmark" w:date="2020-01-31T11:50:00Z">
            <w:rPr>
              <w:lang w:val="en-GB"/>
            </w:rPr>
          </w:rPrChange>
        </w:rPr>
        <w:pPrChange w:id="1668" w:author="Max Lindmark" w:date="2020-01-31T11:49:00Z">
          <w:pPr/>
        </w:pPrChange>
      </w:pPr>
    </w:p>
    <w:p w14:paraId="7298F20F" w14:textId="77C434FE" w:rsidR="009972DF" w:rsidRPr="000F3C49" w:rsidRDefault="009972DF" w:rsidP="000F3C49">
      <w:pPr>
        <w:spacing w:line="480" w:lineRule="auto"/>
        <w:contextualSpacing/>
        <w:rPr>
          <w:sz w:val="22"/>
          <w:szCs w:val="22"/>
          <w:lang w:val="en-GB"/>
          <w:rPrChange w:id="1669" w:author="Max Lindmark" w:date="2020-01-31T11:50:00Z">
            <w:rPr>
              <w:lang w:val="en-GB"/>
            </w:rPr>
          </w:rPrChange>
        </w:rPr>
        <w:pPrChange w:id="1670" w:author="Max Lindmark" w:date="2020-01-31T11:49:00Z">
          <w:pPr/>
        </w:pPrChange>
      </w:pPr>
    </w:p>
    <w:p w14:paraId="3D31DC93" w14:textId="10855898" w:rsidR="009972DF" w:rsidRPr="000F3C49" w:rsidRDefault="009972DF" w:rsidP="000F3C49">
      <w:pPr>
        <w:spacing w:line="480" w:lineRule="auto"/>
        <w:contextualSpacing/>
        <w:rPr>
          <w:sz w:val="22"/>
          <w:szCs w:val="22"/>
          <w:lang w:val="en-GB"/>
          <w:rPrChange w:id="1671" w:author="Max Lindmark" w:date="2020-01-31T11:50:00Z">
            <w:rPr>
              <w:lang w:val="en-GB"/>
            </w:rPr>
          </w:rPrChange>
        </w:rPr>
        <w:pPrChange w:id="1672" w:author="Max Lindmark" w:date="2020-01-31T11:49:00Z">
          <w:pPr/>
        </w:pPrChange>
      </w:pPr>
    </w:p>
    <w:p w14:paraId="66A475FD" w14:textId="57E15F1B" w:rsidR="009972DF" w:rsidRPr="000F3C49" w:rsidRDefault="00E85B62" w:rsidP="000F3C49">
      <w:pPr>
        <w:spacing w:line="480" w:lineRule="auto"/>
        <w:contextualSpacing/>
        <w:jc w:val="center"/>
        <w:rPr>
          <w:sz w:val="22"/>
          <w:szCs w:val="22"/>
          <w:rPrChange w:id="1673" w:author="Max Lindmark" w:date="2020-01-31T11:50:00Z">
            <w:rPr/>
          </w:rPrChange>
        </w:rPr>
        <w:pPrChange w:id="1674" w:author="Max Lindmark" w:date="2020-01-31T11:49:00Z">
          <w:pPr>
            <w:jc w:val="center"/>
          </w:pPr>
        </w:pPrChange>
      </w:pPr>
      <w:r w:rsidRPr="000F3C49">
        <w:rPr>
          <w:noProof/>
          <w:sz w:val="22"/>
          <w:szCs w:val="22"/>
          <w:lang w:eastAsia="sv-SE"/>
          <w:rPrChange w:id="1675" w:author="Max Lindmark" w:date="2020-01-31T11:50:00Z">
            <w:rPr>
              <w:noProof/>
              <w:lang w:eastAsia="sv-SE"/>
            </w:rPr>
          </w:rPrChange>
        </w:rPr>
        <w:lastRenderedPageBreak/>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41"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62DB5195" w:rsidR="009972DF" w:rsidRPr="000F3C49" w:rsidRDefault="009972DF" w:rsidP="000F3C49">
      <w:pPr>
        <w:spacing w:line="480" w:lineRule="auto"/>
        <w:contextualSpacing/>
        <w:jc w:val="both"/>
        <w:rPr>
          <w:sz w:val="22"/>
          <w:szCs w:val="22"/>
          <w:rPrChange w:id="1676" w:author="Max Lindmark" w:date="2020-01-31T11:50:00Z">
            <w:rPr/>
          </w:rPrChange>
        </w:rPr>
        <w:pPrChange w:id="1677" w:author="Max Lindmark" w:date="2020-01-31T11:49:00Z">
          <w:pPr>
            <w:contextualSpacing/>
            <w:jc w:val="both"/>
          </w:pPr>
        </w:pPrChange>
      </w:pPr>
      <w:commentRangeStart w:id="1678"/>
      <w:r w:rsidRPr="000F3C49">
        <w:rPr>
          <w:sz w:val="22"/>
          <w:szCs w:val="22"/>
          <w:rPrChange w:id="1679" w:author="Max Lindmark" w:date="2020-01-31T11:50:00Z">
            <w:rPr/>
          </w:rPrChange>
        </w:rPr>
        <w:t>Fig. S1</w:t>
      </w:r>
      <w:r w:rsidR="00871830" w:rsidRPr="000F3C49">
        <w:rPr>
          <w:sz w:val="22"/>
          <w:szCs w:val="22"/>
          <w:rPrChange w:id="1680" w:author="Max Lindmark" w:date="2020-01-31T11:50:00Z">
            <w:rPr/>
          </w:rPrChange>
        </w:rPr>
        <w:t>7</w:t>
      </w:r>
      <w:commentRangeEnd w:id="1678"/>
      <w:r w:rsidR="00253BE7" w:rsidRPr="000F3C49">
        <w:rPr>
          <w:rStyle w:val="CommentReference"/>
          <w:sz w:val="22"/>
          <w:szCs w:val="22"/>
          <w:rPrChange w:id="1681" w:author="Max Lindmark" w:date="2020-01-31T11:50:00Z">
            <w:rPr>
              <w:rStyle w:val="CommentReference"/>
              <w:sz w:val="22"/>
              <w:szCs w:val="22"/>
            </w:rPr>
          </w:rPrChange>
        </w:rPr>
        <w:commentReference w:id="1678"/>
      </w:r>
      <w:r w:rsidRPr="000F3C49">
        <w:rPr>
          <w:sz w:val="22"/>
          <w:szCs w:val="22"/>
          <w:rPrChange w:id="1682" w:author="Max Lindmark" w:date="2020-01-31T11:50:00Z">
            <w:rPr/>
          </w:rPrChange>
        </w:rPr>
        <w:t xml:space="preserve">. Model fit (mean and coefficient of variation) for </w:t>
      </w:r>
      <w:r w:rsidR="00E85B62" w:rsidRPr="000F3C49">
        <w:rPr>
          <w:sz w:val="22"/>
          <w:szCs w:val="22"/>
          <w:rPrChange w:id="1683" w:author="Max Lindmark" w:date="2020-01-31T11:50:00Z">
            <w:rPr/>
          </w:rPrChange>
        </w:rPr>
        <w:t>metabolism</w:t>
      </w:r>
      <w:r w:rsidRPr="000F3C49">
        <w:rPr>
          <w:rFonts w:eastAsiaTheme="minorEastAsia"/>
          <w:sz w:val="22"/>
          <w:szCs w:val="22"/>
          <w:rPrChange w:id="1684" w:author="Max Lindmark" w:date="2020-01-31T11:50:00Z">
            <w:rPr>
              <w:rFonts w:eastAsiaTheme="minorEastAsia"/>
            </w:rPr>
          </w:rPrChange>
        </w:rPr>
        <w:t xml:space="preserve"> model. Vertical line corresponds to mean in data and histogram depicts each posterior mean.</w:t>
      </w:r>
      <w:r w:rsidR="00FA6566" w:rsidRPr="000F3C49">
        <w:rPr>
          <w:rFonts w:eastAsiaTheme="minorEastAsia"/>
          <w:sz w:val="22"/>
          <w:szCs w:val="22"/>
          <w:rPrChange w:id="1685" w:author="Max Lindmark" w:date="2020-01-31T11:50:00Z">
            <w:rPr>
              <w:rFonts w:eastAsiaTheme="minorEastAsia"/>
            </w:rPr>
          </w:rPrChange>
        </w:rPr>
        <w:t xml:space="preserve"> </w:t>
      </w:r>
      <w:commentRangeStart w:id="1686"/>
      <w:r w:rsidR="00FA6566" w:rsidRPr="000F3C49">
        <w:rPr>
          <w:rFonts w:eastAsiaTheme="minorEastAsia"/>
          <w:sz w:val="22"/>
          <w:szCs w:val="22"/>
          <w:rPrChange w:id="1687" w:author="Max Lindmark" w:date="2020-01-31T11:50:00Z">
            <w:rPr>
              <w:rFonts w:eastAsiaTheme="minorEastAsia"/>
            </w:rPr>
          </w:rPrChange>
        </w:rPr>
        <w:t>Numbers show probability of the posterior being larger or small than mean in data.</w:t>
      </w:r>
      <w:commentRangeEnd w:id="1686"/>
      <w:r w:rsidR="00FA6566" w:rsidRPr="000F3C49">
        <w:rPr>
          <w:rStyle w:val="CommentReference"/>
          <w:sz w:val="22"/>
          <w:szCs w:val="22"/>
          <w:rPrChange w:id="1688" w:author="Max Lindmark" w:date="2020-01-31T11:50:00Z">
            <w:rPr>
              <w:rStyle w:val="CommentReference"/>
              <w:sz w:val="22"/>
              <w:szCs w:val="22"/>
            </w:rPr>
          </w:rPrChange>
        </w:rPr>
        <w:commentReference w:id="1686"/>
      </w:r>
    </w:p>
    <w:p w14:paraId="2378981E" w14:textId="77777777" w:rsidR="009972DF" w:rsidRPr="000F3C49" w:rsidRDefault="009972DF" w:rsidP="000F3C49">
      <w:pPr>
        <w:spacing w:line="480" w:lineRule="auto"/>
        <w:contextualSpacing/>
        <w:rPr>
          <w:sz w:val="22"/>
          <w:szCs w:val="22"/>
          <w:rPrChange w:id="1689" w:author="Max Lindmark" w:date="2020-01-31T11:50:00Z">
            <w:rPr/>
          </w:rPrChange>
        </w:rPr>
        <w:pPrChange w:id="1690" w:author="Max Lindmark" w:date="2020-01-31T11:49:00Z">
          <w:pPr/>
        </w:pPrChange>
      </w:pPr>
    </w:p>
    <w:p w14:paraId="041DAA9B" w14:textId="0E325571" w:rsidR="00524FBE" w:rsidRPr="000F3C49" w:rsidRDefault="00524FBE" w:rsidP="000F3C49">
      <w:pPr>
        <w:pStyle w:val="Heading2"/>
        <w:contextualSpacing/>
        <w:jc w:val="both"/>
        <w:rPr>
          <w:rFonts w:asciiTheme="minorHAnsi" w:hAnsiTheme="minorHAnsi" w:cstheme="minorHAnsi"/>
          <w:i/>
          <w:iCs/>
          <w:sz w:val="22"/>
          <w:szCs w:val="22"/>
          <w:rPrChange w:id="1691" w:author="Max Lindmark" w:date="2020-01-31T11:50:00Z">
            <w:rPr>
              <w:rFonts w:asciiTheme="minorHAnsi" w:hAnsiTheme="minorHAnsi" w:cstheme="minorHAnsi"/>
              <w:i/>
              <w:iCs/>
              <w:szCs w:val="22"/>
            </w:rPr>
          </w:rPrChange>
        </w:rPr>
        <w:pPrChange w:id="1692" w:author="Max Lindmark" w:date="2020-01-31T11:49:00Z">
          <w:pPr>
            <w:pStyle w:val="Heading2"/>
            <w:contextualSpacing/>
            <w:jc w:val="both"/>
          </w:pPr>
        </w:pPrChange>
      </w:pPr>
      <w:bookmarkStart w:id="1693" w:name="_Toc29915154"/>
      <w:r w:rsidRPr="000F3C49">
        <w:rPr>
          <w:rFonts w:asciiTheme="minorHAnsi" w:hAnsiTheme="minorHAnsi" w:cstheme="minorHAnsi"/>
          <w:i/>
          <w:iCs/>
          <w:sz w:val="22"/>
          <w:szCs w:val="22"/>
          <w:rPrChange w:id="1694" w:author="Max Lindmark" w:date="2020-01-31T11:50:00Z">
            <w:rPr>
              <w:rFonts w:asciiTheme="minorHAnsi" w:hAnsiTheme="minorHAnsi" w:cstheme="minorHAnsi"/>
              <w:i/>
              <w:iCs/>
              <w:szCs w:val="22"/>
            </w:rPr>
          </w:rPrChange>
        </w:rPr>
        <w:lastRenderedPageBreak/>
        <w:t>Maximum consumption rate</w:t>
      </w:r>
      <w:bookmarkEnd w:id="1693"/>
    </w:p>
    <w:p w14:paraId="3C04986F" w14:textId="56457960" w:rsidR="009428CD" w:rsidRPr="000F3C49" w:rsidRDefault="00636FB7" w:rsidP="000F3C49">
      <w:pPr>
        <w:spacing w:line="480" w:lineRule="auto"/>
        <w:contextualSpacing/>
        <w:jc w:val="center"/>
        <w:rPr>
          <w:sz w:val="22"/>
          <w:szCs w:val="22"/>
          <w:rPrChange w:id="1695" w:author="Max Lindmark" w:date="2020-01-31T11:50:00Z">
            <w:rPr/>
          </w:rPrChange>
        </w:rPr>
        <w:pPrChange w:id="1696" w:author="Max Lindmark" w:date="2020-01-31T11:49:00Z">
          <w:pPr>
            <w:jc w:val="center"/>
          </w:pPr>
        </w:pPrChange>
      </w:pPr>
      <w:r w:rsidRPr="000F3C49">
        <w:rPr>
          <w:noProof/>
          <w:sz w:val="22"/>
          <w:szCs w:val="22"/>
          <w:lang w:eastAsia="sv-SE"/>
          <w:rPrChange w:id="1697" w:author="Max Lindmark" w:date="2020-01-31T11:50:00Z">
            <w:rPr>
              <w:noProof/>
              <w:lang w:eastAsia="sv-SE"/>
            </w:rPr>
          </w:rPrChang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6B3C5E67" w:rsidR="00412AE8" w:rsidRPr="000F3C49" w:rsidRDefault="00412AE8" w:rsidP="000F3C49">
      <w:pPr>
        <w:spacing w:line="480" w:lineRule="auto"/>
        <w:contextualSpacing/>
        <w:jc w:val="both"/>
        <w:rPr>
          <w:sz w:val="22"/>
          <w:szCs w:val="22"/>
          <w:rPrChange w:id="1698" w:author="Max Lindmark" w:date="2020-01-31T11:50:00Z">
            <w:rPr/>
          </w:rPrChange>
        </w:rPr>
        <w:pPrChange w:id="1699" w:author="Max Lindmark" w:date="2020-01-31T11:49:00Z">
          <w:pPr>
            <w:contextualSpacing/>
            <w:jc w:val="both"/>
          </w:pPr>
        </w:pPrChange>
      </w:pPr>
      <w:r w:rsidRPr="000F3C49">
        <w:rPr>
          <w:sz w:val="22"/>
          <w:szCs w:val="22"/>
          <w:rPrChange w:id="1700" w:author="Max Lindmark" w:date="2020-01-31T11:50:00Z">
            <w:rPr/>
          </w:rPrChange>
        </w:rPr>
        <w:t>Fig. S1</w:t>
      </w:r>
      <w:r w:rsidR="00871830" w:rsidRPr="000F3C49">
        <w:rPr>
          <w:sz w:val="22"/>
          <w:szCs w:val="22"/>
          <w:rPrChange w:id="1701" w:author="Max Lindmark" w:date="2020-01-31T11:50:00Z">
            <w:rPr/>
          </w:rPrChange>
        </w:rPr>
        <w:t>8</w:t>
      </w:r>
      <w:r w:rsidRPr="000F3C49">
        <w:rPr>
          <w:sz w:val="22"/>
          <w:szCs w:val="22"/>
          <w:rPrChange w:id="1702" w:author="Max Lindmark" w:date="2020-01-31T11:50:00Z">
            <w:rPr/>
          </w:rPrChange>
        </w:rPr>
        <w:t xml:space="preserve">. Posterior densities and trace plots for evaluation of chain convergence (by chain, indicated by color), for the </w:t>
      </w:r>
      <w:r w:rsidR="00871830" w:rsidRPr="000F3C49">
        <w:rPr>
          <w:sz w:val="22"/>
          <w:szCs w:val="22"/>
          <w:rPrChange w:id="1703" w:author="Max Lindmark" w:date="2020-01-31T11:50:00Z">
            <w:rPr/>
          </w:rPrChange>
        </w:rPr>
        <w:t>highest-level</w:t>
      </w:r>
      <w:r w:rsidRPr="000F3C49">
        <w:rPr>
          <w:sz w:val="22"/>
          <w:szCs w:val="22"/>
          <w:rPrChange w:id="1704" w:author="Max Lindmark" w:date="2020-01-31T11:50:00Z">
            <w:rPr/>
          </w:rPrChange>
        </w:rPr>
        <w:t xml:space="preserve"> parameters for </w:t>
      </w:r>
      <w:ins w:id="1705" w:author="Anna Gårdmark" w:date="2020-01-21T15:51:00Z">
        <w:r w:rsidR="00076ADA" w:rsidRPr="000F3C49">
          <w:rPr>
            <w:sz w:val="22"/>
            <w:szCs w:val="22"/>
            <w:rPrChange w:id="1706" w:author="Max Lindmark" w:date="2020-01-31T11:50:00Z">
              <w:rPr/>
            </w:rPrChange>
          </w:rPr>
          <w:t xml:space="preserve">the model of </w:t>
        </w:r>
      </w:ins>
      <w:r w:rsidR="00264FFE" w:rsidRPr="000F3C49">
        <w:rPr>
          <w:sz w:val="22"/>
          <w:szCs w:val="22"/>
          <w:rPrChange w:id="1707" w:author="Max Lindmark" w:date="2020-01-31T11:50:00Z">
            <w:rPr/>
          </w:rPrChange>
        </w:rPr>
        <w:t xml:space="preserve">maximum consumption </w:t>
      </w:r>
      <w:r w:rsidRPr="000F3C49">
        <w:rPr>
          <w:sz w:val="22"/>
          <w:szCs w:val="22"/>
          <w:rPrChange w:id="1708" w:author="Max Lindmark" w:date="2020-01-31T11:50:00Z">
            <w:rPr/>
          </w:rPrChange>
        </w:rPr>
        <w:t xml:space="preserve">rate </w:t>
      </w:r>
      <w:ins w:id="1709" w:author="Anna Gårdmark" w:date="2020-01-21T15:51:00Z">
        <w:r w:rsidR="00076ADA" w:rsidRPr="000F3C49">
          <w:rPr>
            <w:sz w:val="22"/>
            <w:szCs w:val="22"/>
            <w:rPrChange w:id="1710" w:author="Max Lindmark" w:date="2020-01-31T11:50:00Z">
              <w:rPr/>
            </w:rPrChange>
          </w:rPr>
          <w:t>at temperatures below temperature optima</w:t>
        </w:r>
      </w:ins>
      <w:del w:id="1711" w:author="Anna Gårdmark" w:date="2020-01-21T15:51:00Z">
        <w:r w:rsidRPr="000F3C49" w:rsidDel="00076ADA">
          <w:rPr>
            <w:sz w:val="22"/>
            <w:szCs w:val="22"/>
            <w:rPrChange w:id="1712" w:author="Max Lindmark" w:date="2020-01-31T11:50:00Z">
              <w:rPr/>
            </w:rPrChange>
          </w:rPr>
          <w:delText>model</w:delText>
        </w:r>
      </w:del>
      <w:r w:rsidRPr="000F3C49">
        <w:rPr>
          <w:sz w:val="22"/>
          <w:szCs w:val="22"/>
          <w:rPrChange w:id="1713" w:author="Max Lindmark" w:date="2020-01-31T11:50:00Z">
            <w:rPr/>
          </w:rPrChange>
        </w:rPr>
        <w:t>.</w:t>
      </w:r>
    </w:p>
    <w:p w14:paraId="4E9310AF" w14:textId="57AB61A5" w:rsidR="00524FBE" w:rsidRPr="000F3C49" w:rsidRDefault="00524FBE" w:rsidP="000F3C49">
      <w:pPr>
        <w:spacing w:line="480" w:lineRule="auto"/>
        <w:contextualSpacing/>
        <w:jc w:val="both"/>
        <w:rPr>
          <w:sz w:val="22"/>
          <w:szCs w:val="22"/>
          <w:rPrChange w:id="1714" w:author="Max Lindmark" w:date="2020-01-31T11:50:00Z">
            <w:rPr/>
          </w:rPrChange>
        </w:rPr>
        <w:pPrChange w:id="1715" w:author="Max Lindmark" w:date="2020-01-31T11:49:00Z">
          <w:pPr>
            <w:contextualSpacing/>
            <w:jc w:val="both"/>
          </w:pPr>
        </w:pPrChange>
      </w:pPr>
    </w:p>
    <w:p w14:paraId="64CDE8FB" w14:textId="51848800" w:rsidR="00771FEB" w:rsidRPr="000F3C49" w:rsidRDefault="00771FEB" w:rsidP="000F3C49">
      <w:pPr>
        <w:spacing w:line="480" w:lineRule="auto"/>
        <w:contextualSpacing/>
        <w:jc w:val="both"/>
        <w:rPr>
          <w:sz w:val="22"/>
          <w:szCs w:val="22"/>
          <w:rPrChange w:id="1716" w:author="Max Lindmark" w:date="2020-01-31T11:50:00Z">
            <w:rPr/>
          </w:rPrChange>
        </w:rPr>
        <w:pPrChange w:id="1717" w:author="Max Lindmark" w:date="2020-01-31T11:49:00Z">
          <w:pPr>
            <w:contextualSpacing/>
            <w:jc w:val="both"/>
          </w:pPr>
        </w:pPrChange>
      </w:pPr>
    </w:p>
    <w:p w14:paraId="64624925" w14:textId="152E0A1D" w:rsidR="00771FEB" w:rsidRPr="000F3C49" w:rsidRDefault="00771FEB" w:rsidP="000F3C49">
      <w:pPr>
        <w:spacing w:line="480" w:lineRule="auto"/>
        <w:contextualSpacing/>
        <w:jc w:val="both"/>
        <w:rPr>
          <w:sz w:val="22"/>
          <w:szCs w:val="22"/>
          <w:rPrChange w:id="1718" w:author="Max Lindmark" w:date="2020-01-31T11:50:00Z">
            <w:rPr/>
          </w:rPrChange>
        </w:rPr>
        <w:pPrChange w:id="1719" w:author="Max Lindmark" w:date="2020-01-31T11:49:00Z">
          <w:pPr>
            <w:contextualSpacing/>
            <w:jc w:val="both"/>
          </w:pPr>
        </w:pPrChange>
      </w:pPr>
    </w:p>
    <w:p w14:paraId="2246C923" w14:textId="36E7FE07" w:rsidR="00771FEB" w:rsidRPr="000F3C49" w:rsidRDefault="00771FEB" w:rsidP="000F3C49">
      <w:pPr>
        <w:spacing w:line="480" w:lineRule="auto"/>
        <w:contextualSpacing/>
        <w:jc w:val="both"/>
        <w:rPr>
          <w:sz w:val="22"/>
          <w:szCs w:val="22"/>
          <w:rPrChange w:id="1720" w:author="Max Lindmark" w:date="2020-01-31T11:50:00Z">
            <w:rPr/>
          </w:rPrChange>
        </w:rPr>
        <w:pPrChange w:id="1721" w:author="Max Lindmark" w:date="2020-01-31T11:49:00Z">
          <w:pPr>
            <w:contextualSpacing/>
            <w:jc w:val="both"/>
          </w:pPr>
        </w:pPrChange>
      </w:pPr>
    </w:p>
    <w:p w14:paraId="7D091D65" w14:textId="49215DBD" w:rsidR="00771FEB" w:rsidRPr="000F3C49" w:rsidRDefault="00771FEB" w:rsidP="000F3C49">
      <w:pPr>
        <w:spacing w:line="480" w:lineRule="auto"/>
        <w:contextualSpacing/>
        <w:jc w:val="both"/>
        <w:rPr>
          <w:sz w:val="22"/>
          <w:szCs w:val="22"/>
          <w:rPrChange w:id="1722" w:author="Max Lindmark" w:date="2020-01-31T11:50:00Z">
            <w:rPr/>
          </w:rPrChange>
        </w:rPr>
        <w:pPrChange w:id="1723" w:author="Max Lindmark" w:date="2020-01-31T11:49:00Z">
          <w:pPr>
            <w:contextualSpacing/>
            <w:jc w:val="both"/>
          </w:pPr>
        </w:pPrChange>
      </w:pPr>
    </w:p>
    <w:p w14:paraId="2015E850" w14:textId="2BDD3F26" w:rsidR="00771FEB" w:rsidRPr="000F3C49" w:rsidRDefault="004A4764" w:rsidP="000F3C49">
      <w:pPr>
        <w:spacing w:line="480" w:lineRule="auto"/>
        <w:contextualSpacing/>
        <w:jc w:val="center"/>
        <w:rPr>
          <w:sz w:val="22"/>
          <w:szCs w:val="22"/>
          <w:rPrChange w:id="1724" w:author="Max Lindmark" w:date="2020-01-31T11:50:00Z">
            <w:rPr/>
          </w:rPrChange>
        </w:rPr>
        <w:pPrChange w:id="1725" w:author="Max Lindmark" w:date="2020-01-31T11:49:00Z">
          <w:pPr>
            <w:contextualSpacing/>
            <w:jc w:val="center"/>
          </w:pPr>
        </w:pPrChange>
      </w:pPr>
      <w:r w:rsidRPr="000F3C49">
        <w:rPr>
          <w:noProof/>
          <w:sz w:val="22"/>
          <w:szCs w:val="22"/>
          <w:lang w:eastAsia="sv-SE"/>
          <w:rPrChange w:id="1726" w:author="Max Lindmark" w:date="2020-01-31T11:50:00Z">
            <w:rPr>
              <w:noProof/>
              <w:lang w:eastAsia="sv-SE"/>
            </w:rPr>
          </w:rPrChange>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0F3C49" w:rsidRDefault="00771FEB" w:rsidP="000F3C49">
      <w:pPr>
        <w:spacing w:line="480" w:lineRule="auto"/>
        <w:contextualSpacing/>
        <w:jc w:val="both"/>
        <w:rPr>
          <w:sz w:val="22"/>
          <w:szCs w:val="22"/>
          <w:rPrChange w:id="1727" w:author="Max Lindmark" w:date="2020-01-31T11:50:00Z">
            <w:rPr/>
          </w:rPrChange>
        </w:rPr>
        <w:pPrChange w:id="1728" w:author="Max Lindmark" w:date="2020-01-31T11:49:00Z">
          <w:pPr>
            <w:contextualSpacing/>
            <w:jc w:val="both"/>
          </w:pPr>
        </w:pPrChange>
      </w:pPr>
      <w:commentRangeStart w:id="1729"/>
      <w:r w:rsidRPr="000F3C49">
        <w:rPr>
          <w:sz w:val="22"/>
          <w:szCs w:val="22"/>
          <w:rPrChange w:id="1730" w:author="Max Lindmark" w:date="2020-01-31T11:50:00Z">
            <w:rPr/>
          </w:rPrChange>
        </w:rPr>
        <w:t>Fig. S1</w:t>
      </w:r>
      <w:r w:rsidR="00871830" w:rsidRPr="000F3C49">
        <w:rPr>
          <w:sz w:val="22"/>
          <w:szCs w:val="22"/>
          <w:rPrChange w:id="1731" w:author="Max Lindmark" w:date="2020-01-31T11:50:00Z">
            <w:rPr/>
          </w:rPrChange>
        </w:rPr>
        <w:t>9</w:t>
      </w:r>
      <w:r w:rsidRPr="000F3C49">
        <w:rPr>
          <w:sz w:val="22"/>
          <w:szCs w:val="22"/>
          <w:rPrChange w:id="1732" w:author="Max Lindmark" w:date="2020-01-31T11:50:00Z">
            <w:rPr/>
          </w:rPrChange>
        </w:rPr>
        <w:t xml:space="preserve">. </w:t>
      </w:r>
      <m:oMath>
        <m:acc>
          <m:accPr>
            <m:ctrlPr>
              <w:rPr>
                <w:rFonts w:ascii="Cambria Math" w:hAnsi="Cambria Math"/>
                <w:i/>
                <w:sz w:val="22"/>
                <w:szCs w:val="22"/>
                <w:rPrChange w:id="1733" w:author="Max Lindmark" w:date="2020-01-31T11:50:00Z">
                  <w:rPr>
                    <w:rFonts w:ascii="Cambria Math" w:hAnsi="Cambria Math"/>
                    <w:i/>
                  </w:rPr>
                </w:rPrChange>
              </w:rPr>
            </m:ctrlPr>
          </m:accPr>
          <m:e>
            <m:r>
              <w:rPr>
                <w:rFonts w:ascii="Cambria Math" w:hAnsi="Cambria Math"/>
                <w:sz w:val="22"/>
                <w:szCs w:val="22"/>
                <w:rPrChange w:id="1734" w:author="Max Lindmark" w:date="2020-01-31T11:50:00Z">
                  <w:rPr>
                    <w:rFonts w:ascii="Cambria Math" w:hAnsi="Cambria Math"/>
                  </w:rPr>
                </w:rPrChange>
              </w:rPr>
              <m:t>R</m:t>
            </m:r>
          </m:e>
        </m:acc>
      </m:oMath>
      <w:r w:rsidRPr="000F3C49">
        <w:rPr>
          <w:sz w:val="22"/>
          <w:szCs w:val="22"/>
          <w:rPrChange w:id="1735" w:author="Max Lindmark" w:date="2020-01-31T11:50:00Z">
            <w:rPr/>
          </w:rPrChange>
        </w:rPr>
        <w:t xml:space="preserve"> </w:t>
      </w:r>
      <w:r w:rsidRPr="000F3C49">
        <w:rPr>
          <w:rFonts w:eastAsiaTheme="minorEastAsia"/>
          <w:sz w:val="22"/>
          <w:szCs w:val="22"/>
          <w:rPrChange w:id="1736" w:author="Max Lindmark" w:date="2020-01-31T11:50:00Z">
            <w:rPr>
              <w:rFonts w:eastAsiaTheme="minorEastAsia"/>
            </w:rPr>
          </w:rPrChange>
        </w:rPr>
        <w:t>for consumption</w:t>
      </w:r>
      <w:r w:rsidRPr="000F3C49">
        <w:rPr>
          <w:sz w:val="22"/>
          <w:szCs w:val="22"/>
          <w:rPrChange w:id="1737" w:author="Max Lindmark" w:date="2020-01-31T11:50:00Z">
            <w:rPr/>
          </w:rPrChange>
        </w:rPr>
        <w:t xml:space="preserve"> model.</w:t>
      </w:r>
    </w:p>
    <w:commentRangeEnd w:id="1729"/>
    <w:p w14:paraId="287E7062" w14:textId="397E9785" w:rsidR="00771FEB" w:rsidRPr="000F3C49" w:rsidRDefault="00076ADA" w:rsidP="000F3C49">
      <w:pPr>
        <w:spacing w:line="480" w:lineRule="auto"/>
        <w:contextualSpacing/>
        <w:jc w:val="both"/>
        <w:rPr>
          <w:sz w:val="22"/>
          <w:szCs w:val="22"/>
          <w:rPrChange w:id="1738" w:author="Max Lindmark" w:date="2020-01-31T11:50:00Z">
            <w:rPr/>
          </w:rPrChange>
        </w:rPr>
        <w:pPrChange w:id="1739" w:author="Max Lindmark" w:date="2020-01-31T11:49:00Z">
          <w:pPr>
            <w:contextualSpacing/>
            <w:jc w:val="both"/>
          </w:pPr>
        </w:pPrChange>
      </w:pPr>
      <w:r w:rsidRPr="000F3C49">
        <w:rPr>
          <w:rStyle w:val="CommentReference"/>
          <w:sz w:val="22"/>
          <w:szCs w:val="22"/>
          <w:rPrChange w:id="1740" w:author="Max Lindmark" w:date="2020-01-31T11:50:00Z">
            <w:rPr>
              <w:rStyle w:val="CommentReference"/>
            </w:rPr>
          </w:rPrChange>
        </w:rPr>
        <w:commentReference w:id="1729"/>
      </w:r>
    </w:p>
    <w:p w14:paraId="4887A69A" w14:textId="1C90E4C8" w:rsidR="004A4764" w:rsidRPr="000F3C49" w:rsidRDefault="004A4764" w:rsidP="000F3C49">
      <w:pPr>
        <w:spacing w:line="480" w:lineRule="auto"/>
        <w:contextualSpacing/>
        <w:jc w:val="both"/>
        <w:rPr>
          <w:sz w:val="22"/>
          <w:szCs w:val="22"/>
          <w:rPrChange w:id="1741" w:author="Max Lindmark" w:date="2020-01-31T11:50:00Z">
            <w:rPr/>
          </w:rPrChange>
        </w:rPr>
        <w:pPrChange w:id="1742" w:author="Max Lindmark" w:date="2020-01-31T11:49:00Z">
          <w:pPr>
            <w:contextualSpacing/>
            <w:jc w:val="both"/>
          </w:pPr>
        </w:pPrChange>
      </w:pPr>
    </w:p>
    <w:p w14:paraId="7DA5811A" w14:textId="0B60B1EE" w:rsidR="004A4764" w:rsidRPr="000F3C49" w:rsidRDefault="004A4764" w:rsidP="000F3C49">
      <w:pPr>
        <w:spacing w:line="480" w:lineRule="auto"/>
        <w:contextualSpacing/>
        <w:jc w:val="both"/>
        <w:rPr>
          <w:sz w:val="22"/>
          <w:szCs w:val="22"/>
          <w:rPrChange w:id="1743" w:author="Max Lindmark" w:date="2020-01-31T11:50:00Z">
            <w:rPr/>
          </w:rPrChange>
        </w:rPr>
        <w:pPrChange w:id="1744" w:author="Max Lindmark" w:date="2020-01-31T11:49:00Z">
          <w:pPr>
            <w:contextualSpacing/>
            <w:jc w:val="both"/>
          </w:pPr>
        </w:pPrChange>
      </w:pPr>
    </w:p>
    <w:p w14:paraId="1796AC4A" w14:textId="7D1B3CFC" w:rsidR="004A4764" w:rsidRPr="000F3C49" w:rsidRDefault="004A4764" w:rsidP="000F3C49">
      <w:pPr>
        <w:spacing w:line="480" w:lineRule="auto"/>
        <w:contextualSpacing/>
        <w:jc w:val="both"/>
        <w:rPr>
          <w:sz w:val="22"/>
          <w:szCs w:val="22"/>
          <w:rPrChange w:id="1745" w:author="Max Lindmark" w:date="2020-01-31T11:50:00Z">
            <w:rPr/>
          </w:rPrChange>
        </w:rPr>
        <w:pPrChange w:id="1746" w:author="Max Lindmark" w:date="2020-01-31T11:49:00Z">
          <w:pPr>
            <w:contextualSpacing/>
            <w:jc w:val="both"/>
          </w:pPr>
        </w:pPrChange>
      </w:pPr>
    </w:p>
    <w:p w14:paraId="18FF9380" w14:textId="6DDD611A" w:rsidR="004A4764" w:rsidRPr="000F3C49" w:rsidRDefault="004A4764" w:rsidP="000F3C49">
      <w:pPr>
        <w:spacing w:line="480" w:lineRule="auto"/>
        <w:contextualSpacing/>
        <w:jc w:val="both"/>
        <w:rPr>
          <w:sz w:val="22"/>
          <w:szCs w:val="22"/>
          <w:rPrChange w:id="1747" w:author="Max Lindmark" w:date="2020-01-31T11:50:00Z">
            <w:rPr/>
          </w:rPrChange>
        </w:rPr>
        <w:pPrChange w:id="1748" w:author="Max Lindmark" w:date="2020-01-31T11:49:00Z">
          <w:pPr>
            <w:contextualSpacing/>
            <w:jc w:val="both"/>
          </w:pPr>
        </w:pPrChange>
      </w:pPr>
    </w:p>
    <w:p w14:paraId="60E32711" w14:textId="20A2DB04" w:rsidR="004A4764" w:rsidRPr="000F3C49" w:rsidRDefault="004A4764" w:rsidP="000F3C49">
      <w:pPr>
        <w:spacing w:line="480" w:lineRule="auto"/>
        <w:contextualSpacing/>
        <w:jc w:val="both"/>
        <w:rPr>
          <w:sz w:val="22"/>
          <w:szCs w:val="22"/>
          <w:rPrChange w:id="1749" w:author="Max Lindmark" w:date="2020-01-31T11:50:00Z">
            <w:rPr/>
          </w:rPrChange>
        </w:rPr>
        <w:pPrChange w:id="1750" w:author="Max Lindmark" w:date="2020-01-31T11:49:00Z">
          <w:pPr>
            <w:contextualSpacing/>
            <w:jc w:val="both"/>
          </w:pPr>
        </w:pPrChange>
      </w:pPr>
    </w:p>
    <w:p w14:paraId="22B8DF87" w14:textId="6D10EF6B" w:rsidR="004A4764" w:rsidRPr="000F3C49" w:rsidRDefault="004A4764" w:rsidP="000F3C49">
      <w:pPr>
        <w:spacing w:line="480" w:lineRule="auto"/>
        <w:contextualSpacing/>
        <w:jc w:val="both"/>
        <w:rPr>
          <w:sz w:val="22"/>
          <w:szCs w:val="22"/>
          <w:rPrChange w:id="1751" w:author="Max Lindmark" w:date="2020-01-31T11:50:00Z">
            <w:rPr/>
          </w:rPrChange>
        </w:rPr>
        <w:pPrChange w:id="1752" w:author="Max Lindmark" w:date="2020-01-31T11:49:00Z">
          <w:pPr>
            <w:contextualSpacing/>
            <w:jc w:val="both"/>
          </w:pPr>
        </w:pPrChange>
      </w:pPr>
    </w:p>
    <w:p w14:paraId="3DBDD960" w14:textId="4E403522" w:rsidR="004A4764" w:rsidRPr="000F3C49" w:rsidRDefault="004A4764" w:rsidP="000F3C49">
      <w:pPr>
        <w:spacing w:line="480" w:lineRule="auto"/>
        <w:contextualSpacing/>
        <w:jc w:val="both"/>
        <w:rPr>
          <w:sz w:val="22"/>
          <w:szCs w:val="22"/>
          <w:rPrChange w:id="1753" w:author="Max Lindmark" w:date="2020-01-31T11:50:00Z">
            <w:rPr/>
          </w:rPrChange>
        </w:rPr>
        <w:pPrChange w:id="1754" w:author="Max Lindmark" w:date="2020-01-31T11:49:00Z">
          <w:pPr>
            <w:contextualSpacing/>
            <w:jc w:val="both"/>
          </w:pPr>
        </w:pPrChange>
      </w:pPr>
    </w:p>
    <w:p w14:paraId="10432AF4" w14:textId="4ECB0999" w:rsidR="004A4764" w:rsidRPr="000F3C49" w:rsidRDefault="004A4764" w:rsidP="000F3C49">
      <w:pPr>
        <w:spacing w:line="480" w:lineRule="auto"/>
        <w:contextualSpacing/>
        <w:jc w:val="both"/>
        <w:rPr>
          <w:sz w:val="22"/>
          <w:szCs w:val="22"/>
          <w:rPrChange w:id="1755" w:author="Max Lindmark" w:date="2020-01-31T11:50:00Z">
            <w:rPr/>
          </w:rPrChange>
        </w:rPr>
        <w:pPrChange w:id="1756" w:author="Max Lindmark" w:date="2020-01-31T11:49:00Z">
          <w:pPr>
            <w:contextualSpacing/>
            <w:jc w:val="both"/>
          </w:pPr>
        </w:pPrChange>
      </w:pPr>
    </w:p>
    <w:p w14:paraId="5E3C04A1" w14:textId="2BD6E89C" w:rsidR="004A4764" w:rsidRPr="000F3C49" w:rsidRDefault="004A4764" w:rsidP="000F3C49">
      <w:pPr>
        <w:spacing w:line="480" w:lineRule="auto"/>
        <w:contextualSpacing/>
        <w:jc w:val="both"/>
        <w:rPr>
          <w:sz w:val="22"/>
          <w:szCs w:val="22"/>
          <w:rPrChange w:id="1757" w:author="Max Lindmark" w:date="2020-01-31T11:50:00Z">
            <w:rPr/>
          </w:rPrChange>
        </w:rPr>
        <w:pPrChange w:id="1758" w:author="Max Lindmark" w:date="2020-01-31T11:49:00Z">
          <w:pPr>
            <w:contextualSpacing/>
            <w:jc w:val="both"/>
          </w:pPr>
        </w:pPrChange>
      </w:pPr>
    </w:p>
    <w:p w14:paraId="6EA67D90" w14:textId="20B4563E" w:rsidR="004A4764" w:rsidRPr="000F3C49" w:rsidRDefault="004A4764" w:rsidP="000F3C49">
      <w:pPr>
        <w:spacing w:line="480" w:lineRule="auto"/>
        <w:contextualSpacing/>
        <w:jc w:val="both"/>
        <w:rPr>
          <w:sz w:val="22"/>
          <w:szCs w:val="22"/>
          <w:rPrChange w:id="1759" w:author="Max Lindmark" w:date="2020-01-31T11:50:00Z">
            <w:rPr/>
          </w:rPrChange>
        </w:rPr>
        <w:pPrChange w:id="1760" w:author="Max Lindmark" w:date="2020-01-31T11:49:00Z">
          <w:pPr>
            <w:contextualSpacing/>
            <w:jc w:val="both"/>
          </w:pPr>
        </w:pPrChange>
      </w:pPr>
    </w:p>
    <w:p w14:paraId="415D3987" w14:textId="3319CCAB" w:rsidR="004A4764" w:rsidRPr="000F3C49" w:rsidRDefault="004A4764" w:rsidP="000F3C49">
      <w:pPr>
        <w:spacing w:line="480" w:lineRule="auto"/>
        <w:contextualSpacing/>
        <w:jc w:val="both"/>
        <w:rPr>
          <w:sz w:val="22"/>
          <w:szCs w:val="22"/>
          <w:rPrChange w:id="1761" w:author="Max Lindmark" w:date="2020-01-31T11:50:00Z">
            <w:rPr/>
          </w:rPrChange>
        </w:rPr>
        <w:pPrChange w:id="1762" w:author="Max Lindmark" w:date="2020-01-31T11:49:00Z">
          <w:pPr>
            <w:contextualSpacing/>
            <w:jc w:val="both"/>
          </w:pPr>
        </w:pPrChange>
      </w:pPr>
    </w:p>
    <w:p w14:paraId="7FCD8027" w14:textId="22C52A08" w:rsidR="004A4764" w:rsidRPr="000F3C49" w:rsidRDefault="001B4ED3" w:rsidP="000F3C49">
      <w:pPr>
        <w:spacing w:line="480" w:lineRule="auto"/>
        <w:contextualSpacing/>
        <w:jc w:val="center"/>
        <w:rPr>
          <w:sz w:val="22"/>
          <w:szCs w:val="22"/>
          <w:rPrChange w:id="1763" w:author="Max Lindmark" w:date="2020-01-31T11:50:00Z">
            <w:rPr/>
          </w:rPrChange>
        </w:rPr>
        <w:pPrChange w:id="1764" w:author="Max Lindmark" w:date="2020-01-31T11:49:00Z">
          <w:pPr>
            <w:contextualSpacing/>
            <w:jc w:val="center"/>
          </w:pPr>
        </w:pPrChange>
      </w:pPr>
      <w:r w:rsidRPr="000F3C49">
        <w:rPr>
          <w:noProof/>
          <w:sz w:val="22"/>
          <w:szCs w:val="22"/>
          <w:lang w:eastAsia="sv-SE"/>
          <w:rPrChange w:id="1765" w:author="Max Lindmark" w:date="2020-01-31T11:50:00Z">
            <w:rPr>
              <w:noProof/>
              <w:lang w:eastAsia="sv-SE"/>
            </w:rPr>
          </w:rPrChange>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41"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2C1E1B39" w:rsidR="004A4764" w:rsidRPr="000F3C49" w:rsidRDefault="004A4764" w:rsidP="000F3C49">
      <w:pPr>
        <w:spacing w:line="480" w:lineRule="auto"/>
        <w:contextualSpacing/>
        <w:jc w:val="both"/>
        <w:rPr>
          <w:sz w:val="22"/>
          <w:szCs w:val="22"/>
          <w:rPrChange w:id="1766" w:author="Max Lindmark" w:date="2020-01-31T11:50:00Z">
            <w:rPr/>
          </w:rPrChange>
        </w:rPr>
        <w:pPrChange w:id="1767" w:author="Max Lindmark" w:date="2020-01-31T11:49:00Z">
          <w:pPr>
            <w:contextualSpacing/>
            <w:jc w:val="both"/>
          </w:pPr>
        </w:pPrChange>
      </w:pPr>
      <w:commentRangeStart w:id="1768"/>
      <w:r w:rsidRPr="000F3C49">
        <w:rPr>
          <w:sz w:val="22"/>
          <w:szCs w:val="22"/>
          <w:rPrChange w:id="1769" w:author="Max Lindmark" w:date="2020-01-31T11:50:00Z">
            <w:rPr/>
          </w:rPrChange>
        </w:rPr>
        <w:t>Fig. S</w:t>
      </w:r>
      <w:r w:rsidR="00871830" w:rsidRPr="000F3C49">
        <w:rPr>
          <w:sz w:val="22"/>
          <w:szCs w:val="22"/>
          <w:rPrChange w:id="1770" w:author="Max Lindmark" w:date="2020-01-31T11:50:00Z">
            <w:rPr/>
          </w:rPrChange>
        </w:rPr>
        <w:t>20</w:t>
      </w:r>
      <w:r w:rsidRPr="000F3C49">
        <w:rPr>
          <w:sz w:val="22"/>
          <w:szCs w:val="22"/>
          <w:rPrChange w:id="1771" w:author="Max Lindmark" w:date="2020-01-31T11:50:00Z">
            <w:rPr/>
          </w:rPrChange>
        </w:rPr>
        <w:t xml:space="preserve">. </w:t>
      </w:r>
      <w:commentRangeEnd w:id="1768"/>
      <w:r w:rsidR="00253BE7" w:rsidRPr="000F3C49">
        <w:rPr>
          <w:rStyle w:val="CommentReference"/>
          <w:sz w:val="22"/>
          <w:szCs w:val="22"/>
          <w:rPrChange w:id="1772" w:author="Max Lindmark" w:date="2020-01-31T11:50:00Z">
            <w:rPr>
              <w:rStyle w:val="CommentReference"/>
              <w:sz w:val="22"/>
              <w:szCs w:val="22"/>
            </w:rPr>
          </w:rPrChange>
        </w:rPr>
        <w:commentReference w:id="1768"/>
      </w:r>
      <w:r w:rsidRPr="000F3C49">
        <w:rPr>
          <w:sz w:val="22"/>
          <w:szCs w:val="22"/>
          <w:rPrChange w:id="1773" w:author="Max Lindmark" w:date="2020-01-31T11:50:00Z">
            <w:rPr/>
          </w:rPrChange>
        </w:rPr>
        <w:t>Model fit (mean and coefficient of variation) for consumption</w:t>
      </w:r>
      <w:ins w:id="1774" w:author="Anna Gårdmark" w:date="2020-01-21T15:52:00Z">
        <w:r w:rsidR="00076ADA" w:rsidRPr="000F3C49">
          <w:rPr>
            <w:sz w:val="22"/>
            <w:szCs w:val="22"/>
            <w:rPrChange w:id="1775" w:author="Max Lindmark" w:date="2020-01-31T11:50:00Z">
              <w:rPr/>
            </w:rPrChange>
          </w:rPr>
          <w:t xml:space="preserve"> rate</w:t>
        </w:r>
      </w:ins>
      <w:r w:rsidRPr="000F3C49">
        <w:rPr>
          <w:rFonts w:eastAsiaTheme="minorEastAsia"/>
          <w:sz w:val="22"/>
          <w:szCs w:val="22"/>
          <w:rPrChange w:id="1776" w:author="Max Lindmark" w:date="2020-01-31T11:50:00Z">
            <w:rPr>
              <w:rFonts w:eastAsiaTheme="minorEastAsia"/>
            </w:rPr>
          </w:rPrChange>
        </w:rPr>
        <w:t xml:space="preserve"> </w:t>
      </w:r>
      <w:commentRangeStart w:id="1777"/>
      <w:r w:rsidRPr="000F3C49">
        <w:rPr>
          <w:rFonts w:eastAsiaTheme="minorEastAsia"/>
          <w:sz w:val="22"/>
          <w:szCs w:val="22"/>
          <w:rPrChange w:id="1778" w:author="Max Lindmark" w:date="2020-01-31T11:50:00Z">
            <w:rPr>
              <w:rFonts w:eastAsiaTheme="minorEastAsia"/>
            </w:rPr>
          </w:rPrChange>
        </w:rPr>
        <w:t>model</w:t>
      </w:r>
      <w:commentRangeEnd w:id="1777"/>
      <w:r w:rsidR="00076ADA" w:rsidRPr="000F3C49">
        <w:rPr>
          <w:rStyle w:val="CommentReference"/>
          <w:sz w:val="22"/>
          <w:szCs w:val="22"/>
          <w:rPrChange w:id="1779" w:author="Max Lindmark" w:date="2020-01-31T11:50:00Z">
            <w:rPr>
              <w:rStyle w:val="CommentReference"/>
            </w:rPr>
          </w:rPrChange>
        </w:rPr>
        <w:commentReference w:id="1777"/>
      </w:r>
      <w:r w:rsidRPr="000F3C49">
        <w:rPr>
          <w:rFonts w:eastAsiaTheme="minorEastAsia"/>
          <w:sz w:val="22"/>
          <w:szCs w:val="22"/>
          <w:rPrChange w:id="1780" w:author="Max Lindmark" w:date="2020-01-31T11:50:00Z">
            <w:rPr>
              <w:rFonts w:eastAsiaTheme="minorEastAsia"/>
            </w:rPr>
          </w:rPrChange>
        </w:rPr>
        <w:t>. Vertical line corresponds to mean in data and histogram depicts each posterior mean.</w:t>
      </w:r>
      <w:r w:rsidR="00FA6566" w:rsidRPr="000F3C49">
        <w:rPr>
          <w:rFonts w:eastAsiaTheme="minorEastAsia"/>
          <w:sz w:val="22"/>
          <w:szCs w:val="22"/>
          <w:rPrChange w:id="1781" w:author="Max Lindmark" w:date="2020-01-31T11:50:00Z">
            <w:rPr>
              <w:rFonts w:eastAsiaTheme="minorEastAsia"/>
            </w:rPr>
          </w:rPrChange>
        </w:rPr>
        <w:t xml:space="preserve"> </w:t>
      </w:r>
      <w:commentRangeStart w:id="1782"/>
      <w:r w:rsidR="00FA6566" w:rsidRPr="000F3C49">
        <w:rPr>
          <w:rFonts w:eastAsiaTheme="minorEastAsia"/>
          <w:sz w:val="22"/>
          <w:szCs w:val="22"/>
          <w:rPrChange w:id="1783" w:author="Max Lindmark" w:date="2020-01-31T11:50:00Z">
            <w:rPr>
              <w:rFonts w:eastAsiaTheme="minorEastAsia"/>
            </w:rPr>
          </w:rPrChange>
        </w:rPr>
        <w:t>Numbers show probability of the posterior being larger or small than mean in data.</w:t>
      </w:r>
      <w:commentRangeEnd w:id="1782"/>
      <w:r w:rsidR="00FA6566" w:rsidRPr="000F3C49">
        <w:rPr>
          <w:rStyle w:val="CommentReference"/>
          <w:sz w:val="22"/>
          <w:szCs w:val="22"/>
          <w:rPrChange w:id="1784" w:author="Max Lindmark" w:date="2020-01-31T11:50:00Z">
            <w:rPr>
              <w:rStyle w:val="CommentReference"/>
              <w:sz w:val="22"/>
              <w:szCs w:val="22"/>
            </w:rPr>
          </w:rPrChange>
        </w:rPr>
        <w:commentReference w:id="1782"/>
      </w:r>
    </w:p>
    <w:p w14:paraId="23200B97" w14:textId="5FE2AE77" w:rsidR="004A4764" w:rsidRPr="000F3C49" w:rsidRDefault="004A4764" w:rsidP="000F3C49">
      <w:pPr>
        <w:spacing w:line="480" w:lineRule="auto"/>
        <w:contextualSpacing/>
        <w:jc w:val="both"/>
        <w:rPr>
          <w:ins w:id="1785" w:author="Max Lindmark" w:date="2020-01-29T09:30:00Z"/>
          <w:sz w:val="22"/>
          <w:szCs w:val="22"/>
          <w:rPrChange w:id="1786" w:author="Max Lindmark" w:date="2020-01-31T11:50:00Z">
            <w:rPr>
              <w:ins w:id="1787" w:author="Max Lindmark" w:date="2020-01-29T09:30:00Z"/>
            </w:rPr>
          </w:rPrChange>
        </w:rPr>
        <w:pPrChange w:id="1788" w:author="Max Lindmark" w:date="2020-01-31T11:49:00Z">
          <w:pPr>
            <w:contextualSpacing/>
            <w:jc w:val="both"/>
          </w:pPr>
        </w:pPrChange>
      </w:pPr>
    </w:p>
    <w:p w14:paraId="164C00CC" w14:textId="493B1BC5" w:rsidR="00026A11" w:rsidRPr="000F3C49" w:rsidRDefault="00026A11" w:rsidP="000F3C49">
      <w:pPr>
        <w:spacing w:line="480" w:lineRule="auto"/>
        <w:contextualSpacing/>
        <w:jc w:val="both"/>
        <w:rPr>
          <w:ins w:id="1789" w:author="Max Lindmark" w:date="2020-01-29T09:30:00Z"/>
          <w:sz w:val="22"/>
          <w:szCs w:val="22"/>
          <w:rPrChange w:id="1790" w:author="Max Lindmark" w:date="2020-01-31T11:50:00Z">
            <w:rPr>
              <w:ins w:id="1791" w:author="Max Lindmark" w:date="2020-01-29T09:30:00Z"/>
            </w:rPr>
          </w:rPrChange>
        </w:rPr>
        <w:pPrChange w:id="1792" w:author="Max Lindmark" w:date="2020-01-31T11:49:00Z">
          <w:pPr>
            <w:contextualSpacing/>
            <w:jc w:val="both"/>
          </w:pPr>
        </w:pPrChange>
      </w:pPr>
    </w:p>
    <w:p w14:paraId="7BA53838" w14:textId="1A9BF9BA" w:rsidR="00026A11" w:rsidRPr="000F3C49" w:rsidRDefault="00026A11" w:rsidP="000F3C49">
      <w:pPr>
        <w:spacing w:line="480" w:lineRule="auto"/>
        <w:contextualSpacing/>
        <w:jc w:val="both"/>
        <w:rPr>
          <w:ins w:id="1793" w:author="Max Lindmark" w:date="2020-01-29T09:30:00Z"/>
          <w:sz w:val="22"/>
          <w:szCs w:val="22"/>
          <w:rPrChange w:id="1794" w:author="Max Lindmark" w:date="2020-01-31T11:50:00Z">
            <w:rPr>
              <w:ins w:id="1795" w:author="Max Lindmark" w:date="2020-01-29T09:30:00Z"/>
            </w:rPr>
          </w:rPrChange>
        </w:rPr>
        <w:pPrChange w:id="1796" w:author="Max Lindmark" w:date="2020-01-31T11:49:00Z">
          <w:pPr>
            <w:contextualSpacing/>
            <w:jc w:val="both"/>
          </w:pPr>
        </w:pPrChange>
      </w:pPr>
    </w:p>
    <w:p w14:paraId="6CC80E43" w14:textId="7E7CC36D" w:rsidR="00026A11" w:rsidRPr="000F3C49" w:rsidRDefault="00026A11" w:rsidP="000F3C49">
      <w:pPr>
        <w:spacing w:line="480" w:lineRule="auto"/>
        <w:contextualSpacing/>
        <w:jc w:val="both"/>
        <w:rPr>
          <w:ins w:id="1797" w:author="Max Lindmark" w:date="2020-01-29T09:30:00Z"/>
          <w:sz w:val="22"/>
          <w:szCs w:val="22"/>
          <w:rPrChange w:id="1798" w:author="Max Lindmark" w:date="2020-01-31T11:50:00Z">
            <w:rPr>
              <w:ins w:id="1799" w:author="Max Lindmark" w:date="2020-01-29T09:30:00Z"/>
            </w:rPr>
          </w:rPrChange>
        </w:rPr>
        <w:pPrChange w:id="1800" w:author="Max Lindmark" w:date="2020-01-31T11:49:00Z">
          <w:pPr>
            <w:contextualSpacing/>
            <w:jc w:val="both"/>
          </w:pPr>
        </w:pPrChange>
      </w:pPr>
    </w:p>
    <w:p w14:paraId="13623618" w14:textId="77777777" w:rsidR="00026A11" w:rsidRPr="000F3C49" w:rsidRDefault="00026A11" w:rsidP="000F3C49">
      <w:pPr>
        <w:spacing w:line="480" w:lineRule="auto"/>
        <w:contextualSpacing/>
        <w:jc w:val="both"/>
        <w:rPr>
          <w:sz w:val="22"/>
          <w:szCs w:val="22"/>
          <w:rPrChange w:id="1801" w:author="Max Lindmark" w:date="2020-01-31T11:50:00Z">
            <w:rPr/>
          </w:rPrChange>
        </w:rPr>
        <w:pPrChange w:id="1802" w:author="Max Lindmark" w:date="2020-01-31T11:49:00Z">
          <w:pPr>
            <w:contextualSpacing/>
            <w:jc w:val="both"/>
          </w:pPr>
        </w:pPrChange>
      </w:pPr>
    </w:p>
    <w:p w14:paraId="61D1D228" w14:textId="60F55C2A" w:rsidR="0047220A" w:rsidRPr="000F3C49" w:rsidRDefault="005F03CA" w:rsidP="000F3C49">
      <w:pPr>
        <w:spacing w:line="480" w:lineRule="auto"/>
        <w:contextualSpacing/>
        <w:jc w:val="both"/>
        <w:rPr>
          <w:sz w:val="22"/>
          <w:szCs w:val="22"/>
          <w:rPrChange w:id="1803" w:author="Max Lindmark" w:date="2020-01-31T11:50:00Z">
            <w:rPr/>
          </w:rPrChange>
        </w:rPr>
        <w:pPrChange w:id="1804" w:author="Max Lindmark" w:date="2020-01-31T11:49:00Z">
          <w:pPr>
            <w:contextualSpacing/>
            <w:jc w:val="both"/>
          </w:pPr>
        </w:pPrChange>
      </w:pPr>
      <w:ins w:id="1805" w:author="Max Lindmark" w:date="2020-01-30T13:59:00Z">
        <w:r w:rsidRPr="000F3C49">
          <w:rPr>
            <w:noProof/>
            <w:sz w:val="22"/>
            <w:szCs w:val="22"/>
            <w:lang w:eastAsia="sv-SE"/>
            <w:rPrChange w:id="1806" w:author="Max Lindmark" w:date="2020-01-31T11:50:00Z">
              <w:rPr>
                <w:noProof/>
                <w:lang w:eastAsia="sv-SE"/>
              </w:rPr>
            </w:rPrChange>
          </w:rPr>
          <w:lastRenderedPageBreak/>
          <w:drawing>
            <wp:inline distT="0" distB="0" distL="0" distR="0" wp14:anchorId="3FDD931F" wp14:editId="4B840E90">
              <wp:extent cx="5731510" cy="5731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del w:id="1807" w:author="Max Lindmark" w:date="2020-01-29T19:30:00Z">
        <w:r w:rsidR="001864ED" w:rsidRPr="000F3C49" w:rsidDel="00E15FBC">
          <w:rPr>
            <w:noProof/>
            <w:sz w:val="22"/>
            <w:szCs w:val="22"/>
            <w:lang w:eastAsia="sv-SE"/>
            <w:rPrChange w:id="1808" w:author="Max Lindmark" w:date="2020-01-31T11:50:00Z">
              <w:rPr>
                <w:noProof/>
                <w:lang w:eastAsia="sv-SE"/>
              </w:rPr>
            </w:rPrChange>
          </w:rPr>
          <w:drawing>
            <wp:inline distT="0" distB="0" distL="0" distR="0" wp14:anchorId="5FFD28D1" wp14:editId="346236F4">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del>
    </w:p>
    <w:p w14:paraId="053955B7" w14:textId="3BA269F5" w:rsidR="001864ED" w:rsidRPr="000F3C49" w:rsidRDefault="001864ED" w:rsidP="000F3C49">
      <w:pPr>
        <w:spacing w:line="480" w:lineRule="auto"/>
        <w:contextualSpacing/>
        <w:jc w:val="both"/>
        <w:rPr>
          <w:ins w:id="1809" w:author="Max Lindmark" w:date="2020-01-29T09:30:00Z"/>
          <w:sz w:val="22"/>
          <w:szCs w:val="22"/>
          <w:rPrChange w:id="1810" w:author="Max Lindmark" w:date="2020-01-31T11:50:00Z">
            <w:rPr>
              <w:ins w:id="1811" w:author="Max Lindmark" w:date="2020-01-29T09:30:00Z"/>
            </w:rPr>
          </w:rPrChange>
        </w:rPr>
        <w:pPrChange w:id="1812" w:author="Max Lindmark" w:date="2020-01-31T11:49:00Z">
          <w:pPr>
            <w:contextualSpacing/>
            <w:jc w:val="both"/>
          </w:pPr>
        </w:pPrChange>
      </w:pPr>
      <w:commentRangeStart w:id="1813"/>
      <w:r w:rsidRPr="000F3C49">
        <w:rPr>
          <w:sz w:val="22"/>
          <w:szCs w:val="22"/>
          <w:rPrChange w:id="1814" w:author="Max Lindmark" w:date="2020-01-31T11:50:00Z">
            <w:rPr/>
          </w:rPrChange>
        </w:rPr>
        <w:t>Fig. S2</w:t>
      </w:r>
      <w:r w:rsidR="006F090C" w:rsidRPr="000F3C49">
        <w:rPr>
          <w:sz w:val="22"/>
          <w:szCs w:val="22"/>
          <w:rPrChange w:id="1815" w:author="Max Lindmark" w:date="2020-01-31T11:50:00Z">
            <w:rPr/>
          </w:rPrChange>
        </w:rPr>
        <w:t>1</w:t>
      </w:r>
      <w:r w:rsidRPr="000F3C49">
        <w:rPr>
          <w:sz w:val="22"/>
          <w:szCs w:val="22"/>
          <w:rPrChange w:id="1816" w:author="Max Lindmark" w:date="2020-01-31T11:50:00Z">
            <w:rPr/>
          </w:rPrChange>
        </w:rPr>
        <w:t xml:space="preserve">. </w:t>
      </w:r>
      <w:commentRangeEnd w:id="1813"/>
      <w:r w:rsidR="00101EFE" w:rsidRPr="000F3C49">
        <w:rPr>
          <w:rStyle w:val="CommentReference"/>
          <w:sz w:val="22"/>
          <w:szCs w:val="22"/>
          <w:rPrChange w:id="1817" w:author="Max Lindmark" w:date="2020-01-31T11:50:00Z">
            <w:rPr>
              <w:rStyle w:val="CommentReference"/>
            </w:rPr>
          </w:rPrChange>
        </w:rPr>
        <w:commentReference w:id="1813"/>
      </w:r>
      <w:r w:rsidR="006F090C" w:rsidRPr="000F3C49">
        <w:rPr>
          <w:sz w:val="22"/>
          <w:szCs w:val="22"/>
          <w:rPrChange w:id="1818" w:author="Max Lindmark" w:date="2020-01-31T11:50:00Z">
            <w:rPr/>
          </w:rPrChange>
        </w:rPr>
        <w:t xml:space="preserve">Predictions (line), 80% credible interval (band) and data (points) from polynomial models </w:t>
      </w:r>
      <w:ins w:id="1819" w:author="Anna Gårdmark" w:date="2020-01-21T15:53:00Z">
        <w:r w:rsidR="00076ADA" w:rsidRPr="000F3C49">
          <w:rPr>
            <w:sz w:val="22"/>
            <w:szCs w:val="22"/>
            <w:rPrChange w:id="1820" w:author="Max Lindmark" w:date="2020-01-31T11:50:00Z">
              <w:rPr/>
            </w:rPrChange>
          </w:rPr>
          <w:t xml:space="preserve">of maximum consumption rate versus </w:t>
        </w:r>
        <w:commentRangeStart w:id="1821"/>
        <w:r w:rsidR="00076ADA" w:rsidRPr="000F3C49">
          <w:rPr>
            <w:sz w:val="22"/>
            <w:szCs w:val="22"/>
            <w:rPrChange w:id="1822" w:author="Max Lindmark" w:date="2020-01-31T11:50:00Z">
              <w:rPr/>
            </w:rPrChange>
          </w:rPr>
          <w:t xml:space="preserve">standardized </w:t>
        </w:r>
        <w:commentRangeEnd w:id="1821"/>
        <w:r w:rsidR="00076ADA" w:rsidRPr="000F3C49">
          <w:rPr>
            <w:rStyle w:val="CommentReference"/>
            <w:sz w:val="22"/>
            <w:szCs w:val="22"/>
            <w:rPrChange w:id="1823" w:author="Max Lindmark" w:date="2020-01-31T11:50:00Z">
              <w:rPr>
                <w:rStyle w:val="CommentReference"/>
              </w:rPr>
            </w:rPrChange>
          </w:rPr>
          <w:commentReference w:id="1821"/>
        </w:r>
        <w:r w:rsidR="00076ADA" w:rsidRPr="000F3C49">
          <w:rPr>
            <w:sz w:val="22"/>
            <w:szCs w:val="22"/>
            <w:rPrChange w:id="1824" w:author="Max Lindmark" w:date="2020-01-31T11:50:00Z">
              <w:rPr/>
            </w:rPrChange>
          </w:rPr>
          <w:t xml:space="preserve">temperature, </w:t>
        </w:r>
      </w:ins>
      <w:r w:rsidR="006F090C" w:rsidRPr="000F3C49">
        <w:rPr>
          <w:sz w:val="22"/>
          <w:szCs w:val="22"/>
          <w:rPrChange w:id="1825" w:author="Max Lindmark" w:date="2020-01-31T11:50:00Z">
            <w:rPr/>
          </w:rPrChange>
        </w:rPr>
        <w:t xml:space="preserve">fitted </w:t>
      </w:r>
      <w:ins w:id="1826" w:author="Anna Gårdmark" w:date="2020-01-21T15:53:00Z">
        <w:r w:rsidR="00076ADA" w:rsidRPr="000F3C49">
          <w:rPr>
            <w:sz w:val="22"/>
            <w:szCs w:val="22"/>
            <w:rPrChange w:id="1827" w:author="Max Lindmark" w:date="2020-01-31T11:50:00Z">
              <w:rPr/>
            </w:rPrChange>
          </w:rPr>
          <w:t xml:space="preserve">separately </w:t>
        </w:r>
      </w:ins>
      <w:r w:rsidR="006F090C" w:rsidRPr="000F3C49">
        <w:rPr>
          <w:sz w:val="22"/>
          <w:szCs w:val="22"/>
          <w:rPrChange w:id="1828" w:author="Max Lindmark" w:date="2020-01-31T11:50:00Z">
            <w:rPr/>
          </w:rPrChange>
        </w:rPr>
        <w:t xml:space="preserve">to </w:t>
      </w:r>
      <w:ins w:id="1829" w:author="Anna Gårdmark" w:date="2020-01-21T15:53:00Z">
        <w:r w:rsidR="00076ADA" w:rsidRPr="000F3C49">
          <w:rPr>
            <w:sz w:val="22"/>
            <w:szCs w:val="22"/>
            <w:rPrChange w:id="1830" w:author="Max Lindmark" w:date="2020-01-31T11:50:00Z">
              <w:rPr/>
            </w:rPrChange>
          </w:rPr>
          <w:t xml:space="preserve">each </w:t>
        </w:r>
      </w:ins>
      <w:r w:rsidR="006F090C" w:rsidRPr="000F3C49">
        <w:rPr>
          <w:sz w:val="22"/>
          <w:szCs w:val="22"/>
          <w:rPrChange w:id="1831" w:author="Max Lindmark" w:date="2020-01-31T11:50:00Z">
            <w:rPr/>
          </w:rPrChange>
        </w:rPr>
        <w:t>species</w:t>
      </w:r>
      <w:del w:id="1832" w:author="Anna Gårdmark" w:date="2020-01-21T15:53:00Z">
        <w:r w:rsidR="006F090C" w:rsidRPr="000F3C49" w:rsidDel="00076ADA">
          <w:rPr>
            <w:sz w:val="22"/>
            <w:szCs w:val="22"/>
            <w:rPrChange w:id="1833" w:author="Max Lindmark" w:date="2020-01-31T11:50:00Z">
              <w:rPr/>
            </w:rPrChange>
          </w:rPr>
          <w:delText xml:space="preserve"> separate</w:delText>
        </w:r>
      </w:del>
      <w:r w:rsidR="006F090C" w:rsidRPr="000F3C49">
        <w:rPr>
          <w:sz w:val="22"/>
          <w:szCs w:val="22"/>
          <w:rPrChange w:id="1834" w:author="Max Lindmark" w:date="2020-01-31T11:50:00Z">
            <w:rPr/>
          </w:rPrChange>
        </w:rPr>
        <w:t>.</w:t>
      </w:r>
    </w:p>
    <w:p w14:paraId="60C7AB34" w14:textId="61CAEECB" w:rsidR="00026A11" w:rsidRPr="000F3C49" w:rsidRDefault="00026A11" w:rsidP="000F3C49">
      <w:pPr>
        <w:spacing w:line="480" w:lineRule="auto"/>
        <w:contextualSpacing/>
        <w:jc w:val="both"/>
        <w:rPr>
          <w:ins w:id="1835" w:author="Max Lindmark" w:date="2020-01-29T09:30:00Z"/>
          <w:sz w:val="22"/>
          <w:szCs w:val="22"/>
          <w:rPrChange w:id="1836" w:author="Max Lindmark" w:date="2020-01-31T11:50:00Z">
            <w:rPr>
              <w:ins w:id="1837" w:author="Max Lindmark" w:date="2020-01-29T09:30:00Z"/>
            </w:rPr>
          </w:rPrChange>
        </w:rPr>
        <w:pPrChange w:id="1838" w:author="Max Lindmark" w:date="2020-01-31T11:49:00Z">
          <w:pPr>
            <w:contextualSpacing/>
            <w:jc w:val="both"/>
          </w:pPr>
        </w:pPrChange>
      </w:pPr>
    </w:p>
    <w:p w14:paraId="4137BC42" w14:textId="249493EB" w:rsidR="00026A11" w:rsidRPr="000F3C49" w:rsidRDefault="00026A11" w:rsidP="000F3C49">
      <w:pPr>
        <w:spacing w:line="480" w:lineRule="auto"/>
        <w:contextualSpacing/>
        <w:jc w:val="both"/>
        <w:rPr>
          <w:ins w:id="1839" w:author="Max Lindmark" w:date="2020-01-29T09:30:00Z"/>
          <w:sz w:val="22"/>
          <w:szCs w:val="22"/>
          <w:rPrChange w:id="1840" w:author="Max Lindmark" w:date="2020-01-31T11:50:00Z">
            <w:rPr>
              <w:ins w:id="1841" w:author="Max Lindmark" w:date="2020-01-29T09:30:00Z"/>
            </w:rPr>
          </w:rPrChange>
        </w:rPr>
        <w:pPrChange w:id="1842" w:author="Max Lindmark" w:date="2020-01-31T11:49:00Z">
          <w:pPr>
            <w:contextualSpacing/>
            <w:jc w:val="both"/>
          </w:pPr>
        </w:pPrChange>
      </w:pPr>
    </w:p>
    <w:p w14:paraId="72FB5EBB" w14:textId="0E81A78B" w:rsidR="00026A11" w:rsidRPr="000F3C49" w:rsidRDefault="00026A11" w:rsidP="000F3C49">
      <w:pPr>
        <w:spacing w:line="480" w:lineRule="auto"/>
        <w:contextualSpacing/>
        <w:jc w:val="both"/>
        <w:rPr>
          <w:ins w:id="1843" w:author="Max Lindmark" w:date="2020-01-29T09:30:00Z"/>
          <w:sz w:val="22"/>
          <w:szCs w:val="22"/>
          <w:rPrChange w:id="1844" w:author="Max Lindmark" w:date="2020-01-31T11:50:00Z">
            <w:rPr>
              <w:ins w:id="1845" w:author="Max Lindmark" w:date="2020-01-29T09:30:00Z"/>
            </w:rPr>
          </w:rPrChange>
        </w:rPr>
        <w:pPrChange w:id="1846" w:author="Max Lindmark" w:date="2020-01-31T11:49:00Z">
          <w:pPr>
            <w:contextualSpacing/>
            <w:jc w:val="both"/>
          </w:pPr>
        </w:pPrChange>
      </w:pPr>
    </w:p>
    <w:p w14:paraId="1F052F27" w14:textId="5741BD26" w:rsidR="00026A11" w:rsidRPr="000F3C49" w:rsidRDefault="0069285B" w:rsidP="000F3C49">
      <w:pPr>
        <w:spacing w:line="480" w:lineRule="auto"/>
        <w:contextualSpacing/>
        <w:jc w:val="both"/>
        <w:rPr>
          <w:ins w:id="1847" w:author="Max Lindmark" w:date="2020-01-29T09:30:00Z"/>
          <w:sz w:val="22"/>
          <w:szCs w:val="22"/>
          <w:lang w:val="en-US"/>
          <w:rPrChange w:id="1848" w:author="Max Lindmark" w:date="2020-01-31T11:50:00Z">
            <w:rPr>
              <w:ins w:id="1849" w:author="Max Lindmark" w:date="2020-01-29T09:30:00Z"/>
            </w:rPr>
          </w:rPrChange>
        </w:rPr>
        <w:pPrChange w:id="1850" w:author="Max Lindmark" w:date="2020-01-31T11:49:00Z">
          <w:pPr>
            <w:contextualSpacing/>
            <w:jc w:val="both"/>
          </w:pPr>
        </w:pPrChange>
      </w:pPr>
      <w:ins w:id="1851" w:author="Max Lindmark" w:date="2020-01-29T19:27:00Z">
        <w:r w:rsidRPr="000F3C49">
          <w:rPr>
            <w:sz w:val="22"/>
            <w:szCs w:val="22"/>
            <w:lang w:val="en-US"/>
            <w:rPrChange w:id="1852" w:author="Max Lindmark" w:date="2020-01-31T11:50:00Z">
              <w:rPr>
                <w:lang w:val="sv-SE"/>
              </w:rPr>
            </w:rPrChange>
          </w:rPr>
          <w:t xml:space="preserve">Because they are fitted by species, </w:t>
        </w:r>
        <w:r w:rsidRPr="000F3C49">
          <w:rPr>
            <w:sz w:val="22"/>
            <w:szCs w:val="22"/>
            <w:lang w:val="en-US"/>
            <w:rPrChange w:id="1853" w:author="Max Lindmark" w:date="2020-01-31T11:50:00Z">
              <w:rPr>
                <w:lang w:val="en-US"/>
              </w:rPr>
            </w:rPrChange>
          </w:rPr>
          <w:t xml:space="preserve">I won’t show the validations… </w:t>
        </w:r>
      </w:ins>
    </w:p>
    <w:p w14:paraId="396A75A8" w14:textId="7CB2EF4D" w:rsidR="00026A11" w:rsidRPr="000F3C49" w:rsidRDefault="00026A11" w:rsidP="000F3C49">
      <w:pPr>
        <w:spacing w:line="480" w:lineRule="auto"/>
        <w:contextualSpacing/>
        <w:jc w:val="both"/>
        <w:rPr>
          <w:ins w:id="1854" w:author="Max Lindmark" w:date="2020-01-29T09:30:00Z"/>
          <w:sz w:val="22"/>
          <w:szCs w:val="22"/>
          <w:rPrChange w:id="1855" w:author="Max Lindmark" w:date="2020-01-31T11:50:00Z">
            <w:rPr>
              <w:ins w:id="1856" w:author="Max Lindmark" w:date="2020-01-29T09:30:00Z"/>
            </w:rPr>
          </w:rPrChange>
        </w:rPr>
        <w:pPrChange w:id="1857" w:author="Max Lindmark" w:date="2020-01-31T11:49:00Z">
          <w:pPr>
            <w:contextualSpacing/>
            <w:jc w:val="both"/>
          </w:pPr>
        </w:pPrChange>
      </w:pPr>
    </w:p>
    <w:p w14:paraId="7793468B" w14:textId="34D5B238" w:rsidR="00026A11" w:rsidRPr="000F3C49" w:rsidRDefault="00026A11" w:rsidP="000F3C49">
      <w:pPr>
        <w:spacing w:line="480" w:lineRule="auto"/>
        <w:contextualSpacing/>
        <w:jc w:val="both"/>
        <w:rPr>
          <w:ins w:id="1858" w:author="Max Lindmark" w:date="2020-01-29T09:30:00Z"/>
          <w:sz w:val="22"/>
          <w:szCs w:val="22"/>
          <w:rPrChange w:id="1859" w:author="Max Lindmark" w:date="2020-01-31T11:50:00Z">
            <w:rPr>
              <w:ins w:id="1860" w:author="Max Lindmark" w:date="2020-01-29T09:30:00Z"/>
            </w:rPr>
          </w:rPrChange>
        </w:rPr>
        <w:pPrChange w:id="1861" w:author="Max Lindmark" w:date="2020-01-31T11:49:00Z">
          <w:pPr>
            <w:contextualSpacing/>
            <w:jc w:val="both"/>
          </w:pPr>
        </w:pPrChange>
      </w:pPr>
    </w:p>
    <w:p w14:paraId="0522F0A7" w14:textId="681B4F81" w:rsidR="00026A11" w:rsidRPr="000F3C49" w:rsidRDefault="00026A11" w:rsidP="000F3C49">
      <w:pPr>
        <w:spacing w:line="480" w:lineRule="auto"/>
        <w:contextualSpacing/>
        <w:jc w:val="both"/>
        <w:rPr>
          <w:ins w:id="1862" w:author="Max Lindmark" w:date="2020-01-29T09:30:00Z"/>
          <w:sz w:val="22"/>
          <w:szCs w:val="22"/>
          <w:rPrChange w:id="1863" w:author="Max Lindmark" w:date="2020-01-31T11:50:00Z">
            <w:rPr>
              <w:ins w:id="1864" w:author="Max Lindmark" w:date="2020-01-29T09:30:00Z"/>
            </w:rPr>
          </w:rPrChange>
        </w:rPr>
        <w:pPrChange w:id="1865" w:author="Max Lindmark" w:date="2020-01-31T11:49:00Z">
          <w:pPr>
            <w:contextualSpacing/>
            <w:jc w:val="both"/>
          </w:pPr>
        </w:pPrChange>
      </w:pPr>
    </w:p>
    <w:p w14:paraId="3CCFD966" w14:textId="5D39961F" w:rsidR="001864ED" w:rsidRPr="000F3C49" w:rsidDel="0069285B" w:rsidRDefault="001864ED" w:rsidP="000F3C49">
      <w:pPr>
        <w:spacing w:line="480" w:lineRule="auto"/>
        <w:contextualSpacing/>
        <w:jc w:val="both"/>
        <w:rPr>
          <w:del w:id="1866" w:author="Max Lindmark" w:date="2020-01-29T19:27:00Z"/>
          <w:sz w:val="22"/>
          <w:szCs w:val="22"/>
          <w:rPrChange w:id="1867" w:author="Max Lindmark" w:date="2020-01-31T11:50:00Z">
            <w:rPr>
              <w:del w:id="1868" w:author="Max Lindmark" w:date="2020-01-29T19:27:00Z"/>
            </w:rPr>
          </w:rPrChange>
        </w:rPr>
        <w:pPrChange w:id="1869" w:author="Max Lindmark" w:date="2020-01-31T11:49:00Z">
          <w:pPr>
            <w:contextualSpacing/>
            <w:jc w:val="both"/>
          </w:pPr>
        </w:pPrChange>
      </w:pPr>
      <w:bookmarkStart w:id="1870" w:name="_GoBack"/>
      <w:bookmarkEnd w:id="1870"/>
    </w:p>
    <w:p w14:paraId="2D038304" w14:textId="3E5AC54F" w:rsidR="00D80A37" w:rsidRPr="000F3C49" w:rsidDel="0069285B" w:rsidRDefault="00D80A37" w:rsidP="000F3C49">
      <w:pPr>
        <w:spacing w:line="480" w:lineRule="auto"/>
        <w:contextualSpacing/>
        <w:jc w:val="both"/>
        <w:rPr>
          <w:del w:id="1871" w:author="Max Lindmark" w:date="2020-01-29T19:27:00Z"/>
          <w:sz w:val="22"/>
          <w:szCs w:val="22"/>
          <w:rPrChange w:id="1872" w:author="Max Lindmark" w:date="2020-01-31T11:50:00Z">
            <w:rPr>
              <w:del w:id="1873" w:author="Max Lindmark" w:date="2020-01-29T19:27:00Z"/>
            </w:rPr>
          </w:rPrChange>
        </w:rPr>
        <w:pPrChange w:id="1874" w:author="Max Lindmark" w:date="2020-01-31T11:49:00Z">
          <w:pPr>
            <w:contextualSpacing/>
            <w:jc w:val="both"/>
          </w:pPr>
        </w:pPrChange>
      </w:pPr>
      <w:del w:id="1875" w:author="Max Lindmark" w:date="2020-01-29T19:27:00Z">
        <w:r w:rsidRPr="000F3C49" w:rsidDel="0069285B">
          <w:rPr>
            <w:sz w:val="22"/>
            <w:szCs w:val="22"/>
            <w:rPrChange w:id="1876" w:author="Max Lindmark" w:date="2020-01-31T11:50:00Z">
              <w:rPr/>
            </w:rPrChange>
          </w:rPr>
          <w:delText>Fig. S</w:delText>
        </w:r>
        <w:r w:rsidR="004178B8" w:rsidRPr="000F3C49" w:rsidDel="0069285B">
          <w:rPr>
            <w:sz w:val="22"/>
            <w:szCs w:val="22"/>
            <w:rPrChange w:id="1877" w:author="Max Lindmark" w:date="2020-01-31T11:50:00Z">
              <w:rPr/>
            </w:rPrChange>
          </w:rPr>
          <w:delText>22</w:delText>
        </w:r>
        <w:r w:rsidRPr="000F3C49" w:rsidDel="0069285B">
          <w:rPr>
            <w:sz w:val="22"/>
            <w:szCs w:val="22"/>
            <w:rPrChange w:id="1878" w:author="Max Lindmark" w:date="2020-01-31T11:50:00Z">
              <w:rPr/>
            </w:rPrChange>
          </w:rPr>
          <w:delText xml:space="preserve">. Posterior densities and trace plots for evaluation of chain convergence (by chain, indicated by color), for the </w:delText>
        </w:r>
        <w:commentRangeStart w:id="1879"/>
        <w:r w:rsidRPr="000F3C49" w:rsidDel="0069285B">
          <w:rPr>
            <w:sz w:val="22"/>
            <w:szCs w:val="22"/>
            <w:rPrChange w:id="1880" w:author="Max Lindmark" w:date="2020-01-31T11:50:00Z">
              <w:rPr/>
            </w:rPrChange>
          </w:rPr>
          <w:delText>highest-level</w:delText>
        </w:r>
        <w:commentRangeEnd w:id="1879"/>
        <w:r w:rsidRPr="000F3C49" w:rsidDel="0069285B">
          <w:rPr>
            <w:rStyle w:val="CommentReference"/>
            <w:sz w:val="22"/>
            <w:szCs w:val="22"/>
            <w:rPrChange w:id="1881" w:author="Max Lindmark" w:date="2020-01-31T11:50:00Z">
              <w:rPr>
                <w:rStyle w:val="CommentReference"/>
                <w:sz w:val="22"/>
                <w:szCs w:val="22"/>
              </w:rPr>
            </w:rPrChange>
          </w:rPr>
          <w:commentReference w:id="1879"/>
        </w:r>
        <w:r w:rsidRPr="000F3C49" w:rsidDel="0069285B">
          <w:rPr>
            <w:sz w:val="22"/>
            <w:szCs w:val="22"/>
            <w:rPrChange w:id="1882" w:author="Max Lindmark" w:date="2020-01-31T11:50:00Z">
              <w:rPr/>
            </w:rPrChange>
          </w:rPr>
          <w:delText xml:space="preserve"> parameters for</w:delText>
        </w:r>
        <w:r w:rsidR="00E21C22" w:rsidRPr="000F3C49" w:rsidDel="0069285B">
          <w:rPr>
            <w:sz w:val="22"/>
            <w:szCs w:val="22"/>
            <w:rPrChange w:id="1883" w:author="Max Lindmark" w:date="2020-01-31T11:50:00Z">
              <w:rPr/>
            </w:rPrChange>
          </w:rPr>
          <w:delText xml:space="preserve"> polynomial</w:delText>
        </w:r>
        <w:r w:rsidRPr="000F3C49" w:rsidDel="0069285B">
          <w:rPr>
            <w:sz w:val="22"/>
            <w:szCs w:val="22"/>
            <w:rPrChange w:id="1884" w:author="Max Lindmark" w:date="2020-01-31T11:50:00Z">
              <w:rPr/>
            </w:rPrChange>
          </w:rPr>
          <w:delText xml:space="preserve"> model *NOT DONE YET FOR T_OPT*</w:delText>
        </w:r>
      </w:del>
    </w:p>
    <w:p w14:paraId="7AC6050B" w14:textId="3B503E8B" w:rsidR="00D80A37" w:rsidRPr="000F3C49" w:rsidDel="0069285B" w:rsidRDefault="00D80A37" w:rsidP="000F3C49">
      <w:pPr>
        <w:spacing w:line="480" w:lineRule="auto"/>
        <w:contextualSpacing/>
        <w:rPr>
          <w:del w:id="1885" w:author="Max Lindmark" w:date="2020-01-29T19:27:00Z"/>
          <w:sz w:val="22"/>
          <w:szCs w:val="22"/>
          <w:rPrChange w:id="1886" w:author="Max Lindmark" w:date="2020-01-31T11:50:00Z">
            <w:rPr>
              <w:del w:id="1887" w:author="Max Lindmark" w:date="2020-01-29T19:27:00Z"/>
            </w:rPr>
          </w:rPrChange>
        </w:rPr>
        <w:pPrChange w:id="1888" w:author="Max Lindmark" w:date="2020-01-31T11:49:00Z">
          <w:pPr>
            <w:contextualSpacing/>
          </w:pPr>
        </w:pPrChange>
      </w:pPr>
    </w:p>
    <w:p w14:paraId="19BC79F9" w14:textId="181B5D2E" w:rsidR="00D80A37" w:rsidRPr="000F3C49" w:rsidDel="0069285B" w:rsidRDefault="00D80A37" w:rsidP="000F3C49">
      <w:pPr>
        <w:spacing w:line="480" w:lineRule="auto"/>
        <w:contextualSpacing/>
        <w:jc w:val="both"/>
        <w:rPr>
          <w:del w:id="1889" w:author="Max Lindmark" w:date="2020-01-29T19:27:00Z"/>
          <w:sz w:val="22"/>
          <w:szCs w:val="22"/>
          <w:rPrChange w:id="1890" w:author="Max Lindmark" w:date="2020-01-31T11:50:00Z">
            <w:rPr>
              <w:del w:id="1891" w:author="Max Lindmark" w:date="2020-01-29T19:27:00Z"/>
            </w:rPr>
          </w:rPrChange>
        </w:rPr>
        <w:pPrChange w:id="1892" w:author="Max Lindmark" w:date="2020-01-31T11:49:00Z">
          <w:pPr>
            <w:contextualSpacing/>
            <w:jc w:val="both"/>
          </w:pPr>
        </w:pPrChange>
      </w:pPr>
      <w:del w:id="1893" w:author="Max Lindmark" w:date="2020-01-29T19:27:00Z">
        <w:r w:rsidRPr="000F3C49" w:rsidDel="0069285B">
          <w:rPr>
            <w:sz w:val="22"/>
            <w:szCs w:val="22"/>
            <w:rPrChange w:id="1894" w:author="Max Lindmark" w:date="2020-01-31T11:50:00Z">
              <w:rPr/>
            </w:rPrChange>
          </w:rPr>
          <w:delText>Fig. S</w:delText>
        </w:r>
        <w:r w:rsidR="004178B8" w:rsidRPr="000F3C49" w:rsidDel="0069285B">
          <w:rPr>
            <w:sz w:val="22"/>
            <w:szCs w:val="22"/>
            <w:rPrChange w:id="1895" w:author="Max Lindmark" w:date="2020-01-31T11:50:00Z">
              <w:rPr/>
            </w:rPrChange>
          </w:rPr>
          <w:delText>23</w:delText>
        </w:r>
        <w:r w:rsidRPr="000F3C49" w:rsidDel="0069285B">
          <w:rPr>
            <w:sz w:val="22"/>
            <w:szCs w:val="22"/>
            <w:rPrChange w:id="1896" w:author="Max Lindmark" w:date="2020-01-31T11:50:00Z">
              <w:rPr/>
            </w:rPrChange>
          </w:rPr>
          <w:delText xml:space="preserve">. </w:delText>
        </w:r>
        <m:oMath>
          <m:acc>
            <m:accPr>
              <m:ctrlPr>
                <w:rPr>
                  <w:rFonts w:ascii="Cambria Math" w:hAnsi="Cambria Math"/>
                  <w:i/>
                  <w:sz w:val="22"/>
                  <w:szCs w:val="22"/>
                  <w:rPrChange w:id="1897" w:author="Max Lindmark" w:date="2020-01-31T11:50:00Z">
                    <w:rPr>
                      <w:rFonts w:ascii="Cambria Math" w:hAnsi="Cambria Math"/>
                      <w:i/>
                    </w:rPr>
                  </w:rPrChange>
                </w:rPr>
              </m:ctrlPr>
            </m:accPr>
            <m:e>
              <m:r>
                <w:rPr>
                  <w:rFonts w:ascii="Cambria Math" w:hAnsi="Cambria Math"/>
                  <w:sz w:val="22"/>
                  <w:szCs w:val="22"/>
                  <w:rPrChange w:id="1898" w:author="Max Lindmark" w:date="2020-01-31T11:50:00Z">
                    <w:rPr>
                      <w:rFonts w:ascii="Cambria Math" w:hAnsi="Cambria Math"/>
                    </w:rPr>
                  </w:rPrChange>
                </w:rPr>
                <m:t>R</m:t>
              </m:r>
            </m:e>
          </m:acc>
        </m:oMath>
        <w:r w:rsidRPr="000F3C49" w:rsidDel="0069285B">
          <w:rPr>
            <w:sz w:val="22"/>
            <w:szCs w:val="22"/>
            <w:rPrChange w:id="1899" w:author="Max Lindmark" w:date="2020-01-31T11:50:00Z">
              <w:rPr/>
            </w:rPrChange>
          </w:rPr>
          <w:delText xml:space="preserve"> </w:delText>
        </w:r>
        <w:r w:rsidRPr="000F3C49" w:rsidDel="0069285B">
          <w:rPr>
            <w:rFonts w:eastAsiaTheme="minorEastAsia"/>
            <w:sz w:val="22"/>
            <w:szCs w:val="22"/>
            <w:rPrChange w:id="1900" w:author="Max Lindmark" w:date="2020-01-31T11:50:00Z">
              <w:rPr>
                <w:rFonts w:eastAsiaTheme="minorEastAsia"/>
              </w:rPr>
            </w:rPrChange>
          </w:rPr>
          <w:delText xml:space="preserve">for </w:delText>
        </w:r>
        <w:r w:rsidR="00E21C22" w:rsidRPr="000F3C49" w:rsidDel="0069285B">
          <w:rPr>
            <w:sz w:val="22"/>
            <w:szCs w:val="22"/>
            <w:rPrChange w:id="1901" w:author="Max Lindmark" w:date="2020-01-31T11:50:00Z">
              <w:rPr/>
            </w:rPrChange>
          </w:rPr>
          <w:delText>polynomial</w:delText>
        </w:r>
        <w:r w:rsidRPr="000F3C49" w:rsidDel="0069285B">
          <w:rPr>
            <w:sz w:val="22"/>
            <w:szCs w:val="22"/>
            <w:rPrChange w:id="1902" w:author="Max Lindmark" w:date="2020-01-31T11:50:00Z">
              <w:rPr/>
            </w:rPrChange>
          </w:rPr>
          <w:delText xml:space="preserve"> model *NOT DONE YET FOR T_OPT*</w:delText>
        </w:r>
      </w:del>
    </w:p>
    <w:p w14:paraId="6EA00C69" w14:textId="6CD26D53" w:rsidR="00D80A37" w:rsidRPr="000F3C49" w:rsidDel="0069285B" w:rsidRDefault="00D80A37" w:rsidP="000F3C49">
      <w:pPr>
        <w:spacing w:line="480" w:lineRule="auto"/>
        <w:contextualSpacing/>
        <w:rPr>
          <w:del w:id="1903" w:author="Max Lindmark" w:date="2020-01-29T19:27:00Z"/>
          <w:sz w:val="22"/>
          <w:szCs w:val="22"/>
          <w:rPrChange w:id="1904" w:author="Max Lindmark" w:date="2020-01-31T11:50:00Z">
            <w:rPr>
              <w:del w:id="1905" w:author="Max Lindmark" w:date="2020-01-29T19:27:00Z"/>
            </w:rPr>
          </w:rPrChange>
        </w:rPr>
        <w:pPrChange w:id="1906" w:author="Max Lindmark" w:date="2020-01-31T11:49:00Z">
          <w:pPr/>
        </w:pPrChange>
      </w:pPr>
    </w:p>
    <w:p w14:paraId="111330E1" w14:textId="7C552EC9" w:rsidR="00BE5814" w:rsidRPr="000F3C49" w:rsidRDefault="00D80A37" w:rsidP="002929E2">
      <w:pPr>
        <w:spacing w:line="480" w:lineRule="auto"/>
        <w:contextualSpacing/>
        <w:jc w:val="both"/>
        <w:rPr>
          <w:rPrChange w:id="1907" w:author="Max Lindmark" w:date="2020-01-31T11:50:00Z">
            <w:rPr>
              <w:lang w:val="en-GB"/>
            </w:rPr>
          </w:rPrChange>
        </w:rPr>
        <w:pPrChange w:id="1908" w:author="Max Lindmark" w:date="2020-01-31T11:49:00Z">
          <w:pPr>
            <w:pStyle w:val="Heading1"/>
          </w:pPr>
        </w:pPrChange>
      </w:pPr>
      <w:del w:id="1909" w:author="Max Lindmark" w:date="2020-01-29T19:27:00Z">
        <w:r w:rsidRPr="000F3C49" w:rsidDel="0069285B">
          <w:rPr>
            <w:sz w:val="22"/>
            <w:szCs w:val="22"/>
            <w:rPrChange w:id="1910" w:author="Max Lindmark" w:date="2020-01-31T11:50:00Z">
              <w:rPr/>
            </w:rPrChange>
          </w:rPr>
          <w:delText>Fig. S</w:delText>
        </w:r>
        <w:r w:rsidR="004178B8" w:rsidRPr="000F3C49" w:rsidDel="0069285B">
          <w:rPr>
            <w:sz w:val="22"/>
            <w:szCs w:val="22"/>
            <w:rPrChange w:id="1911" w:author="Max Lindmark" w:date="2020-01-31T11:50:00Z">
              <w:rPr/>
            </w:rPrChange>
          </w:rPr>
          <w:delText>24</w:delText>
        </w:r>
        <w:r w:rsidRPr="000F3C49" w:rsidDel="0069285B">
          <w:rPr>
            <w:sz w:val="22"/>
            <w:szCs w:val="22"/>
            <w:rPrChange w:id="1912" w:author="Max Lindmark" w:date="2020-01-31T11:50:00Z">
              <w:rPr/>
            </w:rPrChange>
          </w:rPr>
          <w:delText xml:space="preserve">. Model fit (mean and coefficient of variation) for </w:delText>
        </w:r>
        <w:r w:rsidR="00E21C22" w:rsidRPr="000F3C49" w:rsidDel="0069285B">
          <w:rPr>
            <w:sz w:val="22"/>
            <w:szCs w:val="22"/>
            <w:rPrChange w:id="1913" w:author="Max Lindmark" w:date="2020-01-31T11:50:00Z">
              <w:rPr/>
            </w:rPrChange>
          </w:rPr>
          <w:delText>polynomial</w:delText>
        </w:r>
        <w:r w:rsidR="00E21C22" w:rsidRPr="000F3C49" w:rsidDel="0069285B">
          <w:rPr>
            <w:rFonts w:eastAsiaTheme="minorEastAsia"/>
            <w:sz w:val="22"/>
            <w:szCs w:val="22"/>
            <w:rPrChange w:id="1914" w:author="Max Lindmark" w:date="2020-01-31T11:50:00Z">
              <w:rPr>
                <w:rFonts w:eastAsiaTheme="minorEastAsia"/>
              </w:rPr>
            </w:rPrChange>
          </w:rPr>
          <w:delText xml:space="preserve"> </w:delText>
        </w:r>
        <w:r w:rsidRPr="000F3C49" w:rsidDel="0069285B">
          <w:rPr>
            <w:rFonts w:eastAsiaTheme="minorEastAsia"/>
            <w:sz w:val="22"/>
            <w:szCs w:val="22"/>
            <w:rPrChange w:id="1915" w:author="Max Lindmark" w:date="2020-01-31T11:50:00Z">
              <w:rPr>
                <w:rFonts w:eastAsiaTheme="minorEastAsia"/>
              </w:rPr>
            </w:rPrChange>
          </w:rPr>
          <w:delText xml:space="preserve">model. Vertical line corresponds to mean in data and histogram depicts each posterior mean. </w:delText>
        </w:r>
        <w:commentRangeStart w:id="1916"/>
        <w:r w:rsidRPr="000F3C49" w:rsidDel="0069285B">
          <w:rPr>
            <w:rFonts w:eastAsiaTheme="minorEastAsia"/>
            <w:sz w:val="22"/>
            <w:szCs w:val="22"/>
            <w:rPrChange w:id="1917" w:author="Max Lindmark" w:date="2020-01-31T11:50:00Z">
              <w:rPr>
                <w:rFonts w:eastAsiaTheme="minorEastAsia"/>
              </w:rPr>
            </w:rPrChange>
          </w:rPr>
          <w:delText>Numbers show probability of the posterior being larger or small than mean in data.</w:delText>
        </w:r>
        <w:commentRangeEnd w:id="1916"/>
        <w:r w:rsidRPr="000F3C49" w:rsidDel="0069285B">
          <w:rPr>
            <w:rStyle w:val="CommentReference"/>
            <w:sz w:val="22"/>
            <w:szCs w:val="22"/>
            <w:rPrChange w:id="1918" w:author="Max Lindmark" w:date="2020-01-31T11:50:00Z">
              <w:rPr>
                <w:rStyle w:val="CommentReference"/>
                <w:sz w:val="22"/>
                <w:szCs w:val="22"/>
              </w:rPr>
            </w:rPrChange>
          </w:rPr>
          <w:commentReference w:id="1916"/>
        </w:r>
        <w:r w:rsidRPr="000F3C49" w:rsidDel="0069285B">
          <w:rPr>
            <w:sz w:val="22"/>
            <w:szCs w:val="22"/>
            <w:rPrChange w:id="1919" w:author="Max Lindmark" w:date="2020-01-31T11:50:00Z">
              <w:rPr/>
            </w:rPrChange>
          </w:rPr>
          <w:delText>*NOT DONE YET FOR T_OPT*</w:delText>
        </w:r>
      </w:del>
      <w:bookmarkStart w:id="1920" w:name="_Toc29915155"/>
      <w:del w:id="1921" w:author="Max Lindmark" w:date="2020-01-28T15:31:00Z">
        <w:r w:rsidR="00BE5814" w:rsidRPr="000F3C49" w:rsidDel="00F76734">
          <w:rPr>
            <w:rPrChange w:id="1922" w:author="Max Lindmark" w:date="2020-01-31T11:50:00Z">
              <w:rPr>
                <w:lang w:val="en-GB"/>
              </w:rPr>
            </w:rPrChange>
          </w:rPr>
          <w:delText>Bibliography</w:delText>
        </w:r>
      </w:del>
      <w:bookmarkEnd w:id="1920"/>
      <w:ins w:id="1923" w:author="Max Lindmark" w:date="2020-01-28T15:31:00Z">
        <w:r w:rsidR="00F76734" w:rsidRPr="000F3C49">
          <w:rPr>
            <w:rPrChange w:id="1924" w:author="Max Lindmark" w:date="2020-01-31T11:50:00Z">
              <w:rPr>
                <w:lang w:val="en-GB"/>
              </w:rPr>
            </w:rPrChange>
          </w:rPr>
          <w:t>References</w:t>
        </w:r>
      </w:ins>
    </w:p>
    <w:p w14:paraId="67A91FD7" w14:textId="77777777" w:rsidR="005924FA" w:rsidRPr="000F3C49" w:rsidRDefault="00BE5814" w:rsidP="000F3C49">
      <w:pPr>
        <w:pStyle w:val="Bibliography"/>
        <w:spacing w:line="480" w:lineRule="auto"/>
        <w:contextualSpacing/>
        <w:jc w:val="both"/>
        <w:rPr>
          <w:rFonts w:ascii="Times New Roman" w:hAnsi="Times New Roman" w:cs="Times New Roman"/>
          <w:sz w:val="22"/>
          <w:szCs w:val="22"/>
          <w:lang w:val="en-GB"/>
          <w:rPrChange w:id="1925" w:author="Max Lindmark" w:date="2020-01-31T11:50:00Z">
            <w:rPr>
              <w:rFonts w:ascii="Times New Roman" w:hAnsi="Times New Roman" w:cs="Times New Roman"/>
              <w:lang w:val="en-GB"/>
            </w:rPr>
          </w:rPrChange>
        </w:rPr>
        <w:pPrChange w:id="1926" w:author="Max Lindmark" w:date="2020-01-31T11:49:00Z">
          <w:pPr>
            <w:pStyle w:val="Bibliography"/>
            <w:contextualSpacing/>
            <w:jc w:val="both"/>
          </w:pPr>
        </w:pPrChange>
      </w:pPr>
      <w:r w:rsidRPr="000F3C49">
        <w:rPr>
          <w:sz w:val="22"/>
          <w:szCs w:val="22"/>
          <w:rPrChange w:id="1927" w:author="Max Lindmark" w:date="2020-01-31T11:50:00Z">
            <w:rPr/>
          </w:rPrChange>
        </w:rPr>
        <w:fldChar w:fldCharType="begin"/>
      </w:r>
      <w:r w:rsidRPr="000F3C49">
        <w:rPr>
          <w:sz w:val="22"/>
          <w:szCs w:val="22"/>
          <w:lang w:val="en-GB"/>
          <w:rPrChange w:id="1928" w:author="Max Lindmark" w:date="2020-01-31T11:50:00Z">
            <w:rPr>
              <w:lang w:val="en-GB"/>
            </w:rPr>
          </w:rPrChange>
        </w:rPr>
        <w:instrText xml:space="preserve"> ADDIN ZOTERO_BIBL {"uncited":[],"omitted":[],"custom":[]} CSL_BIBLIOGRAPHY </w:instrText>
      </w:r>
      <w:r w:rsidRPr="000F3C49">
        <w:rPr>
          <w:sz w:val="22"/>
          <w:szCs w:val="22"/>
          <w:rPrChange w:id="1929" w:author="Max Lindmark" w:date="2020-01-31T11:50:00Z">
            <w:rPr/>
          </w:rPrChange>
        </w:rPr>
        <w:fldChar w:fldCharType="separate"/>
      </w:r>
      <w:r w:rsidR="005924FA" w:rsidRPr="000F3C49">
        <w:rPr>
          <w:rFonts w:ascii="Times New Roman" w:hAnsi="Times New Roman" w:cs="Times New Roman"/>
          <w:sz w:val="22"/>
          <w:szCs w:val="22"/>
          <w:lang w:val="en-GB"/>
          <w:rPrChange w:id="1930" w:author="Max Lindmark" w:date="2020-01-31T11:50:00Z">
            <w:rPr>
              <w:rFonts w:ascii="Times New Roman" w:hAnsi="Times New Roman" w:cs="Times New Roman"/>
              <w:lang w:val="en-GB"/>
            </w:rPr>
          </w:rPrChange>
        </w:rPr>
        <w:t xml:space="preserve">Brett, J.R., Shelbourn, J.E. &amp; Shoop, C.T. (1969). Growth Rate and Body Composition of Fingerling Sockeye Salmon, Oncorhynchus nerka, in relation to Temperature and Ration Size. </w:t>
      </w:r>
      <w:r w:rsidR="005924FA" w:rsidRPr="000F3C49">
        <w:rPr>
          <w:rFonts w:ascii="Times New Roman" w:hAnsi="Times New Roman" w:cs="Times New Roman"/>
          <w:i/>
          <w:iCs/>
          <w:sz w:val="22"/>
          <w:szCs w:val="22"/>
          <w:lang w:val="en-GB"/>
          <w:rPrChange w:id="1931" w:author="Max Lindmark" w:date="2020-01-31T11:50:00Z">
            <w:rPr>
              <w:rFonts w:ascii="Times New Roman" w:hAnsi="Times New Roman" w:cs="Times New Roman"/>
              <w:i/>
              <w:iCs/>
              <w:lang w:val="en-GB"/>
            </w:rPr>
          </w:rPrChange>
        </w:rPr>
        <w:t>J. Fish. Res. Bd. Can.</w:t>
      </w:r>
      <w:r w:rsidR="005924FA" w:rsidRPr="000F3C49">
        <w:rPr>
          <w:rFonts w:ascii="Times New Roman" w:hAnsi="Times New Roman" w:cs="Times New Roman"/>
          <w:sz w:val="22"/>
          <w:szCs w:val="22"/>
          <w:lang w:val="en-GB"/>
          <w:rPrChange w:id="1932" w:author="Max Lindmark" w:date="2020-01-31T11:50:00Z">
            <w:rPr>
              <w:rFonts w:ascii="Times New Roman" w:hAnsi="Times New Roman" w:cs="Times New Roman"/>
              <w:lang w:val="en-GB"/>
            </w:rPr>
          </w:rPrChange>
        </w:rPr>
        <w:t>, 26, 2363–2394.</w:t>
      </w:r>
    </w:p>
    <w:p w14:paraId="5E377948" w14:textId="77777777" w:rsidR="005924FA" w:rsidRPr="000F3C49" w:rsidRDefault="005924FA" w:rsidP="000F3C49">
      <w:pPr>
        <w:pStyle w:val="Bibliography"/>
        <w:spacing w:line="480" w:lineRule="auto"/>
        <w:contextualSpacing/>
        <w:jc w:val="both"/>
        <w:rPr>
          <w:rFonts w:ascii="Times New Roman" w:hAnsi="Times New Roman" w:cs="Times New Roman"/>
          <w:sz w:val="22"/>
          <w:szCs w:val="22"/>
          <w:lang w:val="en-GB"/>
          <w:rPrChange w:id="1933" w:author="Max Lindmark" w:date="2020-01-31T11:50:00Z">
            <w:rPr>
              <w:rFonts w:ascii="Times New Roman" w:hAnsi="Times New Roman" w:cs="Times New Roman"/>
              <w:lang w:val="en-GB"/>
            </w:rPr>
          </w:rPrChange>
        </w:rPr>
        <w:pPrChange w:id="1934" w:author="Max Lindmark" w:date="2020-01-31T11:49:00Z">
          <w:pPr>
            <w:pStyle w:val="Bibliography"/>
            <w:contextualSpacing/>
            <w:jc w:val="both"/>
          </w:pPr>
        </w:pPrChange>
      </w:pPr>
      <w:r w:rsidRPr="000F3C49">
        <w:rPr>
          <w:rFonts w:ascii="Times New Roman" w:hAnsi="Times New Roman" w:cs="Times New Roman"/>
          <w:sz w:val="22"/>
          <w:szCs w:val="22"/>
          <w:lang w:val="en-GB"/>
          <w:rPrChange w:id="1935" w:author="Max Lindmark" w:date="2020-01-31T11:50:00Z">
            <w:rPr>
              <w:rFonts w:ascii="Times New Roman" w:hAnsi="Times New Roman" w:cs="Times New Roman"/>
              <w:lang w:val="en-GB"/>
            </w:rPr>
          </w:rPrChange>
        </w:rPr>
        <w:t xml:space="preserve">Deslauriers, D., Chipps, S.R., Breck, J.E., Rice, J.A. &amp; Madenjian, C.P. (2017). Fish Bioenergetics 4.0: An R-Based Modeling Application. </w:t>
      </w:r>
      <w:r w:rsidRPr="000F3C49">
        <w:rPr>
          <w:rFonts w:ascii="Times New Roman" w:hAnsi="Times New Roman" w:cs="Times New Roman"/>
          <w:i/>
          <w:iCs/>
          <w:sz w:val="22"/>
          <w:szCs w:val="22"/>
          <w:lang w:val="en-GB"/>
          <w:rPrChange w:id="1936" w:author="Max Lindmark" w:date="2020-01-31T11:50:00Z">
            <w:rPr>
              <w:rFonts w:ascii="Times New Roman" w:hAnsi="Times New Roman" w:cs="Times New Roman"/>
              <w:i/>
              <w:iCs/>
              <w:lang w:val="en-GB"/>
            </w:rPr>
          </w:rPrChange>
        </w:rPr>
        <w:t>Fisheries</w:t>
      </w:r>
      <w:r w:rsidRPr="000F3C49">
        <w:rPr>
          <w:rFonts w:ascii="Times New Roman" w:hAnsi="Times New Roman" w:cs="Times New Roman"/>
          <w:sz w:val="22"/>
          <w:szCs w:val="22"/>
          <w:lang w:val="en-GB"/>
          <w:rPrChange w:id="1937" w:author="Max Lindmark" w:date="2020-01-31T11:50:00Z">
            <w:rPr>
              <w:rFonts w:ascii="Times New Roman" w:hAnsi="Times New Roman" w:cs="Times New Roman"/>
              <w:lang w:val="en-GB"/>
            </w:rPr>
          </w:rPrChange>
        </w:rPr>
        <w:t>, 42, 586–596.</w:t>
      </w:r>
    </w:p>
    <w:p w14:paraId="1134BADE" w14:textId="77777777" w:rsidR="005924FA" w:rsidRPr="000F3C49" w:rsidRDefault="005924FA" w:rsidP="000F3C49">
      <w:pPr>
        <w:pStyle w:val="Bibliography"/>
        <w:spacing w:line="480" w:lineRule="auto"/>
        <w:contextualSpacing/>
        <w:jc w:val="both"/>
        <w:rPr>
          <w:rFonts w:ascii="Times New Roman" w:hAnsi="Times New Roman" w:cs="Times New Roman"/>
          <w:sz w:val="22"/>
          <w:szCs w:val="22"/>
          <w:lang w:val="en-GB"/>
          <w:rPrChange w:id="1938" w:author="Max Lindmark" w:date="2020-01-31T11:50:00Z">
            <w:rPr>
              <w:rFonts w:ascii="Times New Roman" w:hAnsi="Times New Roman" w:cs="Times New Roman"/>
              <w:lang w:val="en-GB"/>
            </w:rPr>
          </w:rPrChange>
        </w:rPr>
        <w:pPrChange w:id="1939" w:author="Max Lindmark" w:date="2020-01-31T11:49:00Z">
          <w:pPr>
            <w:pStyle w:val="Bibliography"/>
            <w:contextualSpacing/>
            <w:jc w:val="both"/>
          </w:pPr>
        </w:pPrChange>
      </w:pPr>
      <w:r w:rsidRPr="000F3C49">
        <w:rPr>
          <w:rFonts w:ascii="Times New Roman" w:hAnsi="Times New Roman" w:cs="Times New Roman"/>
          <w:sz w:val="22"/>
          <w:szCs w:val="22"/>
          <w:lang w:val="en-GB"/>
          <w:rPrChange w:id="1940" w:author="Max Lindmark" w:date="2020-01-31T11:50:00Z">
            <w:rPr>
              <w:rFonts w:ascii="Times New Roman" w:hAnsi="Times New Roman" w:cs="Times New Roman"/>
              <w:lang w:val="en-GB"/>
            </w:rPr>
          </w:rPrChange>
        </w:rPr>
        <w:t xml:space="preserve">Froese, R. &amp; Pauly, D. (2016). </w:t>
      </w:r>
      <w:r w:rsidRPr="000F3C49">
        <w:rPr>
          <w:rFonts w:ascii="Times New Roman" w:hAnsi="Times New Roman" w:cs="Times New Roman"/>
          <w:i/>
          <w:iCs/>
          <w:sz w:val="22"/>
          <w:szCs w:val="22"/>
          <w:lang w:val="en-GB"/>
          <w:rPrChange w:id="1941" w:author="Max Lindmark" w:date="2020-01-31T11:50:00Z">
            <w:rPr>
              <w:rFonts w:ascii="Times New Roman" w:hAnsi="Times New Roman" w:cs="Times New Roman"/>
              <w:i/>
              <w:iCs/>
              <w:lang w:val="en-GB"/>
            </w:rPr>
          </w:rPrChange>
        </w:rPr>
        <w:t>Editors. FishBase</w:t>
      </w:r>
      <w:r w:rsidRPr="000F3C49">
        <w:rPr>
          <w:rFonts w:ascii="Times New Roman" w:hAnsi="Times New Roman" w:cs="Times New Roman"/>
          <w:sz w:val="22"/>
          <w:szCs w:val="22"/>
          <w:lang w:val="en-GB"/>
          <w:rPrChange w:id="1942" w:author="Max Lindmark" w:date="2020-01-31T11:50:00Z">
            <w:rPr>
              <w:rFonts w:ascii="Times New Roman" w:hAnsi="Times New Roman" w:cs="Times New Roman"/>
              <w:lang w:val="en-GB"/>
            </w:rPr>
          </w:rPrChange>
        </w:rPr>
        <w:t>. World Wide Web electronic publication. www.fishbase.org, (10/2016).</w:t>
      </w:r>
    </w:p>
    <w:p w14:paraId="2EF185DB" w14:textId="77777777" w:rsidR="005924FA" w:rsidRPr="000F3C49" w:rsidRDefault="005924FA" w:rsidP="000F3C49">
      <w:pPr>
        <w:pStyle w:val="Bibliography"/>
        <w:spacing w:line="480" w:lineRule="auto"/>
        <w:contextualSpacing/>
        <w:jc w:val="both"/>
        <w:rPr>
          <w:rFonts w:ascii="Times New Roman" w:hAnsi="Times New Roman" w:cs="Times New Roman"/>
          <w:sz w:val="22"/>
          <w:szCs w:val="22"/>
          <w:lang w:val="en-GB"/>
          <w:rPrChange w:id="1943" w:author="Max Lindmark" w:date="2020-01-31T11:50:00Z">
            <w:rPr>
              <w:rFonts w:ascii="Times New Roman" w:hAnsi="Times New Roman" w:cs="Times New Roman"/>
              <w:lang w:val="en-GB"/>
            </w:rPr>
          </w:rPrChange>
        </w:rPr>
        <w:pPrChange w:id="1944" w:author="Max Lindmark" w:date="2020-01-31T11:49:00Z">
          <w:pPr>
            <w:pStyle w:val="Bibliography"/>
            <w:contextualSpacing/>
            <w:jc w:val="both"/>
          </w:pPr>
        </w:pPrChange>
      </w:pPr>
      <w:r w:rsidRPr="000F3C49">
        <w:rPr>
          <w:rFonts w:ascii="Times New Roman" w:hAnsi="Times New Roman" w:cs="Times New Roman"/>
          <w:sz w:val="22"/>
          <w:szCs w:val="22"/>
          <w:lang w:val="en-GB"/>
          <w:rPrChange w:id="1945" w:author="Max Lindmark" w:date="2020-01-31T11:50:00Z">
            <w:rPr>
              <w:rFonts w:ascii="Times New Roman" w:hAnsi="Times New Roman" w:cs="Times New Roman"/>
              <w:lang w:val="en-GB"/>
            </w:rPr>
          </w:rPrChange>
        </w:rPr>
        <w:t xml:space="preserve">Froese, R., Thorson, J.T. &amp; Reyes, R.B. (2014). A Bayesian approach for estimating length‐weight relationships in fishes. </w:t>
      </w:r>
      <w:r w:rsidRPr="000F3C49">
        <w:rPr>
          <w:rFonts w:ascii="Times New Roman" w:hAnsi="Times New Roman" w:cs="Times New Roman"/>
          <w:i/>
          <w:iCs/>
          <w:sz w:val="22"/>
          <w:szCs w:val="22"/>
          <w:lang w:val="en-GB"/>
          <w:rPrChange w:id="1946" w:author="Max Lindmark" w:date="2020-01-31T11:50:00Z">
            <w:rPr>
              <w:rFonts w:ascii="Times New Roman" w:hAnsi="Times New Roman" w:cs="Times New Roman"/>
              <w:i/>
              <w:iCs/>
              <w:lang w:val="en-GB"/>
            </w:rPr>
          </w:rPrChange>
        </w:rPr>
        <w:t>Journal of Applied Ichthyology</w:t>
      </w:r>
      <w:r w:rsidRPr="000F3C49">
        <w:rPr>
          <w:rFonts w:ascii="Times New Roman" w:hAnsi="Times New Roman" w:cs="Times New Roman"/>
          <w:sz w:val="22"/>
          <w:szCs w:val="22"/>
          <w:lang w:val="en-GB"/>
          <w:rPrChange w:id="1947" w:author="Max Lindmark" w:date="2020-01-31T11:50:00Z">
            <w:rPr>
              <w:rFonts w:ascii="Times New Roman" w:hAnsi="Times New Roman" w:cs="Times New Roman"/>
              <w:lang w:val="en-GB"/>
            </w:rPr>
          </w:rPrChange>
        </w:rPr>
        <w:t>, 30, 78–85.</w:t>
      </w:r>
    </w:p>
    <w:p w14:paraId="02A8E6AC" w14:textId="77777777" w:rsidR="005924FA" w:rsidRPr="000F3C49" w:rsidRDefault="005924FA" w:rsidP="000F3C49">
      <w:pPr>
        <w:pStyle w:val="Bibliography"/>
        <w:spacing w:line="480" w:lineRule="auto"/>
        <w:contextualSpacing/>
        <w:jc w:val="both"/>
        <w:rPr>
          <w:rFonts w:ascii="Times New Roman" w:hAnsi="Times New Roman" w:cs="Times New Roman"/>
          <w:sz w:val="22"/>
          <w:szCs w:val="22"/>
          <w:lang w:val="en-GB"/>
          <w:rPrChange w:id="1948" w:author="Max Lindmark" w:date="2020-01-31T11:50:00Z">
            <w:rPr>
              <w:rFonts w:ascii="Times New Roman" w:hAnsi="Times New Roman" w:cs="Times New Roman"/>
              <w:lang w:val="en-GB"/>
            </w:rPr>
          </w:rPrChange>
        </w:rPr>
        <w:pPrChange w:id="1949" w:author="Max Lindmark" w:date="2020-01-31T11:49:00Z">
          <w:pPr>
            <w:pStyle w:val="Bibliography"/>
            <w:contextualSpacing/>
            <w:jc w:val="both"/>
          </w:pPr>
        </w:pPrChange>
      </w:pPr>
      <w:r w:rsidRPr="000F3C49">
        <w:rPr>
          <w:rFonts w:ascii="Times New Roman" w:hAnsi="Times New Roman" w:cs="Times New Roman"/>
          <w:sz w:val="22"/>
          <w:szCs w:val="22"/>
          <w:lang w:val="en-GB"/>
          <w:rPrChange w:id="1950" w:author="Max Lindmark" w:date="2020-01-31T11:50:00Z">
            <w:rPr>
              <w:rFonts w:ascii="Times New Roman" w:hAnsi="Times New Roman" w:cs="Times New Roman"/>
              <w:lang w:val="en-GB"/>
            </w:rPr>
          </w:rPrChange>
        </w:rPr>
        <w:t xml:space="preserve">Rohatgi, A. (2012). </w:t>
      </w:r>
      <w:r w:rsidRPr="000F3C49">
        <w:rPr>
          <w:rFonts w:ascii="Times New Roman" w:hAnsi="Times New Roman" w:cs="Times New Roman"/>
          <w:i/>
          <w:iCs/>
          <w:sz w:val="22"/>
          <w:szCs w:val="22"/>
          <w:lang w:val="en-GB"/>
          <w:rPrChange w:id="1951" w:author="Max Lindmark" w:date="2020-01-31T11:50:00Z">
            <w:rPr>
              <w:rFonts w:ascii="Times New Roman" w:hAnsi="Times New Roman" w:cs="Times New Roman"/>
              <w:i/>
              <w:iCs/>
              <w:lang w:val="en-GB"/>
            </w:rPr>
          </w:rPrChange>
        </w:rPr>
        <w:t>WebPlotDigitalizer: HTML5 based online tool to extract numerical data from plot images. Version 4.1. [WWW document] URL https://automeris.io/WebPlotDigitizer (accessed on January 2019).</w:t>
      </w:r>
    </w:p>
    <w:p w14:paraId="3E90058E" w14:textId="5C0A5925" w:rsidR="002509CC" w:rsidRPr="000F3C49" w:rsidRDefault="00BE5814" w:rsidP="000F3C49">
      <w:pPr>
        <w:spacing w:line="480" w:lineRule="auto"/>
        <w:contextualSpacing/>
        <w:jc w:val="both"/>
        <w:rPr>
          <w:rFonts w:cstheme="minorHAnsi"/>
          <w:sz w:val="22"/>
          <w:szCs w:val="22"/>
          <w:rPrChange w:id="1952" w:author="Max Lindmark" w:date="2020-01-31T11:50:00Z">
            <w:rPr>
              <w:rFonts w:cstheme="minorHAnsi"/>
            </w:rPr>
          </w:rPrChange>
        </w:rPr>
        <w:pPrChange w:id="1953" w:author="Max Lindmark" w:date="2020-01-31T11:49:00Z">
          <w:pPr>
            <w:contextualSpacing/>
            <w:jc w:val="both"/>
          </w:pPr>
        </w:pPrChange>
      </w:pPr>
      <w:r w:rsidRPr="000F3C49">
        <w:rPr>
          <w:sz w:val="22"/>
          <w:szCs w:val="22"/>
          <w:rPrChange w:id="1954" w:author="Max Lindmark" w:date="2020-01-31T11:50:00Z">
            <w:rPr/>
          </w:rPrChange>
        </w:rPr>
        <w:fldChar w:fldCharType="end"/>
      </w:r>
    </w:p>
    <w:sectPr w:rsidR="002509CC" w:rsidRPr="000F3C49" w:rsidSect="000F3C49">
      <w:headerReference w:type="even" r:id="rId46"/>
      <w:footerReference w:type="default" r:id="rId47"/>
      <w:headerReference w:type="first" r:id="rId48"/>
      <w:pgSz w:w="11906" w:h="16838" w:code="9"/>
      <w:pgMar w:top="1440" w:right="1440" w:bottom="1440" w:left="1440" w:header="851" w:footer="369" w:gutter="0"/>
      <w:lnNumType w:countBy="0" w:restart="continuous"/>
      <w:cols w:space="708"/>
      <w:titlePg/>
      <w:docGrid w:linePitch="360"/>
      <w:sectPrChange w:id="1955" w:author="Max Lindmark" w:date="2020-01-31T11:48:00Z">
        <w:sectPr w:rsidR="002509CC" w:rsidRPr="000F3C49" w:rsidSect="000F3C49">
          <w:pgMar w:top="1440" w:right="1440" w:bottom="1440" w:left="1440" w:header="851" w:footer="369" w:gutter="0"/>
          <w:lnNumType w:countBy="1"/>
        </w:sectPr>
      </w:sectPrChange>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2" w:author="Max Lindmark" w:date="2019-11-25T09:46:00Z" w:initials="ML">
    <w:p w14:paraId="6BD91BD7" w14:textId="77777777" w:rsidR="0078617C" w:rsidRPr="00A261CD" w:rsidRDefault="0078617C">
      <w:pPr>
        <w:pStyle w:val="CommentText"/>
        <w:rPr>
          <w:lang w:val="en-GB"/>
        </w:rPr>
      </w:pPr>
      <w:r>
        <w:rPr>
          <w:rStyle w:val="CommentReference"/>
        </w:rPr>
        <w:annotationRef/>
      </w:r>
      <w:r w:rsidRPr="00A261CD">
        <w:rPr>
          <w:lang w:val="en-GB"/>
        </w:rPr>
        <w:t>See notes document</w:t>
      </w:r>
    </w:p>
    <w:p w14:paraId="030EC2FD" w14:textId="2A05D331" w:rsidR="0078617C" w:rsidRPr="00A261CD" w:rsidRDefault="0078617C">
      <w:pPr>
        <w:pStyle w:val="CommentText"/>
        <w:rPr>
          <w:lang w:val="en-GB"/>
        </w:rPr>
      </w:pPr>
      <w:r w:rsidRPr="00A261CD">
        <w:rPr>
          <w:lang w:val="en-GB"/>
        </w:rPr>
        <w:t>Reader should be able to reproduce everything</w:t>
      </w:r>
    </w:p>
  </w:comment>
  <w:comment w:id="3" w:author="Max Lindmark" w:date="2020-01-14T16:33:00Z" w:initials="ML">
    <w:p w14:paraId="3D31F8A7" w14:textId="16191306" w:rsidR="0078617C" w:rsidRPr="00A261CD" w:rsidRDefault="0078617C">
      <w:pPr>
        <w:pStyle w:val="CommentText"/>
        <w:rPr>
          <w:lang w:val="en-GB"/>
        </w:rPr>
      </w:pPr>
      <w:r>
        <w:rPr>
          <w:rStyle w:val="CommentReference"/>
        </w:rPr>
        <w:annotationRef/>
      </w:r>
      <w:r w:rsidRPr="00A261CD">
        <w:rPr>
          <w:rStyle w:val="CommentReference"/>
          <w:lang w:val="en-GB"/>
        </w:rPr>
        <w:t xml:space="preserve">The appendix hasn’t received as much attention as the </w:t>
      </w:r>
      <w:proofErr w:type="spellStart"/>
      <w:r w:rsidRPr="00A261CD">
        <w:rPr>
          <w:rStyle w:val="CommentReference"/>
          <w:lang w:val="en-GB"/>
        </w:rPr>
        <w:t>ms</w:t>
      </w:r>
      <w:proofErr w:type="spellEnd"/>
      <w:r w:rsidRPr="00A261CD">
        <w:rPr>
          <w:rStyle w:val="CommentReference"/>
          <w:lang w:val="en-GB"/>
        </w:rPr>
        <w:t>, before the next round it will be more complete!</w:t>
      </w:r>
    </w:p>
  </w:comment>
  <w:comment w:id="13" w:author="Jan Ohlberger" w:date="2020-01-21T09:27:00Z" w:initials="Ca">
    <w:p w14:paraId="4F0331C2" w14:textId="77777777" w:rsidR="000F3C49" w:rsidRDefault="000F3C49" w:rsidP="000F3C49">
      <w:pPr>
        <w:pStyle w:val="CommentText"/>
      </w:pPr>
      <w:r>
        <w:rPr>
          <w:rStyle w:val="CommentReference"/>
        </w:rPr>
        <w:annotationRef/>
      </w:r>
      <w:r>
        <w:t>Wondering if a title about the results would be more appealing?</w:t>
      </w:r>
    </w:p>
    <w:p w14:paraId="4898D1BE" w14:textId="77777777" w:rsidR="000F3C49" w:rsidRDefault="000F3C49" w:rsidP="000F3C49">
      <w:pPr>
        <w:pStyle w:val="CommentText"/>
      </w:pPr>
      <w:r>
        <w:t>I guess that means focusing on optimum growth temperature though (“Optimum temperature for growth declines with body size across fish species”), which is not optimal (ha!) either… other ideas?</w:t>
      </w:r>
    </w:p>
    <w:p w14:paraId="29B33FF0" w14:textId="77777777" w:rsidR="000F3C49" w:rsidRDefault="000F3C49" w:rsidP="000F3C49">
      <w:pPr>
        <w:pStyle w:val="CommentText"/>
      </w:pPr>
    </w:p>
  </w:comment>
  <w:comment w:id="14" w:author="Max Lindmark" w:date="2020-01-22T13:17:00Z" w:initials="ML">
    <w:p w14:paraId="5CA8B2D4" w14:textId="77777777" w:rsidR="000F3C49" w:rsidRDefault="000F3C49" w:rsidP="000F3C49">
      <w:pPr>
        <w:pStyle w:val="CommentText"/>
        <w:rPr>
          <w:rStyle w:val="CommentReference"/>
        </w:rPr>
      </w:pPr>
      <w:r>
        <w:rPr>
          <w:rStyle w:val="CommentReference"/>
        </w:rPr>
        <w:annotationRef/>
      </w:r>
      <w:r>
        <w:rPr>
          <w:rStyle w:val="CommentReference"/>
        </w:rPr>
        <w:t>I agree that it would (but I’d prefer after the thesis then, because this title already circulates in some documents).</w:t>
      </w:r>
    </w:p>
    <w:p w14:paraId="4EE14449" w14:textId="77777777" w:rsidR="000F3C49" w:rsidRDefault="000F3C49" w:rsidP="000F3C49">
      <w:pPr>
        <w:pStyle w:val="CommentText"/>
        <w:rPr>
          <w:rStyle w:val="CommentReference"/>
        </w:rPr>
      </w:pPr>
    </w:p>
    <w:p w14:paraId="3305731F" w14:textId="77777777" w:rsidR="000F3C49" w:rsidRDefault="000F3C49" w:rsidP="000F3C49">
      <w:pPr>
        <w:pStyle w:val="CommentText"/>
      </w:pPr>
      <w:r>
        <w:rPr>
          <w:rStyle w:val="CommentReference"/>
        </w:rPr>
        <w:t>The problem is then we’d have to choose one result from many! (maybe too many…)</w:t>
      </w:r>
    </w:p>
  </w:comment>
  <w:comment w:id="23" w:author="Anna Gårdmark" w:date="2020-01-21T11:32:00Z" w:initials="AG">
    <w:p w14:paraId="406B7534" w14:textId="59691B8F" w:rsidR="0078617C" w:rsidRPr="00875CA8" w:rsidRDefault="0078617C">
      <w:pPr>
        <w:pStyle w:val="CommentText"/>
        <w:rPr>
          <w:lang w:val="en-GB"/>
        </w:rPr>
      </w:pPr>
      <w:r>
        <w:rPr>
          <w:rStyle w:val="CommentReference"/>
        </w:rPr>
        <w:annotationRef/>
      </w:r>
      <w:r w:rsidRPr="00875CA8">
        <w:rPr>
          <w:lang w:val="en-GB"/>
        </w:rPr>
        <w:t xml:space="preserve">make sure to use same title as the </w:t>
      </w:r>
      <w:proofErr w:type="spellStart"/>
      <w:r w:rsidRPr="00875CA8">
        <w:rPr>
          <w:lang w:val="en-GB"/>
        </w:rPr>
        <w:t>ms</w:t>
      </w:r>
      <w:proofErr w:type="spellEnd"/>
    </w:p>
  </w:comment>
  <w:comment w:id="393" w:author="Jan Ohlberger" w:date="2020-01-22T13:24:00Z" w:initials="Ca">
    <w:p w14:paraId="78BCE1F4" w14:textId="77777777" w:rsidR="0078617C" w:rsidRDefault="0078617C">
      <w:pPr>
        <w:pStyle w:val="CommentText"/>
      </w:pPr>
      <w:r>
        <w:rPr>
          <w:rStyle w:val="CommentReference"/>
        </w:rPr>
        <w:annotationRef/>
      </w:r>
      <w:r>
        <w:t>Font sizes need adjustment – this here is smaller than the following sub-headings, which is confusing</w:t>
      </w:r>
    </w:p>
    <w:p w14:paraId="71D06DA1" w14:textId="77777777" w:rsidR="0078617C" w:rsidRDefault="0078617C">
      <w:pPr>
        <w:pStyle w:val="CommentText"/>
      </w:pPr>
    </w:p>
    <w:p w14:paraId="16E2694C" w14:textId="08CB53E7" w:rsidR="0078617C" w:rsidRDefault="0078617C">
      <w:pPr>
        <w:pStyle w:val="CommentText"/>
      </w:pPr>
      <w:r>
        <w:t xml:space="preserve">A general note about the search: I think the description for the three searches could be much condensed. </w:t>
      </w:r>
    </w:p>
    <w:p w14:paraId="7BC6B9C7" w14:textId="77777777" w:rsidR="0078617C" w:rsidRDefault="0078617C">
      <w:pPr>
        <w:pStyle w:val="CommentText"/>
      </w:pPr>
    </w:p>
    <w:p w14:paraId="6AD438A8" w14:textId="5B0FE180" w:rsidR="0078617C" w:rsidRDefault="0078617C">
      <w:pPr>
        <w:pStyle w:val="CommentText"/>
      </w:pPr>
      <w:r>
        <w:t>For instance, we could define the subject categories we used to filter results upfront, and then each time just mention that we filtered results by our pre-defined categories.</w:t>
      </w:r>
    </w:p>
    <w:p w14:paraId="75AEC22A" w14:textId="77777777" w:rsidR="0078617C" w:rsidRDefault="0078617C">
      <w:pPr>
        <w:pStyle w:val="CommentText"/>
      </w:pPr>
    </w:p>
    <w:p w14:paraId="36E65623" w14:textId="77777777" w:rsidR="0078617C" w:rsidRDefault="0078617C">
      <w:pPr>
        <w:pStyle w:val="CommentText"/>
      </w:pPr>
      <w:r>
        <w:t>We could also omit ‘TOPIC’, because that’s all we used right? It would just be a string of search terms with OR and AND between them. Or am I missing something here?</w:t>
      </w:r>
    </w:p>
    <w:p w14:paraId="723A9BA7" w14:textId="77777777" w:rsidR="0078617C" w:rsidRDefault="0078617C">
      <w:pPr>
        <w:pStyle w:val="CommentText"/>
      </w:pPr>
    </w:p>
    <w:p w14:paraId="344FFF38" w14:textId="1F549492" w:rsidR="0078617C" w:rsidRDefault="0078617C">
      <w:pPr>
        <w:pStyle w:val="CommentText"/>
      </w:pPr>
      <w:r>
        <w:t>Finally, I don’t think we need to talk about a ‘</w:t>
      </w:r>
      <w:r w:rsidRPr="00485261">
        <w:rPr>
          <w:lang w:val="en-GB"/>
        </w:rPr>
        <w:t>misunderstanding of search syntax</w:t>
      </w:r>
      <w:r>
        <w:t>’, but can rather state that to include other missing terms, we added a second consumption rate search.</w:t>
      </w:r>
    </w:p>
  </w:comment>
  <w:comment w:id="405" w:author="Anna Gårdmark" w:date="2020-01-21T15:12:00Z" w:initials="AG">
    <w:p w14:paraId="6BAD4D61" w14:textId="794E3C16" w:rsidR="0078617C" w:rsidRPr="00855696" w:rsidRDefault="0078617C">
      <w:pPr>
        <w:pStyle w:val="CommentText"/>
        <w:rPr>
          <w:lang w:val="en-GB"/>
        </w:rPr>
      </w:pPr>
      <w:r>
        <w:rPr>
          <w:rStyle w:val="CommentReference"/>
        </w:rPr>
        <w:annotationRef/>
      </w:r>
      <w:r w:rsidRPr="00855696">
        <w:rPr>
          <w:lang w:val="en-GB"/>
        </w:rPr>
        <w:t>refer to place where these criteria are presented</w:t>
      </w:r>
    </w:p>
  </w:comment>
  <w:comment w:id="441" w:author="Max Lindmark" w:date="2020-01-14T15:40:00Z" w:initials="ML">
    <w:p w14:paraId="51A0E589" w14:textId="77777777" w:rsidR="0078617C" w:rsidRPr="00A261CD" w:rsidRDefault="0078617C" w:rsidP="007E1B01">
      <w:pPr>
        <w:pStyle w:val="CommentText"/>
        <w:rPr>
          <w:lang w:val="en-GB"/>
        </w:rPr>
      </w:pPr>
      <w:r>
        <w:rPr>
          <w:rStyle w:val="CommentReference"/>
        </w:rPr>
        <w:annotationRef/>
      </w:r>
      <w:r>
        <w:rPr>
          <w:rStyle w:val="CommentReference"/>
        </w:rPr>
        <w:annotationRef/>
      </w:r>
      <w:r w:rsidRPr="00A261CD">
        <w:rPr>
          <w:lang w:val="en-GB"/>
        </w:rPr>
        <w:t xml:space="preserve">For the other rates I have written how many results there were before filtering, but I don’t have the number that was at the time for growth. I suspect around ~10000, now it’s ~10500. </w:t>
      </w:r>
    </w:p>
    <w:p w14:paraId="24928892" w14:textId="77777777" w:rsidR="0078617C" w:rsidRPr="00A261CD" w:rsidRDefault="0078617C" w:rsidP="007E1B01">
      <w:pPr>
        <w:pStyle w:val="CommentText"/>
        <w:rPr>
          <w:lang w:val="en-GB"/>
        </w:rPr>
      </w:pPr>
    </w:p>
    <w:p w14:paraId="248E0DAD" w14:textId="77777777" w:rsidR="0078617C" w:rsidRPr="00A261CD" w:rsidRDefault="0078617C" w:rsidP="007E1B01">
      <w:pPr>
        <w:pStyle w:val="CommentText"/>
        <w:rPr>
          <w:lang w:val="en-GB"/>
        </w:rPr>
      </w:pPr>
      <w:r w:rsidRPr="00A261CD">
        <w:rPr>
          <w:lang w:val="en-GB"/>
        </w:rPr>
        <w:t xml:space="preserve">The reason is I first searched for “optimum”, which did not find any optima, optimal, optimized, optimised etc </w:t>
      </w:r>
      <w:proofErr w:type="spellStart"/>
      <w:r w:rsidRPr="00A261CD">
        <w:rPr>
          <w:lang w:val="en-GB"/>
        </w:rPr>
        <w:t>etc</w:t>
      </w:r>
      <w:proofErr w:type="spellEnd"/>
      <w:r w:rsidRPr="00A261CD">
        <w:rPr>
          <w:lang w:val="en-GB"/>
        </w:rPr>
        <w:t xml:space="preserve">. So </w:t>
      </w:r>
    </w:p>
    <w:p w14:paraId="78AF6802" w14:textId="77777777" w:rsidR="0078617C" w:rsidRPr="00A261CD" w:rsidRDefault="0078617C" w:rsidP="007E1B01">
      <w:pPr>
        <w:pStyle w:val="CommentText"/>
        <w:rPr>
          <w:lang w:val="en-GB"/>
        </w:rPr>
      </w:pPr>
    </w:p>
  </w:comment>
  <w:comment w:id="453" w:author="Anna Gårdmark" w:date="2020-01-21T15:17:00Z" w:initials="AG">
    <w:p w14:paraId="2A9499EB" w14:textId="2DC7453A" w:rsidR="0078617C" w:rsidRPr="00855696" w:rsidRDefault="0078617C">
      <w:pPr>
        <w:pStyle w:val="CommentText"/>
        <w:rPr>
          <w:lang w:val="en-GB"/>
        </w:rPr>
      </w:pPr>
      <w:r>
        <w:rPr>
          <w:rStyle w:val="CommentReference"/>
        </w:rPr>
        <w:annotationRef/>
      </w:r>
      <w:r w:rsidRPr="00855696">
        <w:rPr>
          <w:lang w:val="en-GB"/>
        </w:rPr>
        <w:t xml:space="preserve">I assume this was </w:t>
      </w:r>
      <w:r w:rsidRPr="004B443E">
        <w:rPr>
          <w:rFonts w:eastAsiaTheme="minorEastAsia"/>
          <w:i/>
        </w:rPr>
        <w:t>TOPIC:</w:t>
      </w:r>
      <w:r>
        <w:rPr>
          <w:rFonts w:eastAsiaTheme="minorEastAsia"/>
          <w:i/>
        </w:rPr>
        <w:t xml:space="preserve"> </w:t>
      </w:r>
      <w:r w:rsidRPr="00855696">
        <w:rPr>
          <w:rFonts w:eastAsiaTheme="minorEastAsia"/>
        </w:rPr>
        <w:t>as well?</w:t>
      </w:r>
    </w:p>
  </w:comment>
  <w:comment w:id="475" w:author="Anna Gårdmark" w:date="2020-01-21T15:17:00Z" w:initials="AG">
    <w:p w14:paraId="282DB42F" w14:textId="179BCE61" w:rsidR="0078617C" w:rsidRDefault="0078617C">
      <w:pPr>
        <w:pStyle w:val="CommentText"/>
      </w:pPr>
      <w:r>
        <w:rPr>
          <w:rStyle w:val="CommentReference"/>
        </w:rPr>
        <w:annotationRef/>
      </w:r>
      <w:r>
        <w:t>same here?</w:t>
      </w:r>
    </w:p>
  </w:comment>
  <w:comment w:id="492" w:author="Anna Gårdmark" w:date="2020-01-21T15:15:00Z" w:initials="AG">
    <w:p w14:paraId="076F9E01" w14:textId="6F511ADE" w:rsidR="0078617C" w:rsidRPr="00855696" w:rsidRDefault="0078617C">
      <w:pPr>
        <w:pStyle w:val="CommentText"/>
        <w:rPr>
          <w:lang w:val="en-GB"/>
        </w:rPr>
      </w:pPr>
      <w:r>
        <w:rPr>
          <w:rStyle w:val="CommentReference"/>
        </w:rPr>
        <w:annotationRef/>
      </w:r>
      <w:r w:rsidRPr="00855696">
        <w:rPr>
          <w:lang w:val="en-GB"/>
        </w:rPr>
        <w:t>say how many remaining studies you got – if you know</w:t>
      </w:r>
    </w:p>
  </w:comment>
  <w:comment w:id="508" w:author="Anna Gårdmark" w:date="2020-01-21T08:56:00Z" w:initials="AG">
    <w:p w14:paraId="4CD44D1D" w14:textId="77777777" w:rsidR="00BC43D4" w:rsidRPr="001423D9" w:rsidRDefault="00BC43D4" w:rsidP="00BC43D4">
      <w:pPr>
        <w:pStyle w:val="CommentText"/>
        <w:rPr>
          <w:lang w:val="en-GB"/>
        </w:rPr>
      </w:pPr>
      <w:r>
        <w:rPr>
          <w:rStyle w:val="CommentReference"/>
        </w:rPr>
        <w:annotationRef/>
      </w:r>
      <w:r w:rsidRPr="001423D9">
        <w:rPr>
          <w:lang w:val="en-GB"/>
        </w:rPr>
        <w:t xml:space="preserve">fitted by the authors of the original studies you mean? </w:t>
      </w:r>
      <w:r>
        <w:rPr>
          <w:lang w:val="en-GB"/>
        </w:rPr>
        <w:t>or did you fit them? if the latter than better write: “derived from fitting quadratic models to the data in the original papers”</w:t>
      </w:r>
    </w:p>
  </w:comment>
  <w:comment w:id="512" w:author="Max Lindmark" w:date="2020-01-14T13:28:00Z" w:initials="ML">
    <w:p w14:paraId="079F3F4F" w14:textId="77777777" w:rsidR="00BC43D4" w:rsidRPr="001612E8" w:rsidRDefault="00BC43D4" w:rsidP="00BC43D4">
      <w:pPr>
        <w:pStyle w:val="CommentText"/>
      </w:pPr>
      <w:r>
        <w:rPr>
          <w:rStyle w:val="CommentReference"/>
        </w:rPr>
        <w:annotationRef/>
      </w:r>
      <w:r w:rsidRPr="001612E8">
        <w:t>Will go back and check this</w:t>
      </w:r>
    </w:p>
  </w:comment>
  <w:comment w:id="506" w:author="Jan Ohlberger" w:date="2020-01-21T11:12:00Z" w:initials="Ca">
    <w:p w14:paraId="034C7126" w14:textId="77777777" w:rsidR="00BC43D4" w:rsidRDefault="00BC43D4" w:rsidP="00BC43D4">
      <w:pPr>
        <w:pStyle w:val="CommentText"/>
      </w:pPr>
      <w:r>
        <w:rPr>
          <w:rStyle w:val="CommentReference"/>
        </w:rPr>
        <w:annotationRef/>
      </w:r>
      <w:r>
        <w:t xml:space="preserve">I don’t understand this part. What is the ‘unimodal’ curve here? That just means there is a peak, right, so could be based on a model with a quadratic term. </w:t>
      </w:r>
    </w:p>
  </w:comment>
  <w:comment w:id="596" w:author="Max Lindmark [2]" w:date="2019-06-06T14:12:00Z" w:initials="ML">
    <w:p w14:paraId="037571FD" w14:textId="684F6F80" w:rsidR="0078617C" w:rsidRPr="00A261CD" w:rsidRDefault="0078617C" w:rsidP="00765102">
      <w:pPr>
        <w:rPr>
          <w:rFonts w:ascii="Times" w:eastAsia="Times New Roman" w:hAnsi="Times" w:cs="Arial"/>
          <w:lang w:val="en-GB"/>
        </w:rPr>
      </w:pPr>
      <w:r w:rsidRPr="003B3428">
        <w:rPr>
          <w:rStyle w:val="CommentReference"/>
          <w:rFonts w:ascii="Times" w:hAnsi="Times"/>
          <w:sz w:val="22"/>
          <w:szCs w:val="22"/>
        </w:rPr>
        <w:annotationRef/>
      </w:r>
      <w:r w:rsidRPr="00A261CD">
        <w:rPr>
          <w:rFonts w:ascii="Times" w:eastAsia="Times New Roman" w:hAnsi="Times" w:cs="Arial"/>
          <w:lang w:val="en-GB"/>
        </w:rPr>
        <w:t>This is the reason for the confusion:</w:t>
      </w:r>
    </w:p>
    <w:p w14:paraId="380B252F" w14:textId="77777777" w:rsidR="0078617C" w:rsidRPr="00A261CD" w:rsidRDefault="0078617C" w:rsidP="00765102">
      <w:pPr>
        <w:rPr>
          <w:rFonts w:ascii="Times" w:eastAsia="Times New Roman" w:hAnsi="Times" w:cs="Arial"/>
          <w:lang w:val="en-GB"/>
        </w:rPr>
      </w:pPr>
    </w:p>
    <w:p w14:paraId="23DD5D38" w14:textId="3AAA0616" w:rsidR="0078617C" w:rsidRPr="00A261CD" w:rsidRDefault="0078617C" w:rsidP="00765102">
      <w:pPr>
        <w:rPr>
          <w:rFonts w:ascii="Times" w:eastAsia="Times New Roman" w:hAnsi="Times"/>
          <w:lang w:val="en-GB"/>
        </w:rPr>
      </w:pPr>
      <w:r w:rsidRPr="00A261CD">
        <w:rPr>
          <w:rFonts w:ascii="Times" w:eastAsia="Times New Roman" w:hAnsi="Times" w:cs="Arial"/>
          <w:lang w:val="en-GB"/>
        </w:rPr>
        <w:t xml:space="preserve">“I also contacted the library, and here’s the thing: $ cannot be space or dash… which means that our search terms for </w:t>
      </w:r>
      <w:proofErr w:type="spellStart"/>
      <w:r w:rsidRPr="00A261CD">
        <w:rPr>
          <w:rFonts w:ascii="Times" w:eastAsia="Times New Roman" w:hAnsi="Times" w:cs="Arial"/>
          <w:lang w:val="en-GB"/>
        </w:rPr>
        <w:t>Cmax</w:t>
      </w:r>
      <w:proofErr w:type="spellEnd"/>
      <w:r w:rsidRPr="00A261CD">
        <w:rPr>
          <w:rFonts w:ascii="Times" w:eastAsia="Times New Roman" w:hAnsi="Times" w:cs="Arial"/>
          <w:lang w:val="en-GB"/>
        </w:rPr>
        <w:t>:</w:t>
      </w:r>
    </w:p>
    <w:p w14:paraId="7E4DE7B6"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DBF1E11" w14:textId="77777777" w:rsidR="0078617C" w:rsidRPr="00A261CD" w:rsidRDefault="0078617C" w:rsidP="00765102">
      <w:pPr>
        <w:spacing w:line="480" w:lineRule="atLeast"/>
        <w:rPr>
          <w:rFonts w:ascii="Times" w:eastAsia="Times New Roman" w:hAnsi="Times"/>
          <w:lang w:val="en-GB"/>
        </w:rPr>
      </w:pPr>
      <w:r w:rsidRPr="00A261CD">
        <w:rPr>
          <w:rFonts w:ascii="Times" w:eastAsia="Times New Roman" w:hAnsi="Times"/>
          <w:i/>
          <w:iCs/>
          <w:lang w:val="en-GB"/>
        </w:rPr>
        <w:t xml:space="preserve">(consumption or </w:t>
      </w:r>
      <w:proofErr w:type="spellStart"/>
      <w:r w:rsidRPr="00A261CD">
        <w:rPr>
          <w:rFonts w:ascii="Times" w:eastAsia="Times New Roman" w:hAnsi="Times"/>
          <w:i/>
          <w:iCs/>
          <w:lang w:val="en-GB"/>
        </w:rPr>
        <w:t>feeding$rate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food$intake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bio$energ</w:t>
      </w:r>
      <w:proofErr w:type="spellEnd"/>
      <w:r w:rsidRPr="00A261CD">
        <w:rPr>
          <w:rFonts w:ascii="Times" w:eastAsia="Times New Roman" w:hAnsi="Times"/>
          <w:i/>
          <w:iCs/>
          <w:lang w:val="en-GB"/>
        </w:rPr>
        <w:t>* or ingestion or food-intake) AND TOPIC: (mass or weight or size) AND TOPIC: (temperature*)</w:t>
      </w:r>
    </w:p>
    <w:p w14:paraId="77F129D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Did not include</w:t>
      </w:r>
      <w:r w:rsidRPr="00A261CD">
        <w:rPr>
          <w:rStyle w:val="apple-converted-space"/>
          <w:rFonts w:ascii="Times" w:eastAsia="Times New Roman" w:hAnsi="Times" w:cs="Arial"/>
          <w:lang w:val="en-GB"/>
        </w:rPr>
        <w:t> </w:t>
      </w:r>
      <w:r w:rsidRPr="00A261CD">
        <w:rPr>
          <w:rFonts w:ascii="Times" w:eastAsia="Times New Roman" w:hAnsi="Times"/>
          <w:i/>
          <w:iCs/>
          <w:lang w:val="en-GB"/>
        </w:rPr>
        <w:t>feeding rate, feeding-rate, bio-</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or</w:t>
      </w:r>
      <w:r w:rsidRPr="00A261CD">
        <w:rPr>
          <w:rStyle w:val="apple-converted-space"/>
          <w:rFonts w:ascii="Times" w:eastAsia="Times New Roman" w:hAnsi="Times" w:cs="Arial"/>
          <w:lang w:val="en-GB"/>
        </w:rPr>
        <w:t> </w:t>
      </w:r>
      <w:r w:rsidRPr="00A261CD">
        <w:rPr>
          <w:rFonts w:ascii="Times" w:eastAsia="Times New Roman" w:hAnsi="Times"/>
          <w:i/>
          <w:iCs/>
          <w:lang w:val="en-GB"/>
        </w:rPr>
        <w:t xml:space="preserve">bio </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(but note it does </w:t>
      </w:r>
      <w:proofErr w:type="spellStart"/>
      <w:r w:rsidRPr="00A261CD">
        <w:rPr>
          <w:rFonts w:ascii="Times" w:eastAsia="Times New Roman" w:hAnsi="Times" w:cs="Arial"/>
          <w:lang w:val="en-GB"/>
        </w:rPr>
        <w:t>include</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cs="Arial"/>
          <w:lang w:val="en-GB"/>
        </w:rPr>
        <w:t> </w:t>
      </w:r>
      <w:r w:rsidRPr="00A261CD">
        <w:rPr>
          <w:rFonts w:ascii="Times" w:eastAsia="Times New Roman" w:hAnsi="Times" w:cs="Arial"/>
          <w:lang w:val="en-GB"/>
        </w:rPr>
        <w:t>because for some reason that was specified manually). That’s of course good now, but not something I had to have given how I interpreted $ in the first place. Note that also covers</w:t>
      </w:r>
      <w:r w:rsidRPr="00A261CD">
        <w:rPr>
          <w:rStyle w:val="apple-converted-space"/>
          <w:rFonts w:ascii="Times" w:eastAsia="Times New Roman" w:hAnsi="Times" w:cs="Arial"/>
          <w:lang w:val="en-GB"/>
        </w:rPr>
        <w:t> </w:t>
      </w:r>
      <w:r w:rsidRPr="00A261CD">
        <w:rPr>
          <w:rFonts w:ascii="Times" w:eastAsia="Times New Roman" w:hAnsi="Times"/>
          <w:i/>
          <w:iCs/>
          <w:lang w:val="en-GB"/>
        </w:rPr>
        <w:t>food intake</w:t>
      </w:r>
      <w:r w:rsidRPr="00A261CD">
        <w:rPr>
          <w:rFonts w:ascii="Times" w:eastAsia="Times New Roman" w:hAnsi="Times" w:cs="Arial"/>
          <w:lang w:val="en-GB"/>
        </w:rPr>
        <w:t xml:space="preserve">. We don’t need to “quote” it because without quotes it searchers for </w:t>
      </w:r>
      <w:proofErr w:type="spellStart"/>
      <w:r w:rsidRPr="00A261CD">
        <w:rPr>
          <w:rFonts w:ascii="Times" w:eastAsia="Times New Roman" w:hAnsi="Times" w:cs="Arial"/>
          <w:lang w:val="en-GB"/>
        </w:rPr>
        <w:t>both</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i/>
          <w:iCs/>
          <w:lang w:val="en-GB"/>
        </w:rPr>
        <w:t> </w:t>
      </w:r>
      <w:r w:rsidRPr="00A261CD">
        <w:rPr>
          <w:rFonts w:ascii="Times" w:eastAsia="Times New Roman" w:hAnsi="Times" w:cs="Arial"/>
          <w:lang w:val="en-GB"/>
        </w:rPr>
        <w:t>and</w:t>
      </w:r>
      <w:r w:rsidRPr="00A261CD">
        <w:rPr>
          <w:rStyle w:val="apple-converted-space"/>
          <w:rFonts w:ascii="Times" w:eastAsia="Times New Roman" w:hAnsi="Times" w:cs="Arial"/>
          <w:lang w:val="en-GB"/>
        </w:rPr>
        <w:t> </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 nothing more, nothing less, just what we </w:t>
      </w:r>
      <w:proofErr w:type="spellStart"/>
      <w:r w:rsidRPr="00A261CD">
        <w:rPr>
          <w:rFonts w:ascii="Times" w:eastAsia="Times New Roman" w:hAnsi="Times" w:cs="Arial"/>
          <w:lang w:val="en-GB"/>
        </w:rPr>
        <w:t>want.</w:t>
      </w:r>
      <w:hyperlink r:id="rId1" w:history="1">
        <w:r w:rsidRPr="00A261CD">
          <w:rPr>
            <w:rStyle w:val="Hyperlink"/>
            <w:rFonts w:ascii="Times" w:eastAsia="Times New Roman" w:hAnsi="Times" w:cs="Arial"/>
            <w:color w:val="auto"/>
            <w:lang w:val="en-GB"/>
          </w:rPr>
          <w:t>https</w:t>
        </w:r>
        <w:proofErr w:type="spellEnd"/>
        <w:r w:rsidRPr="00A261CD">
          <w:rPr>
            <w:rStyle w:val="Hyperlink"/>
            <w:rFonts w:ascii="Times" w:eastAsia="Times New Roman" w:hAnsi="Times" w:cs="Arial"/>
            <w:color w:val="auto"/>
            <w:lang w:val="en-GB"/>
          </w:rPr>
          <w:t>://clarivate.libguides.com/</w:t>
        </w:r>
        <w:proofErr w:type="spellStart"/>
        <w:r w:rsidRPr="00A261CD">
          <w:rPr>
            <w:rStyle w:val="Hyperlink"/>
            <w:rFonts w:ascii="Times" w:eastAsia="Times New Roman" w:hAnsi="Times" w:cs="Arial"/>
            <w:color w:val="auto"/>
            <w:lang w:val="en-GB"/>
          </w:rPr>
          <w:t>woscc</w:t>
        </w:r>
        <w:proofErr w:type="spellEnd"/>
        <w:r w:rsidRPr="00A261CD">
          <w:rPr>
            <w:rStyle w:val="Hyperlink"/>
            <w:rFonts w:ascii="Times" w:eastAsia="Times New Roman" w:hAnsi="Times" w:cs="Arial"/>
            <w:color w:val="auto"/>
            <w:lang w:val="en-GB"/>
          </w:rPr>
          <w:t>/</w:t>
        </w:r>
        <w:proofErr w:type="spellStart"/>
        <w:r w:rsidRPr="00A261CD">
          <w:rPr>
            <w:rStyle w:val="Hyperlink"/>
            <w:rFonts w:ascii="Times" w:eastAsia="Times New Roman" w:hAnsi="Times" w:cs="Arial"/>
            <w:color w:val="auto"/>
            <w:lang w:val="en-GB"/>
          </w:rPr>
          <w:t>searchtips</w:t>
        </w:r>
        <w:proofErr w:type="spellEnd"/>
      </w:hyperlink>
    </w:p>
    <w:p w14:paraId="79DF421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4F79207"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So, that means I will need to make a complementary search (with only the search strings that were missing), like this:</w:t>
      </w:r>
    </w:p>
    <w:p w14:paraId="28A9BB09"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490221AB" w14:textId="7701A3DD" w:rsidR="0078617C" w:rsidRPr="003D7553" w:rsidRDefault="0078617C" w:rsidP="00C46389">
      <w:pPr>
        <w:spacing w:line="480" w:lineRule="atLeast"/>
        <w:rPr>
          <w:rFonts w:ascii="Times" w:eastAsia="Times New Roman" w:hAnsi="Times"/>
          <w:lang w:val="en-GB"/>
        </w:rPr>
      </w:pPr>
      <w:r w:rsidRPr="003D7553">
        <w:rPr>
          <w:rFonts w:ascii="Times" w:eastAsia="Times New Roman" w:hAnsi="Times" w:cs="Arial"/>
          <w:shd w:val="clear" w:color="auto" w:fill="F8F8F8"/>
          <w:lang w:val="en-GB"/>
        </w:rPr>
        <w:t>((feeding-rate or bio-</w:t>
      </w:r>
      <w:proofErr w:type="spellStart"/>
      <w:r w:rsidRPr="003D7553">
        <w:rPr>
          <w:rFonts w:ascii="Times" w:eastAsia="Times New Roman" w:hAnsi="Times" w:cs="Arial"/>
          <w:shd w:val="clear" w:color="auto" w:fill="F8F8F8"/>
          <w:lang w:val="en-GB"/>
        </w:rPr>
        <w:t>energ</w:t>
      </w:r>
      <w:proofErr w:type="spellEnd"/>
      <w:r w:rsidRPr="003D7553">
        <w:rPr>
          <w:rFonts w:ascii="Times" w:eastAsia="Times New Roman" w:hAnsi="Times" w:cs="Arial"/>
          <w:shd w:val="clear" w:color="auto" w:fill="F8F8F8"/>
          <w:lang w:val="en-GB"/>
        </w:rPr>
        <w:t>*))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proofErr w:type="gramStart"/>
      <w:r w:rsidRPr="003D7553">
        <w:rPr>
          <w:rFonts w:ascii="Times" w:eastAsia="Times New Roman" w:hAnsi="Times" w:cs="Arial"/>
          <w:b/>
          <w:bCs/>
          <w:shd w:val="clear" w:color="auto" w:fill="F8F8F8"/>
          <w:lang w:val="en-GB"/>
        </w:rPr>
        <w:t>:</w:t>
      </w:r>
      <w:r w:rsidRPr="003D7553">
        <w:rPr>
          <w:rFonts w:ascii="Times" w:eastAsia="Times New Roman" w:hAnsi="Times" w:cs="Arial"/>
          <w:shd w:val="clear" w:color="auto" w:fill="F8F8F8"/>
          <w:lang w:val="en-GB"/>
        </w:rPr>
        <w:t>((</w:t>
      </w:r>
      <w:proofErr w:type="gramEnd"/>
      <w:r w:rsidRPr="003D7553">
        <w:rPr>
          <w:rFonts w:ascii="Times" w:eastAsia="Times New Roman" w:hAnsi="Times" w:cs="Arial"/>
          <w:shd w:val="clear" w:color="auto" w:fill="F8F8F8"/>
          <w:lang w:val="en-GB"/>
        </w:rPr>
        <w:t>mass or weight or size))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((temperature*))”</w:t>
      </w:r>
    </w:p>
  </w:comment>
  <w:comment w:id="617" w:author="Max Lindmark" w:date="2020-01-14T15:50:00Z" w:initials="ML">
    <w:p w14:paraId="483F7A7C" w14:textId="77777777" w:rsidR="0078617C" w:rsidRPr="00A261CD" w:rsidRDefault="0078617C" w:rsidP="00791E19">
      <w:pPr>
        <w:contextualSpacing/>
        <w:jc w:val="both"/>
        <w:rPr>
          <w:rFonts w:cstheme="minorHAnsi"/>
          <w:color w:val="FF0000"/>
          <w:lang w:val="en-GB"/>
        </w:rPr>
      </w:pPr>
      <w:r>
        <w:rPr>
          <w:rStyle w:val="CommentReference"/>
        </w:rPr>
        <w:annotationRef/>
      </w:r>
      <w:r w:rsidRPr="00A261CD">
        <w:rPr>
          <w:rFonts w:cstheme="minorHAnsi"/>
          <w:lang w:val="en-GB"/>
        </w:rPr>
        <w:t>(</w:t>
      </w:r>
      <w:r w:rsidRPr="00A261CD">
        <w:rPr>
          <w:rFonts w:cstheme="minorHAnsi"/>
          <w:color w:val="FF0000"/>
          <w:lang w:val="en-GB"/>
        </w:rPr>
        <w:t>e.g. Armstrong</w:t>
      </w:r>
      <w:r w:rsidRPr="00A261CD">
        <w:rPr>
          <w:rFonts w:cstheme="minorHAnsi"/>
          <w:lang w:val="en-GB"/>
        </w:rPr>
        <w:t>) (</w:t>
      </w:r>
      <w:r w:rsidRPr="00A261CD">
        <w:rPr>
          <w:rFonts w:cstheme="minorHAnsi"/>
          <w:color w:val="FF0000"/>
          <w:lang w:val="en-GB"/>
        </w:rPr>
        <w:t>did I not write down this protocol somewhere?</w:t>
      </w:r>
      <w:r w:rsidRPr="00A261CD">
        <w:rPr>
          <w:rFonts w:cstheme="minorHAnsi"/>
          <w:lang w:val="en-GB"/>
        </w:rPr>
        <w:t xml:space="preserve">). </w:t>
      </w:r>
      <w:r w:rsidRPr="00A261CD">
        <w:rPr>
          <w:rFonts w:cstheme="minorHAnsi"/>
          <w:color w:val="FF0000"/>
          <w:lang w:val="en-GB"/>
        </w:rPr>
        <w:t>See documents I prepared for meeting with Jan and Anna, if I had to take other things into consideration</w:t>
      </w:r>
      <w:r w:rsidRPr="00A261CD">
        <w:rPr>
          <w:rFonts w:cstheme="minorHAnsi"/>
          <w:lang w:val="en-GB"/>
        </w:rPr>
        <w:t xml:space="preserve">. </w:t>
      </w:r>
      <w:r w:rsidRPr="00A261CD">
        <w:rPr>
          <w:rFonts w:cstheme="minorHAnsi"/>
          <w:color w:val="FF0000"/>
          <w:lang w:val="en-GB"/>
        </w:rPr>
        <w:t>For cod e.g., we can also cite the other papers essentially showing the same thing!</w:t>
      </w:r>
    </w:p>
    <w:p w14:paraId="7DD4F9CD" w14:textId="464ACDD9" w:rsidR="0078617C" w:rsidRPr="00A261CD" w:rsidRDefault="0078617C">
      <w:pPr>
        <w:pStyle w:val="CommentText"/>
        <w:rPr>
          <w:lang w:val="en-GB"/>
        </w:rPr>
      </w:pPr>
    </w:p>
  </w:comment>
  <w:comment w:id="621" w:author="Max Lindmark" w:date="2020-01-14T16:01:00Z" w:initials="ML">
    <w:p w14:paraId="483B1BD0" w14:textId="3B114674" w:rsidR="0078617C" w:rsidRPr="00A261CD" w:rsidRDefault="0078617C">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622" w:author="Jan Ohlberger" w:date="2020-01-22T13:32:00Z" w:initials="Ca">
    <w:p w14:paraId="02F930D5" w14:textId="60D43560" w:rsidR="0078617C" w:rsidRDefault="0078617C">
      <w:pPr>
        <w:pStyle w:val="CommentText"/>
      </w:pPr>
      <w:r>
        <w:rPr>
          <w:rStyle w:val="CommentReference"/>
        </w:rPr>
        <w:annotationRef/>
      </w:r>
      <w:r>
        <w:t>A list of paper titles as text file - why would that be huge?</w:t>
      </w:r>
    </w:p>
  </w:comment>
  <w:comment w:id="627" w:author="Anna Gårdmark" w:date="2020-01-21T15:19:00Z" w:initials="AG">
    <w:p w14:paraId="2878BA52" w14:textId="19CC7486" w:rsidR="0078617C" w:rsidRPr="00855696" w:rsidRDefault="0078617C">
      <w:pPr>
        <w:pStyle w:val="CommentText"/>
        <w:rPr>
          <w:lang w:val="en-GB"/>
        </w:rPr>
      </w:pPr>
      <w:r>
        <w:rPr>
          <w:rStyle w:val="CommentReference"/>
        </w:rPr>
        <w:annotationRef/>
      </w:r>
      <w:r w:rsidRPr="00855696">
        <w:rPr>
          <w:lang w:val="en-GB"/>
        </w:rPr>
        <w:t xml:space="preserve">in which papers – the ones that popped up (or among the selected) in </w:t>
      </w:r>
      <w:r>
        <w:rPr>
          <w:lang w:val="en-GB"/>
        </w:rPr>
        <w:t>your search? or others?</w:t>
      </w:r>
    </w:p>
  </w:comment>
  <w:comment w:id="638" w:author="Anna Gårdmark" w:date="2020-01-21T15:22:00Z" w:initials="AG">
    <w:p w14:paraId="1FD2ED0F" w14:textId="6B1696D8" w:rsidR="0078617C" w:rsidRPr="008F41C5" w:rsidRDefault="0078617C">
      <w:pPr>
        <w:pStyle w:val="CommentText"/>
        <w:rPr>
          <w:lang w:val="en-GB"/>
        </w:rPr>
      </w:pPr>
      <w:r>
        <w:rPr>
          <w:rStyle w:val="CommentReference"/>
        </w:rPr>
        <w:annotationRef/>
      </w:r>
      <w:r w:rsidRPr="008F41C5">
        <w:rPr>
          <w:lang w:val="en-GB"/>
        </w:rPr>
        <w:t>this info on data extraction comes logically after you’ve presented how you ended up with your final selection of papers</w:t>
      </w:r>
    </w:p>
  </w:comment>
  <w:comment w:id="643" w:author="Anna Gårdmark" w:date="2020-01-21T15:22:00Z" w:initials="AG">
    <w:p w14:paraId="03842DCE" w14:textId="43A7F321" w:rsidR="0078617C" w:rsidRPr="008F41C5" w:rsidRDefault="0078617C">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659" w:author="Anna Gårdmark" w:date="2020-01-21T15:22:00Z" w:initials="AG">
    <w:p w14:paraId="6B57C207" w14:textId="77777777" w:rsidR="0078617C" w:rsidRPr="008F41C5" w:rsidRDefault="0078617C" w:rsidP="008F41C5">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726" w:author="Max Lindmark" w:date="2020-01-14T16:31:00Z" w:initials="ML">
    <w:p w14:paraId="14D243D3" w14:textId="2DCA171E" w:rsidR="0078617C" w:rsidRPr="00A261CD" w:rsidRDefault="0078617C">
      <w:pPr>
        <w:pStyle w:val="CommentText"/>
        <w:rPr>
          <w:lang w:val="en-GB"/>
        </w:rPr>
      </w:pPr>
      <w:r>
        <w:rPr>
          <w:rStyle w:val="CommentReference"/>
        </w:rPr>
        <w:annotationRef/>
      </w:r>
      <w:r w:rsidRPr="00A261CD">
        <w:rPr>
          <w:lang w:val="en-GB"/>
        </w:rPr>
        <w:t>Will double check if I did this in the end… (i.e. if I had any such examples of length-based growth)</w:t>
      </w:r>
    </w:p>
  </w:comment>
  <w:comment w:id="727" w:author="Anna Gårdmark" w:date="2020-01-21T15:28:00Z" w:initials="AG">
    <w:p w14:paraId="3E2D9511" w14:textId="291ED295" w:rsidR="0078617C" w:rsidRPr="008F41C5" w:rsidRDefault="0078617C">
      <w:pPr>
        <w:pStyle w:val="CommentText"/>
        <w:rPr>
          <w:lang w:val="en-GB"/>
        </w:rPr>
      </w:pPr>
      <w:r>
        <w:rPr>
          <w:rStyle w:val="CommentReference"/>
        </w:rPr>
        <w:annotationRef/>
      </w:r>
      <w:r w:rsidRPr="008F41C5">
        <w:rPr>
          <w:lang w:val="en-GB"/>
        </w:rPr>
        <w:t>if not, you can specify size-dependence to mass-dependence in a couple of places further up in the suppl.</w:t>
      </w:r>
    </w:p>
  </w:comment>
  <w:comment w:id="740" w:author="Anna Gårdmark" w:date="2020-01-21T15:29:00Z" w:initials="AG">
    <w:p w14:paraId="73F4280D" w14:textId="1BB0804C" w:rsidR="0078617C" w:rsidRPr="008F41C5" w:rsidRDefault="0078617C">
      <w:pPr>
        <w:pStyle w:val="CommentText"/>
        <w:rPr>
          <w:lang w:val="en-GB"/>
        </w:rPr>
      </w:pPr>
      <w:r>
        <w:rPr>
          <w:rStyle w:val="CommentReference"/>
        </w:rPr>
        <w:annotationRef/>
      </w:r>
      <w:r w:rsidRPr="008F41C5">
        <w:rPr>
          <w:lang w:val="en-GB"/>
        </w:rPr>
        <w:t>said above, in the general section</w:t>
      </w:r>
    </w:p>
  </w:comment>
  <w:comment w:id="750" w:author="Jan Ohlberger" w:date="2020-01-22T13:36:00Z" w:initials="Ca">
    <w:p w14:paraId="5AC0F870" w14:textId="1FF23944" w:rsidR="0078617C" w:rsidRDefault="0078617C">
      <w:pPr>
        <w:pStyle w:val="CommentText"/>
      </w:pPr>
      <w:r>
        <w:rPr>
          <w:rStyle w:val="CommentReference"/>
        </w:rPr>
        <w:annotationRef/>
      </w:r>
      <w:r>
        <w:t>Maybe also move this up then?</w:t>
      </w:r>
    </w:p>
  </w:comment>
  <w:comment w:id="757" w:author="Jan Ohlberger" w:date="2020-01-22T13:40:00Z" w:initials="Ca">
    <w:p w14:paraId="13FD1B20" w14:textId="1BE07542" w:rsidR="005E56F5" w:rsidRDefault="005E56F5">
      <w:pPr>
        <w:pStyle w:val="CommentText"/>
      </w:pPr>
      <w:r>
        <w:rPr>
          <w:rStyle w:val="CommentReference"/>
        </w:rPr>
        <w:annotationRef/>
      </w:r>
      <w:r>
        <w:t>Avoid another numbering – maybe use roman or letters?</w:t>
      </w:r>
    </w:p>
  </w:comment>
  <w:comment w:id="761" w:author="Jan Ohlberger" w:date="2019-09-23T08:35:00Z" w:initials="Ca">
    <w:p w14:paraId="499FD84A" w14:textId="77777777" w:rsidR="0078617C" w:rsidRPr="00364D0F" w:rsidRDefault="0078617C" w:rsidP="00B705C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762" w:author="Max Lindmark" w:date="2020-01-14T16:09:00Z" w:initials="ML">
    <w:p w14:paraId="5F3C5F42" w14:textId="145D7A30" w:rsidR="0078617C" w:rsidRPr="00A261CD" w:rsidRDefault="0078617C">
      <w:pPr>
        <w:pStyle w:val="CommentText"/>
        <w:rPr>
          <w:lang w:val="en-GB"/>
        </w:rPr>
      </w:pPr>
      <w:r>
        <w:rPr>
          <w:rStyle w:val="CommentReference"/>
        </w:rPr>
        <w:annotationRef/>
      </w:r>
      <w:r w:rsidRPr="003D7553">
        <w:rPr>
          <w:lang w:val="en-GB"/>
        </w:rPr>
        <w:t xml:space="preserve">I added a sentence here. Basically, from </w:t>
      </w:r>
      <w:proofErr w:type="gramStart"/>
      <w:r w:rsidRPr="003D7553">
        <w:rPr>
          <w:lang w:val="en-GB"/>
        </w:rPr>
        <w:t>these kind of curves</w:t>
      </w:r>
      <w:proofErr w:type="gramEnd"/>
      <w:r w:rsidRPr="003D7553">
        <w:rPr>
          <w:lang w:val="en-GB"/>
        </w:rPr>
        <w:t xml:space="preserve">,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0D56B478" w14:textId="77777777" w:rsidR="0078617C" w:rsidRPr="00A261CD" w:rsidRDefault="0078617C">
      <w:pPr>
        <w:pStyle w:val="CommentText"/>
        <w:rPr>
          <w:lang w:val="en-GB"/>
        </w:rPr>
      </w:pPr>
    </w:p>
    <w:p w14:paraId="23DB78C1" w14:textId="59DC8DEA" w:rsidR="0078617C" w:rsidRDefault="0078617C">
      <w:pPr>
        <w:pStyle w:val="CommentText"/>
      </w:pPr>
      <w:r>
        <w:rPr>
          <w:noProof/>
          <w:lang w:eastAsia="sv-SE"/>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78617C" w:rsidRDefault="0078617C">
      <w:pPr>
        <w:pStyle w:val="CommentText"/>
      </w:pPr>
    </w:p>
    <w:p w14:paraId="0E11E04D" w14:textId="77777777" w:rsidR="0078617C" w:rsidRDefault="0078617C">
      <w:pPr>
        <w:pStyle w:val="CommentText"/>
      </w:pPr>
    </w:p>
    <w:p w14:paraId="70DEAA1D" w14:textId="484B5BE9" w:rsidR="0078617C" w:rsidRDefault="0078617C">
      <w:pPr>
        <w:pStyle w:val="CommentText"/>
      </w:pPr>
    </w:p>
  </w:comment>
  <w:comment w:id="780" w:author="Anna Gårdmark" w:date="2020-01-21T15:30:00Z" w:initials="AG">
    <w:p w14:paraId="6ED00F6E" w14:textId="10428FA2" w:rsidR="0078617C" w:rsidRPr="000206BC" w:rsidRDefault="0078617C">
      <w:pPr>
        <w:pStyle w:val="CommentText"/>
        <w:rPr>
          <w:lang w:val="en-GB"/>
        </w:rPr>
      </w:pPr>
      <w:r>
        <w:rPr>
          <w:rStyle w:val="CommentReference"/>
        </w:rPr>
        <w:annotationRef/>
      </w:r>
      <w:r w:rsidRPr="000206BC">
        <w:rPr>
          <w:lang w:val="en-GB"/>
        </w:rPr>
        <w:t xml:space="preserve">do you mean was NOT estimated by the original authors? </w:t>
      </w:r>
      <w:r>
        <w:rPr>
          <w:lang w:val="en-GB"/>
        </w:rPr>
        <w:t>(else I don’t get the difference to the first half of the sentence)</w:t>
      </w:r>
    </w:p>
  </w:comment>
  <w:comment w:id="781" w:author="Jan Ohlberger" w:date="2020-01-22T13:37:00Z" w:initials="Ca">
    <w:p w14:paraId="155E8C31" w14:textId="070BDD18" w:rsidR="0078617C" w:rsidRDefault="0078617C">
      <w:pPr>
        <w:pStyle w:val="CommentText"/>
      </w:pPr>
      <w:r>
        <w:rPr>
          <w:rStyle w:val="CommentReference"/>
        </w:rPr>
        <w:annotationRef/>
      </w:r>
      <w:r>
        <w:t>yes, and maybe move that up to replace ‘in a few cases’ which otherwise sounds a bit arbitrary…?</w:t>
      </w:r>
    </w:p>
  </w:comment>
  <w:comment w:id="786" w:author="Jan Ohlberger" w:date="2019-09-19T12:10:00Z" w:initials="Ca">
    <w:p w14:paraId="14395FE2" w14:textId="77777777" w:rsidR="0078617C" w:rsidRPr="00364D0F" w:rsidRDefault="0078617C" w:rsidP="00B705CC">
      <w:pPr>
        <w:pStyle w:val="CommentText"/>
      </w:pPr>
      <w:r>
        <w:rPr>
          <w:rStyle w:val="CommentReference"/>
        </w:rPr>
        <w:annotationRef/>
      </w:r>
      <w:r w:rsidRPr="00364D0F">
        <w:t>Not clear why it needs to be two different datasets ???</w:t>
      </w:r>
    </w:p>
  </w:comment>
  <w:comment w:id="793" w:author="Anna Gårdmark" w:date="2020-01-21T15:32:00Z" w:initials="AG">
    <w:p w14:paraId="05AD5F8A" w14:textId="7239FBCC" w:rsidR="0078617C" w:rsidRPr="00574DDF" w:rsidRDefault="0078617C">
      <w:pPr>
        <w:pStyle w:val="CommentText"/>
        <w:rPr>
          <w:lang w:val="en-GB"/>
        </w:rPr>
      </w:pPr>
      <w:r>
        <w:rPr>
          <w:rStyle w:val="CommentReference"/>
        </w:rPr>
        <w:annotationRef/>
      </w:r>
      <w:r w:rsidRPr="00574DDF">
        <w:rPr>
          <w:lang w:val="en-GB"/>
        </w:rPr>
        <w:t>like R, I seem to recall that WPD has version numbers, which could be good to include</w:t>
      </w:r>
    </w:p>
  </w:comment>
  <w:comment w:id="818" w:author="Jan Ohlberger" w:date="2020-01-22T13:38:00Z" w:initials="Ca">
    <w:p w14:paraId="27B43786" w14:textId="1013F9BB" w:rsidR="0078617C" w:rsidRDefault="0078617C">
      <w:pPr>
        <w:pStyle w:val="CommentText"/>
      </w:pPr>
      <w:r>
        <w:rPr>
          <w:rStyle w:val="CommentReference"/>
        </w:rPr>
        <w:annotationRef/>
      </w:r>
      <w:r w:rsidR="005E56F5">
        <w:t>Not sure it is obvious that for each section this continues from the first three numbers in the general paragraph above… maybe explicitly state ‘in addition to the three general criteria…’ or something similar?</w:t>
      </w:r>
    </w:p>
  </w:comment>
  <w:comment w:id="834" w:author="Anna Gårdmark" w:date="2020-01-21T15:38:00Z" w:initials="AG">
    <w:p w14:paraId="38A15919" w14:textId="19BF2028" w:rsidR="0078617C" w:rsidRPr="00574DDF" w:rsidRDefault="0078617C">
      <w:pPr>
        <w:pStyle w:val="CommentText"/>
        <w:rPr>
          <w:lang w:val="en-GB"/>
        </w:rPr>
      </w:pPr>
      <w:r>
        <w:rPr>
          <w:rStyle w:val="CommentReference"/>
        </w:rPr>
        <w:annotationRef/>
      </w:r>
      <w:r w:rsidRPr="00574DDF">
        <w:rPr>
          <w:lang w:val="en-GB"/>
        </w:rPr>
        <w:t>list the criteria that are in common for both rates first, and then present rate-specific exclusion criteria</w:t>
      </w:r>
    </w:p>
  </w:comment>
  <w:comment w:id="859" w:author="Anna Gårdmark" w:date="2020-01-21T15:35:00Z" w:initials="AG">
    <w:p w14:paraId="49DEF8DE" w14:textId="0D00B60C" w:rsidR="0078617C" w:rsidRPr="00574DDF" w:rsidRDefault="0078617C">
      <w:pPr>
        <w:pStyle w:val="CommentText"/>
        <w:rPr>
          <w:lang w:val="en-GB"/>
        </w:rPr>
      </w:pPr>
      <w:r>
        <w:rPr>
          <w:rStyle w:val="CommentReference"/>
        </w:rPr>
        <w:annotationRef/>
      </w:r>
      <w:r w:rsidRPr="00574DDF">
        <w:rPr>
          <w:lang w:val="en-GB"/>
        </w:rPr>
        <w:t>said above (now moved below)</w:t>
      </w:r>
    </w:p>
  </w:comment>
  <w:comment w:id="904" w:author="Anna Gårdmark" w:date="2020-01-21T15:39:00Z" w:initials="AG">
    <w:p w14:paraId="1DA0D5AA" w14:textId="7D71224B" w:rsidR="0078617C" w:rsidRDefault="0078617C">
      <w:pPr>
        <w:pStyle w:val="CommentText"/>
      </w:pPr>
      <w:r>
        <w:rPr>
          <w:rStyle w:val="CommentReference"/>
        </w:rPr>
        <w:annotationRef/>
      </w:r>
      <w:r>
        <w:t>moved here from above</w:t>
      </w:r>
    </w:p>
  </w:comment>
  <w:comment w:id="1024" w:author="Max Lindmark" w:date="2020-01-14T16:38:00Z" w:initials="ML">
    <w:p w14:paraId="0ACD5FED" w14:textId="5F152479" w:rsidR="0078617C" w:rsidRPr="00A261CD" w:rsidRDefault="0078617C">
      <w:pPr>
        <w:pStyle w:val="CommentText"/>
        <w:rPr>
          <w:lang w:val="en-GB"/>
        </w:rPr>
      </w:pPr>
      <w:r>
        <w:rPr>
          <w:rStyle w:val="CommentReference"/>
        </w:rPr>
        <w:annotationRef/>
      </w:r>
      <w:r w:rsidRPr="00A261CD">
        <w:rPr>
          <w:lang w:val="en-GB"/>
        </w:rPr>
        <w:t>So far just preliminary figures, will standardize this a bit more…</w:t>
      </w:r>
    </w:p>
  </w:comment>
  <w:comment w:id="1042" w:author="Max Lindmark [2]" w:date="2019-09-19T11:23:00Z" w:initials="ML">
    <w:p w14:paraId="64A4A5D5" w14:textId="19A0E5A3" w:rsidR="0078617C" w:rsidRPr="00364D0F" w:rsidRDefault="0078617C" w:rsidP="00723699">
      <w:pPr>
        <w:pStyle w:val="CommentText"/>
      </w:pPr>
      <w:r w:rsidRPr="00364D0F">
        <w:t xml:space="preserve">Very preliminary figure, just a suggestions. </w:t>
      </w:r>
      <w:r>
        <w:rPr>
          <w:rStyle w:val="CommentReference"/>
        </w:rPr>
        <w:annotationRef/>
      </w:r>
      <w:r w:rsidRPr="00364D0F">
        <w:t>X</w:t>
      </w:r>
      <w:r>
        <w:t>. Will change palette to the one I use below…</w:t>
      </w:r>
    </w:p>
  </w:comment>
  <w:comment w:id="1087" w:author="Anna Gårdmark" w:date="2020-01-21T15:40:00Z" w:initials="AG">
    <w:p w14:paraId="0E4B67C8" w14:textId="0C5298B8" w:rsidR="0078617C" w:rsidRPr="00B60122" w:rsidRDefault="0078617C">
      <w:pPr>
        <w:pStyle w:val="CommentText"/>
        <w:rPr>
          <w:lang w:val="en-GB"/>
        </w:rPr>
      </w:pPr>
      <w:r>
        <w:rPr>
          <w:rStyle w:val="CommentReference"/>
        </w:rPr>
        <w:annotationRef/>
      </w:r>
      <w:r w:rsidRPr="00B60122">
        <w:rPr>
          <w:lang w:val="en-GB"/>
        </w:rPr>
        <w:t xml:space="preserve">when you have time change symbol of Env Temp (think of the </w:t>
      </w:r>
      <w:proofErr w:type="spellStart"/>
      <w:r w:rsidRPr="00B60122">
        <w:rPr>
          <w:lang w:val="en-GB"/>
        </w:rPr>
        <w:t>color</w:t>
      </w:r>
      <w:proofErr w:type="spellEnd"/>
      <w:r w:rsidRPr="00B60122">
        <w:rPr>
          <w:lang w:val="en-GB"/>
        </w:rPr>
        <w:t xml:space="preserve"> blind ;))</w:t>
      </w:r>
    </w:p>
  </w:comment>
  <w:comment w:id="1143" w:author="Anna Gårdmark" w:date="2020-01-21T15:41:00Z" w:initials="AG">
    <w:p w14:paraId="43497C3E" w14:textId="6EF2F99B" w:rsidR="0078617C" w:rsidRPr="00B60122" w:rsidRDefault="0078617C">
      <w:pPr>
        <w:pStyle w:val="CommentText"/>
        <w:rPr>
          <w:lang w:val="en-GB"/>
        </w:rPr>
      </w:pPr>
      <w:r>
        <w:rPr>
          <w:rStyle w:val="CommentReference"/>
        </w:rPr>
        <w:annotationRef/>
      </w:r>
      <w:r w:rsidRPr="00B60122">
        <w:rPr>
          <w:lang w:val="en-GB"/>
        </w:rPr>
        <w:t>paste figure in a different way – not readable now</w:t>
      </w:r>
    </w:p>
  </w:comment>
  <w:comment w:id="1193" w:author="Max Lindmark" w:date="2020-01-14T16:43:00Z" w:initials="ML">
    <w:p w14:paraId="6FD449C9" w14:textId="075D90B2" w:rsidR="0078617C" w:rsidRPr="00A261CD" w:rsidRDefault="0078617C">
      <w:pPr>
        <w:pStyle w:val="CommentText"/>
        <w:rPr>
          <w:lang w:val="en-GB"/>
        </w:rPr>
      </w:pPr>
      <w:r>
        <w:rPr>
          <w:rStyle w:val="CommentReference"/>
        </w:rPr>
        <w:annotationRef/>
      </w:r>
      <w:r w:rsidRPr="00A261CD">
        <w:rPr>
          <w:lang w:val="en-GB"/>
        </w:rPr>
        <w:t>This is not updated + I also plot the range of temperatures here and not only the median. This is why not all species have env-temp. Will likely just plot the median, as in the growth figure.</w:t>
      </w:r>
    </w:p>
  </w:comment>
  <w:comment w:id="1221" w:author="Jan Ohlberger" w:date="2020-01-22T13:54:00Z" w:initials="Ca">
    <w:p w14:paraId="1F8017E7" w14:textId="77777777" w:rsidR="00D24B2F" w:rsidRDefault="00D24B2F">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65A6E2E6" w14:textId="77777777" w:rsidR="00D24B2F" w:rsidRDefault="00D24B2F">
      <w:pPr>
        <w:pStyle w:val="CommentText"/>
      </w:pPr>
    </w:p>
    <w:p w14:paraId="3836BB5F" w14:textId="1A024F3F" w:rsidR="00D24B2F" w:rsidRDefault="00D24B2F">
      <w:pPr>
        <w:pStyle w:val="CommentText"/>
      </w:pPr>
      <w:r>
        <w:t>Thinking about it more also makes me realize how much this maximum mass can affect the results. Maximum recorded mass in something like fishbase is an extreme observation by all means!</w:t>
      </w:r>
    </w:p>
  </w:comment>
  <w:comment w:id="1233" w:author="Anna Gårdmark" w:date="2020-01-21T15:43:00Z" w:initials="AG">
    <w:p w14:paraId="465F73D9" w14:textId="3EBF7FF5" w:rsidR="0078617C" w:rsidRDefault="0078617C">
      <w:pPr>
        <w:pStyle w:val="CommentText"/>
      </w:pPr>
      <w:r>
        <w:rPr>
          <w:rStyle w:val="CommentReference"/>
        </w:rPr>
        <w:annotationRef/>
      </w:r>
      <w:r>
        <w:t>remember to explain coloring</w:t>
      </w:r>
    </w:p>
  </w:comment>
  <w:comment w:id="1278" w:author="Max Lindmark" w:date="2020-01-14T16:56:00Z" w:initials="ML">
    <w:p w14:paraId="7F354EEF" w14:textId="6B20179A" w:rsidR="0078617C" w:rsidRPr="00A261CD" w:rsidRDefault="0078617C">
      <w:pPr>
        <w:pStyle w:val="CommentText"/>
        <w:rPr>
          <w:lang w:val="en-GB"/>
        </w:rPr>
      </w:pPr>
      <w:r>
        <w:rPr>
          <w:rStyle w:val="CommentReference"/>
        </w:rPr>
        <w:annotationRef/>
      </w:r>
      <w:r w:rsidRPr="00A261CD">
        <w:rPr>
          <w:lang w:val="en-GB"/>
        </w:rPr>
        <w:t>Legend does not fit. Maybe I’ll colour also the bottom row by species…</w:t>
      </w:r>
    </w:p>
  </w:comment>
  <w:comment w:id="1291" w:author="Anna Gårdmark" w:date="2020-01-21T15:44:00Z" w:initials="AG">
    <w:p w14:paraId="439BE612" w14:textId="25DDFF3E" w:rsidR="0078617C" w:rsidRPr="00B60122" w:rsidRDefault="0078617C">
      <w:pPr>
        <w:pStyle w:val="CommentText"/>
        <w:rPr>
          <w:lang w:val="en-GB"/>
        </w:rPr>
      </w:pPr>
      <w:r>
        <w:rPr>
          <w:rStyle w:val="CommentReference"/>
        </w:rPr>
        <w:annotationRef/>
      </w:r>
      <w:r w:rsidRPr="00B60122">
        <w:rPr>
          <w:lang w:val="en-GB"/>
        </w:rPr>
        <w:t>this is really intriguing pattern – what are these clusters?</w:t>
      </w:r>
    </w:p>
  </w:comment>
  <w:comment w:id="1294" w:author="Anna Gårdmark" w:date="2020-01-21T15:44:00Z" w:initials="AG">
    <w:p w14:paraId="6E6E73EC" w14:textId="53DFE75A" w:rsidR="0078617C" w:rsidRPr="00B60122" w:rsidRDefault="0078617C">
      <w:pPr>
        <w:pStyle w:val="CommentText"/>
        <w:rPr>
          <w:lang w:val="en-GB"/>
        </w:rPr>
      </w:pPr>
      <w:r>
        <w:rPr>
          <w:rStyle w:val="CommentReference"/>
        </w:rPr>
        <w:annotationRef/>
      </w:r>
      <w:r w:rsidRPr="00B60122">
        <w:rPr>
          <w:lang w:val="en-GB"/>
        </w:rPr>
        <w:t>include units of the two rates</w:t>
      </w:r>
    </w:p>
  </w:comment>
  <w:comment w:id="1298" w:author="Anna Gårdmark" w:date="2020-01-21T15:45:00Z" w:initials="AG">
    <w:p w14:paraId="23384ABF" w14:textId="0311E5FA" w:rsidR="0078617C" w:rsidRPr="00F93707" w:rsidRDefault="0078617C">
      <w:pPr>
        <w:pStyle w:val="CommentText"/>
        <w:rPr>
          <w:lang w:val="en-GB"/>
        </w:rPr>
      </w:pPr>
      <w:r>
        <w:rPr>
          <w:rStyle w:val="CommentReference"/>
        </w:rPr>
        <w:annotationRef/>
      </w:r>
      <w:r w:rsidRPr="00F93707">
        <w:rPr>
          <w:lang w:val="en-GB"/>
        </w:rPr>
        <w:t xml:space="preserve">right? </w:t>
      </w:r>
      <w:r>
        <w:rPr>
          <w:lang w:val="en-GB"/>
        </w:rPr>
        <w:t xml:space="preserve">(else correct axis label in plot); </w:t>
      </w:r>
      <w:r w:rsidRPr="00F93707">
        <w:rPr>
          <w:lang w:val="en-GB"/>
        </w:rPr>
        <w:t>spell out how mass is relative</w:t>
      </w:r>
    </w:p>
  </w:comment>
  <w:comment w:id="1307" w:author="Jan Ohlberger" w:date="2020-01-22T13:59:00Z" w:initials="Ca">
    <w:p w14:paraId="7D3F7122" w14:textId="07C4DFE5" w:rsidR="00B42BCC" w:rsidRDefault="00B42BCC">
      <w:pPr>
        <w:pStyle w:val="CommentText"/>
      </w:pPr>
      <w:r>
        <w:rPr>
          <w:rStyle w:val="CommentReference"/>
        </w:rPr>
        <w:annotationRef/>
      </w:r>
      <w:r>
        <w:t>(C) and (D) ?</w:t>
      </w:r>
    </w:p>
  </w:comment>
  <w:comment w:id="1377" w:author="Jan Ohlberger" w:date="2020-01-22T14:00:00Z" w:initials="Ca">
    <w:p w14:paraId="10175EA8" w14:textId="4061EBA8" w:rsidR="00000AB2" w:rsidRDefault="00000AB2">
      <w:pPr>
        <w:pStyle w:val="CommentText"/>
      </w:pPr>
      <w:r>
        <w:rPr>
          <w:rStyle w:val="CommentReference"/>
        </w:rPr>
        <w:annotationRef/>
      </w:r>
      <w:r>
        <w:t xml:space="preserve">Correct that Figs. S9-S11 are still missing? </w:t>
      </w:r>
    </w:p>
  </w:comment>
  <w:comment w:id="1383" w:author="Max Lindmark" w:date="2020-01-14T17:09:00Z" w:initials="ML">
    <w:p w14:paraId="39B32956" w14:textId="1AA1571E" w:rsidR="0078617C" w:rsidRPr="00A261CD" w:rsidRDefault="0078617C">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1442" w:author="Anna Gårdmark" w:date="2020-01-21T15:46:00Z" w:initials="AG">
    <w:p w14:paraId="6AE21474" w14:textId="48717C31" w:rsidR="0078617C" w:rsidRDefault="0078617C">
      <w:pPr>
        <w:pStyle w:val="CommentText"/>
      </w:pPr>
      <w:r>
        <w:rPr>
          <w:rStyle w:val="CommentReference"/>
        </w:rPr>
        <w:annotationRef/>
      </w:r>
      <w:r>
        <w:t>explain Rhat</w:t>
      </w:r>
    </w:p>
  </w:comment>
  <w:comment w:id="1532" w:author="Anna Gårdmark" w:date="2020-01-21T15:48:00Z" w:initials="AG">
    <w:p w14:paraId="5FD49495" w14:textId="6A13B2D4" w:rsidR="0078617C" w:rsidRDefault="0078617C">
      <w:pPr>
        <w:pStyle w:val="CommentText"/>
      </w:pPr>
      <w:r>
        <w:rPr>
          <w:rStyle w:val="CommentReference"/>
        </w:rPr>
        <w:annotationRef/>
      </w:r>
      <w:r>
        <w:t>needs explanation</w:t>
      </w:r>
    </w:p>
  </w:comment>
  <w:comment w:id="1586" w:author="Max Lindmark" w:date="2020-01-14T17:21:00Z" w:initials="ML">
    <w:p w14:paraId="1591C386"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644" w:author="Anna Gårdmark" w:date="2020-01-21T15:50:00Z" w:initials="AG">
    <w:p w14:paraId="337B03B1" w14:textId="5D1F4E83" w:rsidR="0078617C" w:rsidRPr="00076ADA" w:rsidRDefault="0078617C">
      <w:pPr>
        <w:pStyle w:val="CommentText"/>
        <w:rPr>
          <w:lang w:val="en-GB"/>
        </w:rPr>
      </w:pPr>
      <w:r>
        <w:rPr>
          <w:rStyle w:val="CommentReference"/>
        </w:rPr>
        <w:annotationRef/>
      </w:r>
      <w:r w:rsidRPr="00076ADA">
        <w:rPr>
          <w:lang w:val="en-GB"/>
        </w:rPr>
        <w:t>explain also here (and make y-axis readable)</w:t>
      </w:r>
    </w:p>
  </w:comment>
  <w:comment w:id="1678" w:author="Max Lindmark" w:date="2020-01-14T17:20:00Z" w:initials="ML">
    <w:p w14:paraId="03B4E534" w14:textId="5841A16F" w:rsidR="0078617C" w:rsidRPr="00A261CD" w:rsidRDefault="0078617C">
      <w:pPr>
        <w:pStyle w:val="CommentText"/>
        <w:rPr>
          <w:lang w:val="en-GB"/>
        </w:rPr>
      </w:pPr>
      <w:r>
        <w:rPr>
          <w:rStyle w:val="CommentReference"/>
        </w:rPr>
        <w:annotationRef/>
      </w:r>
      <w:r w:rsidRPr="00A261CD">
        <w:rPr>
          <w:lang w:val="en-GB"/>
        </w:rPr>
        <w:t>Remove A and B</w:t>
      </w:r>
    </w:p>
  </w:comment>
  <w:comment w:id="1686" w:author="Max Lindmark" w:date="2020-01-14T17:21:00Z" w:initials="ML">
    <w:p w14:paraId="176403E2"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729" w:author="Anna Gårdmark" w:date="2020-01-21T15:52:00Z" w:initials="AG">
    <w:p w14:paraId="0C1A1CC8" w14:textId="249C3F0E" w:rsidR="0078617C" w:rsidRPr="00076ADA" w:rsidRDefault="0078617C">
      <w:pPr>
        <w:pStyle w:val="CommentText"/>
        <w:rPr>
          <w:lang w:val="en-GB"/>
        </w:rPr>
      </w:pPr>
      <w:r>
        <w:rPr>
          <w:rStyle w:val="CommentReference"/>
        </w:rPr>
        <w:annotationRef/>
      </w:r>
      <w:r w:rsidRPr="00076ADA">
        <w:rPr>
          <w:lang w:val="en-GB"/>
        </w:rPr>
        <w:t xml:space="preserve">help interpret (and increase </w:t>
      </w:r>
      <w:proofErr w:type="spellStart"/>
      <w:r w:rsidRPr="00076ADA">
        <w:rPr>
          <w:lang w:val="en-GB"/>
        </w:rPr>
        <w:t>yaxis</w:t>
      </w:r>
      <w:proofErr w:type="spellEnd"/>
      <w:r w:rsidRPr="00076ADA">
        <w:rPr>
          <w:lang w:val="en-GB"/>
        </w:rPr>
        <w:t xml:space="preserve"> for readability)</w:t>
      </w:r>
    </w:p>
  </w:comment>
  <w:comment w:id="1768" w:author="Max Lindmark" w:date="2020-01-14T17:20:00Z" w:initials="ML">
    <w:p w14:paraId="489F96F2" w14:textId="758779BE" w:rsidR="0078617C" w:rsidRPr="00A261CD" w:rsidRDefault="0078617C">
      <w:pPr>
        <w:pStyle w:val="CommentText"/>
        <w:rPr>
          <w:lang w:val="en-GB"/>
        </w:rPr>
      </w:pPr>
      <w:r>
        <w:rPr>
          <w:rStyle w:val="CommentReference"/>
        </w:rPr>
        <w:annotationRef/>
      </w:r>
      <w:r w:rsidRPr="00A261CD">
        <w:rPr>
          <w:lang w:val="en-GB"/>
        </w:rPr>
        <w:t>Remove C and C</w:t>
      </w:r>
    </w:p>
  </w:comment>
  <w:comment w:id="1777" w:author="Anna Gårdmark" w:date="2020-01-21T15:52:00Z" w:initials="AG">
    <w:p w14:paraId="53409DF4" w14:textId="37B971BC" w:rsidR="0078617C" w:rsidRPr="00076ADA" w:rsidRDefault="0078617C">
      <w:pPr>
        <w:pStyle w:val="CommentText"/>
        <w:rPr>
          <w:lang w:val="en-GB"/>
        </w:rPr>
      </w:pPr>
      <w:r>
        <w:rPr>
          <w:rStyle w:val="CommentReference"/>
        </w:rPr>
        <w:annotationRef/>
      </w:r>
      <w:r w:rsidRPr="00076ADA">
        <w:rPr>
          <w:lang w:val="en-GB"/>
        </w:rPr>
        <w:t>is this the exponential or the unimodal one?</w:t>
      </w:r>
    </w:p>
  </w:comment>
  <w:comment w:id="1782" w:author="Max Lindmark" w:date="2020-01-14T17:21:00Z" w:initials="ML">
    <w:p w14:paraId="764554E6" w14:textId="29C22D15" w:rsidR="0078617C" w:rsidRPr="00A261CD" w:rsidRDefault="0078617C">
      <w:pPr>
        <w:pStyle w:val="CommentText"/>
        <w:rPr>
          <w:lang w:val="en-GB"/>
        </w:rPr>
      </w:pPr>
      <w:r>
        <w:rPr>
          <w:rStyle w:val="CommentReference"/>
        </w:rPr>
        <w:annotationRef/>
      </w:r>
      <w:r w:rsidRPr="00A261CD">
        <w:rPr>
          <w:lang w:val="en-GB"/>
        </w:rPr>
        <w:t>THINK SO, will double check code!!</w:t>
      </w:r>
    </w:p>
  </w:comment>
  <w:comment w:id="1813" w:author="Max Lindmark" w:date="2020-01-30T13:51:00Z" w:initials="ML">
    <w:p w14:paraId="0C097D78" w14:textId="47B773FB" w:rsidR="00101EFE" w:rsidRPr="00101EFE" w:rsidRDefault="00101EFE">
      <w:pPr>
        <w:pStyle w:val="CommentText"/>
        <w:rPr>
          <w:lang w:val="en-US"/>
        </w:rPr>
      </w:pPr>
      <w:r>
        <w:rPr>
          <w:rStyle w:val="CommentReference"/>
        </w:rPr>
        <w:annotationRef/>
      </w:r>
      <w:r w:rsidRPr="00101EFE">
        <w:rPr>
          <w:lang w:val="en-US"/>
        </w:rPr>
        <w:t>Why are not predictions over the full mass-range?</w:t>
      </w:r>
    </w:p>
  </w:comment>
  <w:comment w:id="1821" w:author="Anna Gårdmark" w:date="2020-01-21T15:53:00Z" w:initials="AG">
    <w:p w14:paraId="1ED1B4FE" w14:textId="6A89D055" w:rsidR="0078617C" w:rsidRPr="00076ADA" w:rsidRDefault="0078617C">
      <w:pPr>
        <w:pStyle w:val="CommentText"/>
        <w:rPr>
          <w:lang w:val="en-GB"/>
        </w:rPr>
      </w:pPr>
      <w:r>
        <w:rPr>
          <w:rStyle w:val="CommentReference"/>
        </w:rPr>
        <w:annotationRef/>
      </w:r>
      <w:r w:rsidRPr="00076ADA">
        <w:rPr>
          <w:lang w:val="en-GB"/>
        </w:rPr>
        <w:t>use same term as you do in main text</w:t>
      </w:r>
    </w:p>
  </w:comment>
  <w:comment w:id="1879" w:author="Max Lindmark" w:date="2020-01-14T17:09:00Z" w:initials="ML">
    <w:p w14:paraId="310BFF40" w14:textId="77777777" w:rsidR="0078617C" w:rsidRPr="00A261CD" w:rsidRDefault="0078617C" w:rsidP="00D80A37">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1916" w:author="Max Lindmark" w:date="2020-01-14T17:21:00Z" w:initials="ML">
    <w:p w14:paraId="344C04BB" w14:textId="77777777" w:rsidR="0078617C" w:rsidRPr="00A261CD" w:rsidRDefault="0078617C" w:rsidP="00D80A37">
      <w:pPr>
        <w:pStyle w:val="CommentText"/>
        <w:rPr>
          <w:lang w:val="en-GB"/>
        </w:rPr>
      </w:pPr>
      <w:r>
        <w:rPr>
          <w:rStyle w:val="CommentReference"/>
        </w:rPr>
        <w:annotationRef/>
      </w:r>
      <w:r w:rsidRPr="00A261CD">
        <w:rPr>
          <w:lang w:val="en-GB"/>
        </w:rPr>
        <w:t>THINK SO, will double check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29B33FF0" w15:done="0"/>
  <w15:commentEx w15:paraId="3305731F" w15:paraIdParent="29B33FF0" w15:done="0"/>
  <w15:commentEx w15:paraId="406B7534" w15:done="0"/>
  <w15:commentEx w15:paraId="344FFF38" w15:done="0"/>
  <w15:commentEx w15:paraId="6BAD4D61" w15:done="0"/>
  <w15:commentEx w15:paraId="78AF6802" w15:done="0"/>
  <w15:commentEx w15:paraId="2A9499EB" w15:done="0"/>
  <w15:commentEx w15:paraId="282DB42F" w15:done="0"/>
  <w15:commentEx w15:paraId="076F9E01" w15:done="0"/>
  <w15:commentEx w15:paraId="4CD44D1D" w15:done="0"/>
  <w15:commentEx w15:paraId="079F3F4F" w15:done="0"/>
  <w15:commentEx w15:paraId="034C7126" w15:done="0"/>
  <w15:commentEx w15:paraId="490221AB" w15:done="0"/>
  <w15:commentEx w15:paraId="7DD4F9CD" w15:done="0"/>
  <w15:commentEx w15:paraId="483B1BD0" w15:done="0"/>
  <w15:commentEx w15:paraId="02F930D5" w15:paraIdParent="483B1BD0" w15:done="0"/>
  <w15:commentEx w15:paraId="2878BA52" w15:done="0"/>
  <w15:commentEx w15:paraId="1FD2ED0F" w15:done="0"/>
  <w15:commentEx w15:paraId="03842DCE" w15:done="0"/>
  <w15:commentEx w15:paraId="6B57C207" w15:done="0"/>
  <w15:commentEx w15:paraId="14D243D3" w15:done="0"/>
  <w15:commentEx w15:paraId="3E2D9511" w15:paraIdParent="14D243D3" w15:done="0"/>
  <w15:commentEx w15:paraId="73F4280D" w15:done="0"/>
  <w15:commentEx w15:paraId="5AC0F870" w15:done="0"/>
  <w15:commentEx w15:paraId="13FD1B20" w15:done="0"/>
  <w15:commentEx w15:paraId="499FD84A" w15:done="0"/>
  <w15:commentEx w15:paraId="70DEAA1D" w15:paraIdParent="499FD84A" w15:done="0"/>
  <w15:commentEx w15:paraId="6ED00F6E" w15:done="0"/>
  <w15:commentEx w15:paraId="155E8C31" w15:paraIdParent="6ED00F6E" w15:done="0"/>
  <w15:commentEx w15:paraId="14395FE2" w15:done="0"/>
  <w15:commentEx w15:paraId="05AD5F8A" w15:done="0"/>
  <w15:commentEx w15:paraId="27B43786" w15:done="0"/>
  <w15:commentEx w15:paraId="38A15919" w15:done="0"/>
  <w15:commentEx w15:paraId="49DEF8DE" w15:done="0"/>
  <w15:commentEx w15:paraId="1DA0D5AA" w15:done="0"/>
  <w15:commentEx w15:paraId="0ACD5FED" w15:done="0"/>
  <w15:commentEx w15:paraId="64A4A5D5" w15:done="0"/>
  <w15:commentEx w15:paraId="0E4B67C8" w15:done="0"/>
  <w15:commentEx w15:paraId="43497C3E" w15:done="0"/>
  <w15:commentEx w15:paraId="6FD449C9" w15:done="0"/>
  <w15:commentEx w15:paraId="3836BB5F" w15:done="0"/>
  <w15:commentEx w15:paraId="465F73D9" w15:done="0"/>
  <w15:commentEx w15:paraId="7F354EEF" w15:done="0"/>
  <w15:commentEx w15:paraId="439BE612" w15:done="0"/>
  <w15:commentEx w15:paraId="6E6E73EC" w15:done="0"/>
  <w15:commentEx w15:paraId="23384ABF" w15:done="0"/>
  <w15:commentEx w15:paraId="7D3F7122" w15:done="0"/>
  <w15:commentEx w15:paraId="10175EA8" w15:done="0"/>
  <w15:commentEx w15:paraId="39B32956" w15:done="0"/>
  <w15:commentEx w15:paraId="6AE21474" w15:done="0"/>
  <w15:commentEx w15:paraId="5FD49495" w15:done="0"/>
  <w15:commentEx w15:paraId="1591C386" w15:done="0"/>
  <w15:commentEx w15:paraId="337B03B1" w15:done="0"/>
  <w15:commentEx w15:paraId="03B4E534" w15:done="0"/>
  <w15:commentEx w15:paraId="176403E2" w15:done="0"/>
  <w15:commentEx w15:paraId="0C1A1CC8" w15:done="0"/>
  <w15:commentEx w15:paraId="489F96F2" w15:done="0"/>
  <w15:commentEx w15:paraId="53409DF4" w15:done="0"/>
  <w15:commentEx w15:paraId="764554E6" w15:done="0"/>
  <w15:commentEx w15:paraId="0C097D78" w15:done="0"/>
  <w15:commentEx w15:paraId="1ED1B4FE" w15:done="0"/>
  <w15:commentEx w15:paraId="310BFF40" w15:done="0"/>
  <w15:commentEx w15:paraId="344C04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29B33FF0" w16cid:durableId="21D142CD"/>
  <w16cid:commentId w16cid:paraId="3305731F" w16cid:durableId="21DE9295"/>
  <w16cid:commentId w16cid:paraId="406B7534" w16cid:durableId="21D2CA06"/>
  <w16cid:commentId w16cid:paraId="344FFF38" w16cid:durableId="21D2CBA6"/>
  <w16cid:commentId w16cid:paraId="6BAD4D61" w16cid:durableId="21D2CA07"/>
  <w16cid:commentId w16cid:paraId="78AF6802" w16cid:durableId="21C85F68"/>
  <w16cid:commentId w16cid:paraId="2A9499EB" w16cid:durableId="21D2CA09"/>
  <w16cid:commentId w16cid:paraId="282DB42F" w16cid:durableId="21D2CA0A"/>
  <w16cid:commentId w16cid:paraId="076F9E01" w16cid:durableId="21D2CA0B"/>
  <w16cid:commentId w16cid:paraId="4CD44D1D" w16cid:durableId="21D1426E"/>
  <w16cid:commentId w16cid:paraId="079F3F4F" w16cid:durableId="21C84097"/>
  <w16cid:commentId w16cid:paraId="034C7126" w16cid:durableId="21D15B1B"/>
  <w16cid:commentId w16cid:paraId="490221AB" w16cid:durableId="2186216B"/>
  <w16cid:commentId w16cid:paraId="7DD4F9CD" w16cid:durableId="21C861C4"/>
  <w16cid:commentId w16cid:paraId="483B1BD0" w16cid:durableId="21C8646B"/>
  <w16cid:commentId w16cid:paraId="02F930D5" w16cid:durableId="21D2CD7C"/>
  <w16cid:commentId w16cid:paraId="2878BA52" w16cid:durableId="21D2CA0F"/>
  <w16cid:commentId w16cid:paraId="1FD2ED0F" w16cid:durableId="21D2CA10"/>
  <w16cid:commentId w16cid:paraId="03842DCE" w16cid:durableId="21D2CA11"/>
  <w16cid:commentId w16cid:paraId="6B57C207" w16cid:durableId="21D2CA12"/>
  <w16cid:commentId w16cid:paraId="14D243D3" w16cid:durableId="21C86B68"/>
  <w16cid:commentId w16cid:paraId="3E2D9511" w16cid:durableId="21D2CA14"/>
  <w16cid:commentId w16cid:paraId="73F4280D" w16cid:durableId="21D2CA15"/>
  <w16cid:commentId w16cid:paraId="5AC0F870" w16cid:durableId="21D2CE4F"/>
  <w16cid:commentId w16cid:paraId="13FD1B20" w16cid:durableId="21D2CF49"/>
  <w16cid:commentId w16cid:paraId="499FD84A" w16cid:durableId="21330251"/>
  <w16cid:commentId w16cid:paraId="70DEAA1D" w16cid:durableId="21C86623"/>
  <w16cid:commentId w16cid:paraId="6ED00F6E" w16cid:durableId="21D2CA18"/>
  <w16cid:commentId w16cid:paraId="155E8C31" w16cid:durableId="21D2CE8B"/>
  <w16cid:commentId w16cid:paraId="14395FE2" w16cid:durableId="212DEEBB"/>
  <w16cid:commentId w16cid:paraId="05AD5F8A" w16cid:durableId="21D2CA1A"/>
  <w16cid:commentId w16cid:paraId="27B43786" w16cid:durableId="21D2CEE2"/>
  <w16cid:commentId w16cid:paraId="38A15919" w16cid:durableId="21D2CA1B"/>
  <w16cid:commentId w16cid:paraId="49DEF8DE" w16cid:durableId="21D2CA1C"/>
  <w16cid:commentId w16cid:paraId="1DA0D5AA" w16cid:durableId="21D2CA1D"/>
  <w16cid:commentId w16cid:paraId="0ACD5FED" w16cid:durableId="21C86CFF"/>
  <w16cid:commentId w16cid:paraId="64A4A5D5" w16cid:durableId="212DD5A5"/>
  <w16cid:commentId w16cid:paraId="0E4B67C8" w16cid:durableId="21D2CA22"/>
  <w16cid:commentId w16cid:paraId="43497C3E" w16cid:durableId="21D2CA23"/>
  <w16cid:commentId w16cid:paraId="6FD449C9" w16cid:durableId="21C86E34"/>
  <w16cid:commentId w16cid:paraId="3836BB5F" w16cid:durableId="21D2D27B"/>
  <w16cid:commentId w16cid:paraId="465F73D9" w16cid:durableId="21DA8863"/>
  <w16cid:commentId w16cid:paraId="7F354EEF" w16cid:durableId="21C8714D"/>
  <w16cid:commentId w16cid:paraId="439BE612" w16cid:durableId="21D2CA26"/>
  <w16cid:commentId w16cid:paraId="6E6E73EC" w16cid:durableId="21D2CA27"/>
  <w16cid:commentId w16cid:paraId="23384ABF" w16cid:durableId="21D2CA28"/>
  <w16cid:commentId w16cid:paraId="7D3F7122" w16cid:durableId="21D2D3AD"/>
  <w16cid:commentId w16cid:paraId="10175EA8" w16cid:durableId="21D2D3F6"/>
  <w16cid:commentId w16cid:paraId="39B32956" w16cid:durableId="21C8744D"/>
  <w16cid:commentId w16cid:paraId="6AE21474" w16cid:durableId="21D2CA2A"/>
  <w16cid:commentId w16cid:paraId="5FD49495" w16cid:durableId="21D2CA2D"/>
  <w16cid:commentId w16cid:paraId="1591C386" w16cid:durableId="21C87726"/>
  <w16cid:commentId w16cid:paraId="337B03B1" w16cid:durableId="21D2CA2F"/>
  <w16cid:commentId w16cid:paraId="03B4E534" w16cid:durableId="21C876D7"/>
  <w16cid:commentId w16cid:paraId="176403E2" w16cid:durableId="21C87723"/>
  <w16cid:commentId w16cid:paraId="0C1A1CC8" w16cid:durableId="21D2CA32"/>
  <w16cid:commentId w16cid:paraId="489F96F2" w16cid:durableId="21C876E6"/>
  <w16cid:commentId w16cid:paraId="53409DF4" w16cid:durableId="21D2CA34"/>
  <w16cid:commentId w16cid:paraId="764554E6" w16cid:durableId="21C87714"/>
  <w16cid:commentId w16cid:paraId="0C097D78" w16cid:durableId="21DD5DED"/>
  <w16cid:commentId w16cid:paraId="1ED1B4FE" w16cid:durableId="21D2CA36"/>
  <w16cid:commentId w16cid:paraId="310BFF40" w16cid:durableId="21C877BD"/>
  <w16cid:commentId w16cid:paraId="344C04BB" w16cid:durableId="21C877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2D88991" w14:textId="77777777" w:rsidR="00C2028A" w:rsidRDefault="00C2028A" w:rsidP="00B65B3A">
      <w:r>
        <w:separator/>
      </w:r>
    </w:p>
    <w:p w14:paraId="28225D00" w14:textId="77777777" w:rsidR="00C2028A" w:rsidRDefault="00C2028A"/>
  </w:endnote>
  <w:endnote w:type="continuationSeparator" w:id="0">
    <w:p w14:paraId="1A28157F" w14:textId="77777777" w:rsidR="00C2028A" w:rsidRDefault="00C2028A" w:rsidP="00B65B3A">
      <w:r>
        <w:continuationSeparator/>
      </w:r>
    </w:p>
    <w:p w14:paraId="0ECD77AA" w14:textId="77777777" w:rsidR="00C2028A" w:rsidRDefault="00C2028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w:t>
        </w:r>
        <w:r>
          <w:rPr>
            <w:noProof/>
          </w:rPr>
          <w:t>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4CBA04D" w14:textId="77777777" w:rsidR="00C2028A" w:rsidRDefault="00C2028A" w:rsidP="00B65B3A">
      <w:r>
        <w:separator/>
      </w:r>
    </w:p>
  </w:footnote>
  <w:footnote w:type="continuationSeparator" w:id="0">
    <w:p w14:paraId="072B743A" w14:textId="77777777" w:rsidR="00C2028A" w:rsidRDefault="00C2028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rson w15:author="Max Lindmark [2]">
    <w15:presenceInfo w15:providerId="AD" w15:userId="S-1-5-21-1060284298-1343024091-682003330-142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EF2"/>
    <w:rsid w:val="000062A0"/>
    <w:rsid w:val="00006884"/>
    <w:rsid w:val="0001208A"/>
    <w:rsid w:val="000150FA"/>
    <w:rsid w:val="0001577C"/>
    <w:rsid w:val="00017F5C"/>
    <w:rsid w:val="000206BC"/>
    <w:rsid w:val="0002287F"/>
    <w:rsid w:val="0002521E"/>
    <w:rsid w:val="00026A11"/>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322F"/>
    <w:rsid w:val="00074793"/>
    <w:rsid w:val="00074A3E"/>
    <w:rsid w:val="00076ADA"/>
    <w:rsid w:val="00076C95"/>
    <w:rsid w:val="000977AA"/>
    <w:rsid w:val="000A7BFE"/>
    <w:rsid w:val="000B1042"/>
    <w:rsid w:val="000B2B57"/>
    <w:rsid w:val="000B61DD"/>
    <w:rsid w:val="000C1CC2"/>
    <w:rsid w:val="000D0FE3"/>
    <w:rsid w:val="000D4E9B"/>
    <w:rsid w:val="000E3D94"/>
    <w:rsid w:val="000E5BE8"/>
    <w:rsid w:val="000E6188"/>
    <w:rsid w:val="000E67FF"/>
    <w:rsid w:val="000E74B7"/>
    <w:rsid w:val="000F015A"/>
    <w:rsid w:val="000F0583"/>
    <w:rsid w:val="000F3C49"/>
    <w:rsid w:val="000F5E03"/>
    <w:rsid w:val="000F69CD"/>
    <w:rsid w:val="00101EFE"/>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1F5BA0"/>
    <w:rsid w:val="002007B3"/>
    <w:rsid w:val="0020772E"/>
    <w:rsid w:val="00211B86"/>
    <w:rsid w:val="00214BB4"/>
    <w:rsid w:val="00216172"/>
    <w:rsid w:val="002169D8"/>
    <w:rsid w:val="00217657"/>
    <w:rsid w:val="00222D4E"/>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29E2"/>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3C8"/>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0B2C"/>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D7553"/>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41CB7"/>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5261"/>
    <w:rsid w:val="00487A11"/>
    <w:rsid w:val="00494B46"/>
    <w:rsid w:val="004A4764"/>
    <w:rsid w:val="004A5A06"/>
    <w:rsid w:val="004B1249"/>
    <w:rsid w:val="004B2D63"/>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74DDF"/>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00E7"/>
    <w:rsid w:val="005D6C45"/>
    <w:rsid w:val="005D7805"/>
    <w:rsid w:val="005E00A9"/>
    <w:rsid w:val="005E34D1"/>
    <w:rsid w:val="005E3E03"/>
    <w:rsid w:val="005E4C3E"/>
    <w:rsid w:val="005E56F5"/>
    <w:rsid w:val="005F03CA"/>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285B"/>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1F5D"/>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617C"/>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46D4B"/>
    <w:rsid w:val="00850F2F"/>
    <w:rsid w:val="008539CC"/>
    <w:rsid w:val="00854010"/>
    <w:rsid w:val="00854DAA"/>
    <w:rsid w:val="00855696"/>
    <w:rsid w:val="008602EC"/>
    <w:rsid w:val="00862510"/>
    <w:rsid w:val="00864EFB"/>
    <w:rsid w:val="0086706D"/>
    <w:rsid w:val="00870902"/>
    <w:rsid w:val="00871830"/>
    <w:rsid w:val="00872AA1"/>
    <w:rsid w:val="00875CA8"/>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3F11"/>
    <w:rsid w:val="008F41C5"/>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261CD"/>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2BCC"/>
    <w:rsid w:val="00B474DF"/>
    <w:rsid w:val="00B54387"/>
    <w:rsid w:val="00B54733"/>
    <w:rsid w:val="00B54D19"/>
    <w:rsid w:val="00B60122"/>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C43D4"/>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028A"/>
    <w:rsid w:val="00C26923"/>
    <w:rsid w:val="00C27EEA"/>
    <w:rsid w:val="00C3278E"/>
    <w:rsid w:val="00C32E09"/>
    <w:rsid w:val="00C36986"/>
    <w:rsid w:val="00C44B80"/>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4B2F"/>
    <w:rsid w:val="00D25D89"/>
    <w:rsid w:val="00D2662D"/>
    <w:rsid w:val="00D33C7F"/>
    <w:rsid w:val="00D33FE7"/>
    <w:rsid w:val="00D44B2E"/>
    <w:rsid w:val="00D46A26"/>
    <w:rsid w:val="00D46D60"/>
    <w:rsid w:val="00D50343"/>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5FBC"/>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B63AC"/>
    <w:rsid w:val="00EC681C"/>
    <w:rsid w:val="00EC75FE"/>
    <w:rsid w:val="00ED1BE0"/>
    <w:rsid w:val="00ED3D97"/>
    <w:rsid w:val="00ED5CA7"/>
    <w:rsid w:val="00EE00FB"/>
    <w:rsid w:val="00EE44E4"/>
    <w:rsid w:val="00EE5A56"/>
    <w:rsid w:val="00EF1ECF"/>
    <w:rsid w:val="00F0120B"/>
    <w:rsid w:val="00F05B25"/>
    <w:rsid w:val="00F1077E"/>
    <w:rsid w:val="00F108AE"/>
    <w:rsid w:val="00F171CE"/>
    <w:rsid w:val="00F178AF"/>
    <w:rsid w:val="00F20840"/>
    <w:rsid w:val="00F20A31"/>
    <w:rsid w:val="00F240C5"/>
    <w:rsid w:val="00F3199E"/>
    <w:rsid w:val="00F338AF"/>
    <w:rsid w:val="00F36535"/>
    <w:rsid w:val="00F370B7"/>
    <w:rsid w:val="00F461E8"/>
    <w:rsid w:val="00F47BDF"/>
    <w:rsid w:val="00F50A15"/>
    <w:rsid w:val="00F57F98"/>
    <w:rsid w:val="00F616DB"/>
    <w:rsid w:val="00F62135"/>
    <w:rsid w:val="00F73E57"/>
    <w:rsid w:val="00F74F50"/>
    <w:rsid w:val="00F76734"/>
    <w:rsid w:val="00F76766"/>
    <w:rsid w:val="00F86F28"/>
    <w:rsid w:val="00F902D6"/>
    <w:rsid w:val="00F90898"/>
    <w:rsid w:val="00F93707"/>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B2C"/>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0F3C49"/>
    <w:pPr>
      <w:keepNext/>
      <w:keepLines/>
      <w:spacing w:before="120" w:line="480" w:lineRule="auto"/>
      <w:contextualSpacing/>
      <w:jc w:val="both"/>
      <w:outlineLvl w:val="0"/>
      <w:pPrChange w:id="0" w:author="Jan Ohlberger" w:date="2020-01-22T13:59:00Z">
        <w:pPr>
          <w:keepNext/>
          <w:keepLines/>
          <w:spacing w:before="120" w:line="480" w:lineRule="auto"/>
          <w:outlineLvl w:val="0"/>
        </w:pPr>
      </w:pPrChange>
    </w:pPr>
    <w:rPr>
      <w:rFonts w:ascii="Times New Roman" w:eastAsiaTheme="majorEastAsia" w:hAnsi="Times New Roman" w:cstheme="majorBidi"/>
      <w:b/>
      <w:color w:val="000000" w:themeColor="text1"/>
      <w:lang w:val="en-GB"/>
      <w:rPrChange w:id="0" w:author="Jan Ohlberger" w:date="2020-01-22T13:59:00Z">
        <w:rPr>
          <w:rFonts w:eastAsiaTheme="majorEastAsia" w:cstheme="majorBidi"/>
          <w:b/>
          <w:color w:val="000000" w:themeColor="text1"/>
          <w:sz w:val="32"/>
          <w:szCs w:val="32"/>
          <w:lang w:val="en-US" w:eastAsia="en-US" w:bidi="ar-SA"/>
        </w:rPr>
      </w:rPrChange>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50B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0B2C"/>
  </w:style>
  <w:style w:type="character" w:customStyle="1" w:styleId="Heading1Char">
    <w:name w:val="Heading 1 Char"/>
    <w:basedOn w:val="DefaultParagraphFont"/>
    <w:link w:val="Heading1"/>
    <w:uiPriority w:val="9"/>
    <w:rsid w:val="000F3C49"/>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header" Target="header1.xml"/><Relationship Id="rId20" Type="http://schemas.openxmlformats.org/officeDocument/2006/relationships/image" Target="media/image7.png"/><Relationship Id="rId41" Type="http://schemas.openxmlformats.org/officeDocument/2006/relationships/image" Target="media/image28.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0AE8E63B-7E66-5C46-AEB6-A508E38971D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163</TotalTime>
  <Pages>29</Pages>
  <Words>3305</Words>
  <Characters>18844</Characters>
  <Application>Microsoft Office Word</Application>
  <DocSecurity>0</DocSecurity>
  <Lines>157</Lines>
  <Paragraphs>44</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22105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30</cp:revision>
  <cp:lastPrinted>2012-03-26T17:07:00Z</cp:lastPrinted>
  <dcterms:created xsi:type="dcterms:W3CDTF">2020-01-21T10:32:00Z</dcterms:created>
  <dcterms:modified xsi:type="dcterms:W3CDTF">2020-01-31T10:51:00Z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