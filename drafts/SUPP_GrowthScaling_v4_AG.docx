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xml:space="preserve">, Jan </w:t>
      </w:r>
      <w:proofErr w:type="spellStart"/>
      <w:r w:rsidRPr="00647D43">
        <w:rPr>
          <w:rFonts w:cstheme="minorHAnsi"/>
        </w:rPr>
        <w:t>Ohlberger</w:t>
      </w:r>
      <w:r w:rsidRPr="00647D43">
        <w:rPr>
          <w:rFonts w:cstheme="minorHAnsi"/>
          <w:vertAlign w:val="superscript"/>
        </w:rPr>
        <w:t>b</w:t>
      </w:r>
      <w:proofErr w:type="spellEnd"/>
      <w:r w:rsidRPr="00647D43">
        <w:rPr>
          <w:rFonts w:cstheme="minorHAnsi"/>
        </w:rPr>
        <w:t xml:space="preserve">, Anna </w:t>
      </w:r>
      <w:proofErr w:type="spellStart"/>
      <w:r w:rsidRPr="00647D43">
        <w:rPr>
          <w:rFonts w:cstheme="minorHAnsi"/>
        </w:rPr>
        <w:t>Gårdmark</w:t>
      </w:r>
      <w:r w:rsidRPr="00647D43">
        <w:rPr>
          <w:rFonts w:cstheme="minorHAnsi"/>
          <w:vertAlign w:val="superscript"/>
        </w:rPr>
        <w:t>c</w:t>
      </w:r>
      <w:proofErr w:type="spellEnd"/>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 xml:space="preserve">Author to whom correspondence </w:t>
      </w:r>
      <w:proofErr w:type="gramStart"/>
      <w:r w:rsidRPr="00647D43">
        <w:rPr>
          <w:rFonts w:cstheme="minorHAnsi"/>
          <w:lang w:val="en-GB"/>
        </w:rPr>
        <w:t>should be addressed</w:t>
      </w:r>
      <w:proofErr w:type="gramEnd"/>
      <w:r w:rsidRPr="00647D43">
        <w:rPr>
          <w:rFonts w:cstheme="minorHAnsi"/>
          <w:lang w:val="en-GB"/>
        </w:rPr>
        <w:t>. Current address:</w:t>
      </w:r>
    </w:p>
    <w:p w14:paraId="03F61281" w14:textId="77777777" w:rsidR="00AD6401" w:rsidRPr="00647D43" w:rsidRDefault="00AD6401" w:rsidP="00D545B3">
      <w:pPr>
        <w:spacing w:line="480" w:lineRule="auto"/>
        <w:contextualSpacing/>
        <w:jc w:val="both"/>
        <w:rPr>
          <w:rStyle w:val="Hyperl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Öregrund 742 42, Sweden, Tel.: +46(0)104784137, email: </w:t>
      </w:r>
      <w:r w:rsidR="009A4EDF">
        <w:fldChar w:fldCharType="begin"/>
      </w:r>
      <w:r w:rsidR="009A4EDF" w:rsidRPr="0032059B">
        <w:rPr>
          <w:lang w:val="en-GB"/>
          <w:rPrChange w:id="0" w:author="Anna Gårdmark" w:date="2020-06-27T14:37:00Z">
            <w:rPr/>
          </w:rPrChange>
        </w:rPr>
        <w:instrText xml:space="preserve"> HYPERLINK "mailto:max.lindmark@slu.se" </w:instrText>
      </w:r>
      <w:r w:rsidR="009A4EDF">
        <w:fldChar w:fldCharType="separate"/>
      </w:r>
      <w:r w:rsidRPr="00647D43">
        <w:rPr>
          <w:rStyle w:val="Hyperlnk"/>
          <w:rFonts w:cstheme="minorHAnsi"/>
          <w:lang w:val="en-GB"/>
        </w:rPr>
        <w:t>max.lindmark@slu.se</w:t>
      </w:r>
      <w:r w:rsidR="009A4EDF">
        <w:rPr>
          <w:rStyle w:val="Hyperlnk"/>
          <w:rFonts w:cstheme="minorHAnsi"/>
          <w:lang w:val="en-GB"/>
        </w:rPr>
        <w:fldChar w:fldCharType="end"/>
      </w:r>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rPr>
      </w:sdtEndPr>
      <w:sdtContent>
        <w:p w14:paraId="123093C4" w14:textId="77777777" w:rsidR="005C79CD" w:rsidRPr="00647D43" w:rsidRDefault="005C79CD" w:rsidP="00D545B3">
          <w:pPr>
            <w:pStyle w:val="Innehllsfrteckningsrubrik"/>
          </w:pPr>
          <w:r w:rsidRPr="00647D43">
            <w:t>Contents</w:t>
          </w:r>
        </w:p>
        <w:p w14:paraId="2D57CCE7" w14:textId="6DD79B71" w:rsidR="00E623FF" w:rsidRDefault="005C79CD">
          <w:pPr>
            <w:pStyle w:val="Innehll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0804074" w:history="1">
            <w:r w:rsidR="00E623FF" w:rsidRPr="009C6DC8">
              <w:rPr>
                <w:rStyle w:val="Hyperlnk"/>
                <w:noProof/>
              </w:rPr>
              <w:t>Literature search, selection process and criteria</w:t>
            </w:r>
            <w:r w:rsidR="00E623FF">
              <w:rPr>
                <w:noProof/>
                <w:webHidden/>
              </w:rPr>
              <w:tab/>
            </w:r>
            <w:r w:rsidR="00E623FF">
              <w:rPr>
                <w:noProof/>
                <w:webHidden/>
              </w:rPr>
              <w:fldChar w:fldCharType="begin"/>
            </w:r>
            <w:r w:rsidR="00E623FF">
              <w:rPr>
                <w:noProof/>
                <w:webHidden/>
              </w:rPr>
              <w:instrText xml:space="preserve"> PAGEREF _Toc40804074 \h </w:instrText>
            </w:r>
            <w:r w:rsidR="00E623FF">
              <w:rPr>
                <w:noProof/>
                <w:webHidden/>
              </w:rPr>
            </w:r>
            <w:r w:rsidR="00E623FF">
              <w:rPr>
                <w:noProof/>
                <w:webHidden/>
              </w:rPr>
              <w:fldChar w:fldCharType="separate"/>
            </w:r>
            <w:r w:rsidR="00E623FF">
              <w:rPr>
                <w:noProof/>
                <w:webHidden/>
              </w:rPr>
              <w:t>3</w:t>
            </w:r>
            <w:r w:rsidR="00E623FF">
              <w:rPr>
                <w:noProof/>
                <w:webHidden/>
              </w:rPr>
              <w:fldChar w:fldCharType="end"/>
            </w:r>
          </w:hyperlink>
        </w:p>
        <w:p w14:paraId="1C5C7916" w14:textId="3C0D566B" w:rsidR="00E623FF" w:rsidRDefault="009A4EDF">
          <w:pPr>
            <w:pStyle w:val="Innehll2"/>
            <w:tabs>
              <w:tab w:val="right" w:leader="dot" w:pos="9016"/>
            </w:tabs>
            <w:rPr>
              <w:rFonts w:eastAsiaTheme="minorEastAsia"/>
              <w:noProof/>
              <w:lang w:eastAsia="en-GB"/>
            </w:rPr>
          </w:pPr>
          <w:hyperlink w:anchor="_Toc40804075" w:history="1">
            <w:r w:rsidR="00E623FF" w:rsidRPr="009C6DC8">
              <w:rPr>
                <w:rStyle w:val="Hyperlnk"/>
                <w:rFonts w:cstheme="minorHAnsi"/>
                <w:i/>
                <w:iCs/>
                <w:noProof/>
                <w:lang w:val="en-GB"/>
              </w:rPr>
              <w:t>Growth rates &amp; optimum temperature for growth over body mass</w:t>
            </w:r>
            <w:r w:rsidR="00E623FF">
              <w:rPr>
                <w:noProof/>
                <w:webHidden/>
              </w:rPr>
              <w:tab/>
            </w:r>
            <w:r w:rsidR="00E623FF">
              <w:rPr>
                <w:noProof/>
                <w:webHidden/>
              </w:rPr>
              <w:fldChar w:fldCharType="begin"/>
            </w:r>
            <w:r w:rsidR="00E623FF">
              <w:rPr>
                <w:noProof/>
                <w:webHidden/>
              </w:rPr>
              <w:instrText xml:space="preserve"> PAGEREF _Toc40804075 \h </w:instrText>
            </w:r>
            <w:r w:rsidR="00E623FF">
              <w:rPr>
                <w:noProof/>
                <w:webHidden/>
              </w:rPr>
            </w:r>
            <w:r w:rsidR="00E623FF">
              <w:rPr>
                <w:noProof/>
                <w:webHidden/>
              </w:rPr>
              <w:fldChar w:fldCharType="separate"/>
            </w:r>
            <w:r w:rsidR="00E623FF">
              <w:rPr>
                <w:noProof/>
                <w:webHidden/>
              </w:rPr>
              <w:t>4</w:t>
            </w:r>
            <w:r w:rsidR="00E623FF">
              <w:rPr>
                <w:noProof/>
                <w:webHidden/>
              </w:rPr>
              <w:fldChar w:fldCharType="end"/>
            </w:r>
          </w:hyperlink>
        </w:p>
        <w:p w14:paraId="229DF931" w14:textId="700B9DAA" w:rsidR="00E623FF" w:rsidRDefault="009A4EDF">
          <w:pPr>
            <w:pStyle w:val="Innehll2"/>
            <w:tabs>
              <w:tab w:val="right" w:leader="dot" w:pos="9016"/>
            </w:tabs>
            <w:rPr>
              <w:rFonts w:eastAsiaTheme="minorEastAsia"/>
              <w:noProof/>
              <w:lang w:eastAsia="en-GB"/>
            </w:rPr>
          </w:pPr>
          <w:hyperlink w:anchor="_Toc40804076" w:history="1">
            <w:r w:rsidR="00E623FF" w:rsidRPr="009C6DC8">
              <w:rPr>
                <w:rStyle w:val="Hyperlnk"/>
                <w:rFonts w:cstheme="minorHAnsi"/>
                <w:i/>
                <w:iCs/>
                <w:noProof/>
                <w:lang w:val="en-GB"/>
              </w:rPr>
              <w:t>Maximum consumption rate</w:t>
            </w:r>
            <w:r w:rsidR="00E623FF">
              <w:rPr>
                <w:noProof/>
                <w:webHidden/>
              </w:rPr>
              <w:tab/>
            </w:r>
            <w:r w:rsidR="00E623FF">
              <w:rPr>
                <w:noProof/>
                <w:webHidden/>
              </w:rPr>
              <w:fldChar w:fldCharType="begin"/>
            </w:r>
            <w:r w:rsidR="00E623FF">
              <w:rPr>
                <w:noProof/>
                <w:webHidden/>
              </w:rPr>
              <w:instrText xml:space="preserve"> PAGEREF _Toc40804076 \h </w:instrText>
            </w:r>
            <w:r w:rsidR="00E623FF">
              <w:rPr>
                <w:noProof/>
                <w:webHidden/>
              </w:rPr>
            </w:r>
            <w:r w:rsidR="00E623FF">
              <w:rPr>
                <w:noProof/>
                <w:webHidden/>
              </w:rPr>
              <w:fldChar w:fldCharType="separate"/>
            </w:r>
            <w:r w:rsidR="00E623FF">
              <w:rPr>
                <w:noProof/>
                <w:webHidden/>
              </w:rPr>
              <w:t>5</w:t>
            </w:r>
            <w:r w:rsidR="00E623FF">
              <w:rPr>
                <w:noProof/>
                <w:webHidden/>
              </w:rPr>
              <w:fldChar w:fldCharType="end"/>
            </w:r>
          </w:hyperlink>
        </w:p>
        <w:p w14:paraId="216D891F" w14:textId="1650EEE1" w:rsidR="00E623FF" w:rsidRDefault="009A4EDF">
          <w:pPr>
            <w:pStyle w:val="Innehll2"/>
            <w:tabs>
              <w:tab w:val="right" w:leader="dot" w:pos="9016"/>
            </w:tabs>
            <w:rPr>
              <w:rFonts w:eastAsiaTheme="minorEastAsia"/>
              <w:noProof/>
              <w:lang w:eastAsia="en-GB"/>
            </w:rPr>
          </w:pPr>
          <w:hyperlink w:anchor="_Toc40804077" w:history="1">
            <w:r w:rsidR="00E623FF" w:rsidRPr="009C6DC8">
              <w:rPr>
                <w:rStyle w:val="Hyperlnk"/>
                <w:rFonts w:cstheme="minorHAnsi"/>
                <w:i/>
                <w:iCs/>
                <w:noProof/>
                <w:lang w:val="en-GB"/>
              </w:rPr>
              <w:t>Metabolic rate</w:t>
            </w:r>
            <w:r w:rsidR="00E623FF">
              <w:rPr>
                <w:noProof/>
                <w:webHidden/>
              </w:rPr>
              <w:tab/>
            </w:r>
            <w:r w:rsidR="00E623FF">
              <w:rPr>
                <w:noProof/>
                <w:webHidden/>
              </w:rPr>
              <w:fldChar w:fldCharType="begin"/>
            </w:r>
            <w:r w:rsidR="00E623FF">
              <w:rPr>
                <w:noProof/>
                <w:webHidden/>
              </w:rPr>
              <w:instrText xml:space="preserve"> PAGEREF _Toc40804077 \h </w:instrText>
            </w:r>
            <w:r w:rsidR="00E623FF">
              <w:rPr>
                <w:noProof/>
                <w:webHidden/>
              </w:rPr>
            </w:r>
            <w:r w:rsidR="00E623FF">
              <w:rPr>
                <w:noProof/>
                <w:webHidden/>
              </w:rPr>
              <w:fldChar w:fldCharType="separate"/>
            </w:r>
            <w:r w:rsidR="00E623FF">
              <w:rPr>
                <w:noProof/>
                <w:webHidden/>
              </w:rPr>
              <w:t>5</w:t>
            </w:r>
            <w:r w:rsidR="00E623FF">
              <w:rPr>
                <w:noProof/>
                <w:webHidden/>
              </w:rPr>
              <w:fldChar w:fldCharType="end"/>
            </w:r>
          </w:hyperlink>
        </w:p>
        <w:p w14:paraId="02322635" w14:textId="3A599F5B" w:rsidR="00E623FF" w:rsidRDefault="009A4EDF">
          <w:pPr>
            <w:pStyle w:val="Innehll1"/>
            <w:tabs>
              <w:tab w:val="right" w:leader="dot" w:pos="9016"/>
            </w:tabs>
            <w:spacing w:before="240"/>
            <w:rPr>
              <w:rFonts w:eastAsiaTheme="minorEastAsia"/>
              <w:noProof/>
              <w:lang w:eastAsia="en-GB"/>
            </w:rPr>
          </w:pPr>
          <w:hyperlink w:anchor="_Toc40804078" w:history="1">
            <w:r w:rsidR="00E623FF" w:rsidRPr="009C6DC8">
              <w:rPr>
                <w:rStyle w:val="Hyperlnk"/>
                <w:noProof/>
              </w:rPr>
              <w:t>Data exploration</w:t>
            </w:r>
            <w:r w:rsidR="00E623FF">
              <w:rPr>
                <w:noProof/>
                <w:webHidden/>
              </w:rPr>
              <w:tab/>
            </w:r>
            <w:r w:rsidR="00E623FF">
              <w:rPr>
                <w:noProof/>
                <w:webHidden/>
              </w:rPr>
              <w:fldChar w:fldCharType="begin"/>
            </w:r>
            <w:r w:rsidR="00E623FF">
              <w:rPr>
                <w:noProof/>
                <w:webHidden/>
              </w:rPr>
              <w:instrText xml:space="preserve"> PAGEREF _Toc40804078 \h </w:instrText>
            </w:r>
            <w:r w:rsidR="00E623FF">
              <w:rPr>
                <w:noProof/>
                <w:webHidden/>
              </w:rPr>
            </w:r>
            <w:r w:rsidR="00E623FF">
              <w:rPr>
                <w:noProof/>
                <w:webHidden/>
              </w:rPr>
              <w:fldChar w:fldCharType="separate"/>
            </w:r>
            <w:r w:rsidR="00E623FF">
              <w:rPr>
                <w:noProof/>
                <w:webHidden/>
              </w:rPr>
              <w:t>7</w:t>
            </w:r>
            <w:r w:rsidR="00E623FF">
              <w:rPr>
                <w:noProof/>
                <w:webHidden/>
              </w:rPr>
              <w:fldChar w:fldCharType="end"/>
            </w:r>
          </w:hyperlink>
        </w:p>
        <w:p w14:paraId="58F07EB8" w14:textId="6EA0FF7B" w:rsidR="00E623FF" w:rsidRDefault="009A4EDF">
          <w:pPr>
            <w:pStyle w:val="Innehll2"/>
            <w:tabs>
              <w:tab w:val="right" w:leader="dot" w:pos="9016"/>
            </w:tabs>
            <w:rPr>
              <w:rFonts w:eastAsiaTheme="minorEastAsia"/>
              <w:noProof/>
              <w:lang w:eastAsia="en-GB"/>
            </w:rPr>
          </w:pPr>
          <w:hyperlink w:anchor="_Toc40804079" w:history="1">
            <w:r w:rsidR="00E623FF" w:rsidRPr="009C6DC8">
              <w:rPr>
                <w:rStyle w:val="Hyperlnk"/>
                <w:rFonts w:cstheme="minorHAnsi"/>
                <w:i/>
                <w:iCs/>
                <w:noProof/>
                <w:lang w:val="en-GB"/>
              </w:rPr>
              <w:t>Growth rate</w:t>
            </w:r>
            <w:r w:rsidR="00E623FF">
              <w:rPr>
                <w:noProof/>
                <w:webHidden/>
              </w:rPr>
              <w:tab/>
            </w:r>
            <w:r w:rsidR="00E623FF">
              <w:rPr>
                <w:noProof/>
                <w:webHidden/>
              </w:rPr>
              <w:fldChar w:fldCharType="begin"/>
            </w:r>
            <w:r w:rsidR="00E623FF">
              <w:rPr>
                <w:noProof/>
                <w:webHidden/>
              </w:rPr>
              <w:instrText xml:space="preserve"> PAGEREF _Toc40804079 \h </w:instrText>
            </w:r>
            <w:r w:rsidR="00E623FF">
              <w:rPr>
                <w:noProof/>
                <w:webHidden/>
              </w:rPr>
            </w:r>
            <w:r w:rsidR="00E623FF">
              <w:rPr>
                <w:noProof/>
                <w:webHidden/>
              </w:rPr>
              <w:fldChar w:fldCharType="separate"/>
            </w:r>
            <w:r w:rsidR="00E623FF">
              <w:rPr>
                <w:noProof/>
                <w:webHidden/>
              </w:rPr>
              <w:t>7</w:t>
            </w:r>
            <w:r w:rsidR="00E623FF">
              <w:rPr>
                <w:noProof/>
                <w:webHidden/>
              </w:rPr>
              <w:fldChar w:fldCharType="end"/>
            </w:r>
          </w:hyperlink>
        </w:p>
        <w:p w14:paraId="1D3A2CEB" w14:textId="79E39536" w:rsidR="00E623FF" w:rsidRDefault="009A4EDF">
          <w:pPr>
            <w:pStyle w:val="Innehll2"/>
            <w:tabs>
              <w:tab w:val="right" w:leader="dot" w:pos="9016"/>
            </w:tabs>
            <w:rPr>
              <w:rFonts w:eastAsiaTheme="minorEastAsia"/>
              <w:noProof/>
              <w:lang w:eastAsia="en-GB"/>
            </w:rPr>
          </w:pPr>
          <w:hyperlink w:anchor="_Toc40804080" w:history="1">
            <w:r w:rsidR="00E623FF" w:rsidRPr="009C6DC8">
              <w:rPr>
                <w:rStyle w:val="Hyperlnk"/>
                <w:rFonts w:cstheme="minorHAnsi"/>
                <w:i/>
                <w:iCs/>
                <w:noProof/>
              </w:rPr>
              <w:t>Maximum consumption &amp; metabolic rate</w:t>
            </w:r>
            <w:r w:rsidR="00E623FF">
              <w:rPr>
                <w:noProof/>
                <w:webHidden/>
              </w:rPr>
              <w:tab/>
            </w:r>
            <w:r w:rsidR="00E623FF">
              <w:rPr>
                <w:noProof/>
                <w:webHidden/>
              </w:rPr>
              <w:fldChar w:fldCharType="begin"/>
            </w:r>
            <w:r w:rsidR="00E623FF">
              <w:rPr>
                <w:noProof/>
                <w:webHidden/>
              </w:rPr>
              <w:instrText xml:space="preserve"> PAGEREF _Toc40804080 \h </w:instrText>
            </w:r>
            <w:r w:rsidR="00E623FF">
              <w:rPr>
                <w:noProof/>
                <w:webHidden/>
              </w:rPr>
            </w:r>
            <w:r w:rsidR="00E623FF">
              <w:rPr>
                <w:noProof/>
                <w:webHidden/>
              </w:rPr>
              <w:fldChar w:fldCharType="separate"/>
            </w:r>
            <w:r w:rsidR="00E623FF">
              <w:rPr>
                <w:noProof/>
                <w:webHidden/>
              </w:rPr>
              <w:t>11</w:t>
            </w:r>
            <w:r w:rsidR="00E623FF">
              <w:rPr>
                <w:noProof/>
                <w:webHidden/>
              </w:rPr>
              <w:fldChar w:fldCharType="end"/>
            </w:r>
          </w:hyperlink>
        </w:p>
        <w:p w14:paraId="5BD9F635" w14:textId="26106CA6" w:rsidR="00E623FF" w:rsidRDefault="009A4EDF">
          <w:pPr>
            <w:pStyle w:val="Innehll1"/>
            <w:tabs>
              <w:tab w:val="right" w:leader="dot" w:pos="9016"/>
            </w:tabs>
            <w:spacing w:before="240"/>
            <w:rPr>
              <w:rFonts w:eastAsiaTheme="minorEastAsia"/>
              <w:noProof/>
              <w:lang w:eastAsia="en-GB"/>
            </w:rPr>
          </w:pPr>
          <w:hyperlink w:anchor="_Toc40804081" w:history="1">
            <w:r w:rsidR="00E623FF" w:rsidRPr="009C6DC8">
              <w:rPr>
                <w:rStyle w:val="Hyperlnk"/>
                <w:noProof/>
              </w:rPr>
              <w:t>Supplementary analysis</w:t>
            </w:r>
            <w:r w:rsidR="00E623FF">
              <w:rPr>
                <w:noProof/>
                <w:webHidden/>
              </w:rPr>
              <w:tab/>
            </w:r>
            <w:r w:rsidR="00E623FF">
              <w:rPr>
                <w:noProof/>
                <w:webHidden/>
              </w:rPr>
              <w:fldChar w:fldCharType="begin"/>
            </w:r>
            <w:r w:rsidR="00E623FF">
              <w:rPr>
                <w:noProof/>
                <w:webHidden/>
              </w:rPr>
              <w:instrText xml:space="preserve"> PAGEREF _Toc40804081 \h </w:instrText>
            </w:r>
            <w:r w:rsidR="00E623FF">
              <w:rPr>
                <w:noProof/>
                <w:webHidden/>
              </w:rPr>
            </w:r>
            <w:r w:rsidR="00E623FF">
              <w:rPr>
                <w:noProof/>
                <w:webHidden/>
              </w:rPr>
              <w:fldChar w:fldCharType="separate"/>
            </w:r>
            <w:r w:rsidR="00E623FF">
              <w:rPr>
                <w:noProof/>
                <w:webHidden/>
              </w:rPr>
              <w:t>18</w:t>
            </w:r>
            <w:r w:rsidR="00E623FF">
              <w:rPr>
                <w:noProof/>
                <w:webHidden/>
              </w:rPr>
              <w:fldChar w:fldCharType="end"/>
            </w:r>
          </w:hyperlink>
        </w:p>
        <w:p w14:paraId="53C729FE" w14:textId="57238ADD" w:rsidR="00E623FF" w:rsidRDefault="009A4EDF">
          <w:pPr>
            <w:pStyle w:val="Innehll1"/>
            <w:tabs>
              <w:tab w:val="right" w:leader="dot" w:pos="9016"/>
            </w:tabs>
            <w:spacing w:before="240"/>
            <w:rPr>
              <w:rFonts w:eastAsiaTheme="minorEastAsia"/>
              <w:noProof/>
              <w:lang w:eastAsia="en-GB"/>
            </w:rPr>
          </w:pPr>
          <w:hyperlink w:anchor="_Toc40804082" w:history="1">
            <w:r w:rsidR="00E623FF" w:rsidRPr="009C6DC8">
              <w:rPr>
                <w:rStyle w:val="Hyperlnk"/>
                <w:noProof/>
              </w:rPr>
              <w:t>Model validation and fit</w:t>
            </w:r>
            <w:r w:rsidR="00E623FF">
              <w:rPr>
                <w:noProof/>
                <w:webHidden/>
              </w:rPr>
              <w:tab/>
            </w:r>
            <w:r w:rsidR="00E623FF">
              <w:rPr>
                <w:noProof/>
                <w:webHidden/>
              </w:rPr>
              <w:fldChar w:fldCharType="begin"/>
            </w:r>
            <w:r w:rsidR="00E623FF">
              <w:rPr>
                <w:noProof/>
                <w:webHidden/>
              </w:rPr>
              <w:instrText xml:space="preserve"> PAGEREF _Toc40804082 \h </w:instrText>
            </w:r>
            <w:r w:rsidR="00E623FF">
              <w:rPr>
                <w:noProof/>
                <w:webHidden/>
              </w:rPr>
            </w:r>
            <w:r w:rsidR="00E623FF">
              <w:rPr>
                <w:noProof/>
                <w:webHidden/>
              </w:rPr>
              <w:fldChar w:fldCharType="separate"/>
            </w:r>
            <w:r w:rsidR="00E623FF">
              <w:rPr>
                <w:noProof/>
                <w:webHidden/>
              </w:rPr>
              <w:t>21</w:t>
            </w:r>
            <w:r w:rsidR="00E623FF">
              <w:rPr>
                <w:noProof/>
                <w:webHidden/>
              </w:rPr>
              <w:fldChar w:fldCharType="end"/>
            </w:r>
          </w:hyperlink>
        </w:p>
        <w:p w14:paraId="1AA2CDD7" w14:textId="1847B0AE" w:rsidR="00E623FF" w:rsidRDefault="009A4EDF">
          <w:pPr>
            <w:pStyle w:val="Innehll2"/>
            <w:tabs>
              <w:tab w:val="right" w:leader="dot" w:pos="9016"/>
            </w:tabs>
            <w:rPr>
              <w:rFonts w:eastAsiaTheme="minorEastAsia"/>
              <w:noProof/>
              <w:lang w:eastAsia="en-GB"/>
            </w:rPr>
          </w:pPr>
          <w:hyperlink w:anchor="_Toc40804083" w:history="1">
            <w:r w:rsidR="00E623FF" w:rsidRPr="009C6DC8">
              <w:rPr>
                <w:rStyle w:val="Hyperlnk"/>
                <w:rFonts w:cstheme="minorHAnsi"/>
                <w:i/>
                <w:iCs/>
                <w:noProof/>
              </w:rPr>
              <w:t>Growth rate</w:t>
            </w:r>
            <w:r w:rsidR="00E623FF">
              <w:rPr>
                <w:noProof/>
                <w:webHidden/>
              </w:rPr>
              <w:tab/>
            </w:r>
            <w:r w:rsidR="00E623FF">
              <w:rPr>
                <w:noProof/>
                <w:webHidden/>
              </w:rPr>
              <w:fldChar w:fldCharType="begin"/>
            </w:r>
            <w:r w:rsidR="00E623FF">
              <w:rPr>
                <w:noProof/>
                <w:webHidden/>
              </w:rPr>
              <w:instrText xml:space="preserve"> PAGEREF _Toc40804083 \h </w:instrText>
            </w:r>
            <w:r w:rsidR="00E623FF">
              <w:rPr>
                <w:noProof/>
                <w:webHidden/>
              </w:rPr>
            </w:r>
            <w:r w:rsidR="00E623FF">
              <w:rPr>
                <w:noProof/>
                <w:webHidden/>
              </w:rPr>
              <w:fldChar w:fldCharType="separate"/>
            </w:r>
            <w:r w:rsidR="00E623FF">
              <w:rPr>
                <w:noProof/>
                <w:webHidden/>
              </w:rPr>
              <w:t>21</w:t>
            </w:r>
            <w:r w:rsidR="00E623FF">
              <w:rPr>
                <w:noProof/>
                <w:webHidden/>
              </w:rPr>
              <w:fldChar w:fldCharType="end"/>
            </w:r>
          </w:hyperlink>
        </w:p>
        <w:p w14:paraId="72BF7F67" w14:textId="5C1DB68C" w:rsidR="00E623FF" w:rsidRDefault="009A4EDF">
          <w:pPr>
            <w:pStyle w:val="Innehll2"/>
            <w:tabs>
              <w:tab w:val="right" w:leader="dot" w:pos="9016"/>
            </w:tabs>
            <w:rPr>
              <w:rFonts w:eastAsiaTheme="minorEastAsia"/>
              <w:noProof/>
              <w:lang w:eastAsia="en-GB"/>
            </w:rPr>
          </w:pPr>
          <w:hyperlink w:anchor="_Toc40804084" w:history="1">
            <w:r w:rsidR="00E623FF" w:rsidRPr="009C6DC8">
              <w:rPr>
                <w:rStyle w:val="Hyperlnk"/>
                <w:rFonts w:cstheme="minorHAnsi"/>
                <w:i/>
                <w:iCs/>
                <w:noProof/>
              </w:rPr>
              <w:t>Maximum consumption rate</w:t>
            </w:r>
            <w:r w:rsidR="00E623FF">
              <w:rPr>
                <w:noProof/>
                <w:webHidden/>
              </w:rPr>
              <w:tab/>
            </w:r>
            <w:r w:rsidR="00E623FF">
              <w:rPr>
                <w:noProof/>
                <w:webHidden/>
              </w:rPr>
              <w:fldChar w:fldCharType="begin"/>
            </w:r>
            <w:r w:rsidR="00E623FF">
              <w:rPr>
                <w:noProof/>
                <w:webHidden/>
              </w:rPr>
              <w:instrText xml:space="preserve"> PAGEREF _Toc40804084 \h </w:instrText>
            </w:r>
            <w:r w:rsidR="00E623FF">
              <w:rPr>
                <w:noProof/>
                <w:webHidden/>
              </w:rPr>
            </w:r>
            <w:r w:rsidR="00E623FF">
              <w:rPr>
                <w:noProof/>
                <w:webHidden/>
              </w:rPr>
              <w:fldChar w:fldCharType="separate"/>
            </w:r>
            <w:r w:rsidR="00E623FF">
              <w:rPr>
                <w:noProof/>
                <w:webHidden/>
              </w:rPr>
              <w:t>25</w:t>
            </w:r>
            <w:r w:rsidR="00E623FF">
              <w:rPr>
                <w:noProof/>
                <w:webHidden/>
              </w:rPr>
              <w:fldChar w:fldCharType="end"/>
            </w:r>
          </w:hyperlink>
        </w:p>
        <w:p w14:paraId="37878B81" w14:textId="5D77B918" w:rsidR="00E623FF" w:rsidRDefault="009A4EDF">
          <w:pPr>
            <w:pStyle w:val="Innehll2"/>
            <w:tabs>
              <w:tab w:val="right" w:leader="dot" w:pos="9016"/>
            </w:tabs>
            <w:rPr>
              <w:rFonts w:eastAsiaTheme="minorEastAsia"/>
              <w:noProof/>
              <w:lang w:eastAsia="en-GB"/>
            </w:rPr>
          </w:pPr>
          <w:hyperlink w:anchor="_Toc40804085" w:history="1">
            <w:r w:rsidR="00E623FF" w:rsidRPr="009C6DC8">
              <w:rPr>
                <w:rStyle w:val="Hyperlnk"/>
                <w:rFonts w:cstheme="minorHAnsi"/>
                <w:i/>
                <w:iCs/>
                <w:noProof/>
              </w:rPr>
              <w:t>Metabolic rate</w:t>
            </w:r>
            <w:r w:rsidR="00E623FF">
              <w:rPr>
                <w:noProof/>
                <w:webHidden/>
              </w:rPr>
              <w:tab/>
            </w:r>
            <w:r w:rsidR="00E623FF">
              <w:rPr>
                <w:noProof/>
                <w:webHidden/>
              </w:rPr>
              <w:fldChar w:fldCharType="begin"/>
            </w:r>
            <w:r w:rsidR="00E623FF">
              <w:rPr>
                <w:noProof/>
                <w:webHidden/>
              </w:rPr>
              <w:instrText xml:space="preserve"> PAGEREF _Toc40804085 \h </w:instrText>
            </w:r>
            <w:r w:rsidR="00E623FF">
              <w:rPr>
                <w:noProof/>
                <w:webHidden/>
              </w:rPr>
            </w:r>
            <w:r w:rsidR="00E623FF">
              <w:rPr>
                <w:noProof/>
                <w:webHidden/>
              </w:rPr>
              <w:fldChar w:fldCharType="separate"/>
            </w:r>
            <w:r w:rsidR="00E623FF">
              <w:rPr>
                <w:noProof/>
                <w:webHidden/>
              </w:rPr>
              <w:t>29</w:t>
            </w:r>
            <w:r w:rsidR="00E623FF">
              <w:rPr>
                <w:noProof/>
                <w:webHidden/>
              </w:rPr>
              <w:fldChar w:fldCharType="end"/>
            </w:r>
          </w:hyperlink>
        </w:p>
        <w:p w14:paraId="65FF9BB8" w14:textId="0A5C6ED9" w:rsidR="00E623FF" w:rsidRDefault="009A4EDF">
          <w:pPr>
            <w:pStyle w:val="Innehll2"/>
            <w:tabs>
              <w:tab w:val="right" w:leader="dot" w:pos="9016"/>
            </w:tabs>
            <w:rPr>
              <w:rFonts w:eastAsiaTheme="minorEastAsia"/>
              <w:noProof/>
              <w:lang w:eastAsia="en-GB"/>
            </w:rPr>
          </w:pPr>
          <w:hyperlink w:anchor="_Toc40804086" w:history="1">
            <w:r w:rsidR="00E623FF" w:rsidRPr="009C6DC8">
              <w:rPr>
                <w:rStyle w:val="Hyperlnk"/>
                <w:rFonts w:cstheme="minorHAnsi"/>
                <w:i/>
                <w:iCs/>
                <w:noProof/>
                <w:lang w:val="en-GB"/>
              </w:rPr>
              <w:t>Optimum growth temperature</w:t>
            </w:r>
            <w:r w:rsidR="00E623FF">
              <w:rPr>
                <w:noProof/>
                <w:webHidden/>
              </w:rPr>
              <w:tab/>
            </w:r>
            <w:r w:rsidR="00E623FF">
              <w:rPr>
                <w:noProof/>
                <w:webHidden/>
              </w:rPr>
              <w:fldChar w:fldCharType="begin"/>
            </w:r>
            <w:r w:rsidR="00E623FF">
              <w:rPr>
                <w:noProof/>
                <w:webHidden/>
              </w:rPr>
              <w:instrText xml:space="preserve"> PAGEREF _Toc40804086 \h </w:instrText>
            </w:r>
            <w:r w:rsidR="00E623FF">
              <w:rPr>
                <w:noProof/>
                <w:webHidden/>
              </w:rPr>
            </w:r>
            <w:r w:rsidR="00E623FF">
              <w:rPr>
                <w:noProof/>
                <w:webHidden/>
              </w:rPr>
              <w:fldChar w:fldCharType="separate"/>
            </w:r>
            <w:r w:rsidR="00E623FF">
              <w:rPr>
                <w:noProof/>
                <w:webHidden/>
              </w:rPr>
              <w:t>33</w:t>
            </w:r>
            <w:r w:rsidR="00E623FF">
              <w:rPr>
                <w:noProof/>
                <w:webHidden/>
              </w:rPr>
              <w:fldChar w:fldCharType="end"/>
            </w:r>
          </w:hyperlink>
        </w:p>
        <w:p w14:paraId="1A05C31A" w14:textId="4A126126" w:rsidR="00E623FF" w:rsidRDefault="009A4EDF">
          <w:pPr>
            <w:pStyle w:val="Innehll1"/>
            <w:tabs>
              <w:tab w:val="right" w:leader="dot" w:pos="9016"/>
            </w:tabs>
            <w:spacing w:before="240"/>
            <w:rPr>
              <w:rFonts w:eastAsiaTheme="minorEastAsia"/>
              <w:noProof/>
              <w:lang w:eastAsia="en-GB"/>
            </w:rPr>
          </w:pPr>
          <w:hyperlink w:anchor="_Toc40804087" w:history="1">
            <w:r w:rsidR="00E623FF" w:rsidRPr="009C6DC8">
              <w:rPr>
                <w:rStyle w:val="Hyperlnk"/>
                <w:noProof/>
              </w:rPr>
              <w:t>References</w:t>
            </w:r>
            <w:r w:rsidR="00E623FF">
              <w:rPr>
                <w:noProof/>
                <w:webHidden/>
              </w:rPr>
              <w:tab/>
            </w:r>
            <w:r w:rsidR="00E623FF">
              <w:rPr>
                <w:noProof/>
                <w:webHidden/>
              </w:rPr>
              <w:fldChar w:fldCharType="begin"/>
            </w:r>
            <w:r w:rsidR="00E623FF">
              <w:rPr>
                <w:noProof/>
                <w:webHidden/>
              </w:rPr>
              <w:instrText xml:space="preserve"> PAGEREF _Toc40804087 \h </w:instrText>
            </w:r>
            <w:r w:rsidR="00E623FF">
              <w:rPr>
                <w:noProof/>
                <w:webHidden/>
              </w:rPr>
            </w:r>
            <w:r w:rsidR="00E623FF">
              <w:rPr>
                <w:noProof/>
                <w:webHidden/>
              </w:rPr>
              <w:fldChar w:fldCharType="separate"/>
            </w:r>
            <w:r w:rsidR="00E623FF">
              <w:rPr>
                <w:noProof/>
                <w:webHidden/>
              </w:rPr>
              <w:t>37</w:t>
            </w:r>
            <w:r w:rsidR="00E623FF">
              <w:rPr>
                <w:noProof/>
                <w:webHidden/>
              </w:rPr>
              <w:fldChar w:fldCharType="end"/>
            </w:r>
          </w:hyperlink>
        </w:p>
        <w:p w14:paraId="6C04D1AE" w14:textId="6A1A8D71"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Rubrik1"/>
      </w:pPr>
      <w:bookmarkStart w:id="1" w:name="_Toc40804074"/>
      <w:r w:rsidRPr="000F3C49">
        <w:lastRenderedPageBreak/>
        <w:t>Literature search</w:t>
      </w:r>
      <w:r w:rsidR="00392EF2">
        <w:t>, selection process and criteria</w:t>
      </w:r>
      <w:bookmarkEnd w:id="1"/>
    </w:p>
    <w:p w14:paraId="654B3764" w14:textId="584D2D32"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r w:rsidR="007C6B56">
        <w:rPr>
          <w:rFonts w:cstheme="minorHAnsi"/>
          <w:lang w:val="en-GB"/>
        </w:rPr>
        <w:t xml:space="preserve"> </w:t>
      </w:r>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t>
      </w:r>
      <w:proofErr w:type="gramStart"/>
      <w:r w:rsidRPr="00647D43">
        <w:rPr>
          <w:rFonts w:cstheme="minorHAnsi"/>
          <w:lang w:val="en-GB"/>
        </w:rPr>
        <w:t>was done</w:t>
      </w:r>
      <w:proofErr w:type="gramEnd"/>
      <w:r w:rsidRPr="00647D43">
        <w:rPr>
          <w:rFonts w:cstheme="minorHAnsi"/>
          <w:lang w:val="en-GB"/>
        </w:rPr>
        <w:t xml:space="preserv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 xml:space="preserve">considered both </w:t>
      </w:r>
      <w:ins w:id="2" w:author="Anna Gårdmark" w:date="2020-06-24T15:52:00Z">
        <w:r w:rsidR="00D77BD0">
          <w:rPr>
            <w:rFonts w:cstheme="minorHAnsi"/>
            <w:lang w:val="en-GB"/>
          </w:rPr>
          <w:t xml:space="preserve">body </w:t>
        </w:r>
      </w:ins>
      <w:r w:rsidR="003D2D67" w:rsidRPr="00647D43">
        <w:rPr>
          <w:rFonts w:cstheme="minorHAnsi"/>
          <w:lang w:val="en-GB"/>
        </w:rPr>
        <w:t>size- and temperature treatments</w:t>
      </w:r>
      <w:r w:rsidR="0066495C">
        <w:rPr>
          <w:rFonts w:cstheme="minorHAnsi"/>
          <w:lang w:val="en-GB"/>
        </w:rPr>
        <w:t xml:space="preserve"> (combined </w:t>
      </w:r>
      <w:proofErr w:type="spellStart"/>
      <w:r w:rsidR="0066495C">
        <w:rPr>
          <w:rFonts w:cstheme="minorHAnsi"/>
          <w:lang w:val="en-GB"/>
        </w:rPr>
        <w:t>factorially</w:t>
      </w:r>
      <w:proofErr w:type="spellEnd"/>
      <w:r w:rsidR="0066495C">
        <w:rPr>
          <w:rFonts w:cstheme="minorHAnsi"/>
          <w:lang w:val="en-GB"/>
        </w:rPr>
        <w:t>)</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del w:id="3" w:author="Anna Gårdmark" w:date="2020-06-24T15:52:00Z">
        <w:r w:rsidR="00D03B1E" w:rsidRPr="00647D43" w:rsidDel="00D77BD0">
          <w:rPr>
            <w:rFonts w:cstheme="minorHAnsi"/>
            <w:lang w:val="en-GB"/>
          </w:rPr>
          <w:delText>in the literature list</w:delText>
        </w:r>
      </w:del>
      <w:commentRangeStart w:id="4"/>
      <w:ins w:id="5" w:author="Anna Gårdmark" w:date="2020-06-24T15:52:00Z">
        <w:r w:rsidR="00D77BD0">
          <w:rPr>
            <w:rFonts w:cstheme="minorHAnsi"/>
            <w:lang w:val="en-GB"/>
          </w:rPr>
          <w:t>found in the search</w:t>
        </w:r>
        <w:commentRangeEnd w:id="4"/>
        <w:r w:rsidR="00D77BD0">
          <w:rPr>
            <w:rStyle w:val="Kommentarsreferens"/>
          </w:rPr>
          <w:commentReference w:id="4"/>
        </w:r>
      </w:ins>
      <w:r w:rsidR="004E3188" w:rsidRPr="00647D43">
        <w:rPr>
          <w:rFonts w:cstheme="minorHAnsi"/>
          <w:lang w:val="en-GB"/>
        </w:rPr>
        <w:t xml:space="preserve">,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077256">
        <w:rPr>
          <w:rFonts w:cstheme="minorHAnsi"/>
          <w:lang w:val="en-GB"/>
        </w:rPr>
        <w:t>, and if the study was found in the literature search for another rate</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2395E397"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w:t>
      </w:r>
      <w:proofErr w:type="gramStart"/>
      <w:r>
        <w:rPr>
          <w:rFonts w:cstheme="minorHAnsi"/>
          <w:lang w:val="en-GB"/>
        </w:rPr>
        <w:t>are presented</w:t>
      </w:r>
      <w:proofErr w:type="gramEnd"/>
      <w:r>
        <w:rPr>
          <w:rFonts w:cstheme="minorHAnsi"/>
          <w:lang w:val="en-GB"/>
        </w:rPr>
        <w:t xml:space="preserve">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r w:rsidR="0035698C">
        <w:rPr>
          <w:color w:val="FF0000"/>
          <w:lang w:val="en-GB"/>
        </w:rPr>
        <w:t>The online repository of this project</w:t>
      </w:r>
      <w:commentRangeStart w:id="6"/>
      <w:commentRangeStart w:id="7"/>
      <w:commentRangeStart w:id="8"/>
      <w:commentRangeEnd w:id="6"/>
      <w:r w:rsidR="00842559" w:rsidRPr="00986605">
        <w:rPr>
          <w:rStyle w:val="Kommentarsreferens"/>
          <w:color w:val="FF0000"/>
          <w:sz w:val="22"/>
          <w:szCs w:val="22"/>
        </w:rPr>
        <w:commentReference w:id="6"/>
      </w:r>
      <w:commentRangeEnd w:id="7"/>
      <w:r w:rsidR="00842559" w:rsidRPr="00986605">
        <w:rPr>
          <w:rStyle w:val="Kommentarsreferens"/>
          <w:color w:val="FF0000"/>
          <w:sz w:val="22"/>
          <w:szCs w:val="22"/>
        </w:rPr>
        <w:commentReference w:id="7"/>
      </w:r>
      <w:commentRangeEnd w:id="8"/>
      <w:r w:rsidR="00FD07A2" w:rsidRPr="00986605">
        <w:rPr>
          <w:rStyle w:val="Kommentarsreferens"/>
          <w:color w:val="FF0000"/>
          <w:sz w:val="22"/>
          <w:szCs w:val="22"/>
        </w:rPr>
        <w:commentReference w:id="8"/>
      </w:r>
      <w:r w:rsidR="00842559" w:rsidRPr="00986605">
        <w:rPr>
          <w:color w:val="FF0000"/>
          <w:lang w:val="en-GB"/>
        </w:rPr>
        <w:t xml:space="preserve"> </w:t>
      </w:r>
      <w:r w:rsidR="00C00F5F">
        <w:rPr>
          <w:color w:val="FF0000"/>
          <w:lang w:val="en-GB"/>
        </w:rPr>
        <w:t>(</w:t>
      </w:r>
      <w:r w:rsidR="009A4EDF">
        <w:fldChar w:fldCharType="begin"/>
      </w:r>
      <w:r w:rsidR="009A4EDF" w:rsidRPr="0032059B">
        <w:rPr>
          <w:lang w:val="en-GB"/>
          <w:rPrChange w:id="9" w:author="Anna Gårdmark" w:date="2020-06-27T14:37:00Z">
            <w:rPr/>
          </w:rPrChange>
        </w:rPr>
        <w:instrText xml:space="preserve"> HYPERLINK "https://github.com/maxlindmark/scaling" </w:instrText>
      </w:r>
      <w:r w:rsidR="009A4EDF">
        <w:fldChar w:fldCharType="separate"/>
      </w:r>
      <w:r w:rsidR="00C00F5F" w:rsidRPr="00123AEF">
        <w:rPr>
          <w:rStyle w:val="Hyperlnk"/>
          <w:lang w:val="en-GB"/>
        </w:rPr>
        <w:t>https://github.com/maxlindmark/scaling</w:t>
      </w:r>
      <w:r w:rsidR="009A4EDF">
        <w:rPr>
          <w:rStyle w:val="Hyperlnk"/>
          <w:lang w:val="en-GB"/>
        </w:rPr>
        <w:fldChar w:fldCharType="end"/>
      </w:r>
      <w:r w:rsidR="00C00F5F">
        <w:rPr>
          <w:color w:val="FF0000"/>
          <w:lang w:val="en-GB"/>
        </w:rPr>
        <w:t xml:space="preserve">) </w:t>
      </w:r>
      <w:r w:rsidR="00842559" w:rsidRPr="00211713">
        <w:rPr>
          <w:lang w:val="en-GB"/>
        </w:rPr>
        <w:t xml:space="preserve">contains </w:t>
      </w:r>
      <w:r w:rsidR="00BE611E">
        <w:rPr>
          <w:lang w:val="en-GB"/>
        </w:rPr>
        <w:t xml:space="preserve">.txt files </w:t>
      </w:r>
      <w:r w:rsidR="005336E4">
        <w:rPr>
          <w:lang w:val="en-GB"/>
        </w:rPr>
        <w:t xml:space="preserve">of the complete list of </w:t>
      </w:r>
      <w:r w:rsidR="00E61C0C">
        <w:rPr>
          <w:rFonts w:cstheme="minorHAnsi"/>
          <w:lang w:val="en-GB"/>
        </w:rPr>
        <w:t>article</w:t>
      </w:r>
      <w:r w:rsidR="00BE611E">
        <w:rPr>
          <w:rFonts w:cstheme="minorHAnsi"/>
          <w:lang w:val="en-GB"/>
        </w:rPr>
        <w:t>s</w:t>
      </w:r>
      <w:r w:rsidR="007F4A85">
        <w:rPr>
          <w:rFonts w:cstheme="minorHAnsi"/>
          <w:lang w:val="en-GB"/>
        </w:rPr>
        <w:t xml:space="preserve"> found in the literature search</w:t>
      </w:r>
      <w:r w:rsidR="00842559"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The source of the article (</w:t>
      </w:r>
      <w:proofErr w:type="spellStart"/>
      <w:r w:rsidR="00BA53C6">
        <w:rPr>
          <w:lang w:val="en-GB"/>
        </w:rPr>
        <w:t>WoS</w:t>
      </w:r>
      <w:proofErr w:type="spellEnd"/>
      <w:r w:rsidR="00BA53C6">
        <w:rPr>
          <w:lang w:val="en-GB"/>
        </w:rPr>
        <w:t xml:space="preserve"> search</w:t>
      </w:r>
      <w:r w:rsidR="00F52C9C" w:rsidRPr="00211713">
        <w:rPr>
          <w:lang w:val="en-GB"/>
        </w:rPr>
        <w:t xml:space="preserve"> or cited </w:t>
      </w:r>
      <w:r w:rsidR="00304FE5">
        <w:rPr>
          <w:lang w:val="en-GB"/>
        </w:rPr>
        <w:t xml:space="preserve">in </w:t>
      </w:r>
      <w:r w:rsidR="00F52C9C" w:rsidRPr="00211713">
        <w:rPr>
          <w:lang w:val="en-GB"/>
        </w:rPr>
        <w:t xml:space="preserve">literature) </w:t>
      </w:r>
      <w:proofErr w:type="gramStart"/>
      <w:r w:rsidR="00F52C9C" w:rsidRPr="00211713">
        <w:rPr>
          <w:lang w:val="en-GB"/>
        </w:rPr>
        <w:t xml:space="preserve">is </w:t>
      </w:r>
      <w:r w:rsidR="00842559" w:rsidRPr="00211713">
        <w:rPr>
          <w:lang w:val="en-GB"/>
        </w:rPr>
        <w:t>indicated</w:t>
      </w:r>
      <w:proofErr w:type="gramEnd"/>
      <w:r w:rsidR="00842559" w:rsidRPr="00211713">
        <w:rPr>
          <w:lang w:val="en-GB"/>
        </w:rPr>
        <w:t xml:space="preserve">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r w:rsidR="00401C4C" w:rsidRPr="0066495C">
        <w:rPr>
          <w:rFonts w:eastAsiaTheme="minorEastAsia"/>
          <w:lang w:val="en-GB"/>
        </w:rPr>
        <w:t>fulfil</w:t>
      </w:r>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w:t>
      </w:r>
      <w:ins w:id="10" w:author="Anna Gårdmark" w:date="2020-06-24T15:54:00Z">
        <w:r w:rsidR="00D77BD0">
          <w:rPr>
            <w:rFonts w:eastAsiaTheme="minorEastAsia"/>
            <w:lang w:val="en-GB"/>
          </w:rPr>
          <w:t xml:space="preserve">body </w:t>
        </w:r>
      </w:ins>
      <w:r w:rsidR="00842559" w:rsidRPr="0066495C">
        <w:rPr>
          <w:rFonts w:eastAsiaTheme="minorEastAsia"/>
          <w:lang w:val="en-GB"/>
        </w:rPr>
        <w:t xml:space="preserve">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w:t>
      </w:r>
      <w:del w:id="11" w:author="Anna Gårdmark" w:date="2020-06-24T15:55:00Z">
        <w:r w:rsidR="00D23BF0" w:rsidRPr="00211713" w:rsidDel="00D77BD0">
          <w:rPr>
            <w:lang w:val="en-GB"/>
          </w:rPr>
          <w:delText xml:space="preserve">both </w:delText>
        </w:r>
      </w:del>
      <w:ins w:id="12" w:author="Anna Gårdmark" w:date="2020-06-24T15:55:00Z">
        <w:r w:rsidR="00D77BD0">
          <w:rPr>
            <w:lang w:val="en-GB"/>
          </w:rPr>
          <w:t>all</w:t>
        </w:r>
        <w:r w:rsidR="00D77BD0" w:rsidRPr="00211713">
          <w:rPr>
            <w:lang w:val="en-GB"/>
          </w:rPr>
          <w:t xml:space="preserve"> </w:t>
        </w:r>
      </w:ins>
      <w:r w:rsidR="00842559" w:rsidRPr="00211713">
        <w:rPr>
          <w:lang w:val="en-GB"/>
        </w:rPr>
        <w:t xml:space="preserve">but instead chose the study with the largest </w:t>
      </w:r>
      <w:ins w:id="13" w:author="Anna Gårdmark" w:date="2020-06-24T15:55:00Z">
        <w:r w:rsidR="00D77BD0">
          <w:rPr>
            <w:lang w:val="en-GB"/>
          </w:rPr>
          <w:t xml:space="preserve">body </w:t>
        </w:r>
      </w:ins>
      <w:r w:rsidR="00842559" w:rsidRPr="00211713">
        <w:rPr>
          <w:lang w:val="en-GB"/>
        </w:rPr>
        <w:t>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Rubrik2"/>
        <w:contextualSpacing/>
        <w:jc w:val="both"/>
        <w:rPr>
          <w:rFonts w:asciiTheme="minorHAnsi" w:hAnsiTheme="minorHAnsi" w:cstheme="minorHAnsi"/>
          <w:i/>
          <w:iCs/>
          <w:sz w:val="22"/>
          <w:szCs w:val="22"/>
          <w:lang w:val="en-GB"/>
        </w:rPr>
      </w:pPr>
      <w:bookmarkStart w:id="14" w:name="_Toc40804075"/>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14"/>
    </w:p>
    <w:p w14:paraId="3C47C3CB" w14:textId="16E33203"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t>
      </w:r>
      <w:proofErr w:type="gramStart"/>
      <w:r w:rsidRPr="00FF0465">
        <w:rPr>
          <w:lang w:val="en-GB"/>
        </w:rPr>
        <w:t>were taken</w:t>
      </w:r>
      <w:proofErr w:type="gramEnd"/>
      <w:r w:rsidRPr="00FF0465">
        <w:rPr>
          <w:lang w:val="en-GB"/>
        </w:rPr>
        <w:t xml:space="preserve"> from data found in the literature search for optimum growth temperatures. </w:t>
      </w:r>
      <w:r w:rsidR="00634E3C">
        <w:rPr>
          <w:lang w:val="en-GB"/>
        </w:rPr>
        <w:t xml:space="preserve">Therefore, articles in which growth rates were measured at sub-optimum temperatures </w:t>
      </w:r>
      <w:r w:rsidR="00C02E29">
        <w:rPr>
          <w:lang w:val="en-GB"/>
        </w:rPr>
        <w:t xml:space="preserve">only were not </w:t>
      </w:r>
      <w:r w:rsidR="00C02E29">
        <w:rPr>
          <w:lang w:val="en-GB"/>
        </w:rPr>
        <w:lastRenderedPageBreak/>
        <w:t xml:space="preserve">included (note this is in contrast to consumption data where “optimum” was not included in the search terms).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 xml:space="preserve">the original reference </w:t>
      </w:r>
      <w:proofErr w:type="gramStart"/>
      <w:r w:rsidR="0079351C" w:rsidRPr="00211713">
        <w:rPr>
          <w:rFonts w:ascii="Times New Roman" w:hAnsi="Times New Roman" w:cs="Times New Roman"/>
          <w:lang w:val="en-GB"/>
        </w:rPr>
        <w:t>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proofErr w:type="gramEnd"/>
      <w:r w:rsidR="008D7E5C" w:rsidRPr="0066495C">
        <w:rPr>
          <w:rFonts w:ascii="Times New Roman" w:eastAsiaTheme="minorEastAsia" w:hAnsi="Times New Roman" w:cs="Times New Roman"/>
          <w:lang w:val="en-GB"/>
        </w:rPr>
        <w:t>.</w:t>
      </w:r>
      <w:r w:rsidR="00987EAB">
        <w:rPr>
          <w:rFonts w:ascii="Times New Roman" w:eastAsiaTheme="minorEastAsia" w:hAnsi="Times New Roman" w:cs="Times New Roman"/>
          <w:lang w:val="en-GB"/>
        </w:rPr>
        <w:t xml:space="preserve"> We used only one observation (data point) per size class and temperature</w:t>
      </w:r>
      <w:r w:rsidR="008D7E5C" w:rsidRPr="0066495C">
        <w:rPr>
          <w:rFonts w:ascii="Times New Roman" w:eastAsiaTheme="minorEastAsia" w:hAnsi="Times New Roman" w:cs="Times New Roman"/>
          <w:lang w:val="en-GB"/>
        </w:rPr>
        <w:t xml:space="preserve"> </w:t>
      </w:r>
      <w:r w:rsidR="00987EAB">
        <w:rPr>
          <w:rFonts w:ascii="Times New Roman" w:eastAsiaTheme="minorEastAsia" w:hAnsi="Times New Roman" w:cs="Times New Roman"/>
          <w:lang w:val="en-GB"/>
        </w:rPr>
        <w:t xml:space="preserve">treatment, and in cases where there were </w:t>
      </w:r>
      <w:proofErr w:type="gramStart"/>
      <w:r w:rsidR="00987EAB">
        <w:rPr>
          <w:rFonts w:ascii="Times New Roman" w:eastAsiaTheme="minorEastAsia" w:hAnsi="Times New Roman" w:cs="Times New Roman"/>
          <w:lang w:val="en-GB"/>
        </w:rPr>
        <w:t>two</w:t>
      </w:r>
      <w:proofErr w:type="gramEnd"/>
      <w:r w:rsidR="00987EAB">
        <w:rPr>
          <w:rFonts w:ascii="Times New Roman" w:eastAsiaTheme="minorEastAsia" w:hAnsi="Times New Roman" w:cs="Times New Roman"/>
          <w:lang w:val="en-GB"/>
        </w:rPr>
        <w:t xml:space="preserve"> we used the mean value. </w:t>
      </w:r>
      <w:r w:rsidR="008D7E5C" w:rsidRPr="0066495C">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Pr>
          <w:rFonts w:ascii="Times New Roman" w:eastAsiaTheme="minorEastAsia" w:hAnsi="Times New Roman" w:cs="Times New Roman"/>
          <w:lang w:val="en-GB"/>
        </w:rPr>
        <w:t xml:space="preserve">satiating </w:t>
      </w:r>
      <w:r w:rsidR="008D7E5C" w:rsidRPr="0066495C">
        <w:rPr>
          <w:rFonts w:ascii="Times New Roman" w:eastAsiaTheme="minorEastAsia" w:hAnsi="Times New Roman" w:cs="Times New Roman"/>
          <w:lang w:val="en-GB"/>
        </w:rPr>
        <w:t xml:space="preserve">food </w:t>
      </w:r>
      <w:r w:rsidR="002717BA">
        <w:rPr>
          <w:rFonts w:ascii="Times New Roman" w:eastAsiaTheme="minorEastAsia" w:hAnsi="Times New Roman" w:cs="Times New Roman"/>
          <w:lang w:val="en-GB"/>
        </w:rPr>
        <w:t>levels</w:t>
      </w:r>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 xml:space="preserve">This </w:t>
      </w:r>
      <w:proofErr w:type="gramStart"/>
      <w:r w:rsidR="008D7E5C" w:rsidRPr="0066495C">
        <w:rPr>
          <w:rFonts w:ascii="Times New Roman" w:eastAsiaTheme="minorEastAsia" w:hAnsi="Times New Roman" w:cs="Times New Roman"/>
          <w:lang w:val="en-GB"/>
        </w:rPr>
        <w:t>was achieved</w:t>
      </w:r>
      <w:proofErr w:type="gramEnd"/>
      <w:r w:rsidR="008D7E5C" w:rsidRPr="0066495C">
        <w:rPr>
          <w:rFonts w:ascii="Times New Roman" w:eastAsiaTheme="minorEastAsia" w:hAnsi="Times New Roman" w:cs="Times New Roman"/>
          <w:lang w:val="en-GB"/>
        </w:rPr>
        <w:t xml:space="preserve"> in different ways in the different experimental studies, but </w:t>
      </w:r>
      <w:del w:id="15" w:author="Anna Gårdmark" w:date="2020-06-24T15:56:00Z">
        <w:r w:rsidR="008D7E5C" w:rsidRPr="0066495C" w:rsidDel="00D77BD0">
          <w:rPr>
            <w:rFonts w:ascii="Times New Roman" w:eastAsiaTheme="minorEastAsia" w:hAnsi="Times New Roman" w:cs="Times New Roman"/>
            <w:lang w:val="en-GB"/>
          </w:rPr>
          <w:delText xml:space="preserve">normally </w:delText>
        </w:r>
      </w:del>
      <w:ins w:id="16" w:author="Anna Gårdmark" w:date="2020-06-24T15:56:00Z">
        <w:r w:rsidR="00D77BD0">
          <w:rPr>
            <w:rFonts w:ascii="Times New Roman" w:eastAsiaTheme="minorEastAsia" w:hAnsi="Times New Roman" w:cs="Times New Roman"/>
            <w:lang w:val="en-GB"/>
          </w:rPr>
          <w:t>commonly</w:t>
        </w:r>
        <w:r w:rsidR="00D77BD0" w:rsidRPr="0066495C">
          <w:rPr>
            <w:rFonts w:ascii="Times New Roman" w:eastAsiaTheme="minorEastAsia" w:hAnsi="Times New Roman" w:cs="Times New Roman"/>
            <w:lang w:val="en-GB"/>
          </w:rPr>
          <w:t xml:space="preserve"> </w:t>
        </w:r>
      </w:ins>
      <w:r w:rsidR="008D7E5C" w:rsidRPr="0066495C">
        <w:rPr>
          <w:rFonts w:ascii="Times New Roman" w:eastAsiaTheme="minorEastAsia" w:hAnsi="Times New Roman" w:cs="Times New Roman"/>
          <w:lang w:val="en-GB"/>
        </w:rPr>
        <w:t>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or </w:t>
      </w:r>
      <w:r w:rsidR="008B1732">
        <w:rPr>
          <w:rFonts w:ascii="Times New Roman" w:eastAsiaTheme="minorEastAsia" w:hAnsi="Times New Roman" w:cs="Times New Roman"/>
          <w:lang w:val="en-GB"/>
        </w:rPr>
        <w:t xml:space="preserve">that </w:t>
      </w:r>
      <w:r w:rsidR="008D7E5C" w:rsidRPr="0066495C">
        <w:rPr>
          <w:rFonts w:ascii="Times New Roman" w:eastAsiaTheme="minorEastAsia" w:hAnsi="Times New Roman" w:cs="Times New Roman"/>
          <w:lang w:val="en-GB"/>
        </w:rPr>
        <w:t>“reduced” rations</w:t>
      </w:r>
      <w:r w:rsidR="00C554D8">
        <w:rPr>
          <w:rFonts w:ascii="Times New Roman" w:eastAsiaTheme="minorEastAsia" w:hAnsi="Times New Roman" w:cs="Times New Roman"/>
          <w:lang w:val="en-GB"/>
        </w:rPr>
        <w:t xml:space="preserve"> provided</w:t>
      </w:r>
      <w:r w:rsidR="008D7E5C" w:rsidRPr="0066495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We treat data as individual-level </w:t>
      </w:r>
      <w:r w:rsidR="00726902">
        <w:rPr>
          <w:rFonts w:ascii="Times New Roman" w:eastAsiaTheme="minorEastAsia" w:hAnsi="Times New Roman" w:cs="Times New Roman"/>
          <w:lang w:val="en-GB"/>
        </w:rPr>
        <w:t>growth</w:t>
      </w:r>
      <w:r w:rsidR="00C239DD">
        <w:rPr>
          <w:rFonts w:ascii="Times New Roman" w:eastAsiaTheme="minorEastAsia" w:hAnsi="Times New Roman" w:cs="Times New Roman"/>
          <w:lang w:val="en-GB"/>
        </w:rPr>
        <w:t xml:space="preserve"> (per fish)</w:t>
      </w:r>
      <w:r w:rsidR="00726902">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however</w:t>
      </w:r>
      <w:r w:rsidR="008B3A0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these are commonly averages for multiple</w:t>
      </w:r>
      <w:r w:rsidR="007424CC" w:rsidRPr="007424CC">
        <w:rPr>
          <w:rFonts w:ascii="Times New Roman" w:eastAsiaTheme="minorEastAsia" w:hAnsi="Times New Roman" w:cs="Times New Roman"/>
          <w:lang w:val="en-GB"/>
        </w:rPr>
        <w:t xml:space="preserve"> </w:t>
      </w:r>
      <w:r w:rsidR="007424CC">
        <w:rPr>
          <w:rFonts w:ascii="Times New Roman" w:eastAsiaTheme="minorEastAsia" w:hAnsi="Times New Roman" w:cs="Times New Roman"/>
          <w:lang w:val="en-GB"/>
        </w:rPr>
        <w:t xml:space="preserve">individuals. </w:t>
      </w:r>
      <w:r w:rsidR="008D7E5C" w:rsidRPr="0066495C">
        <w:rPr>
          <w:rFonts w:ascii="Times New Roman" w:eastAsiaTheme="minorEastAsia" w:hAnsi="Times New Roman" w:cs="Times New Roman"/>
          <w:lang w:val="en-GB"/>
        </w:rPr>
        <w:t xml:space="preserve">In the case growth was length-based, we converted </w:t>
      </w:r>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w:t>
      </w:r>
      <w:r w:rsidR="00562D2D">
        <w:rPr>
          <w:rFonts w:ascii="Times New Roman" w:eastAsiaTheme="minorEastAsia" w:hAnsi="Times New Roman" w:cs="Times New Roman"/>
          <w:lang w:val="en-GB"/>
        </w:rPr>
        <w:t xml:space="preserve">usually estimated </w:t>
      </w:r>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r w:rsidR="00562D2D">
        <w:rPr>
          <w:rFonts w:ascii="Times New Roman" w:eastAsiaTheme="minorEastAsia" w:hAnsi="Times New Roman" w:cs="Times New Roman"/>
          <w:lang w:val="en-US"/>
        </w:rPr>
        <w:t xml:space="preserve"> Therefore, the optimum temperature may not always correspond to an actual measured temperature.</w:t>
      </w:r>
      <w:r w:rsidR="00C83DA7" w:rsidRPr="00211713">
        <w:rPr>
          <w:rFonts w:ascii="Times New Roman" w:eastAsiaTheme="minorEastAsia" w:hAnsi="Times New Roman" w:cs="Times New Roman"/>
          <w:lang w:val="en-US"/>
        </w:rPr>
        <w:t xml:space="preserve"> If the optimum</w:t>
      </w:r>
      <w:r w:rsidR="00A51893">
        <w:rPr>
          <w:rFonts w:ascii="Times New Roman" w:eastAsiaTheme="minorEastAsia" w:hAnsi="Times New Roman" w:cs="Times New Roman"/>
          <w:lang w:val="en-US"/>
        </w:rPr>
        <w:t xml:space="preserve"> temperature (</w:t>
      </w:r>
      <w:r w:rsidR="00C83DA7" w:rsidRPr="00211713">
        <w:rPr>
          <w:rFonts w:ascii="Times New Roman" w:eastAsiaTheme="minorEastAsia" w:hAnsi="Times New Roman" w:cs="Times New Roman"/>
          <w:lang w:val="en-US"/>
        </w:rPr>
        <w:t>by</w:t>
      </w:r>
      <w:r w:rsidR="00A51893">
        <w:rPr>
          <w:rFonts w:ascii="Times New Roman" w:eastAsiaTheme="minorEastAsia" w:hAnsi="Times New Roman" w:cs="Times New Roman"/>
          <w:lang w:val="en-US"/>
        </w:rPr>
        <w:t xml:space="preserve"> </w:t>
      </w:r>
      <w:r w:rsidR="00C83DA7" w:rsidRPr="00211713">
        <w:rPr>
          <w:rFonts w:ascii="Times New Roman" w:eastAsiaTheme="minorEastAsia" w:hAnsi="Times New Roman" w:cs="Times New Roman"/>
          <w:lang w:val="en-US"/>
        </w:rPr>
        <w:t>size</w:t>
      </w:r>
      <w:r w:rsidR="00A51893">
        <w:rPr>
          <w:rFonts w:ascii="Times New Roman" w:eastAsiaTheme="minorEastAsia" w:hAnsi="Times New Roman" w:cs="Times New Roman"/>
          <w:lang w:val="en-US"/>
        </w:rPr>
        <w:t xml:space="preserve"> group)</w:t>
      </w:r>
      <w:r w:rsidR="00C83DA7" w:rsidRPr="00211713">
        <w:rPr>
          <w:rFonts w:ascii="Times New Roman" w:eastAsiaTheme="minorEastAsia" w:hAnsi="Times New Roman" w:cs="Times New Roman"/>
          <w:lang w:val="en-US"/>
        </w:rPr>
        <w:t xml:space="preserve"> </w:t>
      </w:r>
      <w:proofErr w:type="gramStart"/>
      <w:r w:rsidR="00C83DA7" w:rsidRPr="00211713">
        <w:rPr>
          <w:rFonts w:ascii="Times New Roman" w:eastAsiaTheme="minorEastAsia" w:hAnsi="Times New Roman" w:cs="Times New Roman"/>
          <w:lang w:val="en-US"/>
        </w:rPr>
        <w:t>was not estimated</w:t>
      </w:r>
      <w:proofErr w:type="gramEnd"/>
      <w:r w:rsidR="00C83DA7" w:rsidRPr="00211713">
        <w:rPr>
          <w:rFonts w:ascii="Times New Roman" w:eastAsiaTheme="minorEastAsia" w:hAnsi="Times New Roman" w:cs="Times New Roman"/>
          <w:lang w:val="en-US"/>
        </w:rPr>
        <w:t xml:space="preserve">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17"/>
      <w:commentRangeStart w:id="18"/>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17"/>
      <w:r w:rsidR="008D7E5C" w:rsidRPr="00211713">
        <w:rPr>
          <w:rStyle w:val="Kommentarsreferens"/>
          <w:rFonts w:ascii="Times New Roman" w:hAnsi="Times New Roman" w:cs="Times New Roman"/>
          <w:sz w:val="22"/>
          <w:szCs w:val="22"/>
        </w:rPr>
        <w:commentReference w:id="17"/>
      </w:r>
      <w:commentRangeEnd w:id="18"/>
      <w:r w:rsidR="008D7E5C" w:rsidRPr="00211713">
        <w:rPr>
          <w:rStyle w:val="Kommentarsreferens"/>
          <w:rFonts w:ascii="Times New Roman" w:hAnsi="Times New Roman" w:cs="Times New Roman"/>
          <w:sz w:val="22"/>
          <w:szCs w:val="22"/>
        </w:rPr>
        <w:commentReference w:id="18"/>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w:t>
      </w:r>
      <w:proofErr w:type="gramStart"/>
      <w:r w:rsidR="000D3977" w:rsidRPr="00211713">
        <w:rPr>
          <w:rFonts w:ascii="Times New Roman" w:hAnsi="Times New Roman" w:cs="Times New Roman"/>
          <w:lang w:val="en-GB"/>
        </w:rPr>
        <w:t xml:space="preserve">unit </w:t>
      </w:r>
      <w:proofErr w:type="gramEnd"/>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23184634" w14:textId="77777777" w:rsidR="005B3763" w:rsidRDefault="005B3763" w:rsidP="00D545B3">
      <w:pPr>
        <w:pStyle w:val="Rubrik2"/>
        <w:contextualSpacing/>
        <w:jc w:val="both"/>
        <w:rPr>
          <w:rFonts w:asciiTheme="minorHAnsi" w:hAnsiTheme="minorHAnsi" w:cstheme="minorHAnsi"/>
          <w:i/>
          <w:iCs/>
          <w:sz w:val="22"/>
          <w:szCs w:val="22"/>
          <w:lang w:val="en-GB"/>
        </w:rPr>
      </w:pPr>
    </w:p>
    <w:p w14:paraId="1480661F" w14:textId="0D87857A" w:rsidR="00765102" w:rsidRDefault="00765102" w:rsidP="00D545B3">
      <w:pPr>
        <w:pStyle w:val="Rubrik2"/>
        <w:contextualSpacing/>
        <w:jc w:val="both"/>
        <w:rPr>
          <w:rFonts w:asciiTheme="minorHAnsi" w:hAnsiTheme="minorHAnsi" w:cstheme="minorHAnsi"/>
          <w:i/>
          <w:iCs/>
          <w:sz w:val="22"/>
          <w:szCs w:val="22"/>
          <w:lang w:val="en-GB"/>
        </w:rPr>
      </w:pPr>
      <w:bookmarkStart w:id="19" w:name="_Toc40804076"/>
      <w:r w:rsidRPr="00647D43">
        <w:rPr>
          <w:rFonts w:asciiTheme="minorHAnsi" w:hAnsiTheme="minorHAnsi" w:cstheme="minorHAnsi"/>
          <w:i/>
          <w:iCs/>
          <w:sz w:val="22"/>
          <w:szCs w:val="22"/>
          <w:lang w:val="en-GB"/>
        </w:rPr>
        <w:t>Maximum consumption rate</w:t>
      </w:r>
      <w:bookmarkEnd w:id="19"/>
    </w:p>
    <w:p w14:paraId="7A7034BE" w14:textId="63F702D9"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lastRenderedPageBreak/>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w:t>
      </w:r>
      <w:proofErr w:type="gramStart"/>
      <w:r w:rsidR="00423677">
        <w:rPr>
          <w:rFonts w:cstheme="minorHAnsi"/>
          <w:lang w:val="en-GB"/>
        </w:rPr>
        <w:t>some where</w:t>
      </w:r>
      <w:proofErr w:type="gramEnd"/>
      <w:r w:rsidR="00423677">
        <w:rPr>
          <w:rFonts w:cstheme="minorHAnsi"/>
          <w:lang w:val="en-GB"/>
        </w:rPr>
        <w:t xml:space="preserv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BE396F">
        <w:rPr>
          <w:rFonts w:ascii="Times New Roman" w:eastAsiaTheme="minorEastAsia" w:hAnsi="Times New Roman" w:cs="Times New Roman"/>
          <w:lang w:val="en-GB"/>
        </w:rPr>
        <w:t>We treat data as individual-level consumption</w:t>
      </w:r>
      <w:r w:rsidR="00C239DD">
        <w:rPr>
          <w:rFonts w:ascii="Times New Roman" w:eastAsiaTheme="minorEastAsia" w:hAnsi="Times New Roman" w:cs="Times New Roman"/>
          <w:lang w:val="en-GB"/>
        </w:rPr>
        <w:t xml:space="preserve"> (per fish)</w:t>
      </w:r>
      <w:r w:rsidR="00BE396F">
        <w:rPr>
          <w:rFonts w:ascii="Times New Roman" w:eastAsiaTheme="minorEastAsia" w:hAnsi="Times New Roman" w:cs="Times New Roman"/>
          <w:lang w:val="en-GB"/>
        </w:rPr>
        <w:t>; however, in some cases they are averages for multiple</w:t>
      </w:r>
      <w:r w:rsidR="00BE396F" w:rsidRPr="007424CC">
        <w:rPr>
          <w:rFonts w:ascii="Times New Roman" w:eastAsiaTheme="minorEastAsia" w:hAnsi="Times New Roman" w:cs="Times New Roman"/>
          <w:lang w:val="en-GB"/>
        </w:rPr>
        <w:t xml:space="preserve"> </w:t>
      </w:r>
      <w:r w:rsidR="00BE396F">
        <w:rPr>
          <w:rFonts w:ascii="Times New Roman" w:eastAsiaTheme="minorEastAsia" w:hAnsi="Times New Roman" w:cs="Times New Roman"/>
          <w:lang w:val="en-GB"/>
        </w:rPr>
        <w:t>individuals.</w:t>
      </w:r>
      <w:r w:rsidR="00BE396F">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 xml:space="preserve"> (but note we fitted models to mass-specific rates</w:t>
      </w:r>
      <w:proofErr w:type="gramStart"/>
      <w:r w:rsidR="00717135">
        <w:rPr>
          <w:rFonts w:eastAsiaTheme="minorEastAsia"/>
          <w:iCs/>
          <w:lang w:val="en-US"/>
        </w:rPr>
        <w:t xml:space="preserve">, </w:t>
      </w:r>
      <w:proofErr w:type="gramEnd"/>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w:t>
      </w:r>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Rubrik2"/>
        <w:contextualSpacing/>
        <w:jc w:val="both"/>
        <w:rPr>
          <w:rFonts w:asciiTheme="minorHAnsi" w:hAnsiTheme="minorHAnsi" w:cstheme="minorHAnsi"/>
          <w:i/>
          <w:iCs/>
          <w:color w:val="auto"/>
          <w:sz w:val="22"/>
          <w:szCs w:val="22"/>
          <w:lang w:val="en-GB"/>
        </w:rPr>
      </w:pPr>
      <w:bookmarkStart w:id="20" w:name="_Toc40804077"/>
      <w:r w:rsidRPr="00647D43">
        <w:rPr>
          <w:rFonts w:asciiTheme="minorHAnsi" w:hAnsiTheme="minorHAnsi" w:cstheme="minorHAnsi"/>
          <w:i/>
          <w:iCs/>
          <w:color w:val="auto"/>
          <w:sz w:val="22"/>
          <w:szCs w:val="22"/>
          <w:lang w:val="en-GB"/>
        </w:rPr>
        <w:t>Metabolic rate</w:t>
      </w:r>
      <w:bookmarkEnd w:id="20"/>
    </w:p>
    <w:p w14:paraId="203C0522" w14:textId="378ED64D" w:rsidR="006A1BF7" w:rsidRDefault="006A1BF7" w:rsidP="006A1BF7">
      <w:pPr>
        <w:spacing w:line="480" w:lineRule="auto"/>
        <w:contextualSpacing/>
        <w:jc w:val="both"/>
        <w:rPr>
          <w:rFonts w:cstheme="minorHAnsi"/>
          <w:lang w:val="en-GB"/>
        </w:rPr>
      </w:pPr>
      <w:r w:rsidRPr="00E12CCB">
        <w:rPr>
          <w:rFonts w:cstheme="minorHAnsi"/>
          <w:lang w:val="en-GB"/>
        </w:rPr>
        <w:t>The search for metabolic rate experiments</w:t>
      </w:r>
      <w:r>
        <w:rPr>
          <w:rFonts w:cstheme="minorHAnsi"/>
          <w:lang w:val="en-GB"/>
        </w:rPr>
        <w:t xml:space="preserve"> described in the main text</w:t>
      </w:r>
      <w:r w:rsidRPr="00E12CCB">
        <w:rPr>
          <w:rFonts w:cstheme="minorHAnsi"/>
          <w:lang w:val="en-GB"/>
        </w:rPr>
        <w:t xml:space="preserve"> </w:t>
      </w:r>
      <w:r w:rsidRPr="00E12CCB">
        <w:rPr>
          <w:lang w:val="en-GB"/>
        </w:rPr>
        <w:t>resulted in 8405 articles (search date: 2019.06.06), which was reduced to 3458 after applying filters for subject categories.</w:t>
      </w:r>
      <w:r w:rsidRPr="0066495C">
        <w:rPr>
          <w:rFonts w:eastAsiaTheme="minorEastAsia"/>
          <w:lang w:val="en-GB"/>
        </w:rPr>
        <w:t xml:space="preserve"> </w:t>
      </w:r>
      <w:r w:rsidRPr="00E12CCB">
        <w:rPr>
          <w:rFonts w:eastAsiaTheme="minorEastAsia"/>
          <w:lang w:val="en-US"/>
        </w:rPr>
        <w:t>A</w:t>
      </w:r>
      <w:proofErr w:type="spellStart"/>
      <w:r w:rsidRPr="00E12CCB">
        <w:rPr>
          <w:rFonts w:cstheme="minorHAnsi"/>
          <w:lang w:val="en-GB"/>
        </w:rPr>
        <w:t>rticles</w:t>
      </w:r>
      <w:proofErr w:type="spellEnd"/>
      <w:r w:rsidRPr="00E12CCB">
        <w:rPr>
          <w:rFonts w:cstheme="minorHAnsi"/>
          <w:lang w:val="en-GB"/>
        </w:rPr>
        <w:t xml:space="preserve"> where filtered out at </w:t>
      </w:r>
      <w:r w:rsidRPr="0066495C">
        <w:rPr>
          <w:rFonts w:eastAsiaTheme="minorEastAsia"/>
          <w:lang w:val="en-GB"/>
        </w:rPr>
        <w:t>the abstract and whole-</w:t>
      </w:r>
      <w:r w:rsidRPr="009C0FC1">
        <w:rPr>
          <w:rFonts w:eastAsiaTheme="minorEastAsia"/>
          <w:lang w:val="en-US"/>
        </w:rPr>
        <w:t>art</w:t>
      </w:r>
      <w:r>
        <w:rPr>
          <w:rFonts w:eastAsiaTheme="minorEastAsia"/>
          <w:lang w:val="en-US"/>
        </w:rPr>
        <w:t>icle</w:t>
      </w:r>
      <w:r w:rsidRPr="0066495C">
        <w:rPr>
          <w:rFonts w:eastAsiaTheme="minorEastAsia"/>
          <w:lang w:val="en-GB"/>
        </w:rPr>
        <w:t xml:space="preserve"> stage </w:t>
      </w:r>
      <w:r w:rsidRPr="00E12CCB">
        <w:rPr>
          <w:rFonts w:cstheme="minorHAnsi"/>
          <w:lang w:val="en-GB"/>
        </w:rPr>
        <w:t xml:space="preserve">if the original reference could not be identified and evaluated, if </w:t>
      </w:r>
      <w:r>
        <w:rPr>
          <w:rFonts w:cstheme="minorHAnsi"/>
          <w:lang w:val="en-GB"/>
        </w:rPr>
        <w:t>data</w:t>
      </w:r>
      <w:r w:rsidRPr="00E12CCB">
        <w:rPr>
          <w:rFonts w:cstheme="minorHAnsi"/>
          <w:lang w:val="en-GB"/>
        </w:rPr>
        <w:t xml:space="preserve"> were normalized (i.e.</w:t>
      </w:r>
      <w:r>
        <w:rPr>
          <w:rFonts w:cstheme="minorHAnsi"/>
          <w:lang w:val="en-GB"/>
        </w:rPr>
        <w:t xml:space="preserve"> </w:t>
      </w:r>
      <w:r w:rsidRPr="00E12CCB">
        <w:rPr>
          <w:rFonts w:cstheme="minorHAnsi"/>
          <w:lang w:val="en-GB"/>
        </w:rPr>
        <w:t>using a priori defined scaling relationships</w:t>
      </w:r>
      <w:r>
        <w:rPr>
          <w:rFonts w:cstheme="minorHAnsi"/>
          <w:lang w:val="en-GB"/>
        </w:rPr>
        <w:t xml:space="preserve"> to normalize data for data a given size </w:t>
      </w:r>
      <w:r w:rsidRPr="00E12CCB">
        <w:rPr>
          <w:rFonts w:cstheme="minorHAnsi"/>
          <w:lang w:val="en-GB"/>
        </w:rPr>
        <w:t xml:space="preserve">rather than </w:t>
      </w:r>
      <w:r>
        <w:rPr>
          <w:rFonts w:cstheme="minorHAnsi"/>
          <w:lang w:val="en-GB"/>
        </w:rPr>
        <w:t>measured</w:t>
      </w:r>
      <w:r w:rsidRPr="00E12CCB">
        <w:rPr>
          <w:rFonts w:cstheme="minorHAnsi"/>
          <w:lang w:val="en-GB"/>
        </w:rPr>
        <w:t xml:space="preserve"> values)</w:t>
      </w:r>
      <w:r>
        <w:rPr>
          <w:rFonts w:cstheme="minorHAnsi"/>
          <w:lang w:val="en-GB"/>
        </w:rPr>
        <w:t xml:space="preserve">, if </w:t>
      </w:r>
      <w:r w:rsidRPr="00E12CCB">
        <w:rPr>
          <w:rFonts w:cstheme="minorHAnsi"/>
          <w:lang w:val="en-GB"/>
        </w:rPr>
        <w:t>there was no acclimation</w:t>
      </w:r>
      <w:r>
        <w:rPr>
          <w:rFonts w:cstheme="minorHAnsi"/>
          <w:lang w:val="en-GB"/>
        </w:rPr>
        <w:t xml:space="preserve"> or </w:t>
      </w:r>
      <w:r w:rsidRPr="00E12CCB">
        <w:rPr>
          <w:rFonts w:cstheme="minorHAnsi"/>
          <w:lang w:val="en-GB"/>
        </w:rPr>
        <w:t>if it was not standard</w:t>
      </w:r>
      <w:r>
        <w:rPr>
          <w:rFonts w:cstheme="minorHAnsi"/>
          <w:lang w:val="en-GB"/>
        </w:rPr>
        <w:t xml:space="preserve">, </w:t>
      </w:r>
      <w:r w:rsidRPr="00E12CCB">
        <w:rPr>
          <w:rFonts w:cstheme="minorHAnsi"/>
          <w:lang w:val="en-GB"/>
        </w:rPr>
        <w:t>routine</w:t>
      </w:r>
      <w:r>
        <w:rPr>
          <w:rFonts w:cstheme="minorHAnsi"/>
          <w:lang w:val="en-GB"/>
        </w:rPr>
        <w:t xml:space="preserve"> or </w:t>
      </w:r>
      <w:r w:rsidRPr="00E12CCB">
        <w:rPr>
          <w:rFonts w:cstheme="minorHAnsi"/>
          <w:lang w:val="en-GB"/>
        </w:rPr>
        <w:t>resting metabolic rate</w:t>
      </w:r>
      <w:r>
        <w:rPr>
          <w:rFonts w:cstheme="minorHAnsi"/>
          <w:lang w:val="en-GB"/>
        </w:rPr>
        <w:t xml:space="preserve">. The latter </w:t>
      </w:r>
      <w:proofErr w:type="gramStart"/>
      <w:r>
        <w:rPr>
          <w:rFonts w:cstheme="minorHAnsi"/>
          <w:lang w:val="en-GB"/>
        </w:rPr>
        <w:t>was defined</w:t>
      </w:r>
      <w:proofErr w:type="gramEnd"/>
      <w:r>
        <w:rPr>
          <w:rFonts w:cstheme="minorHAnsi"/>
          <w:lang w:val="en-GB"/>
        </w:rPr>
        <w:t xml:space="preserve"> as oxygen consumption</w:t>
      </w:r>
      <w:r w:rsidRPr="00E12CCB">
        <w:rPr>
          <w:rFonts w:cstheme="minorHAnsi"/>
          <w:lang w:val="en-GB"/>
        </w:rPr>
        <w:t xml:space="preserve"> of </w:t>
      </w:r>
      <w:r>
        <w:rPr>
          <w:rFonts w:cstheme="minorHAnsi"/>
          <w:lang w:val="en-GB"/>
        </w:rPr>
        <w:t xml:space="preserve">an </w:t>
      </w:r>
      <w:r w:rsidRPr="00E12CCB">
        <w:rPr>
          <w:rFonts w:cstheme="minorHAnsi"/>
          <w:lang w:val="en-GB"/>
        </w:rPr>
        <w:t>unfed fish at no or little spontaneous activity</w:t>
      </w:r>
      <w:r>
        <w:rPr>
          <w:rFonts w:cstheme="minorHAnsi"/>
          <w:lang w:val="en-GB"/>
        </w:rPr>
        <w:t>, in line with common convention</w:t>
      </w:r>
      <w:r w:rsidRPr="00E12CCB">
        <w:rPr>
          <w:rFonts w:cstheme="minorHAnsi"/>
          <w:lang w:val="en-GB"/>
        </w:rPr>
        <w:t>.</w:t>
      </w:r>
      <w:r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Pr="00E12CCB">
        <w:rPr>
          <w:lang w:val="en-US"/>
        </w:rPr>
        <w:t xml:space="preserve">Metabolic rates were converted </w:t>
      </w:r>
      <w:proofErr w:type="gramStart"/>
      <w:r w:rsidRPr="00E12CCB">
        <w:rPr>
          <w:lang w:val="en-US"/>
        </w:rPr>
        <w:t xml:space="preserve">to </w:t>
      </w:r>
      <w:proofErr w:type="gramEnd"/>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Pr>
          <w:rFonts w:eastAsiaTheme="minorEastAsia"/>
          <w:iCs/>
          <w:lang w:val="en-US"/>
        </w:rPr>
        <w:t xml:space="preserve">, because it was </w:t>
      </w:r>
      <w:r w:rsidRPr="00E12CCB">
        <w:rPr>
          <w:lang w:val="en-US"/>
        </w:rPr>
        <w:t>the most common unit</w:t>
      </w:r>
      <w:r>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Pr>
          <w:lang w:val="en-US"/>
        </w:rPr>
        <w:t>). Th</w:t>
      </w:r>
      <w:r w:rsidRPr="00E12CCB">
        <w:rPr>
          <w:lang w:val="en-US"/>
        </w:rPr>
        <w:t xml:space="preserve">ese data where compiled in the file </w:t>
      </w:r>
      <w:r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proofErr w:type="gramStart"/>
      <w:r>
        <w:rPr>
          <w:rFonts w:ascii="Times New Roman" w:hAnsi="Times New Roman" w:cs="Times New Roman"/>
          <w:lang w:val="en-US"/>
        </w:rPr>
        <w:t>Basically, what</w:t>
      </w:r>
      <w:proofErr w:type="gramEnd"/>
      <w:r>
        <w:rPr>
          <w:rFonts w:ascii="Times New Roman" w:hAnsi="Times New Roman" w:cs="Times New Roman"/>
          <w:lang w:val="en-US"/>
        </w:rPr>
        <w:t xml:space="preserve">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proofErr w:type="gramStart"/>
      <w:r w:rsidR="007B22DD">
        <w:rPr>
          <w:rFonts w:ascii="Times New Roman" w:hAnsi="Times New Roman" w:cs="Times New Roman"/>
          <w:lang w:val="en-US"/>
        </w:rPr>
        <w:t>And</w:t>
      </w:r>
      <w:proofErr w:type="gramEnd"/>
      <w:r w:rsidR="007B22DD">
        <w:rPr>
          <w:rFonts w:ascii="Times New Roman" w:hAnsi="Times New Roman" w:cs="Times New Roman"/>
          <w:lang w:val="en-US"/>
        </w:rPr>
        <w:t xml:space="preserve">,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 xml:space="preserve">What </w:t>
      </w:r>
      <w:proofErr w:type="gramStart"/>
      <w:r>
        <w:rPr>
          <w:rFonts w:ascii="Times New Roman" w:hAnsi="Times New Roman" w:cs="Times New Roman"/>
          <w:lang w:val="en-US"/>
        </w:rPr>
        <w:t>I’m</w:t>
      </w:r>
      <w:proofErr w:type="gramEnd"/>
      <w:r>
        <w:rPr>
          <w:rFonts w:ascii="Times New Roman" w:hAnsi="Times New Roman" w:cs="Times New Roman"/>
          <w:lang w:val="en-US"/>
        </w:rPr>
        <w:t xml:space="preserve">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w:t>
      </w:r>
      <w:proofErr w:type="gramStart"/>
      <w:r>
        <w:rPr>
          <w:rFonts w:ascii="Times New Roman" w:hAnsi="Times New Roman" w:cs="Times New Roman"/>
          <w:lang w:val="en-US"/>
        </w:rPr>
        <w:t>source,</w:t>
      </w:r>
      <w:proofErr w:type="gramEnd"/>
      <w:r>
        <w:rPr>
          <w:rFonts w:ascii="Times New Roman" w:hAnsi="Times New Roman" w:cs="Times New Roman"/>
          <w:lang w:val="en-US"/>
        </w:rPr>
        <w:t xml:space="preserv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commentRangeStart w:id="21"/>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w:t>
      </w:r>
      <w:proofErr w:type="gramStart"/>
      <w:r>
        <w:rPr>
          <w:rFonts w:ascii="Times New Roman" w:hAnsi="Times New Roman" w:cs="Times New Roman"/>
          <w:lang w:val="en-US"/>
        </w:rPr>
        <w:t>don’t</w:t>
      </w:r>
      <w:proofErr w:type="gramEnd"/>
      <w:r>
        <w:rPr>
          <w:rFonts w:ascii="Times New Roman" w:hAnsi="Times New Roman" w:cs="Times New Roman"/>
          <w:lang w:val="en-US"/>
        </w:rPr>
        <w:t xml:space="preserve"> get into those species-specific details here in the appendix.</w:t>
      </w:r>
      <w:commentRangeEnd w:id="21"/>
      <w:r w:rsidR="00665666">
        <w:rPr>
          <w:rStyle w:val="Kommentarsreferens"/>
        </w:rPr>
        <w:commentReference w:id="21"/>
      </w:r>
      <w:r>
        <w:rPr>
          <w:rFonts w:ascii="Times New Roman" w:hAnsi="Times New Roman" w:cs="Times New Roman"/>
          <w:lang w:val="en-US"/>
        </w:rPr>
        <w:t xml:space="preserve"> However, I will decide that in the next round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stycke"/>
        <w:ind w:left="1077"/>
        <w:contextualSpacing w:val="0"/>
        <w:jc w:val="both"/>
        <w:rPr>
          <w:rFonts w:ascii="Times New Roman" w:hAnsi="Times New Roman" w:cs="Times New Roman"/>
          <w:lang w:val="en-US"/>
        </w:rPr>
      </w:pPr>
    </w:p>
    <w:p w14:paraId="0BB4A4F6" w14:textId="77777777" w:rsidR="00EF4BF7" w:rsidRPr="00C76A09" w:rsidRDefault="00EF4BF7" w:rsidP="00F656EE">
      <w:pPr>
        <w:pStyle w:val="Liststycke"/>
        <w:ind w:left="1077"/>
        <w:contextualSpacing w:val="0"/>
        <w:jc w:val="both"/>
        <w:rPr>
          <w:rFonts w:ascii="Times New Roman" w:eastAsia="Times New Roman" w:hAnsi="Times New Roman" w:cs="Times New Roman"/>
          <w:lang w:val="en-GB" w:eastAsia="en-GB"/>
        </w:rPr>
      </w:pPr>
    </w:p>
    <w:p w14:paraId="7C2A61AA" w14:textId="77777777" w:rsidR="00332328" w:rsidRPr="0001208F" w:rsidRDefault="00332328" w:rsidP="00EF4BF7">
      <w:pPr>
        <w:jc w:val="both"/>
        <w:rPr>
          <w:rFonts w:ascii="Times New Roman" w:hAnsi="Times New Roman" w:cs="Times New Roman"/>
          <w:lang w:val="en-GB"/>
        </w:rPr>
      </w:pPr>
    </w:p>
    <w:p w14:paraId="5814D1FF" w14:textId="65BB79C0" w:rsidR="002A7901" w:rsidRPr="000F3C49" w:rsidRDefault="00D210E0" w:rsidP="00D545B3">
      <w:pPr>
        <w:pStyle w:val="Rubrik1"/>
      </w:pPr>
      <w:bookmarkStart w:id="22" w:name="_Toc40804078"/>
      <w:r>
        <w:lastRenderedPageBreak/>
        <w:t>D</w:t>
      </w:r>
      <w:r w:rsidR="002A7901" w:rsidRPr="000F3C49">
        <w:t xml:space="preserve">ata </w:t>
      </w:r>
      <w:commentRangeStart w:id="23"/>
      <w:r w:rsidR="002A7901" w:rsidRPr="000F3C49">
        <w:t>exploration</w:t>
      </w:r>
      <w:bookmarkEnd w:id="22"/>
      <w:commentRangeEnd w:id="23"/>
      <w:r w:rsidR="0032059B">
        <w:rPr>
          <w:rStyle w:val="Kommentarsreferens"/>
          <w:rFonts w:asciiTheme="minorHAnsi" w:eastAsiaTheme="minorHAnsi" w:hAnsiTheme="minorHAnsi" w:cstheme="minorBidi"/>
          <w:b w:val="0"/>
          <w:color w:val="auto"/>
          <w:lang w:val="sv-SE"/>
        </w:rPr>
        <w:commentReference w:id="23"/>
      </w:r>
    </w:p>
    <w:p w14:paraId="6BD530E4" w14:textId="4F8B9869" w:rsidR="002C3B90" w:rsidRDefault="002C3B90" w:rsidP="00D545B3">
      <w:pPr>
        <w:pStyle w:val="Rubrik2"/>
        <w:contextualSpacing/>
        <w:jc w:val="both"/>
        <w:rPr>
          <w:rFonts w:asciiTheme="minorHAnsi" w:hAnsiTheme="minorHAnsi" w:cstheme="minorHAnsi"/>
          <w:i/>
          <w:iCs/>
          <w:sz w:val="22"/>
          <w:szCs w:val="22"/>
          <w:lang w:val="en-GB"/>
        </w:rPr>
      </w:pPr>
      <w:bookmarkStart w:id="24" w:name="_Toc40804079"/>
      <w:r w:rsidRPr="00647D43">
        <w:rPr>
          <w:rFonts w:asciiTheme="minorHAnsi" w:hAnsiTheme="minorHAnsi" w:cstheme="minorHAnsi"/>
          <w:i/>
          <w:iCs/>
          <w:sz w:val="22"/>
          <w:szCs w:val="22"/>
          <w:lang w:val="en-GB"/>
        </w:rPr>
        <w:t>Growth rate</w:t>
      </w:r>
      <w:bookmarkEnd w:id="24"/>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4FE22676" w:rsidR="0008558C" w:rsidRDefault="0008558C" w:rsidP="0008558C">
      <w:pPr>
        <w:spacing w:line="480" w:lineRule="auto"/>
        <w:contextualSpacing/>
        <w:jc w:val="both"/>
        <w:rPr>
          <w:lang w:val="en-GB"/>
        </w:rPr>
      </w:pPr>
      <w:r w:rsidRPr="0066495C">
        <w:rPr>
          <w:lang w:val="en-GB"/>
        </w:rPr>
        <w:t>Fig. S</w:t>
      </w:r>
      <w:r>
        <w:rPr>
          <w:lang w:val="en-GB"/>
        </w:rPr>
        <w:t>1</w:t>
      </w:r>
      <w:r w:rsidRPr="0066495C">
        <w:rPr>
          <w:lang w:val="en-GB"/>
        </w:rPr>
        <w:t xml:space="preserve">. Taxonomic representation </w:t>
      </w:r>
      <w:r>
        <w:rPr>
          <w:lang w:val="en-GB"/>
        </w:rPr>
        <w:t xml:space="preserve">(top) </w:t>
      </w:r>
      <w:r w:rsidR="00924220">
        <w:rPr>
          <w:lang w:val="en-GB"/>
        </w:rPr>
        <w:t xml:space="preserve">(order and family, the latter indicated by colour) </w:t>
      </w:r>
      <w:r>
        <w:rPr>
          <w:lang w:val="en-GB"/>
        </w:rPr>
        <w:t>and the lifestyle</w:t>
      </w:r>
      <w:r w:rsidR="00924220">
        <w:rPr>
          <w:lang w:val="en-GB"/>
        </w:rPr>
        <w:t xml:space="preserve"> (indicated by colour)</w:t>
      </w:r>
      <w:r>
        <w:rPr>
          <w:lang w:val="en-GB"/>
        </w:rPr>
        <w:t xml:space="preserve"> and habitat (bottom) of species represented in the growth data </w:t>
      </w:r>
      <w:commentRangeStart w:id="25"/>
      <w:r>
        <w:rPr>
          <w:lang w:val="en-GB"/>
        </w:rPr>
        <w:t>sets</w:t>
      </w:r>
      <w:commentRangeEnd w:id="25"/>
      <w:r w:rsidR="0032059B">
        <w:rPr>
          <w:rStyle w:val="Kommentarsreferens"/>
        </w:rPr>
        <w:commentReference w:id="25"/>
      </w:r>
      <w:r>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32254891"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 xml:space="preserve">of species represented in the growth data </w:t>
      </w:r>
      <w:commentRangeStart w:id="26"/>
      <w:r w:rsidR="001424DF">
        <w:rPr>
          <w:lang w:val="en-GB"/>
        </w:rPr>
        <w:t>sets</w:t>
      </w:r>
      <w:commentRangeEnd w:id="26"/>
      <w:r w:rsidR="0032059B">
        <w:rPr>
          <w:rStyle w:val="Kommentarsreferens"/>
        </w:rPr>
        <w:commentReference w:id="26"/>
      </w:r>
      <w:r w:rsidR="001424DF">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459C158D" w:rsidR="00C15222" w:rsidRPr="00647D43" w:rsidRDefault="009234DE" w:rsidP="00D545B3">
      <w:pPr>
        <w:spacing w:line="480" w:lineRule="auto"/>
        <w:contextualSpacing/>
        <w:jc w:val="center"/>
      </w:pPr>
      <w:r>
        <w:rPr>
          <w:noProof/>
          <w:lang w:eastAsia="sv-SE"/>
        </w:rPr>
        <w:lastRenderedPageBreak/>
        <w:drawing>
          <wp:inline distT="0" distB="0" distL="0" distR="0" wp14:anchorId="0FF3A774" wp14:editId="4E5B66BC">
            <wp:extent cx="5731510" cy="57315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wth_tl_mas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5CC1973C"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data </w:t>
      </w:r>
      <w:commentRangeStart w:id="27"/>
      <w:r>
        <w:rPr>
          <w:lang w:val="en-GB"/>
        </w:rPr>
        <w:t>sets</w:t>
      </w:r>
      <w:commentRangeEnd w:id="27"/>
      <w:r w:rsidR="0032059B">
        <w:rPr>
          <w:rStyle w:val="Kommentarsreferens"/>
        </w:rPr>
        <w:commentReference w:id="27"/>
      </w:r>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755EEEC3" w:rsidR="00F42B35" w:rsidRDefault="001D3750" w:rsidP="00D545B3">
      <w:pPr>
        <w:spacing w:line="480" w:lineRule="auto"/>
        <w:contextualSpacing/>
        <w:jc w:val="center"/>
      </w:pPr>
      <w:r>
        <w:rPr>
          <w:noProof/>
          <w:lang w:eastAsia="sv-SE"/>
        </w:rPr>
        <w:lastRenderedPageBreak/>
        <w:drawing>
          <wp:inline distT="0" distB="0" distL="0" distR="0" wp14:anchorId="55FA999D" wp14:editId="65E90EB6">
            <wp:extent cx="5731510" cy="57315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wth_temperatures.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0A02C96"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w:t>
      </w:r>
      <w:commentRangeStart w:id="28"/>
      <w:r w:rsidR="00FF6DFC">
        <w:rPr>
          <w:lang w:val="en-GB"/>
        </w:rPr>
        <w:t xml:space="preserve">environmental </w:t>
      </w:r>
      <w:commentRangeEnd w:id="28"/>
      <w:r w:rsidR="0032059B">
        <w:rPr>
          <w:rStyle w:val="Kommentarsreferens"/>
        </w:rPr>
        <w:commentReference w:id="28"/>
      </w:r>
      <w:r w:rsidR="00FF6DFC">
        <w:rPr>
          <w:lang w:val="en-GB"/>
        </w:rPr>
        <w:t xml:space="preserve">(min, median and max) temperatures (indicated by </w:t>
      </w:r>
      <w:r w:rsidR="001F1A85">
        <w:rPr>
          <w:lang w:val="en-GB"/>
        </w:rPr>
        <w:t>colours</w:t>
      </w:r>
      <w:r w:rsidR="00FF6DFC">
        <w:rPr>
          <w:lang w:val="en-GB"/>
        </w:rPr>
        <w:t xml:space="preserve">) in the growth data </w:t>
      </w:r>
      <w:commentRangeStart w:id="29"/>
      <w:r w:rsidR="00FF6DFC">
        <w:rPr>
          <w:lang w:val="en-GB"/>
        </w:rPr>
        <w:t>set</w:t>
      </w:r>
      <w:r w:rsidR="000C5E3D">
        <w:rPr>
          <w:lang w:val="en-GB"/>
        </w:rPr>
        <w:t>s</w:t>
      </w:r>
      <w:commentRangeEnd w:id="29"/>
      <w:r w:rsidR="0032059B">
        <w:rPr>
          <w:rStyle w:val="Kommentarsreferens"/>
        </w:rPr>
        <w:commentReference w:id="29"/>
      </w:r>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13C9A6A6" w14:textId="77777777" w:rsidR="00343114" w:rsidRPr="00C76A09" w:rsidRDefault="00343114" w:rsidP="00D545B3">
      <w:pPr>
        <w:pStyle w:val="Rubrik2"/>
        <w:contextualSpacing/>
        <w:jc w:val="both"/>
        <w:rPr>
          <w:rFonts w:asciiTheme="minorHAnsi" w:hAnsiTheme="minorHAnsi" w:cstheme="minorHAnsi"/>
          <w:i/>
          <w:iCs/>
          <w:sz w:val="22"/>
          <w:szCs w:val="22"/>
          <w:lang w:val="en-GB"/>
        </w:rPr>
      </w:pPr>
    </w:p>
    <w:p w14:paraId="4556DBD7" w14:textId="235F9028" w:rsidR="002C3B90" w:rsidRDefault="007D2A8E" w:rsidP="00D545B3">
      <w:pPr>
        <w:pStyle w:val="Rubrik2"/>
        <w:contextualSpacing/>
        <w:jc w:val="both"/>
        <w:rPr>
          <w:rFonts w:asciiTheme="minorHAnsi" w:hAnsiTheme="minorHAnsi" w:cstheme="minorHAnsi"/>
          <w:i/>
          <w:iCs/>
          <w:sz w:val="22"/>
          <w:szCs w:val="22"/>
        </w:rPr>
      </w:pPr>
      <w:bookmarkStart w:id="30" w:name="_Toc40804080"/>
      <w:r>
        <w:rPr>
          <w:rFonts w:asciiTheme="minorHAnsi" w:hAnsiTheme="minorHAnsi" w:cstheme="minorHAnsi"/>
          <w:i/>
          <w:iCs/>
          <w:sz w:val="22"/>
          <w:szCs w:val="22"/>
        </w:rPr>
        <w:t>M</w:t>
      </w:r>
      <w:r w:rsidR="002C3B90" w:rsidRPr="00647D43">
        <w:rPr>
          <w:rFonts w:asciiTheme="minorHAnsi" w:hAnsiTheme="minorHAnsi" w:cstheme="minorHAnsi"/>
          <w:i/>
          <w:iCs/>
          <w:sz w:val="22"/>
          <w:szCs w:val="22"/>
        </w:rPr>
        <w:t xml:space="preserve">aximum </w:t>
      </w:r>
      <w:proofErr w:type="spellStart"/>
      <w:r w:rsidR="002C3B90" w:rsidRPr="00647D43">
        <w:rPr>
          <w:rFonts w:asciiTheme="minorHAnsi" w:hAnsiTheme="minorHAnsi" w:cstheme="minorHAnsi"/>
          <w:i/>
          <w:iCs/>
          <w:sz w:val="22"/>
          <w:szCs w:val="22"/>
        </w:rPr>
        <w:t>consumption</w:t>
      </w:r>
      <w:proofErr w:type="spellEnd"/>
      <w:r w:rsidR="002C3B90" w:rsidRPr="00647D43">
        <w:rPr>
          <w:rFonts w:asciiTheme="minorHAnsi" w:hAnsiTheme="minorHAnsi" w:cstheme="minorHAnsi"/>
          <w:i/>
          <w:iCs/>
          <w:sz w:val="22"/>
          <w:szCs w:val="22"/>
        </w:rPr>
        <w:t xml:space="preserve"> </w:t>
      </w:r>
      <w:r>
        <w:rPr>
          <w:rFonts w:asciiTheme="minorHAnsi" w:hAnsiTheme="minorHAnsi" w:cstheme="minorHAnsi"/>
          <w:i/>
          <w:iCs/>
          <w:sz w:val="22"/>
          <w:szCs w:val="22"/>
        </w:rPr>
        <w:t xml:space="preserve">&amp; </w:t>
      </w:r>
      <w:proofErr w:type="spellStart"/>
      <w:r>
        <w:rPr>
          <w:rFonts w:asciiTheme="minorHAnsi" w:hAnsiTheme="minorHAnsi" w:cstheme="minorHAnsi"/>
          <w:i/>
          <w:iCs/>
          <w:sz w:val="22"/>
          <w:szCs w:val="22"/>
        </w:rPr>
        <w:t>metabolic</w:t>
      </w:r>
      <w:proofErr w:type="spellEnd"/>
      <w:r>
        <w:rPr>
          <w:rFonts w:asciiTheme="minorHAnsi" w:hAnsiTheme="minorHAnsi" w:cstheme="minorHAnsi"/>
          <w:i/>
          <w:iCs/>
          <w:sz w:val="22"/>
          <w:szCs w:val="22"/>
        </w:rPr>
        <w:t xml:space="preserve"> </w:t>
      </w:r>
      <w:r w:rsidR="002C3B90" w:rsidRPr="00647D43">
        <w:rPr>
          <w:rFonts w:asciiTheme="minorHAnsi" w:hAnsiTheme="minorHAnsi" w:cstheme="minorHAnsi"/>
          <w:i/>
          <w:iCs/>
          <w:sz w:val="22"/>
          <w:szCs w:val="22"/>
        </w:rPr>
        <w:t>rate</w:t>
      </w:r>
      <w:bookmarkEnd w:id="30"/>
    </w:p>
    <w:p w14:paraId="5686270B" w14:textId="66630145" w:rsidR="009C2112" w:rsidRPr="00647D43" w:rsidRDefault="009C7541" w:rsidP="00D545B3">
      <w:pPr>
        <w:spacing w:line="480" w:lineRule="auto"/>
        <w:contextualSpacing/>
        <w:jc w:val="center"/>
      </w:pPr>
      <w:r>
        <w:rPr>
          <w:noProof/>
          <w:lang w:eastAsia="sv-SE"/>
        </w:rPr>
        <w:drawing>
          <wp:inline distT="0" distB="0" distL="0" distR="0" wp14:anchorId="7F3499E4" wp14:editId="5B6C2638">
            <wp:extent cx="5731510" cy="573151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_cons_phylogeny.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ins w:id="31" w:author="Anna Gårdmark" w:date="2020-06-27T14:42:00Z">
        <w:r w:rsidR="0032059B">
          <w:rPr>
            <w:lang w:val="en-GB"/>
          </w:rPr>
          <w:t xml:space="preserve">and </w:t>
        </w:r>
      </w:ins>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385F43DC" w14:textId="1533F0DA" w:rsidR="005E1F74" w:rsidRDefault="00C2406D" w:rsidP="0032059B">
      <w:pPr>
        <w:spacing w:line="480" w:lineRule="auto"/>
        <w:contextualSpacing/>
        <w:rPr>
          <w:lang w:val="en-GB"/>
        </w:rPr>
        <w:pPrChange w:id="32" w:author="Anna Gårdmark" w:date="2020-06-27T14:42:00Z">
          <w:pPr>
            <w:spacing w:line="480" w:lineRule="auto"/>
            <w:contextualSpacing/>
            <w:jc w:val="center"/>
          </w:pPr>
        </w:pPrChange>
      </w:pPr>
      <w:r>
        <w:rPr>
          <w:noProof/>
          <w:lang w:eastAsia="sv-SE"/>
        </w:rPr>
        <w:lastRenderedPageBreak/>
        <w:drawing>
          <wp:inline distT="0" distB="0" distL="0" distR="0" wp14:anchorId="6BE742C0" wp14:editId="7E962B81">
            <wp:extent cx="5731510" cy="57315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_cons_max_weight.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D87A69" w:rsidRPr="00675EC9">
        <w:rPr>
          <w:lang w:val="en-GB"/>
        </w:rPr>
        <w:t>Fig. S</w:t>
      </w:r>
      <w:r w:rsidR="00C015D0">
        <w:rPr>
          <w:lang w:val="en-GB"/>
        </w:rPr>
        <w:t>8</w:t>
      </w:r>
      <w:r w:rsidR="00D87A69" w:rsidRPr="00675EC9">
        <w:rPr>
          <w:lang w:val="en-GB"/>
        </w:rPr>
        <w:t xml:space="preserve">. Distribution of </w:t>
      </w:r>
      <w:r w:rsidR="00C46889">
        <w:rPr>
          <w:lang w:val="en-GB"/>
        </w:rPr>
        <w:t xml:space="preserve">maximum </w:t>
      </w:r>
      <w:r w:rsidR="00D87A69"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w:t>
      </w:r>
      <w:commentRangeStart w:id="33"/>
      <w:r w:rsidR="002F4048">
        <w:rPr>
          <w:lang w:val="en-GB"/>
        </w:rPr>
        <w:t>(legend not shown).</w:t>
      </w:r>
      <w:commentRangeEnd w:id="33"/>
      <w:r w:rsidR="0032059B">
        <w:rPr>
          <w:rStyle w:val="Kommentarsreferens"/>
        </w:rPr>
        <w:commentReference w:id="33"/>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14D89D78"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418D9411" w14:textId="6F761E06" w:rsidR="000230EE" w:rsidRDefault="000230EE" w:rsidP="00D545B3">
      <w:pPr>
        <w:spacing w:line="480" w:lineRule="auto"/>
        <w:contextualSpacing/>
        <w:jc w:val="both"/>
        <w:rPr>
          <w:lang w:val="en-GB"/>
        </w:rPr>
      </w:pPr>
    </w:p>
    <w:p w14:paraId="216AC1D2" w14:textId="3CE72E73" w:rsidR="000230EE" w:rsidRDefault="001C3220" w:rsidP="00D545B3">
      <w:pPr>
        <w:spacing w:line="480" w:lineRule="auto"/>
        <w:contextualSpacing/>
        <w:jc w:val="both"/>
        <w:rPr>
          <w:lang w:val="en-GB"/>
        </w:rPr>
      </w:pPr>
      <w:r>
        <w:rPr>
          <w:noProof/>
          <w:lang w:eastAsia="sv-SE"/>
        </w:rPr>
        <w:lastRenderedPageBreak/>
        <w:drawing>
          <wp:inline distT="0" distB="0" distL="0" distR="0" wp14:anchorId="0BEDC926" wp14:editId="383EDE5E">
            <wp:extent cx="5731510" cy="57315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ta_cons_trophic_level.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F30690A" w:rsidR="00CC7470" w:rsidRDefault="00CC7470" w:rsidP="00D545B3">
      <w:pPr>
        <w:spacing w:line="480" w:lineRule="auto"/>
        <w:contextualSpacing/>
        <w:jc w:val="both"/>
        <w:rPr>
          <w:lang w:val="en-GB"/>
        </w:rPr>
      </w:pPr>
      <w:r>
        <w:rPr>
          <w:noProof/>
          <w:lang w:eastAsia="sv-SE"/>
        </w:rPr>
        <w:lastRenderedPageBreak/>
        <w:drawing>
          <wp:inline distT="0" distB="0" distL="0" distR="0" wp14:anchorId="3F3A7302" wp14:editId="31811EFA">
            <wp:extent cx="5731510" cy="57315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a_cons_temperature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w:t>
      </w:r>
      <w:commentRangeStart w:id="34"/>
      <w:r>
        <w:rPr>
          <w:lang w:val="en-GB"/>
        </w:rPr>
        <w:t xml:space="preserve">temperatures </w:t>
      </w:r>
      <w:commentRangeEnd w:id="34"/>
      <w:r w:rsidR="00FF36C4">
        <w:rPr>
          <w:rStyle w:val="Kommentarsreferens"/>
        </w:rPr>
        <w:commentReference w:id="34"/>
      </w:r>
      <w:r>
        <w:rPr>
          <w:lang w:val="en-GB"/>
        </w:rPr>
        <w:t xml:space="preserve">(indicated by colours) </w:t>
      </w:r>
      <w:proofErr w:type="gramStart"/>
      <w:r w:rsidR="00AD40AD">
        <w:rPr>
          <w:lang w:val="en-GB"/>
        </w:rPr>
        <w:t>of</w:t>
      </w:r>
      <w:proofErr w:type="gramEnd"/>
      <w:r w:rsidR="00AD40AD">
        <w:rPr>
          <w:lang w:val="en-GB"/>
        </w:rPr>
        <w:t xml:space="preserve">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Rubrik1"/>
      </w:pPr>
      <w:bookmarkStart w:id="35" w:name="_Toc40804081"/>
      <w:r w:rsidRPr="000F3C49">
        <w:lastRenderedPageBreak/>
        <w:t>Supplementary analysis</w:t>
      </w:r>
      <w:bookmarkEnd w:id="35"/>
    </w:p>
    <w:p w14:paraId="662E296A" w14:textId="2C5ED73C" w:rsidR="008463C9" w:rsidRPr="00647D43" w:rsidRDefault="00A43B39" w:rsidP="008463C9">
      <w:pPr>
        <w:pStyle w:val="Liststycke"/>
        <w:spacing w:line="480" w:lineRule="auto"/>
        <w:ind w:left="360"/>
        <w:jc w:val="center"/>
        <w:rPr>
          <w:rFonts w:cstheme="minorHAnsi"/>
        </w:rPr>
      </w:pPr>
      <w:r>
        <w:rPr>
          <w:rFonts w:cstheme="minorHAnsi"/>
          <w:noProof/>
          <w:lang w:eastAsia="sv-SE"/>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07EAD6C"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r w:rsidR="00064A6B">
        <w:rPr>
          <w:rFonts w:cstheme="minorHAnsi"/>
          <w:lang w:val="en-GB"/>
        </w:rPr>
        <w:t xml:space="preserve">global </w:t>
      </w:r>
      <w:r w:rsidRPr="0066495C">
        <w:rPr>
          <w:rFonts w:cstheme="minorHAnsi"/>
          <w:lang w:val="en-GB"/>
        </w:rPr>
        <w:t>interaction coefficient (</w:t>
      </w:r>
      <w:commentRangeStart w:id="36"/>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commentRangeEnd w:id="36"/>
      <w:r w:rsidR="00DD0E6E">
        <w:rPr>
          <w:rStyle w:val="Kommentarsreferens"/>
        </w:rPr>
        <w:commentReference w:id="36"/>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(estimated and presented on an Arrhenius temperature scale)</w:t>
      </w:r>
      <w:r w:rsidR="00004E54">
        <w:rPr>
          <w:rFonts w:cstheme="minorHAnsi"/>
          <w:bCs/>
          <w:lang w:val="en-GB"/>
        </w:rPr>
        <w:t xml:space="preserve">, but for consumption this term was not included in the </w:t>
      </w:r>
      <w:ins w:id="37" w:author="Anna Gårdmark" w:date="2020-06-27T14:44:00Z">
        <w:r w:rsidR="00FF36C4">
          <w:rPr>
            <w:rFonts w:cstheme="minorHAnsi"/>
            <w:bCs/>
            <w:lang w:val="en-GB"/>
          </w:rPr>
          <w:t xml:space="preserve">selected </w:t>
        </w:r>
      </w:ins>
      <w:r w:rsidR="00004E54">
        <w:rPr>
          <w:rFonts w:cstheme="minorHAnsi"/>
          <w:bCs/>
          <w:lang w:val="en-GB"/>
        </w:rPr>
        <w:t>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r w:rsidR="003C113B">
        <w:rPr>
          <w:rFonts w:cstheme="minorHAnsi"/>
          <w:lang w:val="en-GB"/>
        </w:rPr>
        <w:t xml:space="preserve"> between the two rates</w:t>
      </w:r>
      <w:r w:rsidR="00D97D3E">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A3578FA" w:rsidR="00BA2986" w:rsidRPr="00647D43" w:rsidRDefault="00BA2986" w:rsidP="00072A59">
      <w:pPr>
        <w:spacing w:line="480" w:lineRule="auto"/>
        <w:contextualSpacing/>
        <w:jc w:val="center"/>
      </w:pPr>
      <w:r>
        <w:rPr>
          <w:noProof/>
          <w:lang w:eastAsia="sv-SE"/>
        </w:rPr>
        <w:lastRenderedPageBreak/>
        <w:drawing>
          <wp:inline distT="0" distB="0" distL="0" distR="0" wp14:anchorId="106ED87A" wp14:editId="5A3F2A65">
            <wp:extent cx="5731013" cy="5058383"/>
            <wp:effectExtent l="0" t="0" r="0" b="0"/>
            <wp:docPr id="37" name="Picture 3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non_linear_con.png"/>
                    <pic:cNvPicPr/>
                  </pic:nvPicPr>
                  <pic:blipFill rotWithShape="1">
                    <a:blip r:embed="rId26" cstate="print">
                      <a:extLst>
                        <a:ext uri="{28A0092B-C50C-407E-A947-70E740481C1C}">
                          <a14:useLocalDpi xmlns:a14="http://schemas.microsoft.com/office/drawing/2010/main" val="0"/>
                        </a:ext>
                      </a:extLst>
                    </a:blip>
                    <a:srcRect t="4922" b="6816"/>
                    <a:stretch/>
                  </pic:blipFill>
                  <pic:spPr bwMode="auto">
                    <a:xfrm>
                      <a:off x="0" y="0"/>
                      <a:ext cx="5731510" cy="5058822"/>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4020D55A" w:rsidR="00072A59" w:rsidRDefault="00072A59" w:rsidP="00072A59">
      <w:pPr>
        <w:spacing w:line="480" w:lineRule="auto"/>
        <w:contextualSpacing/>
        <w:jc w:val="both"/>
        <w:rPr>
          <w:lang w:val="en-GB"/>
        </w:rPr>
      </w:pPr>
      <w:commentRangeStart w:id="38"/>
      <w:r w:rsidRPr="0066495C">
        <w:rPr>
          <w:lang w:val="en-GB"/>
        </w:rPr>
        <w:t>Fig. S</w:t>
      </w:r>
      <w:r w:rsidR="00DB424C" w:rsidRPr="00FB7DC9">
        <w:rPr>
          <w:lang w:val="en-US"/>
        </w:rPr>
        <w:t>1</w:t>
      </w:r>
      <w:r w:rsidR="00FB517D">
        <w:rPr>
          <w:lang w:val="en-US"/>
        </w:rPr>
        <w:t>3</w:t>
      </w:r>
      <w:r w:rsidRPr="0066495C">
        <w:rPr>
          <w:lang w:val="en-GB"/>
        </w:rPr>
        <w:t xml:space="preserve">. </w:t>
      </w:r>
      <w:commentRangeEnd w:id="38"/>
      <w:r w:rsidR="00AC2827">
        <w:rPr>
          <w:rStyle w:val="Kommentarsreferens"/>
        </w:rPr>
        <w:commentReference w:id="38"/>
      </w:r>
      <w:r w:rsidR="004755CB">
        <w:rPr>
          <w:lang w:val="en-GB"/>
        </w:rPr>
        <w:t xml:space="preserve">Maximum consumption rates expressed as relative to maximum consumption rates </w:t>
      </w:r>
      <w:r w:rsidR="005D4975">
        <w:rPr>
          <w:lang w:val="en-GB"/>
        </w:rPr>
        <w:t xml:space="preserve">(done by species) </w:t>
      </w:r>
      <w:r w:rsidR="004755CB">
        <w:rPr>
          <w:lang w:val="en-GB"/>
        </w:rPr>
        <w:t xml:space="preserve">for species </w:t>
      </w:r>
      <w:r w:rsidR="00660FD9">
        <w:rPr>
          <w:lang w:val="en-GB"/>
        </w:rPr>
        <w:t xml:space="preserve">with </w:t>
      </w:r>
      <w:r w:rsidR="004755CB">
        <w:rPr>
          <w:lang w:val="en-GB"/>
        </w:rPr>
        <w:t xml:space="preserve">data </w:t>
      </w:r>
      <w:r w:rsidR="00660FD9">
        <w:rPr>
          <w:lang w:val="en-GB"/>
        </w:rPr>
        <w:t xml:space="preserve">above </w:t>
      </w:r>
      <w:commentRangeStart w:id="39"/>
      <w:del w:id="40" w:author="Anna Gårdmark" w:date="2020-06-27T14:54:00Z">
        <w:r w:rsidR="004755CB" w:rsidDel="00DD0E6E">
          <w:rPr>
            <w:lang w:val="en-GB"/>
          </w:rPr>
          <w:delText xml:space="preserve">peak </w:delText>
        </w:r>
      </w:del>
      <w:r w:rsidR="004755CB">
        <w:rPr>
          <w:lang w:val="en-GB"/>
        </w:rPr>
        <w:t xml:space="preserve">temperatures </w:t>
      </w:r>
      <w:commentRangeEnd w:id="39"/>
      <w:r w:rsidR="00DD0E6E">
        <w:rPr>
          <w:rStyle w:val="Kommentarsreferens"/>
        </w:rPr>
        <w:commentReference w:id="39"/>
      </w:r>
      <w:ins w:id="41" w:author="Anna Gårdmark" w:date="2020-06-27T14:54:00Z">
        <w:r w:rsidR="00DD0E6E">
          <w:rPr>
            <w:lang w:val="en-GB"/>
          </w:rPr>
          <w:t xml:space="preserve">that maximize the rate, </w:t>
        </w:r>
      </w:ins>
      <w:r w:rsidR="00644598">
        <w:rPr>
          <w:lang w:val="en-GB"/>
        </w:rPr>
        <w:t xml:space="preserve">plotted against </w:t>
      </w:r>
      <w:r w:rsidR="004755CB">
        <w:rPr>
          <w:lang w:val="en-GB"/>
        </w:rPr>
        <w:t xml:space="preserve">temperature, expressed as the difference between the experimental temperature and the median environmental temperature </w:t>
      </w:r>
      <w:r w:rsidR="007B2622">
        <w:rPr>
          <w:lang w:val="en-GB"/>
        </w:rPr>
        <w:t xml:space="preserve">(also by species </w:t>
      </w:r>
      <w:r w:rsidR="004755CB">
        <w:rPr>
          <w:lang w:val="en-GB"/>
        </w:rPr>
        <w:t>species</w:t>
      </w:r>
      <w:r w:rsidR="007B2622">
        <w:rPr>
          <w:lang w:val="en-GB"/>
        </w:rPr>
        <w:t>)</w:t>
      </w:r>
      <w:r w:rsidR="004755CB">
        <w:rPr>
          <w:lang w:val="en-GB"/>
        </w:rPr>
        <w:t xml:space="preserve">. </w:t>
      </w:r>
      <w:r w:rsidR="004F3C96">
        <w:rPr>
          <w:lang w:val="en-GB"/>
        </w:rPr>
        <w:t>Lines show fits from polynomial model</w:t>
      </w:r>
      <w:r w:rsidR="003E5E3C">
        <w:rPr>
          <w:lang w:val="en-GB"/>
        </w:rPr>
        <w:t xml:space="preserve"> using the posterior medians and the global prediction</w:t>
      </w:r>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r w:rsidR="00DD0E6E">
        <w:rPr>
          <w:rStyle w:val="Kommentarsreferens"/>
        </w:rPr>
        <w:commentReference w:id="42"/>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4559BC" w:rsidRDefault="009E754E" w:rsidP="009E754E">
      <w:pPr>
        <w:spacing w:line="360" w:lineRule="auto"/>
        <w:contextualSpacing/>
        <w:jc w:val="both"/>
        <w:rPr>
          <w:rFonts w:cstheme="minorHAnsi"/>
          <w:i/>
          <w:iCs/>
          <w:lang w:val="en-GB"/>
        </w:rPr>
      </w:pPr>
      <w:commentRangeStart w:id="43"/>
      <w:commentRangeStart w:id="44"/>
      <w:commentRangeStart w:id="45"/>
      <w:r w:rsidRPr="00175F1D">
        <w:rPr>
          <w:rFonts w:cstheme="minorHAnsi"/>
          <w:i/>
          <w:iCs/>
          <w:lang w:val="en-GB"/>
        </w:rPr>
        <w:t xml:space="preserve">Fig. </w:t>
      </w:r>
      <w:r w:rsidR="00FD36C2" w:rsidRPr="00175F1D">
        <w:rPr>
          <w:rFonts w:cstheme="minorHAnsi"/>
          <w:i/>
          <w:iCs/>
          <w:lang w:val="en-GB"/>
        </w:rPr>
        <w:t>S1</w:t>
      </w:r>
      <w:r w:rsidR="00FB517D">
        <w:rPr>
          <w:rFonts w:cstheme="minorHAnsi"/>
          <w:i/>
          <w:iCs/>
          <w:lang w:val="en-GB"/>
        </w:rPr>
        <w:t>4</w:t>
      </w:r>
      <w:r w:rsidRPr="00175F1D">
        <w:rPr>
          <w:rFonts w:cstheme="minorHAnsi"/>
          <w:i/>
          <w:iCs/>
          <w:lang w:val="en-GB"/>
        </w:rPr>
        <w:t>.</w:t>
      </w:r>
      <w:r w:rsidRPr="004559BC">
        <w:rPr>
          <w:rFonts w:cstheme="minorHAnsi"/>
          <w:i/>
          <w:iCs/>
          <w:lang w:val="en-GB"/>
        </w:rPr>
        <w:t xml:space="preserve"> </w:t>
      </w:r>
      <w:commentRangeEnd w:id="43"/>
      <w:r w:rsidR="00F019B4">
        <w:rPr>
          <w:rStyle w:val="Kommentarsreferens"/>
        </w:rPr>
        <w:commentReference w:id="43"/>
      </w:r>
      <w:r w:rsidRPr="004559BC">
        <w:rPr>
          <w:rFonts w:cstheme="minorHAnsi"/>
          <w:i/>
          <w:iCs/>
          <w:lang w:val="en-GB"/>
        </w:rPr>
        <w:t>Experimental temperatures (grey) overlap environmental temperatures (green)</w:t>
      </w:r>
      <w:r w:rsidR="00E9075E">
        <w:rPr>
          <w:rFonts w:cstheme="minorHAnsi"/>
          <w:i/>
          <w:iCs/>
          <w:lang w:val="en-GB"/>
        </w:rPr>
        <w:t>,</w:t>
      </w:r>
      <w:r w:rsidRPr="004559BC">
        <w:rPr>
          <w:rFonts w:cstheme="minorHAnsi"/>
          <w:i/>
          <w:iCs/>
          <w:lang w:val="en-GB"/>
        </w:rPr>
        <w:t xml:space="preserve"> and optimum growth temperatures (orange) are typically at the upper end or above the environmental range. </w:t>
      </w:r>
      <w:commentRangeEnd w:id="44"/>
      <w:r>
        <w:rPr>
          <w:rStyle w:val="Kommentarsreferens"/>
        </w:rPr>
        <w:commentReference w:id="44"/>
      </w:r>
      <w:commentRangeEnd w:id="45"/>
      <w:r w:rsidR="00DD0E6E">
        <w:rPr>
          <w:rStyle w:val="Kommentarsreferens"/>
        </w:rPr>
        <w:commentReference w:id="45"/>
      </w:r>
      <w:r w:rsidR="004D6691">
        <w:rPr>
          <w:rFonts w:cstheme="minorHAnsi"/>
          <w:i/>
          <w:iCs/>
          <w:lang w:val="en-GB"/>
        </w:rPr>
        <w:t>Horizontal</w:t>
      </w:r>
      <w:r w:rsidR="004D6691" w:rsidRPr="004559BC">
        <w:rPr>
          <w:rFonts w:cstheme="minorHAnsi"/>
          <w:i/>
          <w:iCs/>
          <w:lang w:val="en-GB"/>
        </w:rPr>
        <w:t xml:space="preserve"> </w:t>
      </w:r>
      <w:r w:rsidRPr="004559BC">
        <w:rPr>
          <w:rFonts w:cstheme="minorHAnsi"/>
          <w:i/>
          <w:iCs/>
          <w:lang w:val="en-GB"/>
        </w:rPr>
        <w:t xml:space="preserve">green lines show the minimum and maximum environmental </w:t>
      </w:r>
      <w:commentRangeStart w:id="46"/>
      <w:r w:rsidRPr="004559BC">
        <w:rPr>
          <w:rFonts w:cstheme="minorHAnsi"/>
          <w:i/>
          <w:iCs/>
          <w:lang w:val="en-GB"/>
        </w:rPr>
        <w:t xml:space="preserve">temperature based on either temperature in distribution range (triangles) or modelled distribution maps (circles), both taken from </w:t>
      </w:r>
      <w:proofErr w:type="spellStart"/>
      <w:r w:rsidRPr="004559BC">
        <w:rPr>
          <w:rFonts w:cstheme="minorHAnsi"/>
          <w:i/>
          <w:iCs/>
          <w:lang w:val="en-GB"/>
        </w:rPr>
        <w:t>FishBase</w:t>
      </w:r>
      <w:commentRangeEnd w:id="46"/>
      <w:proofErr w:type="spellEnd"/>
      <w:r>
        <w:rPr>
          <w:rStyle w:val="Kommentarsreferens"/>
        </w:rPr>
        <w:commentReference w:id="46"/>
      </w:r>
      <w:r w:rsidR="00E9075E">
        <w:rPr>
          <w:rFonts w:cstheme="minorHAnsi"/>
          <w:i/>
          <w:iCs/>
          <w:lang w:val="en-GB"/>
        </w:rPr>
        <w:t xml:space="preserve">. </w:t>
      </w:r>
      <w:r w:rsidRPr="004559BC">
        <w:rPr>
          <w:rFonts w:cstheme="minorHAnsi"/>
          <w:i/>
          <w:iCs/>
          <w:lang w:val="en-GB"/>
        </w:rPr>
        <w:t>T</w:t>
      </w:r>
      <w:commentRangeStart w:id="47"/>
      <w:r w:rsidRPr="004559BC">
        <w:rPr>
          <w:rFonts w:cstheme="minorHAnsi"/>
          <w:i/>
          <w:iCs/>
          <w:lang w:val="en-GB"/>
        </w:rPr>
        <w:t xml:space="preserve">he optimum growth temperatures </w:t>
      </w:r>
      <w:proofErr w:type="gramStart"/>
      <w:r w:rsidRPr="004559BC">
        <w:rPr>
          <w:rFonts w:cstheme="minorHAnsi"/>
          <w:i/>
          <w:iCs/>
          <w:lang w:val="en-GB"/>
        </w:rPr>
        <w:t>are depicted</w:t>
      </w:r>
      <w:proofErr w:type="gramEnd"/>
      <w:r w:rsidRPr="004559BC">
        <w:rPr>
          <w:rFonts w:cstheme="minorHAnsi"/>
          <w:i/>
          <w:iCs/>
          <w:lang w:val="en-GB"/>
        </w:rPr>
        <w:t xml:space="preserve"> for all size-classes per species, where the circle size is proportional to number of observations at that temperature</w:t>
      </w:r>
      <w:commentRangeEnd w:id="47"/>
      <w:r>
        <w:rPr>
          <w:rStyle w:val="Kommentarsreferens"/>
        </w:rPr>
        <w:commentReference w:id="47"/>
      </w:r>
      <w:r w:rsidRPr="004559BC">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Rubrik1"/>
      </w:pPr>
      <w:bookmarkStart w:id="48" w:name="_Toc40804082"/>
      <w:r>
        <w:lastRenderedPageBreak/>
        <w:t>Model validation</w:t>
      </w:r>
      <w:r w:rsidR="00F52B8A">
        <w:t xml:space="preserve"> </w:t>
      </w:r>
      <w:r w:rsidR="000326C7">
        <w:t>and</w:t>
      </w:r>
      <w:r w:rsidR="00F52B8A">
        <w:t xml:space="preserve"> fit</w:t>
      </w:r>
      <w:bookmarkEnd w:id="48"/>
    </w:p>
    <w:p w14:paraId="79C7ADB7" w14:textId="77777777" w:rsidR="00C3416D" w:rsidRDefault="00C3416D" w:rsidP="00DC7A54">
      <w:pPr>
        <w:spacing w:line="480" w:lineRule="auto"/>
        <w:jc w:val="both"/>
        <w:rPr>
          <w:lang w:val="en-GB"/>
        </w:rPr>
      </w:pPr>
      <w:r>
        <w:rPr>
          <w:lang w:val="en-GB"/>
        </w:rPr>
        <w:t xml:space="preserve">Figures showing convergence of species-level parameters can be found on: </w:t>
      </w:r>
      <w:r w:rsidR="009A4EDF">
        <w:fldChar w:fldCharType="begin"/>
      </w:r>
      <w:r w:rsidR="009A4EDF" w:rsidRPr="0032059B">
        <w:rPr>
          <w:lang w:val="en-GB"/>
          <w:rPrChange w:id="49" w:author="Anna Gårdmark" w:date="2020-06-27T14:37:00Z">
            <w:rPr/>
          </w:rPrChange>
        </w:rPr>
        <w:instrText xml:space="preserve"> HYPERLINK "https://github.com/maxlindmark/scaling" </w:instrText>
      </w:r>
      <w:r w:rsidR="009A4EDF">
        <w:fldChar w:fldCharType="separate"/>
      </w:r>
      <w:r w:rsidRPr="009471CD">
        <w:rPr>
          <w:rStyle w:val="Hyperlnk"/>
          <w:lang w:val="en-GB"/>
        </w:rPr>
        <w:t>https://github.com/maxlindmark/scaling</w:t>
      </w:r>
      <w:r w:rsidR="009A4EDF">
        <w:rPr>
          <w:rStyle w:val="Hyperlnk"/>
          <w:lang w:val="en-GB"/>
        </w:rPr>
        <w:fldChar w:fldCharType="end"/>
      </w:r>
      <w:r>
        <w:rPr>
          <w:lang w:val="en-GB"/>
        </w:rPr>
        <w:t xml:space="preserve">, in </w:t>
      </w:r>
      <w:proofErr w:type="gramStart"/>
      <w:r>
        <w:rPr>
          <w:lang w:val="en-GB"/>
        </w:rPr>
        <w:t>this</w:t>
      </w:r>
      <w:proofErr w:type="gramEnd"/>
      <w:r>
        <w:rPr>
          <w:lang w:val="en-GB"/>
        </w:rPr>
        <w:t xml:space="preserve"> section only global parameters are visualized. </w:t>
      </w:r>
    </w:p>
    <w:p w14:paraId="5F0C15B0" w14:textId="77777777" w:rsidR="00D874A6" w:rsidRPr="00C76A09" w:rsidRDefault="00D874A6" w:rsidP="0065004B">
      <w:pPr>
        <w:pStyle w:val="Rubrik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Rubrik2"/>
        <w:contextualSpacing/>
        <w:jc w:val="both"/>
        <w:rPr>
          <w:rFonts w:asciiTheme="minorHAnsi" w:hAnsiTheme="minorHAnsi" w:cstheme="minorHAnsi"/>
          <w:i/>
          <w:iCs/>
          <w:sz w:val="22"/>
          <w:szCs w:val="22"/>
        </w:rPr>
      </w:pPr>
      <w:bookmarkStart w:id="50" w:name="_Toc40804083"/>
      <w:proofErr w:type="spellStart"/>
      <w:r w:rsidRPr="00647D43">
        <w:rPr>
          <w:rFonts w:asciiTheme="minorHAnsi" w:hAnsiTheme="minorHAnsi" w:cstheme="minorHAnsi"/>
          <w:i/>
          <w:iCs/>
          <w:sz w:val="22"/>
          <w:szCs w:val="22"/>
        </w:rPr>
        <w:t>Growth</w:t>
      </w:r>
      <w:proofErr w:type="spellEnd"/>
      <w:r w:rsidRPr="00647D43">
        <w:rPr>
          <w:rFonts w:asciiTheme="minorHAnsi" w:hAnsiTheme="minorHAnsi" w:cstheme="minorHAnsi"/>
          <w:i/>
          <w:iCs/>
          <w:sz w:val="22"/>
          <w:szCs w:val="22"/>
        </w:rPr>
        <w:t xml:space="preserve"> rate</w:t>
      </w:r>
      <w:bookmarkEnd w:id="50"/>
    </w:p>
    <w:p w14:paraId="79D1A08A" w14:textId="56AC74FE" w:rsidR="009428CD" w:rsidRPr="00647D43" w:rsidRDefault="00EE14AE" w:rsidP="00D545B3">
      <w:pPr>
        <w:spacing w:line="480" w:lineRule="auto"/>
        <w:contextualSpacing/>
        <w:jc w:val="center"/>
      </w:pPr>
      <w:r>
        <w:rPr>
          <w:noProof/>
          <w:lang w:eastAsia="sv-SE"/>
        </w:rPr>
        <w:drawing>
          <wp:inline distT="0" distB="0" distL="0" distR="0" wp14:anchorId="31112AF6" wp14:editId="1234C862">
            <wp:extent cx="5731510" cy="5731510"/>
            <wp:effectExtent l="0" t="0" r="0" b="0"/>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validation_gr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w:t>
      </w:r>
      <w:commentRangeStart w:id="51"/>
      <w:r w:rsidR="000B1042" w:rsidRPr="0066495C">
        <w:rPr>
          <w:lang w:val="en-GB"/>
        </w:rPr>
        <w:t>optimum temperature</w:t>
      </w:r>
      <w:r w:rsidR="00441CB7" w:rsidRPr="0066495C">
        <w:rPr>
          <w:lang w:val="en-GB"/>
        </w:rPr>
        <w:t>s</w:t>
      </w:r>
      <w:r w:rsidRPr="0066495C">
        <w:rPr>
          <w:lang w:val="en-GB"/>
        </w:rPr>
        <w:t>.</w:t>
      </w:r>
      <w:commentRangeEnd w:id="51"/>
      <w:r w:rsidR="00DD0E6E">
        <w:rPr>
          <w:rStyle w:val="Kommentarsreferens"/>
        </w:rPr>
        <w:commentReference w:id="51"/>
      </w:r>
    </w:p>
    <w:p w14:paraId="00FA4F49" w14:textId="21407D9D" w:rsidR="00747AE4" w:rsidRPr="0066495C" w:rsidRDefault="00747AE4" w:rsidP="00D545B3">
      <w:pPr>
        <w:spacing w:line="480" w:lineRule="auto"/>
        <w:contextualSpacing/>
        <w:rPr>
          <w:lang w:val="en-GB"/>
        </w:rPr>
      </w:pPr>
    </w:p>
    <w:p w14:paraId="7C3970C7" w14:textId="5C147509" w:rsidR="0002521E" w:rsidRPr="00647D43" w:rsidRDefault="000013AA" w:rsidP="00D545B3">
      <w:pPr>
        <w:spacing w:line="480" w:lineRule="auto"/>
        <w:contextualSpacing/>
        <w:jc w:val="center"/>
      </w:pPr>
      <w:r>
        <w:rPr>
          <w:noProof/>
          <w:lang w:eastAsia="sv-SE"/>
        </w:rPr>
        <w:drawing>
          <wp:inline distT="0" distB="0" distL="0" distR="0" wp14:anchorId="17DAC2A6" wp14:editId="739FF6D9">
            <wp:extent cx="5731510" cy="5731510"/>
            <wp:effectExtent l="0" t="0" r="0" b="0"/>
            <wp:docPr id="19" name="Picture 19"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alidation_rhat_g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 xml:space="preserve">This factor </w:t>
      </w:r>
      <w:proofErr w:type="gramStart"/>
      <w:r w:rsidR="00494F11" w:rsidRPr="006325A1">
        <w:rPr>
          <w:lang w:val="en-US"/>
        </w:rPr>
        <w:t>is based</w:t>
      </w:r>
      <w:proofErr w:type="gramEnd"/>
      <w:r w:rsidR="00494F11" w:rsidRPr="006325A1">
        <w:rPr>
          <w:lang w:val="en-US"/>
        </w:rPr>
        <w:t xml:space="preserve"> on the comparison of between and within</w:t>
      </w:r>
      <w:r w:rsidR="00494F11">
        <w:rPr>
          <w:lang w:val="en-US"/>
        </w:rPr>
        <w:t>-chain variation for the same parameter. A value close to one implies chains converged to the same distribution.</w:t>
      </w:r>
      <w:r w:rsidR="0081485B">
        <w:rPr>
          <w:lang w:val="en-US"/>
        </w:rPr>
        <w:t xml:space="preserve"> The index of the parameter corresponds to species.</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03CECFA6" w:rsidR="00ED1BE0" w:rsidRPr="0066495C" w:rsidRDefault="008C5F31" w:rsidP="00D545B3">
      <w:pPr>
        <w:spacing w:line="480" w:lineRule="auto"/>
        <w:contextualSpacing/>
        <w:rPr>
          <w:lang w:val="en-GB"/>
        </w:rPr>
      </w:pPr>
      <w:r>
        <w:rPr>
          <w:noProof/>
          <w:lang w:eastAsia="sv-SE"/>
        </w:rPr>
        <w:lastRenderedPageBreak/>
        <w:drawing>
          <wp:inline distT="0" distB="0" distL="0" distR="0" wp14:anchorId="3000C343" wp14:editId="20C01773">
            <wp:extent cx="5731510" cy="2751667"/>
            <wp:effectExtent l="0" t="0" r="0" b="444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fit_gro_mean_cv.png"/>
                    <pic:cNvPicPr/>
                  </pic:nvPicPr>
                  <pic:blipFill rotWithShape="1">
                    <a:blip r:embed="rId30" cstate="print">
                      <a:extLst>
                        <a:ext uri="{28A0092B-C50C-407E-A947-70E740481C1C}">
                          <a14:useLocalDpi xmlns:a14="http://schemas.microsoft.com/office/drawing/2010/main" val="0"/>
                        </a:ext>
                      </a:extLst>
                    </a:blip>
                    <a:srcRect t="25704" b="26287"/>
                    <a:stretch/>
                  </pic:blipFill>
                  <pic:spPr bwMode="auto">
                    <a:xfrm>
                      <a:off x="0" y="0"/>
                      <a:ext cx="5731510" cy="2751667"/>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46FB7FA2"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B=</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w:t>
      </w:r>
      <w:proofErr w:type="gramStart"/>
      <w:r w:rsidR="0091229B">
        <w:rPr>
          <w:rFonts w:eastAsiaTheme="minorEastAsia"/>
          <w:lang w:val="en-US"/>
        </w:rPr>
        <w:t>0</w:t>
      </w:r>
      <w:proofErr w:type="gramEnd"/>
      <w:r w:rsidR="0091229B">
        <w:rPr>
          <w:rFonts w:eastAsiaTheme="minorEastAsia"/>
          <w:lang w:val="en-US"/>
        </w:rPr>
        <w:t xml:space="preserve">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12B9DF27" w:rsidR="008A1780" w:rsidRPr="0066495C" w:rsidRDefault="00175F1D" w:rsidP="00D545B3">
      <w:pPr>
        <w:spacing w:line="480" w:lineRule="auto"/>
        <w:contextualSpacing/>
        <w:rPr>
          <w:lang w:val="en-GB"/>
        </w:rPr>
      </w:pPr>
      <w:r>
        <w:rPr>
          <w:noProof/>
          <w:lang w:eastAsia="sv-SE"/>
        </w:rPr>
        <w:lastRenderedPageBreak/>
        <w:drawing>
          <wp:inline distT="0" distB="0" distL="0" distR="0" wp14:anchorId="7FB29768" wp14:editId="23FD746C">
            <wp:extent cx="5731510" cy="573151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validation_prior_post_growth.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11603C8" w:rsidR="00FB517D" w:rsidRPr="0066495C" w:rsidRDefault="00FB517D" w:rsidP="00FB517D">
      <w:pPr>
        <w:spacing w:line="480" w:lineRule="auto"/>
        <w:contextualSpacing/>
        <w:jc w:val="both"/>
        <w:rPr>
          <w:lang w:val="en-GB"/>
        </w:rPr>
      </w:pPr>
      <w:commentRangeStart w:id="52"/>
      <w:r w:rsidRPr="0066495C">
        <w:rPr>
          <w:lang w:val="en-GB"/>
        </w:rPr>
        <w:t>Fig. S1</w:t>
      </w:r>
      <w:r w:rsidR="00B00FA6">
        <w:rPr>
          <w:lang w:val="en-GB"/>
        </w:rPr>
        <w:t>8</w:t>
      </w:r>
      <w:r w:rsidRPr="0066495C">
        <w:rPr>
          <w:lang w:val="en-GB"/>
        </w:rPr>
        <w:t xml:space="preserve">. </w:t>
      </w:r>
      <w:r w:rsidR="00C5423C">
        <w:rPr>
          <w:lang w:val="en-GB"/>
        </w:rPr>
        <w:t>Posterior (black) and prior distribution</w:t>
      </w:r>
      <w:ins w:id="53" w:author="Anna Gårdmark" w:date="2020-06-27T14:58:00Z">
        <w:r w:rsidR="00DD0E6E">
          <w:rPr>
            <w:lang w:val="en-GB"/>
          </w:rPr>
          <w:t xml:space="preserve"> </w:t>
        </w:r>
        <w:commentRangeStart w:id="54"/>
        <w:r w:rsidR="00DD0E6E">
          <w:rPr>
            <w:lang w:val="en-GB"/>
          </w:rPr>
          <w:t>(red)</w:t>
        </w:r>
        <w:commentRangeEnd w:id="54"/>
        <w:r w:rsidR="00DD0E6E">
          <w:rPr>
            <w:rStyle w:val="Kommentarsreferens"/>
          </w:rPr>
          <w:commentReference w:id="54"/>
        </w:r>
      </w:ins>
      <w:r w:rsidR="00C5423C">
        <w:rPr>
          <w:lang w:val="en-GB"/>
        </w:rPr>
        <w:t xml:space="preserve"> for the global parameters</w:t>
      </w:r>
      <w:r w:rsidR="006304D0">
        <w:rPr>
          <w:lang w:val="en-GB"/>
        </w:rPr>
        <w:t xml:space="preserve"> in the model for growth rate</w:t>
      </w:r>
      <w:r w:rsidR="00A269A7">
        <w:rPr>
          <w:lang w:val="en-GB"/>
        </w:rPr>
        <w:t xml:space="preserve">, including their </w:t>
      </w:r>
      <w:proofErr w:type="gramStart"/>
      <w:r w:rsidR="00391A53">
        <w:rPr>
          <w:lang w:val="en-GB"/>
        </w:rPr>
        <w:t>%</w:t>
      </w:r>
      <w:proofErr w:type="gramEnd"/>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commentRangeEnd w:id="52"/>
      <w:r w:rsidR="00555615">
        <w:rPr>
          <w:rStyle w:val="Kommentarsreferens"/>
        </w:rPr>
        <w:commentReference w:id="52"/>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77777777" w:rsidR="00706907" w:rsidRPr="00647D43" w:rsidRDefault="00706907" w:rsidP="00706907">
      <w:pPr>
        <w:pStyle w:val="Rubrik2"/>
        <w:contextualSpacing/>
        <w:jc w:val="both"/>
        <w:rPr>
          <w:rFonts w:asciiTheme="minorHAnsi" w:hAnsiTheme="minorHAnsi" w:cstheme="minorHAnsi"/>
          <w:i/>
          <w:iCs/>
          <w:sz w:val="22"/>
          <w:szCs w:val="22"/>
        </w:rPr>
      </w:pPr>
      <w:bookmarkStart w:id="55" w:name="_Toc40804084"/>
      <w:r w:rsidRPr="00647D43">
        <w:rPr>
          <w:rFonts w:asciiTheme="minorHAnsi" w:hAnsiTheme="minorHAnsi" w:cstheme="minorHAnsi"/>
          <w:i/>
          <w:iCs/>
          <w:sz w:val="22"/>
          <w:szCs w:val="22"/>
        </w:rPr>
        <w:lastRenderedPageBreak/>
        <w:t xml:space="preserve">Maximum </w:t>
      </w:r>
      <w:proofErr w:type="spellStart"/>
      <w:r w:rsidRPr="00647D43">
        <w:rPr>
          <w:rFonts w:asciiTheme="minorHAnsi" w:hAnsiTheme="minorHAnsi" w:cstheme="minorHAnsi"/>
          <w:i/>
          <w:iCs/>
          <w:sz w:val="22"/>
          <w:szCs w:val="22"/>
        </w:rPr>
        <w:t>consumption</w:t>
      </w:r>
      <w:proofErr w:type="spellEnd"/>
      <w:r w:rsidRPr="00647D43">
        <w:rPr>
          <w:rFonts w:asciiTheme="minorHAnsi" w:hAnsiTheme="minorHAnsi" w:cstheme="minorHAnsi"/>
          <w:i/>
          <w:iCs/>
          <w:sz w:val="22"/>
          <w:szCs w:val="22"/>
        </w:rPr>
        <w:t xml:space="preserve"> rate</w:t>
      </w:r>
      <w:bookmarkEnd w:id="55"/>
    </w:p>
    <w:p w14:paraId="21DF64F0" w14:textId="12D7BEC0" w:rsidR="00706907" w:rsidRPr="00647D43" w:rsidRDefault="00BE40BD" w:rsidP="00706907">
      <w:pPr>
        <w:spacing w:line="480" w:lineRule="auto"/>
        <w:contextualSpacing/>
        <w:jc w:val="center"/>
      </w:pPr>
      <w:r>
        <w:rPr>
          <w:noProof/>
          <w:lang w:eastAsia="sv-SE"/>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B9E6562" w:rsidR="000C4D53" w:rsidRPr="0066495C" w:rsidRDefault="000C4D53" w:rsidP="000C4D53">
      <w:pPr>
        <w:spacing w:line="480" w:lineRule="auto"/>
        <w:contextualSpacing/>
        <w:jc w:val="both"/>
        <w:rPr>
          <w:lang w:val="en-GB"/>
        </w:rPr>
      </w:pPr>
      <w:r w:rsidRPr="0066495C">
        <w:rPr>
          <w:lang w:val="en-GB"/>
        </w:rPr>
        <w:t>Fig. S</w:t>
      </w:r>
      <w:r w:rsidR="007F7095">
        <w:rPr>
          <w:lang w:val="en-GB"/>
        </w:rPr>
        <w:t>19</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 xml:space="preserve">rate model at temperatures below </w:t>
      </w:r>
      <w:commentRangeStart w:id="56"/>
      <w:r w:rsidRPr="0066495C">
        <w:rPr>
          <w:lang w:val="en-GB"/>
        </w:rPr>
        <w:t>optimum temperatures.</w:t>
      </w:r>
      <w:commentRangeEnd w:id="56"/>
      <w:r w:rsidR="004103A1">
        <w:rPr>
          <w:rStyle w:val="Kommentarsreferens"/>
        </w:rPr>
        <w:commentReference w:id="56"/>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lang w:eastAsia="sv-SE"/>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11B0039F" w:rsidR="006320DC" w:rsidRPr="0066495C" w:rsidRDefault="006320DC" w:rsidP="006320DC">
      <w:pPr>
        <w:spacing w:line="480" w:lineRule="auto"/>
        <w:contextualSpacing/>
        <w:jc w:val="both"/>
        <w:rPr>
          <w:lang w:val="en-GB"/>
        </w:rPr>
      </w:pPr>
      <w:r w:rsidRPr="0066495C">
        <w:rPr>
          <w:lang w:val="en-GB"/>
        </w:rPr>
        <w:t>Fig. S</w:t>
      </w:r>
      <w:r>
        <w:rPr>
          <w:lang w:val="en-GB"/>
        </w:rPr>
        <w:t>2</w:t>
      </w:r>
      <w:r w:rsidR="00796A99">
        <w:rPr>
          <w:lang w:val="en-GB"/>
        </w:rPr>
        <w:t>0</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 xml:space="preserve">This factor </w:t>
      </w:r>
      <w:proofErr w:type="gramStart"/>
      <w:r w:rsidRPr="006325A1">
        <w:rPr>
          <w:lang w:val="en-US"/>
        </w:rPr>
        <w:t>is based</w:t>
      </w:r>
      <w:proofErr w:type="gramEnd"/>
      <w:r w:rsidRPr="006325A1">
        <w:rPr>
          <w:lang w:val="en-US"/>
        </w:rPr>
        <w:t xml:space="preserve">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3953C952" w:rsidR="00706907" w:rsidRPr="00647D43" w:rsidRDefault="001B081E" w:rsidP="00706907">
      <w:pPr>
        <w:spacing w:line="480" w:lineRule="auto"/>
        <w:contextualSpacing/>
        <w:jc w:val="center"/>
      </w:pPr>
      <w:r>
        <w:rPr>
          <w:noProof/>
          <w:lang w:eastAsia="sv-SE"/>
        </w:rPr>
        <w:lastRenderedPageBreak/>
        <w:drawing>
          <wp:inline distT="0" distB="0" distL="0" distR="0" wp14:anchorId="5E5F1CF0" wp14:editId="162F7486">
            <wp:extent cx="5730933" cy="273386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t_con_mean_cv.png"/>
                    <pic:cNvPicPr/>
                  </pic:nvPicPr>
                  <pic:blipFill rotWithShape="1">
                    <a:blip r:embed="rId34" cstate="print">
                      <a:extLst>
                        <a:ext uri="{28A0092B-C50C-407E-A947-70E740481C1C}">
                          <a14:useLocalDpi xmlns:a14="http://schemas.microsoft.com/office/drawing/2010/main" val="0"/>
                        </a:ext>
                      </a:extLst>
                    </a:blip>
                    <a:srcRect t="25884" b="26412"/>
                    <a:stretch/>
                  </pic:blipFill>
                  <pic:spPr bwMode="auto">
                    <a:xfrm>
                      <a:off x="0" y="0"/>
                      <a:ext cx="5731510" cy="2734144"/>
                    </a:xfrm>
                    <a:prstGeom prst="rect">
                      <a:avLst/>
                    </a:prstGeom>
                    <a:ln>
                      <a:noFill/>
                    </a:ln>
                    <a:extLst>
                      <a:ext uri="{53640926-AAD7-44D8-BBD7-CCE9431645EC}">
                        <a14:shadowObscured xmlns:a14="http://schemas.microsoft.com/office/drawing/2010/main"/>
                      </a:ext>
                    </a:extLst>
                  </pic:spPr>
                </pic:pic>
              </a:graphicData>
            </a:graphic>
          </wp:inline>
        </w:drawing>
      </w:r>
    </w:p>
    <w:p w14:paraId="0E0D09BD" w14:textId="755E40DF" w:rsidR="00AA7CC2" w:rsidRPr="0066495C" w:rsidRDefault="00AA7CC2" w:rsidP="00AA7CC2">
      <w:pPr>
        <w:spacing w:line="480" w:lineRule="auto"/>
        <w:contextualSpacing/>
        <w:jc w:val="both"/>
        <w:rPr>
          <w:lang w:val="en-GB"/>
        </w:rPr>
      </w:pPr>
      <w:r w:rsidRPr="0066495C">
        <w:rPr>
          <w:lang w:val="en-GB"/>
        </w:rPr>
        <w:t>Fig. S</w:t>
      </w:r>
      <w:r w:rsidR="00DA556D">
        <w:rPr>
          <w:lang w:val="en-GB"/>
        </w:rPr>
        <w:t>2</w:t>
      </w:r>
      <w:r w:rsidR="00796A99">
        <w:rPr>
          <w:lang w:val="en-GB"/>
        </w:rPr>
        <w:t>1</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 xml:space="preserve">Fit is evaluated by simulating data from the likelihood (at each iteration of the MCMC chain), and each simulated data is assigned a </w:t>
      </w:r>
      <w:proofErr w:type="gramStart"/>
      <w:r>
        <w:rPr>
          <w:rFonts w:eastAsiaTheme="minorEastAsia"/>
          <w:lang w:val="en-US"/>
        </w:rPr>
        <w:t>0</w:t>
      </w:r>
      <w:proofErr w:type="gramEnd"/>
      <w:r>
        <w:rPr>
          <w:rFonts w:eastAsiaTheme="minorEastAsia"/>
          <w:lang w:val="en-US"/>
        </w:rPr>
        <w:t xml:space="preserve"> or 1 if it is below or above the mean data point. The number in the plot corresponds to the mean of the vector of 0’s and 1’s.</w:t>
      </w:r>
    </w:p>
    <w:p w14:paraId="763505C2" w14:textId="3C5533D6" w:rsidR="00706907" w:rsidRDefault="00706907" w:rsidP="00D545B3">
      <w:pPr>
        <w:spacing w:line="480" w:lineRule="auto"/>
        <w:contextualSpacing/>
        <w:rPr>
          <w:lang w:val="en-GB"/>
        </w:rPr>
      </w:pPr>
    </w:p>
    <w:p w14:paraId="2BB2719C" w14:textId="5C1CCDDF" w:rsidR="007B2B31" w:rsidRDefault="007B2B31" w:rsidP="00D545B3">
      <w:pPr>
        <w:spacing w:line="480" w:lineRule="auto"/>
        <w:contextualSpacing/>
        <w:rPr>
          <w:lang w:val="en-GB"/>
        </w:rPr>
      </w:pPr>
    </w:p>
    <w:p w14:paraId="5812DD8B" w14:textId="58A3C6A1" w:rsidR="007B2B31" w:rsidRDefault="007B2B31" w:rsidP="00D545B3">
      <w:pPr>
        <w:spacing w:line="480" w:lineRule="auto"/>
        <w:contextualSpacing/>
        <w:rPr>
          <w:lang w:val="en-GB"/>
        </w:rPr>
      </w:pPr>
    </w:p>
    <w:p w14:paraId="1E07E0D6" w14:textId="3A8A6D11" w:rsidR="007B2B31" w:rsidRDefault="007B2B31" w:rsidP="00D545B3">
      <w:pPr>
        <w:spacing w:line="480" w:lineRule="auto"/>
        <w:contextualSpacing/>
        <w:rPr>
          <w:lang w:val="en-GB"/>
        </w:rPr>
      </w:pPr>
      <w:r>
        <w:rPr>
          <w:noProof/>
          <w:lang w:eastAsia="sv-SE"/>
        </w:rPr>
        <w:lastRenderedPageBreak/>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578A1B12" w:rsidR="007B2B31" w:rsidRPr="0066495C" w:rsidRDefault="007B2B31" w:rsidP="007B2B31">
      <w:pPr>
        <w:spacing w:line="480" w:lineRule="auto"/>
        <w:contextualSpacing/>
        <w:jc w:val="both"/>
        <w:rPr>
          <w:lang w:val="en-GB"/>
        </w:rPr>
      </w:pPr>
      <w:commentRangeStart w:id="57"/>
      <w:r w:rsidRPr="0066495C">
        <w:rPr>
          <w:lang w:val="en-GB"/>
        </w:rPr>
        <w:t>Fig. S</w:t>
      </w:r>
      <w:r w:rsidR="006C4231">
        <w:rPr>
          <w:lang w:val="en-GB"/>
        </w:rPr>
        <w:t>2</w:t>
      </w:r>
      <w:r w:rsidR="008508EE">
        <w:rPr>
          <w:lang w:val="en-GB"/>
        </w:rPr>
        <w:t>2</w:t>
      </w:r>
      <w:r w:rsidRPr="0066495C">
        <w:rPr>
          <w:lang w:val="en-GB"/>
        </w:rPr>
        <w:t xml:space="preserve">. </w:t>
      </w:r>
      <w:r>
        <w:rPr>
          <w:lang w:val="en-GB"/>
        </w:rPr>
        <w:t xml:space="preserve">Posterior (black) and prior distribution </w:t>
      </w:r>
      <w:ins w:id="58" w:author="Anna Gårdmark" w:date="2020-06-27T15:00:00Z">
        <w:r w:rsidR="004103A1">
          <w:rPr>
            <w:lang w:val="en-GB"/>
          </w:rPr>
          <w:t xml:space="preserve">(red) </w:t>
        </w:r>
      </w:ins>
      <w:r>
        <w:rPr>
          <w:lang w:val="en-GB"/>
        </w:rPr>
        <w:t>for the global parameters</w:t>
      </w:r>
      <w:r w:rsidR="009B7C25">
        <w:rPr>
          <w:lang w:val="en-GB"/>
        </w:rPr>
        <w:t xml:space="preserve"> in the model for maximum consumption rate</w:t>
      </w:r>
      <w:r>
        <w:rPr>
          <w:lang w:val="en-GB"/>
        </w:rPr>
        <w:t xml:space="preserve">, including their </w:t>
      </w:r>
      <w:proofErr w:type="gramStart"/>
      <w:r>
        <w:rPr>
          <w:lang w:val="en-GB"/>
        </w:rPr>
        <w:t>%</w:t>
      </w:r>
      <w:proofErr w:type="gramEnd"/>
      <w:r>
        <w:rPr>
          <w:lang w:val="en-GB"/>
        </w:rPr>
        <w:t xml:space="preserve">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57"/>
      <w:r>
        <w:rPr>
          <w:rStyle w:val="Kommentarsreferens"/>
        </w:rPr>
        <w:commentReference w:id="57"/>
      </w:r>
    </w:p>
    <w:p w14:paraId="69F7DD57" w14:textId="77777777" w:rsidR="007B2B31" w:rsidRPr="0066495C" w:rsidRDefault="007B2B31" w:rsidP="00D545B3">
      <w:pPr>
        <w:spacing w:line="480" w:lineRule="auto"/>
        <w:contextualSpacing/>
        <w:rPr>
          <w:lang w:val="en-GB"/>
        </w:rPr>
      </w:pPr>
    </w:p>
    <w:p w14:paraId="5C05FD2C" w14:textId="461F08FB" w:rsidR="00646A26" w:rsidRPr="00647D43" w:rsidRDefault="00130327" w:rsidP="00D545B3">
      <w:pPr>
        <w:pStyle w:val="Rubrik2"/>
        <w:contextualSpacing/>
        <w:jc w:val="both"/>
        <w:rPr>
          <w:rFonts w:asciiTheme="minorHAnsi" w:hAnsiTheme="minorHAnsi" w:cstheme="minorHAnsi"/>
          <w:i/>
          <w:iCs/>
          <w:sz w:val="22"/>
          <w:szCs w:val="22"/>
        </w:rPr>
      </w:pPr>
      <w:bookmarkStart w:id="59" w:name="_Toc40804085"/>
      <w:proofErr w:type="spellStart"/>
      <w:r w:rsidRPr="00647D43">
        <w:rPr>
          <w:rFonts w:asciiTheme="minorHAnsi" w:hAnsiTheme="minorHAnsi" w:cstheme="minorHAnsi"/>
          <w:i/>
          <w:iCs/>
          <w:sz w:val="22"/>
          <w:szCs w:val="22"/>
        </w:rPr>
        <w:lastRenderedPageBreak/>
        <w:t>Metabolic</w:t>
      </w:r>
      <w:proofErr w:type="spellEnd"/>
      <w:r w:rsidRPr="00647D43">
        <w:rPr>
          <w:rFonts w:asciiTheme="minorHAnsi" w:hAnsiTheme="minorHAnsi" w:cstheme="minorHAnsi"/>
          <w:i/>
          <w:iCs/>
          <w:sz w:val="22"/>
          <w:szCs w:val="22"/>
        </w:rPr>
        <w:t xml:space="preserve"> rate</w:t>
      </w:r>
      <w:bookmarkEnd w:id="59"/>
    </w:p>
    <w:p w14:paraId="2FA8677E" w14:textId="73774179" w:rsidR="009428CD" w:rsidRPr="00647D43" w:rsidRDefault="007B2B31" w:rsidP="00D545B3">
      <w:pPr>
        <w:spacing w:line="480" w:lineRule="auto"/>
        <w:contextualSpacing/>
        <w:jc w:val="center"/>
      </w:pPr>
      <w:r>
        <w:rPr>
          <w:noProof/>
          <w:lang w:eastAsia="sv-SE"/>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E70286D" w:rsidR="008727A7" w:rsidRPr="0066495C" w:rsidRDefault="008727A7" w:rsidP="008727A7">
      <w:pPr>
        <w:spacing w:line="480" w:lineRule="auto"/>
        <w:contextualSpacing/>
        <w:jc w:val="both"/>
        <w:rPr>
          <w:lang w:val="en-GB"/>
        </w:rPr>
      </w:pPr>
      <w:r w:rsidRPr="0066495C">
        <w:rPr>
          <w:lang w:val="en-GB"/>
        </w:rPr>
        <w:t>Fig. S</w:t>
      </w:r>
      <w:r>
        <w:rPr>
          <w:lang w:val="en-GB"/>
        </w:rPr>
        <w:t>2</w:t>
      </w:r>
      <w:r w:rsidR="00F675A5">
        <w:rPr>
          <w:lang w:val="en-GB"/>
        </w:rPr>
        <w:t>3</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lang w:eastAsia="sv-SE"/>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47B3685E" w:rsidR="00300EFC" w:rsidRPr="0066495C" w:rsidRDefault="00300EFC" w:rsidP="00300EFC">
      <w:pPr>
        <w:spacing w:line="480" w:lineRule="auto"/>
        <w:contextualSpacing/>
        <w:jc w:val="both"/>
        <w:rPr>
          <w:lang w:val="en-GB"/>
        </w:rPr>
      </w:pPr>
      <w:r w:rsidRPr="0066495C">
        <w:rPr>
          <w:lang w:val="en-GB"/>
        </w:rPr>
        <w:t>Fig. S</w:t>
      </w:r>
      <w:r>
        <w:rPr>
          <w:lang w:val="en-GB"/>
        </w:rPr>
        <w:t>2</w:t>
      </w:r>
      <w:r w:rsidR="004F7EC0">
        <w:rPr>
          <w:lang w:val="en-GB"/>
        </w:rPr>
        <w:t>4</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 xml:space="preserve">This factor </w:t>
      </w:r>
      <w:proofErr w:type="gramStart"/>
      <w:r w:rsidRPr="006325A1">
        <w:rPr>
          <w:lang w:val="en-US"/>
        </w:rPr>
        <w:t>is based</w:t>
      </w:r>
      <w:proofErr w:type="gramEnd"/>
      <w:r w:rsidRPr="006325A1">
        <w:rPr>
          <w:lang w:val="en-US"/>
        </w:rPr>
        <w:t xml:space="preserve">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0525733" w:rsidR="009972DF" w:rsidRPr="00647D43" w:rsidRDefault="00C87BAC" w:rsidP="00D545B3">
      <w:pPr>
        <w:spacing w:line="480" w:lineRule="auto"/>
        <w:contextualSpacing/>
        <w:jc w:val="center"/>
      </w:pPr>
      <w:r>
        <w:rPr>
          <w:noProof/>
          <w:lang w:eastAsia="sv-SE"/>
        </w:rPr>
        <w:lastRenderedPageBreak/>
        <w:drawing>
          <wp:inline distT="0" distB="0" distL="0" distR="0" wp14:anchorId="21E83F5B" wp14:editId="30BBB9DC">
            <wp:extent cx="5730933" cy="2715208"/>
            <wp:effectExtent l="0" t="0" r="0" b="3175"/>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t_met_mean_cv.png"/>
                    <pic:cNvPicPr/>
                  </pic:nvPicPr>
                  <pic:blipFill rotWithShape="1">
                    <a:blip r:embed="rId38" cstate="print">
                      <a:extLst>
                        <a:ext uri="{28A0092B-C50C-407E-A947-70E740481C1C}">
                          <a14:useLocalDpi xmlns:a14="http://schemas.microsoft.com/office/drawing/2010/main" val="0"/>
                        </a:ext>
                      </a:extLst>
                    </a:blip>
                    <a:srcRect t="25884" b="26738"/>
                    <a:stretch/>
                  </pic:blipFill>
                  <pic:spPr bwMode="auto">
                    <a:xfrm>
                      <a:off x="0" y="0"/>
                      <a:ext cx="5731510" cy="2715482"/>
                    </a:xfrm>
                    <a:prstGeom prst="rect">
                      <a:avLst/>
                    </a:prstGeom>
                    <a:ln>
                      <a:noFill/>
                    </a:ln>
                    <a:extLst>
                      <a:ext uri="{53640926-AAD7-44D8-BBD7-CCE9431645EC}">
                        <a14:shadowObscured xmlns:a14="http://schemas.microsoft.com/office/drawing/2010/main"/>
                      </a:ext>
                    </a:extLst>
                  </pic:spPr>
                </pic:pic>
              </a:graphicData>
            </a:graphic>
          </wp:inline>
        </w:drawing>
      </w:r>
    </w:p>
    <w:p w14:paraId="3BED4E2B" w14:textId="28AE5F98" w:rsidR="002B42FA" w:rsidRPr="0066495C" w:rsidRDefault="002B42FA" w:rsidP="002B42FA">
      <w:pPr>
        <w:spacing w:line="480" w:lineRule="auto"/>
        <w:contextualSpacing/>
        <w:jc w:val="both"/>
        <w:rPr>
          <w:lang w:val="en-GB"/>
        </w:rPr>
      </w:pPr>
      <w:r w:rsidRPr="0066495C">
        <w:rPr>
          <w:lang w:val="en-GB"/>
        </w:rPr>
        <w:t>Fig. S</w:t>
      </w:r>
      <w:r>
        <w:rPr>
          <w:lang w:val="en-GB"/>
        </w:rPr>
        <w:t>2</w:t>
      </w:r>
      <w:r w:rsidR="003D7866">
        <w:rPr>
          <w:lang w:val="en-GB"/>
        </w:rPr>
        <w:t>5</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 xml:space="preserve">coefficient of variation) for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 xml:space="preserve">Fit is evaluated by simulating data from the likelihood (at each iteration of the MCMC chain), and each simulated data is assigned a </w:t>
      </w:r>
      <w:proofErr w:type="gramStart"/>
      <w:r>
        <w:rPr>
          <w:rFonts w:eastAsiaTheme="minorEastAsia"/>
          <w:lang w:val="en-US"/>
        </w:rPr>
        <w:t>0</w:t>
      </w:r>
      <w:proofErr w:type="gramEnd"/>
      <w:r>
        <w:rPr>
          <w:rFonts w:eastAsiaTheme="minorEastAsia"/>
          <w:lang w:val="en-US"/>
        </w:rPr>
        <w:t xml:space="preserve"> or 1 if it is below or above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eastAsia="sv-SE"/>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56C02C33" w:rsidR="007B634F" w:rsidRPr="0066495C" w:rsidRDefault="007B634F" w:rsidP="007B634F">
      <w:pPr>
        <w:spacing w:line="480" w:lineRule="auto"/>
        <w:contextualSpacing/>
        <w:jc w:val="both"/>
        <w:rPr>
          <w:lang w:val="en-GB"/>
        </w:rPr>
      </w:pPr>
      <w:commentRangeStart w:id="60"/>
      <w:r w:rsidRPr="0066495C">
        <w:rPr>
          <w:lang w:val="en-GB"/>
        </w:rPr>
        <w:t>Fig. S</w:t>
      </w:r>
      <w:r>
        <w:rPr>
          <w:lang w:val="en-GB"/>
        </w:rPr>
        <w:t>2</w:t>
      </w:r>
      <w:r w:rsidR="003E25A6">
        <w:rPr>
          <w:lang w:val="en-GB"/>
        </w:rPr>
        <w:t>6</w:t>
      </w:r>
      <w:r w:rsidRPr="0066495C">
        <w:rPr>
          <w:lang w:val="en-GB"/>
        </w:rPr>
        <w:t xml:space="preserve">. </w:t>
      </w:r>
      <w:r>
        <w:rPr>
          <w:lang w:val="en-GB"/>
        </w:rPr>
        <w:t>Posterior (black) and prior distribution</w:t>
      </w:r>
      <w:ins w:id="61" w:author="Anna Gårdmark" w:date="2020-06-27T15:01:00Z">
        <w:r w:rsidR="004103A1">
          <w:rPr>
            <w:lang w:val="en-GB"/>
          </w:rPr>
          <w:t xml:space="preserve"> (red)</w:t>
        </w:r>
      </w:ins>
      <w:r>
        <w:rPr>
          <w:lang w:val="en-GB"/>
        </w:rPr>
        <w:t xml:space="preserve"> for the global parameters in the model for </w:t>
      </w:r>
      <w:r w:rsidR="00DD2DC4">
        <w:rPr>
          <w:lang w:val="en-GB"/>
        </w:rPr>
        <w:t xml:space="preserve">metabolic </w:t>
      </w:r>
      <w:r>
        <w:rPr>
          <w:lang w:val="en-GB"/>
        </w:rPr>
        <w:t xml:space="preserve">rate, including their </w:t>
      </w:r>
      <w:proofErr w:type="gramStart"/>
      <w:r>
        <w:rPr>
          <w:lang w:val="en-GB"/>
        </w:rPr>
        <w:t>%</w:t>
      </w:r>
      <w:proofErr w:type="gramEnd"/>
      <w:r>
        <w:rPr>
          <w:lang w:val="en-GB"/>
        </w:rPr>
        <w:t xml:space="preserve">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60"/>
      <w:r>
        <w:rPr>
          <w:rStyle w:val="Kommentarsreferens"/>
        </w:rPr>
        <w:commentReference w:id="60"/>
      </w:r>
    </w:p>
    <w:p w14:paraId="609D066C" w14:textId="77777777" w:rsidR="007B634F" w:rsidRPr="0066495C" w:rsidRDefault="007B634F" w:rsidP="00D545B3">
      <w:pPr>
        <w:spacing w:line="480" w:lineRule="auto"/>
        <w:contextualSpacing/>
        <w:jc w:val="both"/>
        <w:rPr>
          <w:lang w:val="en-GB"/>
        </w:rPr>
      </w:pPr>
    </w:p>
    <w:p w14:paraId="5759A9D9" w14:textId="77777777" w:rsidR="00572C7B" w:rsidRPr="00647D43" w:rsidRDefault="00572C7B" w:rsidP="00572C7B">
      <w:pPr>
        <w:pStyle w:val="Rubrik2"/>
        <w:contextualSpacing/>
        <w:jc w:val="both"/>
        <w:rPr>
          <w:rFonts w:asciiTheme="minorHAnsi" w:hAnsiTheme="minorHAnsi" w:cstheme="minorHAnsi"/>
          <w:i/>
          <w:iCs/>
          <w:sz w:val="22"/>
          <w:szCs w:val="22"/>
          <w:lang w:val="en-GB"/>
        </w:rPr>
      </w:pPr>
      <w:bookmarkStart w:id="62" w:name="_Toc40804086"/>
      <w:r w:rsidRPr="00647D43">
        <w:rPr>
          <w:rFonts w:asciiTheme="minorHAnsi" w:hAnsiTheme="minorHAnsi" w:cstheme="minorHAnsi"/>
          <w:i/>
          <w:iCs/>
          <w:sz w:val="22"/>
          <w:szCs w:val="22"/>
          <w:lang w:val="en-GB"/>
        </w:rPr>
        <w:lastRenderedPageBreak/>
        <w:t>Optimum growth temperature</w:t>
      </w:r>
      <w:bookmarkEnd w:id="62"/>
    </w:p>
    <w:p w14:paraId="25D5D8F4" w14:textId="717F3730" w:rsidR="00572C7B" w:rsidRPr="00647D43" w:rsidRDefault="00294C73" w:rsidP="00572C7B">
      <w:pPr>
        <w:spacing w:line="480" w:lineRule="auto"/>
        <w:contextualSpacing/>
        <w:jc w:val="both"/>
      </w:pPr>
      <w:r>
        <w:rPr>
          <w:noProof/>
          <w:lang w:eastAsia="sv-SE"/>
        </w:rPr>
        <w:drawing>
          <wp:inline distT="0" distB="0" distL="0" distR="0" wp14:anchorId="38751B1B" wp14:editId="6108553F">
            <wp:extent cx="5731510" cy="573151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validation_top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55FF68B" w:rsidR="00572C7B" w:rsidRPr="00294C73" w:rsidRDefault="00F312A0" w:rsidP="00F312A0">
      <w:pPr>
        <w:spacing w:line="480" w:lineRule="auto"/>
        <w:contextualSpacing/>
        <w:jc w:val="both"/>
        <w:rPr>
          <w:lang w:val="en-US"/>
        </w:rPr>
      </w:pPr>
      <w:r w:rsidRPr="0066495C">
        <w:rPr>
          <w:lang w:val="en-GB"/>
        </w:rPr>
        <w:t>Fig. S</w:t>
      </w:r>
      <w:r>
        <w:rPr>
          <w:lang w:val="en-GB"/>
        </w:rPr>
        <w:t>2</w:t>
      </w:r>
      <w:r w:rsidR="004E08D5">
        <w:rPr>
          <w:lang w:val="en-GB"/>
        </w:rPr>
        <w:t>7</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218EE785" w:rsidR="00572C7B" w:rsidRPr="00647D43" w:rsidRDefault="0046424D" w:rsidP="00572C7B">
      <w:pPr>
        <w:spacing w:line="480" w:lineRule="auto"/>
        <w:contextualSpacing/>
        <w:jc w:val="center"/>
      </w:pPr>
      <w:r>
        <w:rPr>
          <w:noProof/>
          <w:lang w:eastAsia="sv-SE"/>
        </w:rPr>
        <w:lastRenderedPageBreak/>
        <w:drawing>
          <wp:inline distT="0" distB="0" distL="0" distR="0" wp14:anchorId="02548ADA" wp14:editId="67D481B9">
            <wp:extent cx="5731510" cy="5731510"/>
            <wp:effectExtent l="0" t="0" r="0" b="0"/>
            <wp:docPr id="41" name="Picture 41"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validation_rhat_top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1E3B1087" w:rsidR="0046424D" w:rsidRPr="0066495C" w:rsidRDefault="0046424D" w:rsidP="0046424D">
      <w:pPr>
        <w:spacing w:line="480" w:lineRule="auto"/>
        <w:contextualSpacing/>
        <w:jc w:val="both"/>
        <w:rPr>
          <w:lang w:val="en-GB"/>
        </w:rPr>
      </w:pPr>
      <w:r w:rsidRPr="0066495C">
        <w:rPr>
          <w:lang w:val="en-GB"/>
        </w:rPr>
        <w:t>Fig. S</w:t>
      </w:r>
      <w:r>
        <w:rPr>
          <w:lang w:val="en-GB"/>
        </w:rPr>
        <w:t>2</w:t>
      </w:r>
      <w:r w:rsidR="005713D6">
        <w:rPr>
          <w:lang w:val="en-GB"/>
        </w:rPr>
        <w:t>8</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 xml:space="preserve">This factor </w:t>
      </w:r>
      <w:proofErr w:type="gramStart"/>
      <w:r w:rsidRPr="006325A1">
        <w:rPr>
          <w:lang w:val="en-US"/>
        </w:rPr>
        <w:t>is based</w:t>
      </w:r>
      <w:proofErr w:type="gramEnd"/>
      <w:r w:rsidRPr="006325A1">
        <w:rPr>
          <w:lang w:val="en-US"/>
        </w:rPr>
        <w:t xml:space="preserve">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77777777" w:rsidR="00572C7B" w:rsidRPr="00647D43" w:rsidRDefault="00572C7B" w:rsidP="00572C7B">
      <w:pPr>
        <w:spacing w:line="480" w:lineRule="auto"/>
        <w:contextualSpacing/>
        <w:jc w:val="center"/>
      </w:pPr>
      <w:r w:rsidRPr="00647D43">
        <w:rPr>
          <w:noProof/>
          <w:lang w:eastAsia="sv-SE"/>
        </w:rPr>
        <w:lastRenderedPageBreak/>
        <w:drawing>
          <wp:inline distT="0" distB="0" distL="0" distR="0" wp14:anchorId="3B2CD577" wp14:editId="420600A2">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1416150F" w14:textId="1705ED05" w:rsidR="00572C7B" w:rsidRPr="0066495C" w:rsidRDefault="00572C7B" w:rsidP="00572C7B">
      <w:pPr>
        <w:spacing w:line="480" w:lineRule="auto"/>
        <w:contextualSpacing/>
        <w:jc w:val="both"/>
        <w:rPr>
          <w:lang w:val="en-GB"/>
        </w:rPr>
      </w:pPr>
      <w:r w:rsidRPr="0066495C">
        <w:rPr>
          <w:lang w:val="en-GB"/>
        </w:rPr>
        <w:t>Fig. S</w:t>
      </w:r>
      <w:r w:rsidR="00813915">
        <w:rPr>
          <w:lang w:val="en-GB"/>
        </w:rPr>
        <w:t>29</w:t>
      </w:r>
      <w:r w:rsidRPr="0066495C">
        <w:rPr>
          <w:lang w:val="en-GB"/>
        </w:rPr>
        <w:t xml:space="preserve">. Model fit (mean)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 xml:space="preserve">Fit is evaluated by simulating data from the likelihood (at each iteration of the MCMC chain), and each simulated data is assigned a </w:t>
      </w:r>
      <w:proofErr w:type="gramStart"/>
      <w:r>
        <w:rPr>
          <w:rFonts w:eastAsiaTheme="minorEastAsia"/>
          <w:lang w:val="en-US"/>
        </w:rPr>
        <w:t>0</w:t>
      </w:r>
      <w:proofErr w:type="gramEnd"/>
      <w:r>
        <w:rPr>
          <w:rFonts w:eastAsiaTheme="minorEastAsia"/>
          <w:lang w:val="en-US"/>
        </w:rPr>
        <w:t xml:space="preserve">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5B707FF7" w14:textId="77777777" w:rsidR="00572C7B" w:rsidRPr="0066495C" w:rsidRDefault="00572C7B" w:rsidP="00572C7B">
      <w:pPr>
        <w:spacing w:line="480" w:lineRule="auto"/>
        <w:contextualSpacing/>
        <w:rPr>
          <w:lang w:val="en-GB"/>
        </w:rPr>
      </w:pPr>
    </w:p>
    <w:p w14:paraId="05EA115B" w14:textId="77777777" w:rsidR="00572C7B" w:rsidRPr="0066495C" w:rsidRDefault="00572C7B" w:rsidP="00572C7B">
      <w:pPr>
        <w:spacing w:line="480" w:lineRule="auto"/>
        <w:contextualSpacing/>
        <w:rPr>
          <w:lang w:val="en-GB"/>
        </w:rPr>
      </w:pPr>
    </w:p>
    <w:p w14:paraId="7FA895BD" w14:textId="77777777" w:rsidR="00572C7B" w:rsidRPr="0066495C" w:rsidRDefault="00572C7B"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1D2B6D78" w:rsidR="00945AF0" w:rsidRPr="0066495C" w:rsidRDefault="0055608F" w:rsidP="00D545B3">
      <w:pPr>
        <w:spacing w:line="480" w:lineRule="auto"/>
        <w:contextualSpacing/>
        <w:jc w:val="both"/>
        <w:rPr>
          <w:lang w:val="en-GB"/>
        </w:rPr>
      </w:pPr>
      <w:r>
        <w:rPr>
          <w:noProof/>
          <w:lang w:eastAsia="sv-SE"/>
        </w:rPr>
        <w:lastRenderedPageBreak/>
        <w:drawing>
          <wp:inline distT="0" distB="0" distL="0" distR="0" wp14:anchorId="261347B2" wp14:editId="75B479FE">
            <wp:extent cx="5730871" cy="3881535"/>
            <wp:effectExtent l="0" t="0" r="0" b="5080"/>
            <wp:docPr id="42" name="Picture 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ation_prior_post_topt.png"/>
                    <pic:cNvPicPr/>
                  </pic:nvPicPr>
                  <pic:blipFill rotWithShape="1">
                    <a:blip r:embed="rId43" cstate="print">
                      <a:extLst>
                        <a:ext uri="{28A0092B-C50C-407E-A947-70E740481C1C}">
                          <a14:useLocalDpi xmlns:a14="http://schemas.microsoft.com/office/drawing/2010/main" val="0"/>
                        </a:ext>
                      </a:extLst>
                    </a:blip>
                    <a:srcRect t="16931" b="15338"/>
                    <a:stretch/>
                  </pic:blipFill>
                  <pic:spPr bwMode="auto">
                    <a:xfrm>
                      <a:off x="0" y="0"/>
                      <a:ext cx="5731510" cy="388196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095B93C" w:rsidR="00B56161" w:rsidRPr="0066495C" w:rsidRDefault="00B56161" w:rsidP="00B56161">
      <w:pPr>
        <w:spacing w:line="480" w:lineRule="auto"/>
        <w:contextualSpacing/>
        <w:jc w:val="both"/>
        <w:rPr>
          <w:lang w:val="en-GB"/>
        </w:rPr>
      </w:pPr>
      <w:commentRangeStart w:id="63"/>
      <w:r w:rsidRPr="0066495C">
        <w:rPr>
          <w:lang w:val="en-GB"/>
        </w:rPr>
        <w:t>Fig. S</w:t>
      </w:r>
      <w:r w:rsidR="0055608F">
        <w:rPr>
          <w:lang w:val="en-GB"/>
        </w:rPr>
        <w:t>3</w:t>
      </w:r>
      <w:r w:rsidR="00F727F1">
        <w:rPr>
          <w:lang w:val="en-GB"/>
        </w:rPr>
        <w:t>0</w:t>
      </w:r>
      <w:r w:rsidRPr="0066495C">
        <w:rPr>
          <w:lang w:val="en-GB"/>
        </w:rPr>
        <w:t xml:space="preserve">. </w:t>
      </w:r>
      <w:r>
        <w:rPr>
          <w:lang w:val="en-GB"/>
        </w:rPr>
        <w:t>Posterior (black) and prior distribution</w:t>
      </w:r>
      <w:ins w:id="64" w:author="Anna Gårdmark" w:date="2020-06-27T15:01:00Z">
        <w:r w:rsidR="004103A1">
          <w:rPr>
            <w:lang w:val="en-GB"/>
          </w:rPr>
          <w:t xml:space="preserve"> (red)</w:t>
        </w:r>
      </w:ins>
      <w:bookmarkStart w:id="65" w:name="_GoBack"/>
      <w:bookmarkEnd w:id="65"/>
      <w:r>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63"/>
      <w:r>
        <w:rPr>
          <w:rStyle w:val="Kommentarsreferens"/>
        </w:rPr>
        <w:commentReference w:id="63"/>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Rubrik1"/>
      </w:pPr>
      <w:bookmarkStart w:id="66" w:name="_Toc40804087"/>
      <w:r>
        <w:lastRenderedPageBreak/>
        <w:t>References</w:t>
      </w:r>
      <w:bookmarkEnd w:id="66"/>
    </w:p>
    <w:p w14:paraId="67A91FD7" w14:textId="77777777" w:rsidR="005924FA" w:rsidRPr="00647D43" w:rsidRDefault="00BE5814" w:rsidP="00D545B3">
      <w:pPr>
        <w:pStyle w:val="Litteraturfrteckning"/>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44"/>
      <w:footerReference w:type="default" r:id="rId45"/>
      <w:headerReference w:type="first" r:id="rId46"/>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4" w:author="Anna Gårdmark" w:date="2020-06-24T15:52:00Z" w:initials="AG">
    <w:p w14:paraId="53A6AB87" w14:textId="758EBF5C" w:rsidR="00D77BD0" w:rsidRPr="00D77BD0" w:rsidRDefault="00D77BD0">
      <w:pPr>
        <w:pStyle w:val="Kommentarer"/>
        <w:rPr>
          <w:lang w:val="en-GB"/>
        </w:rPr>
      </w:pPr>
      <w:r>
        <w:rPr>
          <w:rStyle w:val="Kommentarsreferens"/>
        </w:rPr>
        <w:annotationRef/>
      </w:r>
      <w:proofErr w:type="gramStart"/>
      <w:r w:rsidRPr="00D77BD0">
        <w:rPr>
          <w:lang w:val="en-GB"/>
        </w:rPr>
        <w:t>is</w:t>
      </w:r>
      <w:proofErr w:type="gramEnd"/>
      <w:r w:rsidRPr="00D77BD0">
        <w:rPr>
          <w:lang w:val="en-GB"/>
        </w:rPr>
        <w:t xml:space="preserve"> this what you meant? </w:t>
      </w:r>
      <w:r>
        <w:rPr>
          <w:lang w:val="en-GB"/>
        </w:rPr>
        <w:t>I didn’t get the original text</w:t>
      </w:r>
    </w:p>
  </w:comment>
  <w:comment w:id="6" w:author="Max Lindmark" w:date="2020-01-14T16:01:00Z" w:initials="ML">
    <w:p w14:paraId="12B3AD13" w14:textId="77777777" w:rsidR="006D57E2" w:rsidRPr="00A261CD" w:rsidRDefault="006D57E2" w:rsidP="00842559">
      <w:pPr>
        <w:pStyle w:val="Kommentarer"/>
        <w:rPr>
          <w:lang w:val="en-GB"/>
        </w:rPr>
      </w:pPr>
      <w:r>
        <w:rPr>
          <w:rStyle w:val="Kommentarsreferens"/>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7" w:author="Jan Ohlberger" w:date="2020-01-22T13:32:00Z" w:initials="Ca">
    <w:p w14:paraId="120374E4" w14:textId="77777777" w:rsidR="006D57E2" w:rsidRPr="0066495C" w:rsidRDefault="006D57E2" w:rsidP="00842559">
      <w:pPr>
        <w:pStyle w:val="Kommentarer"/>
        <w:rPr>
          <w:lang w:val="en-GB"/>
        </w:rPr>
      </w:pPr>
      <w:r>
        <w:rPr>
          <w:rStyle w:val="Kommentarsreferens"/>
        </w:rPr>
        <w:annotationRef/>
      </w:r>
      <w:r w:rsidRPr="0066495C">
        <w:rPr>
          <w:lang w:val="en-GB"/>
        </w:rPr>
        <w:t>A list of paper titles as text file - why would that be huge?</w:t>
      </w:r>
    </w:p>
  </w:comment>
  <w:comment w:id="8" w:author="Max Lindmark" w:date="2020-02-04T08:52:00Z" w:initials="ML">
    <w:p w14:paraId="0274A20B" w14:textId="7B53E1A1" w:rsidR="006D57E2" w:rsidRPr="00FD07A2" w:rsidRDefault="006D57E2">
      <w:pPr>
        <w:pStyle w:val="Kommentarer"/>
        <w:rPr>
          <w:lang w:val="en-US"/>
        </w:rPr>
      </w:pPr>
      <w:r>
        <w:rPr>
          <w:rStyle w:val="Kommentarsreferens"/>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17" w:author="Jan Ohlberger" w:date="2019-09-23T08:35:00Z" w:initials="Ca">
    <w:p w14:paraId="2C4770D6" w14:textId="77777777" w:rsidR="006D57E2" w:rsidRPr="0066495C" w:rsidRDefault="006D57E2" w:rsidP="008D7E5C">
      <w:pPr>
        <w:pStyle w:val="Kommentarer"/>
        <w:rPr>
          <w:lang w:val="en-GB"/>
        </w:rPr>
      </w:pPr>
      <w:r>
        <w:rPr>
          <w:rStyle w:val="Kommentarsreferens"/>
        </w:rPr>
        <w:annotationRef/>
      </w:r>
      <w:r w:rsidRPr="0066495C">
        <w:rPr>
          <w:lang w:val="en-GB"/>
        </w:rPr>
        <w:t>When the temperature effect on growth was not estimated and you took the temperature yielding the highest growth, how did you decide whether it was close enough to optimum?</w:t>
      </w:r>
    </w:p>
  </w:comment>
  <w:comment w:id="18" w:author="Max Lindmark" w:date="2020-01-14T16:09:00Z" w:initials="ML">
    <w:p w14:paraId="4BC09E81" w14:textId="77777777" w:rsidR="006D57E2" w:rsidRPr="00A261CD" w:rsidRDefault="006D57E2" w:rsidP="008D7E5C">
      <w:pPr>
        <w:pStyle w:val="Kommentarer"/>
        <w:rPr>
          <w:lang w:val="en-GB"/>
        </w:rPr>
      </w:pPr>
      <w:r>
        <w:rPr>
          <w:rStyle w:val="Kommentarsreferens"/>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6D57E2" w:rsidRPr="00A261CD" w:rsidRDefault="006D57E2" w:rsidP="008D7E5C">
      <w:pPr>
        <w:pStyle w:val="Kommentarer"/>
        <w:rPr>
          <w:lang w:val="en-GB"/>
        </w:rPr>
      </w:pPr>
    </w:p>
    <w:p w14:paraId="4CD0D799" w14:textId="77777777" w:rsidR="006D57E2" w:rsidRDefault="006D57E2" w:rsidP="008D7E5C">
      <w:pPr>
        <w:pStyle w:val="Kommentarer"/>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6D57E2" w:rsidRDefault="006D57E2" w:rsidP="008D7E5C">
      <w:pPr>
        <w:pStyle w:val="Kommentarer"/>
      </w:pPr>
    </w:p>
    <w:p w14:paraId="2ECD15BC" w14:textId="77777777" w:rsidR="006D57E2" w:rsidRDefault="006D57E2" w:rsidP="008D7E5C">
      <w:pPr>
        <w:pStyle w:val="Kommentarer"/>
      </w:pPr>
    </w:p>
    <w:p w14:paraId="0CC79B4E" w14:textId="77777777" w:rsidR="006D57E2" w:rsidRDefault="006D57E2" w:rsidP="008D7E5C">
      <w:pPr>
        <w:pStyle w:val="Kommentarer"/>
      </w:pPr>
    </w:p>
  </w:comment>
  <w:comment w:id="21" w:author="Anna Gårdmark" w:date="2020-06-24T15:59:00Z" w:initials="AG">
    <w:p w14:paraId="0278E89B" w14:textId="4B0B328F" w:rsidR="00665666" w:rsidRPr="0032059B" w:rsidRDefault="00665666">
      <w:pPr>
        <w:pStyle w:val="Kommentarer"/>
        <w:rPr>
          <w:lang w:val="en-GB"/>
        </w:rPr>
      </w:pPr>
      <w:r>
        <w:rPr>
          <w:rStyle w:val="Kommentarsreferens"/>
        </w:rPr>
        <w:annotationRef/>
      </w:r>
      <w:proofErr w:type="gramStart"/>
      <w:r w:rsidRPr="0032059B">
        <w:rPr>
          <w:lang w:val="en-GB"/>
        </w:rPr>
        <w:t>agree</w:t>
      </w:r>
      <w:proofErr w:type="gramEnd"/>
    </w:p>
  </w:comment>
  <w:comment w:id="23" w:author="Anna Gårdmark" w:date="2020-06-27T14:37:00Z" w:initials="AG">
    <w:p w14:paraId="67B6B94C" w14:textId="4B65BCE2" w:rsidR="0032059B" w:rsidRPr="0032059B" w:rsidRDefault="0032059B">
      <w:pPr>
        <w:pStyle w:val="Kommentarer"/>
        <w:rPr>
          <w:lang w:val="en-GB"/>
        </w:rPr>
      </w:pPr>
      <w:r>
        <w:rPr>
          <w:rStyle w:val="Kommentarsreferens"/>
        </w:rPr>
        <w:annotationRef/>
      </w:r>
      <w:r w:rsidRPr="0032059B">
        <w:rPr>
          <w:lang w:val="en-GB"/>
        </w:rPr>
        <w:t xml:space="preserve">”Data overview” perhaps?  </w:t>
      </w:r>
      <w:r>
        <w:rPr>
          <w:lang w:val="en-GB"/>
        </w:rPr>
        <w:t>(</w:t>
      </w:r>
      <w:proofErr w:type="gramStart"/>
      <w:r>
        <w:rPr>
          <w:lang w:val="en-GB"/>
        </w:rPr>
        <w:t>exploration</w:t>
      </w:r>
      <w:proofErr w:type="gramEnd"/>
      <w:r>
        <w:rPr>
          <w:lang w:val="en-GB"/>
        </w:rPr>
        <w:t xml:space="preserve"> is something you do as an author)</w:t>
      </w:r>
      <w:r w:rsidRPr="0032059B">
        <w:rPr>
          <w:lang w:val="en-GB"/>
        </w:rPr>
        <w:t xml:space="preserve"> </w:t>
      </w:r>
    </w:p>
  </w:comment>
  <w:comment w:id="25" w:author="Anna Gårdmark" w:date="2020-06-27T14:38:00Z" w:initials="AG">
    <w:p w14:paraId="4BB85079" w14:textId="729DEE55" w:rsidR="0032059B" w:rsidRPr="0032059B" w:rsidRDefault="0032059B">
      <w:pPr>
        <w:pStyle w:val="Kommentarer"/>
        <w:rPr>
          <w:lang w:val="en-GB"/>
        </w:rPr>
      </w:pPr>
      <w:r>
        <w:rPr>
          <w:rStyle w:val="Kommentarsreferens"/>
        </w:rPr>
        <w:annotationRef/>
      </w:r>
      <w:proofErr w:type="gramStart"/>
      <w:r w:rsidRPr="0032059B">
        <w:rPr>
          <w:lang w:val="en-GB"/>
        </w:rPr>
        <w:t>do</w:t>
      </w:r>
      <w:proofErr w:type="gramEnd"/>
      <w:r w:rsidRPr="0032059B">
        <w:rPr>
          <w:lang w:val="en-GB"/>
        </w:rPr>
        <w:t xml:space="preserve"> you then mean both growth rate and temperature at optimum growth? </w:t>
      </w:r>
      <w:proofErr w:type="gramStart"/>
      <w:r>
        <w:rPr>
          <w:lang w:val="en-GB"/>
        </w:rPr>
        <w:t>better</w:t>
      </w:r>
      <w:proofErr w:type="gramEnd"/>
      <w:r>
        <w:rPr>
          <w:lang w:val="en-GB"/>
        </w:rPr>
        <w:t xml:space="preserve"> spell out then (especially as the header suggests a single rate data set)</w:t>
      </w:r>
    </w:p>
  </w:comment>
  <w:comment w:id="26" w:author="Anna Gårdmark" w:date="2020-06-27T14:39:00Z" w:initials="AG">
    <w:p w14:paraId="4F099352" w14:textId="19A50F45" w:rsidR="0032059B" w:rsidRPr="0032059B" w:rsidRDefault="0032059B">
      <w:pPr>
        <w:pStyle w:val="Kommentarer"/>
        <w:rPr>
          <w:lang w:val="en-GB"/>
        </w:rPr>
      </w:pPr>
      <w:r>
        <w:rPr>
          <w:rStyle w:val="Kommentarsreferens"/>
        </w:rPr>
        <w:annotationRef/>
      </w:r>
      <w:proofErr w:type="gramStart"/>
      <w:r w:rsidRPr="0032059B">
        <w:rPr>
          <w:lang w:val="en-GB"/>
        </w:rPr>
        <w:t>same</w:t>
      </w:r>
      <w:proofErr w:type="gramEnd"/>
      <w:r w:rsidRPr="0032059B">
        <w:rPr>
          <w:lang w:val="en-GB"/>
        </w:rPr>
        <w:t xml:space="preserve"> as comment above</w:t>
      </w:r>
    </w:p>
  </w:comment>
  <w:comment w:id="27" w:author="Anna Gårdmark" w:date="2020-06-27T14:39:00Z" w:initials="AG">
    <w:p w14:paraId="1D920AE2" w14:textId="68B89238" w:rsidR="0032059B" w:rsidRPr="0032059B" w:rsidRDefault="0032059B">
      <w:pPr>
        <w:pStyle w:val="Kommentarer"/>
        <w:rPr>
          <w:lang w:val="en-GB"/>
        </w:rPr>
      </w:pPr>
      <w:r>
        <w:rPr>
          <w:rStyle w:val="Kommentarsreferens"/>
        </w:rPr>
        <w:annotationRef/>
      </w:r>
      <w:proofErr w:type="gramStart"/>
      <w:r w:rsidRPr="0032059B">
        <w:rPr>
          <w:lang w:val="en-GB"/>
        </w:rPr>
        <w:t>same</w:t>
      </w:r>
      <w:proofErr w:type="gramEnd"/>
      <w:r w:rsidRPr="0032059B">
        <w:rPr>
          <w:lang w:val="en-GB"/>
        </w:rPr>
        <w:t xml:space="preserve"> comment as above</w:t>
      </w:r>
    </w:p>
  </w:comment>
  <w:comment w:id="28" w:author="Anna Gårdmark" w:date="2020-06-27T14:40:00Z" w:initials="AG">
    <w:p w14:paraId="1232D05E" w14:textId="098DA3F2" w:rsidR="0032059B" w:rsidRPr="0032059B" w:rsidRDefault="0032059B">
      <w:pPr>
        <w:pStyle w:val="Kommentarer"/>
        <w:rPr>
          <w:lang w:val="en-GB"/>
        </w:rPr>
      </w:pPr>
      <w:r>
        <w:rPr>
          <w:rStyle w:val="Kommentarsreferens"/>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29" w:author="Anna Gårdmark" w:date="2020-06-27T14:40:00Z" w:initials="AG">
    <w:p w14:paraId="04D7B9D6" w14:textId="1002FECC" w:rsidR="0032059B" w:rsidRPr="0032059B" w:rsidRDefault="0032059B">
      <w:pPr>
        <w:pStyle w:val="Kommentarer"/>
        <w:rPr>
          <w:lang w:val="en-GB"/>
        </w:rPr>
      </w:pPr>
      <w:r>
        <w:rPr>
          <w:rStyle w:val="Kommentarsreferens"/>
        </w:rPr>
        <w:annotationRef/>
      </w:r>
      <w:proofErr w:type="gramStart"/>
      <w:r w:rsidRPr="0032059B">
        <w:rPr>
          <w:lang w:val="en-GB"/>
        </w:rPr>
        <w:t>same</w:t>
      </w:r>
      <w:proofErr w:type="gramEnd"/>
      <w:r w:rsidRPr="0032059B">
        <w:rPr>
          <w:lang w:val="en-GB"/>
        </w:rPr>
        <w:t xml:space="preserve"> as above</w:t>
      </w:r>
    </w:p>
  </w:comment>
  <w:comment w:id="33" w:author="Anna Gårdmark" w:date="2020-06-27T14:43:00Z" w:initials="AG">
    <w:p w14:paraId="1C55250C" w14:textId="244F9D0B" w:rsidR="0032059B" w:rsidRPr="0032059B" w:rsidRDefault="0032059B">
      <w:pPr>
        <w:pStyle w:val="Kommentarer"/>
        <w:rPr>
          <w:lang w:val="en-GB"/>
        </w:rPr>
      </w:pPr>
      <w:r>
        <w:rPr>
          <w:rStyle w:val="Kommentarsreferens"/>
        </w:rPr>
        <w:annotationRef/>
      </w:r>
      <w:proofErr w:type="gramStart"/>
      <w:r w:rsidRPr="0032059B">
        <w:rPr>
          <w:lang w:val="en-GB"/>
        </w:rPr>
        <w:t>shouldn’t</w:t>
      </w:r>
      <w:proofErr w:type="gramEnd"/>
      <w:r w:rsidRPr="0032059B">
        <w:rPr>
          <w:lang w:val="en-GB"/>
        </w:rPr>
        <w:t xml:space="preserve"> we show the legend, at least here in the supplement?</w:t>
      </w:r>
      <w:r>
        <w:rPr>
          <w:lang w:val="en-GB"/>
        </w:rPr>
        <w:t xml:space="preserve"> </w:t>
      </w:r>
      <w:proofErr w:type="gramStart"/>
      <w:r>
        <w:rPr>
          <w:lang w:val="en-GB"/>
        </w:rPr>
        <w:t>since</w:t>
      </w:r>
      <w:proofErr w:type="gramEnd"/>
      <w:r>
        <w:rPr>
          <w:lang w:val="en-GB"/>
        </w:rPr>
        <w:t xml:space="preserve"> you have species specific info in other plots herein</w:t>
      </w:r>
    </w:p>
  </w:comment>
  <w:comment w:id="34" w:author="Anna Gårdmark" w:date="2020-06-27T14:43:00Z" w:initials="AG">
    <w:p w14:paraId="14307BBD" w14:textId="0BC4F6A7" w:rsidR="00FF36C4" w:rsidRPr="00FF36C4" w:rsidRDefault="00FF36C4">
      <w:pPr>
        <w:pStyle w:val="Kommentarer"/>
        <w:rPr>
          <w:lang w:val="en-GB"/>
        </w:rPr>
      </w:pPr>
      <w:r>
        <w:rPr>
          <w:rStyle w:val="Kommentarsreferens"/>
        </w:rPr>
        <w:annotationRef/>
      </w:r>
      <w:proofErr w:type="gramStart"/>
      <w:r w:rsidRPr="00FF36C4">
        <w:rPr>
          <w:lang w:val="en-GB"/>
        </w:rPr>
        <w:t>same</w:t>
      </w:r>
      <w:proofErr w:type="gramEnd"/>
      <w:r w:rsidRPr="00FF36C4">
        <w:rPr>
          <w:lang w:val="en-GB"/>
        </w:rPr>
        <w:t xml:space="preserve"> as for the equivalent fig for growth</w:t>
      </w:r>
    </w:p>
  </w:comment>
  <w:comment w:id="36" w:author="Anna Gårdmark" w:date="2020-06-27T14:48:00Z" w:initials="AG">
    <w:p w14:paraId="7765A3D0" w14:textId="640FA3A7" w:rsidR="00DD0E6E" w:rsidRPr="00DD0E6E" w:rsidRDefault="00DD0E6E">
      <w:pPr>
        <w:pStyle w:val="Kommentarer"/>
        <w:rPr>
          <w:lang w:val="en-GB"/>
        </w:rPr>
      </w:pPr>
      <w:r>
        <w:rPr>
          <w:rStyle w:val="Kommentarsreferens"/>
        </w:rPr>
        <w:annotationRef/>
      </w:r>
      <w:proofErr w:type="gramStart"/>
      <w:r w:rsidRPr="00DD0E6E">
        <w:rPr>
          <w:lang w:val="en-GB"/>
        </w:rPr>
        <w:t>why</w:t>
      </w:r>
      <w:proofErr w:type="gramEnd"/>
      <w:r w:rsidRPr="00DD0E6E">
        <w:rPr>
          <w:lang w:val="en-GB"/>
        </w:rPr>
        <w:t xml:space="preserve"> isn’t this called mu_beta_3, in </w:t>
      </w:r>
      <w:proofErr w:type="spellStart"/>
      <w:r w:rsidRPr="00DD0E6E">
        <w:rPr>
          <w:lang w:val="en-GB"/>
        </w:rPr>
        <w:t>correspondance</w:t>
      </w:r>
      <w:proofErr w:type="spellEnd"/>
      <w:r w:rsidRPr="00DD0E6E">
        <w:rPr>
          <w:lang w:val="en-GB"/>
        </w:rPr>
        <w:t xml:space="preserve"> to the earlier two?</w:t>
      </w:r>
    </w:p>
  </w:comment>
  <w:comment w:id="38" w:author="Max Lindmark" w:date="2020-05-19T15:55:00Z" w:initials="ML">
    <w:p w14:paraId="21800100" w14:textId="2074F018" w:rsidR="00AC2827" w:rsidRPr="004F5705" w:rsidRDefault="00AC2827">
      <w:pPr>
        <w:pStyle w:val="Kommentarer"/>
        <w:rPr>
          <w:lang w:val="en-US"/>
        </w:rPr>
      </w:pPr>
      <w:r w:rsidRPr="00B810D1">
        <w:rPr>
          <w:rStyle w:val="Kommentarsreferens"/>
          <w:highlight w:val="yellow"/>
        </w:rPr>
        <w:annotationRef/>
      </w:r>
      <w:r w:rsidRPr="004F5705">
        <w:rPr>
          <w:highlight w:val="yellow"/>
          <w:lang w:val="en-US"/>
        </w:rPr>
        <w:t xml:space="preserve">Note that this replaces the previous </w:t>
      </w:r>
      <w:proofErr w:type="spellStart"/>
      <w:r w:rsidRPr="004F5705">
        <w:rPr>
          <w:highlight w:val="yellow"/>
          <w:lang w:val="en-US"/>
        </w:rPr>
        <w:t>multipanel</w:t>
      </w:r>
      <w:proofErr w:type="spellEnd"/>
      <w:r w:rsidRPr="004F5705">
        <w:rPr>
          <w:highlight w:val="yellow"/>
          <w:lang w:val="en-US"/>
        </w:rPr>
        <w:t xml:space="preserve"> figure with one fit for each species!</w:t>
      </w:r>
    </w:p>
  </w:comment>
  <w:comment w:id="39" w:author="Anna Gårdmark" w:date="2020-06-27T14:53:00Z" w:initials="AG">
    <w:p w14:paraId="351B544C" w14:textId="6223F997" w:rsidR="00DD0E6E" w:rsidRPr="00DD0E6E" w:rsidRDefault="00DD0E6E">
      <w:pPr>
        <w:pStyle w:val="Kommentarer"/>
        <w:rPr>
          <w:lang w:val="en-GB"/>
        </w:rPr>
      </w:pPr>
      <w:r>
        <w:rPr>
          <w:rStyle w:val="Kommentarsreferens"/>
        </w:rPr>
        <w:annotationRef/>
      </w:r>
      <w:proofErr w:type="gramStart"/>
      <w:r w:rsidRPr="00DD0E6E">
        <w:rPr>
          <w:lang w:val="en-GB"/>
        </w:rPr>
        <w:t>if</w:t>
      </w:r>
      <w:proofErr w:type="gramEnd"/>
      <w:r w:rsidRPr="00DD0E6E">
        <w:rPr>
          <w:lang w:val="en-GB"/>
        </w:rPr>
        <w:t xml:space="preserve"> you r</w:t>
      </w:r>
      <w:r>
        <w:rPr>
          <w:lang w:val="en-GB"/>
        </w:rPr>
        <w:t xml:space="preserve">ephrase this in the main text, remember to also fix here and throughout the </w:t>
      </w:r>
      <w:proofErr w:type="spellStart"/>
      <w:r>
        <w:rPr>
          <w:lang w:val="en-GB"/>
        </w:rPr>
        <w:t>suppl</w:t>
      </w:r>
      <w:proofErr w:type="spellEnd"/>
    </w:p>
  </w:comment>
  <w:comment w:id="42" w:author="Anna Gårdmark" w:date="2020-06-27T14:52:00Z" w:initials="AG">
    <w:p w14:paraId="340E99BA" w14:textId="799E9438" w:rsidR="00DD0E6E" w:rsidRPr="00DD0E6E" w:rsidRDefault="00DD0E6E">
      <w:pPr>
        <w:pStyle w:val="Kommentarer"/>
        <w:rPr>
          <w:lang w:val="en-GB"/>
        </w:rPr>
      </w:pPr>
      <w:r>
        <w:rPr>
          <w:rStyle w:val="Kommentarsreferens"/>
        </w:rPr>
        <w:annotationRef/>
      </w:r>
      <w:proofErr w:type="gramStart"/>
      <w:r w:rsidRPr="00DD0E6E">
        <w:rPr>
          <w:lang w:val="en-GB"/>
        </w:rPr>
        <w:t>say</w:t>
      </w:r>
      <w:proofErr w:type="gramEnd"/>
      <w:r w:rsidRPr="00DD0E6E">
        <w:rPr>
          <w:lang w:val="en-GB"/>
        </w:rPr>
        <w:t xml:space="preserve"> that </w:t>
      </w:r>
      <w:proofErr w:type="spellStart"/>
      <w:r w:rsidRPr="00DD0E6E">
        <w:rPr>
          <w:lang w:val="en-GB"/>
        </w:rPr>
        <w:t>color</w:t>
      </w:r>
      <w:proofErr w:type="spellEnd"/>
      <w:r w:rsidRPr="00DD0E6E">
        <w:rPr>
          <w:lang w:val="en-GB"/>
        </w:rPr>
        <w:t xml:space="preserve"> indicates species, and show legend</w:t>
      </w:r>
    </w:p>
  </w:comment>
  <w:comment w:id="43" w:author="Max Lindmark" w:date="2020-05-19T15:52:00Z" w:initials="ML">
    <w:p w14:paraId="2D95BB13" w14:textId="1D46274A" w:rsidR="00F019B4" w:rsidRPr="00F019B4" w:rsidRDefault="00F019B4">
      <w:pPr>
        <w:pStyle w:val="Kommentarer"/>
        <w:rPr>
          <w:lang w:val="en-US"/>
        </w:rPr>
      </w:pPr>
      <w:r w:rsidRPr="004201CD">
        <w:rPr>
          <w:rStyle w:val="Kommentarsreferens"/>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44" w:author="Max Lindmark" w:date="2020-02-06T11:21:00Z" w:initials="ML">
    <w:p w14:paraId="5C821D70" w14:textId="77777777" w:rsidR="006D57E2" w:rsidRPr="00457D7E" w:rsidRDefault="006D57E2" w:rsidP="009E754E">
      <w:pPr>
        <w:pStyle w:val="Kommentarer"/>
        <w:rPr>
          <w:b/>
          <w:bCs/>
          <w:lang w:val="en-GB"/>
        </w:rPr>
      </w:pPr>
      <w:r w:rsidRPr="00457D7E">
        <w:rPr>
          <w:b/>
          <w:bCs/>
          <w:lang w:val="en-GB"/>
        </w:rPr>
        <w:t xml:space="preserve">Jan: </w:t>
      </w:r>
      <w:r w:rsidRPr="00B56427">
        <w:rPr>
          <w:rStyle w:val="Kommentarsreferens"/>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45" w:author="Anna Gårdmark" w:date="2020-06-27T14:55:00Z" w:initials="AG">
    <w:p w14:paraId="77539DF2" w14:textId="2799E4AC" w:rsidR="00DD0E6E" w:rsidRPr="00DD0E6E" w:rsidRDefault="00DD0E6E">
      <w:pPr>
        <w:pStyle w:val="Kommentarer"/>
        <w:rPr>
          <w:lang w:val="en-GB"/>
        </w:rPr>
      </w:pPr>
      <w:r>
        <w:rPr>
          <w:rStyle w:val="Kommentarsreferens"/>
        </w:rPr>
        <w:annotationRef/>
      </w:r>
      <w:proofErr w:type="gramStart"/>
      <w:r w:rsidRPr="00DD0E6E">
        <w:rPr>
          <w:lang w:val="en-GB"/>
        </w:rPr>
        <w:t>do</w:t>
      </w:r>
      <w:proofErr w:type="gramEnd"/>
      <w:r w:rsidRPr="00DD0E6E">
        <w:rPr>
          <w:lang w:val="en-GB"/>
        </w:rPr>
        <w:t xml:space="preserve">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 xml:space="preserve">anywhere in the main text? </w:t>
      </w:r>
      <w:proofErr w:type="gramStart"/>
      <w:r>
        <w:rPr>
          <w:bCs/>
          <w:lang w:val="en-GB"/>
        </w:rPr>
        <w:t>if</w:t>
      </w:r>
      <w:proofErr w:type="gramEnd"/>
      <w:r>
        <w:rPr>
          <w:bCs/>
          <w:lang w:val="en-GB"/>
        </w:rPr>
        <w:t xml:space="preserve"> so, the graph can stay as it is, else I suggest you simplify it to make sure the message comes through</w:t>
      </w:r>
    </w:p>
  </w:comment>
  <w:comment w:id="46" w:author="Max Lindmark" w:date="2020-02-06T11:21:00Z" w:initials="ML">
    <w:p w14:paraId="2EFB91CB" w14:textId="77777777" w:rsidR="006D57E2" w:rsidRPr="00457D7E" w:rsidRDefault="006D57E2" w:rsidP="009E754E">
      <w:pPr>
        <w:pStyle w:val="Kommentarer"/>
        <w:rPr>
          <w:b/>
          <w:bCs/>
          <w:lang w:val="en-GB"/>
        </w:rPr>
      </w:pPr>
      <w:r w:rsidRPr="007907BC">
        <w:rPr>
          <w:rStyle w:val="Kommentarsreferens"/>
          <w:b/>
          <w:bCs/>
        </w:rPr>
        <w:annotationRef/>
      </w:r>
      <w:r w:rsidRPr="00457D7E">
        <w:rPr>
          <w:b/>
          <w:bCs/>
          <w:lang w:val="en-GB"/>
        </w:rPr>
        <w:t xml:space="preserve">Jan: </w:t>
      </w:r>
      <w:r w:rsidRPr="007907BC">
        <w:rPr>
          <w:rStyle w:val="Kommentarsreferens"/>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47" w:author="Max Lindmark" w:date="2020-02-06T11:20:00Z" w:initials="ML">
    <w:p w14:paraId="32E1D3B5" w14:textId="77777777" w:rsidR="006D57E2" w:rsidRPr="00457D7E" w:rsidRDefault="006D57E2" w:rsidP="009E754E">
      <w:pPr>
        <w:pStyle w:val="Kommentarer"/>
        <w:rPr>
          <w:b/>
          <w:bCs/>
          <w:lang w:val="en-GB"/>
        </w:rPr>
      </w:pPr>
      <w:r w:rsidRPr="003A59D4">
        <w:rPr>
          <w:rStyle w:val="Kommentarsreferens"/>
          <w:b/>
          <w:bCs/>
        </w:rPr>
        <w:annotationRef/>
      </w:r>
      <w:r w:rsidRPr="00457D7E">
        <w:rPr>
          <w:b/>
          <w:bCs/>
          <w:lang w:val="en-GB"/>
        </w:rPr>
        <w:t xml:space="preserve">Jan: </w:t>
      </w:r>
      <w:r w:rsidRPr="003A59D4">
        <w:rPr>
          <w:rStyle w:val="Kommentarsreferens"/>
          <w:b/>
          <w:bCs/>
        </w:rPr>
        <w:annotationRef/>
      </w:r>
      <w:r w:rsidRPr="00457D7E">
        <w:rPr>
          <w:b/>
          <w:bCs/>
          <w:lang w:val="en-GB"/>
        </w:rPr>
        <w:t>I wonder if it would be better to leave out the number of observations here (again, unless you consider this critical for interpretation) and also just show the mean optimum temperature</w:t>
      </w:r>
      <w:proofErr w:type="gramStart"/>
      <w:r w:rsidRPr="00457D7E">
        <w:rPr>
          <w:b/>
          <w:bCs/>
          <w:lang w:val="en-GB"/>
        </w:rPr>
        <w:t>!?</w:t>
      </w:r>
      <w:proofErr w:type="gramEnd"/>
    </w:p>
    <w:p w14:paraId="1C839E93" w14:textId="77777777" w:rsidR="006D57E2" w:rsidRPr="00457D7E" w:rsidRDefault="006D57E2" w:rsidP="009E754E">
      <w:pPr>
        <w:pStyle w:val="Kommentarer"/>
        <w:rPr>
          <w:b/>
          <w:bCs/>
          <w:lang w:val="en-GB"/>
        </w:rPr>
      </w:pPr>
    </w:p>
    <w:p w14:paraId="00671C63" w14:textId="77777777" w:rsidR="006D57E2" w:rsidRPr="00457D7E" w:rsidRDefault="006D57E2" w:rsidP="009E754E">
      <w:pPr>
        <w:pStyle w:val="Kommentarer"/>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Kommentarer"/>
        <w:rPr>
          <w:b/>
          <w:bCs/>
          <w:lang w:val="en-GB"/>
        </w:rPr>
      </w:pPr>
    </w:p>
  </w:comment>
  <w:comment w:id="51" w:author="Anna Gårdmark" w:date="2020-06-27T14:57:00Z" w:initials="AG">
    <w:p w14:paraId="30291EA3" w14:textId="298304EF" w:rsidR="00DD0E6E" w:rsidRPr="00DD0E6E" w:rsidRDefault="00DD0E6E">
      <w:pPr>
        <w:pStyle w:val="Kommentarer"/>
        <w:rPr>
          <w:lang w:val="en-GB"/>
        </w:rPr>
      </w:pPr>
      <w:r>
        <w:rPr>
          <w:rStyle w:val="Kommentarsreferens"/>
        </w:rPr>
        <w:annotationRef/>
      </w:r>
      <w:proofErr w:type="gramStart"/>
      <w:r w:rsidRPr="00DD0E6E">
        <w:rPr>
          <w:lang w:val="en-GB"/>
        </w:rPr>
        <w:t>this</w:t>
      </w:r>
      <w:proofErr w:type="gramEnd"/>
      <w:r w:rsidRPr="00DD0E6E">
        <w:rPr>
          <w:lang w:val="en-GB"/>
        </w:rPr>
        <w:t xml:space="preserve"> is what you elsewhere call peak temperatures; once you have decided, change to the common term</w:t>
      </w:r>
    </w:p>
  </w:comment>
  <w:comment w:id="54" w:author="Anna Gårdmark" w:date="2020-06-27T14:58:00Z" w:initials="AG">
    <w:p w14:paraId="40F0F8BD" w14:textId="13EBEDE6" w:rsidR="00DD0E6E" w:rsidRPr="004103A1" w:rsidRDefault="00DD0E6E">
      <w:pPr>
        <w:pStyle w:val="Kommentarer"/>
        <w:rPr>
          <w:lang w:val="en-GB"/>
        </w:rPr>
      </w:pPr>
      <w:r>
        <w:rPr>
          <w:rStyle w:val="Kommentarsreferens"/>
        </w:rPr>
        <w:annotationRef/>
      </w:r>
      <w:r w:rsidRPr="004103A1">
        <w:rPr>
          <w:lang w:val="en-GB"/>
        </w:rPr>
        <w:t>I presume?</w:t>
      </w:r>
    </w:p>
  </w:comment>
  <w:comment w:id="52" w:author="Max Lindmark" w:date="2020-05-19T16:05:00Z" w:initials="ML">
    <w:p w14:paraId="265D7732" w14:textId="340F4B36" w:rsidR="00555615" w:rsidRPr="00555615" w:rsidRDefault="00555615">
      <w:pPr>
        <w:pStyle w:val="Kommentarer"/>
        <w:rPr>
          <w:lang w:val="en-US"/>
        </w:rPr>
      </w:pPr>
      <w:r w:rsidRPr="00F336C4">
        <w:rPr>
          <w:rStyle w:val="Kommentarsreferens"/>
          <w:highlight w:val="yellow"/>
        </w:rPr>
        <w:annotationRef/>
      </w:r>
      <w:r w:rsidRPr="00F336C4">
        <w:rPr>
          <w:highlight w:val="yellow"/>
          <w:lang w:val="en-US"/>
        </w:rPr>
        <w:t>This figure is new!</w:t>
      </w:r>
    </w:p>
  </w:comment>
  <w:comment w:id="56" w:author="Anna Gårdmark" w:date="2020-06-27T14:59:00Z" w:initials="AG">
    <w:p w14:paraId="4DFFEB0C" w14:textId="13D2A12B" w:rsidR="004103A1" w:rsidRPr="004103A1" w:rsidRDefault="004103A1">
      <w:pPr>
        <w:pStyle w:val="Kommentarer"/>
        <w:rPr>
          <w:lang w:val="en-GB"/>
        </w:rPr>
      </w:pPr>
      <w:r>
        <w:rPr>
          <w:rStyle w:val="Kommentarsreferens"/>
        </w:rPr>
        <w:annotationRef/>
      </w:r>
      <w:proofErr w:type="gramStart"/>
      <w:r w:rsidRPr="004103A1">
        <w:rPr>
          <w:lang w:val="en-GB"/>
        </w:rPr>
        <w:t>again</w:t>
      </w:r>
      <w:proofErr w:type="gramEnd"/>
      <w:r w:rsidRPr="004103A1">
        <w:rPr>
          <w:lang w:val="en-GB"/>
        </w:rPr>
        <w:t>, fix to whatever you decide on (now a mix of peak and optimum)</w:t>
      </w:r>
    </w:p>
  </w:comment>
  <w:comment w:id="57" w:author="Max Lindmark" w:date="2020-05-19T16:05:00Z" w:initials="ML">
    <w:p w14:paraId="61EB338F" w14:textId="77777777" w:rsidR="007B2B31" w:rsidRPr="00555615" w:rsidRDefault="007B2B31" w:rsidP="007B2B31">
      <w:pPr>
        <w:pStyle w:val="Kommentarer"/>
        <w:rPr>
          <w:lang w:val="en-US"/>
        </w:rPr>
      </w:pPr>
      <w:r w:rsidRPr="00F336C4">
        <w:rPr>
          <w:rStyle w:val="Kommentarsreferens"/>
          <w:highlight w:val="yellow"/>
        </w:rPr>
        <w:annotationRef/>
      </w:r>
      <w:r w:rsidRPr="00F336C4">
        <w:rPr>
          <w:highlight w:val="yellow"/>
          <w:lang w:val="en-US"/>
        </w:rPr>
        <w:t>This figure is new!</w:t>
      </w:r>
    </w:p>
  </w:comment>
  <w:comment w:id="60" w:author="Max Lindmark" w:date="2020-05-19T16:05:00Z" w:initials="ML">
    <w:p w14:paraId="6EF4785C" w14:textId="77777777" w:rsidR="007B634F" w:rsidRPr="00555615" w:rsidRDefault="007B634F" w:rsidP="007B634F">
      <w:pPr>
        <w:pStyle w:val="Kommentarer"/>
        <w:rPr>
          <w:lang w:val="en-US"/>
        </w:rPr>
      </w:pPr>
      <w:r w:rsidRPr="00F336C4">
        <w:rPr>
          <w:rStyle w:val="Kommentarsreferens"/>
          <w:highlight w:val="yellow"/>
        </w:rPr>
        <w:annotationRef/>
      </w:r>
      <w:r w:rsidRPr="00F336C4">
        <w:rPr>
          <w:highlight w:val="yellow"/>
          <w:lang w:val="en-US"/>
        </w:rPr>
        <w:t>This figure is new!</w:t>
      </w:r>
    </w:p>
  </w:comment>
  <w:comment w:id="63" w:author="Max Lindmark" w:date="2020-05-19T16:05:00Z" w:initials="ML">
    <w:p w14:paraId="3CC8243C" w14:textId="77777777" w:rsidR="00B56161" w:rsidRPr="00555615" w:rsidRDefault="00B56161" w:rsidP="00B56161">
      <w:pPr>
        <w:pStyle w:val="Kommentarer"/>
        <w:rPr>
          <w:lang w:val="en-US"/>
        </w:rPr>
      </w:pPr>
      <w:r w:rsidRPr="00F336C4">
        <w:rPr>
          <w:rStyle w:val="Kommentarsreferens"/>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53A6AB87"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0278E89B" w15:done="0"/>
  <w15:commentEx w15:paraId="67B6B94C" w15:done="0"/>
  <w15:commentEx w15:paraId="4BB85079" w15:done="0"/>
  <w15:commentEx w15:paraId="4F099352" w15:done="0"/>
  <w15:commentEx w15:paraId="1D920AE2" w15:done="0"/>
  <w15:commentEx w15:paraId="1232D05E" w15:done="0"/>
  <w15:commentEx w15:paraId="04D7B9D6" w15:done="0"/>
  <w15:commentEx w15:paraId="1C55250C" w15:done="0"/>
  <w15:commentEx w15:paraId="14307BBD" w15:done="0"/>
  <w15:commentEx w15:paraId="7765A3D0" w15:done="0"/>
  <w15:commentEx w15:paraId="21800100" w15:done="0"/>
  <w15:commentEx w15:paraId="351B544C" w15:done="0"/>
  <w15:commentEx w15:paraId="340E99BA" w15:done="0"/>
  <w15:commentEx w15:paraId="2D95BB13" w15:done="0"/>
  <w15:commentEx w15:paraId="5C821D70" w15:done="0"/>
  <w15:commentEx w15:paraId="77539DF2" w15:paraIdParent="5C821D70" w15:done="0"/>
  <w15:commentEx w15:paraId="2EFB91CB" w15:done="0"/>
  <w15:commentEx w15:paraId="0EB8B12C" w15:done="0"/>
  <w15:commentEx w15:paraId="30291EA3" w15:done="0"/>
  <w15:commentEx w15:paraId="40F0F8BD" w15:done="0"/>
  <w15:commentEx w15:paraId="265D7732" w15:done="0"/>
  <w15:commentEx w15:paraId="4DFFEB0C" w15:done="0"/>
  <w15:commentEx w15:paraId="61EB338F" w15:done="0"/>
  <w15:commentEx w15:paraId="6EF4785C"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6E7FEA" w16cex:dateUtc="2020-05-19T13:55:00Z"/>
  <w16cex:commentExtensible w16cex:durableId="226E7F51" w16cex:dateUtc="2020-05-19T13:52:00Z"/>
  <w16cex:commentExtensible w16cex:durableId="226E822E" w16cex:dateUtc="2020-05-19T14:05:00Z"/>
  <w16cex:commentExtensible w16cex:durableId="226E83A2" w16cex:dateUtc="2020-05-19T14:05:00Z"/>
  <w16cex:commentExtensible w16cex:durableId="226E841F" w16cex:dateUtc="2020-05-19T14:05: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1800100" w16cid:durableId="226E7FEA"/>
  <w16cid:commentId w16cid:paraId="2D95BB13" w16cid:durableId="226E7F51"/>
  <w16cid:commentId w16cid:paraId="5C821D70" w16cid:durableId="21E67548"/>
  <w16cid:commentId w16cid:paraId="2EFB91CB" w16cid:durableId="21E67536"/>
  <w16cid:commentId w16cid:paraId="0EB8B12C" w16cid:durableId="21E674E6"/>
  <w16cid:commentId w16cid:paraId="265D7732" w16cid:durableId="226E822E"/>
  <w16cid:commentId w16cid:paraId="61EB338F" w16cid:durableId="226E83A2"/>
  <w16cid:commentId w16cid:paraId="6EF4785C" w16cid:durableId="226E841F"/>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16F3EE5" w14:textId="77777777" w:rsidR="009A4EDF" w:rsidRDefault="009A4EDF" w:rsidP="00B65B3A">
      <w:r>
        <w:separator/>
      </w:r>
    </w:p>
    <w:p w14:paraId="53CCC137" w14:textId="77777777" w:rsidR="009A4EDF" w:rsidRDefault="009A4EDF"/>
  </w:endnote>
  <w:endnote w:type="continuationSeparator" w:id="0">
    <w:p w14:paraId="08A2AC6A" w14:textId="77777777" w:rsidR="009A4EDF" w:rsidRDefault="009A4EDF" w:rsidP="00B65B3A">
      <w:r>
        <w:continuationSeparator/>
      </w:r>
    </w:p>
    <w:p w14:paraId="63BD0698" w14:textId="77777777" w:rsidR="009A4EDF" w:rsidRDefault="009A4ED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706296"/>
      <w:docPartObj>
        <w:docPartGallery w:val="Page Numbers (Bottom of Page)"/>
        <w:docPartUnique/>
      </w:docPartObj>
    </w:sdtPr>
    <w:sdtEndPr>
      <w:rPr>
        <w:noProof/>
      </w:rPr>
    </w:sdtEndPr>
    <w:sdtContent>
      <w:p w14:paraId="59B198AA" w14:textId="199E3AE9" w:rsidR="006D57E2" w:rsidRDefault="006D57E2">
        <w:pPr>
          <w:pStyle w:val="Sidfot"/>
          <w:jc w:val="center"/>
        </w:pPr>
        <w:r>
          <w:fldChar w:fldCharType="begin"/>
        </w:r>
        <w:r>
          <w:instrText xml:space="preserve"> PAGE   \* MERGEFORMAT </w:instrText>
        </w:r>
        <w:r>
          <w:fldChar w:fldCharType="separate"/>
        </w:r>
        <w:r w:rsidR="004103A1">
          <w:rPr>
            <w:noProof/>
          </w:rPr>
          <w:t>38</w:t>
        </w:r>
        <w:r>
          <w:rPr>
            <w:noProof/>
          </w:rPr>
          <w:fldChar w:fldCharType="end"/>
        </w:r>
      </w:p>
    </w:sdtContent>
  </w:sdt>
  <w:p w14:paraId="0D3AA5C0" w14:textId="77777777" w:rsidR="006D57E2" w:rsidRDefault="006D57E2">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45E7210" w14:textId="77777777" w:rsidR="009A4EDF" w:rsidRDefault="009A4EDF" w:rsidP="00B65B3A">
      <w:r>
        <w:separator/>
      </w:r>
    </w:p>
  </w:footnote>
  <w:footnote w:type="continuationSeparator" w:id="0">
    <w:p w14:paraId="5F9F3540" w14:textId="77777777" w:rsidR="009A4EDF" w:rsidRDefault="009A4EDF"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8BC1F" w14:textId="77777777" w:rsidR="006D57E2" w:rsidRDefault="006D57E2" w:rsidP="00B65B3A">
    <w:pPr>
      <w:pStyle w:val="Sidhuvud"/>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53B83634"/>
    <w:lvl w:ilvl="0">
      <w:start w:val="1"/>
      <w:numFmt w:val="decimal"/>
      <w:pStyle w:val="Numreradlista"/>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Punktlista"/>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Anna Gårdmark">
    <w15:presenceInfo w15:providerId="AD" w15:userId="S-1-5-21-1060284298-1343024091-682003330-100775"/>
  </w15:person>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04F"/>
    <w:rsid w:val="00030CDA"/>
    <w:rsid w:val="0003125C"/>
    <w:rsid w:val="00031B52"/>
    <w:rsid w:val="000326C7"/>
    <w:rsid w:val="00032D32"/>
    <w:rsid w:val="0003516B"/>
    <w:rsid w:val="00035221"/>
    <w:rsid w:val="00036767"/>
    <w:rsid w:val="0003691D"/>
    <w:rsid w:val="000369ED"/>
    <w:rsid w:val="00037581"/>
    <w:rsid w:val="000405B9"/>
    <w:rsid w:val="00040639"/>
    <w:rsid w:val="00040A57"/>
    <w:rsid w:val="00041F03"/>
    <w:rsid w:val="00042139"/>
    <w:rsid w:val="0004223C"/>
    <w:rsid w:val="00045129"/>
    <w:rsid w:val="00045950"/>
    <w:rsid w:val="00046241"/>
    <w:rsid w:val="00046A75"/>
    <w:rsid w:val="0005173A"/>
    <w:rsid w:val="000517F8"/>
    <w:rsid w:val="00053E90"/>
    <w:rsid w:val="00054960"/>
    <w:rsid w:val="000577D5"/>
    <w:rsid w:val="000603A4"/>
    <w:rsid w:val="0006236D"/>
    <w:rsid w:val="0006455F"/>
    <w:rsid w:val="00064A38"/>
    <w:rsid w:val="00064A6B"/>
    <w:rsid w:val="00066833"/>
    <w:rsid w:val="00066CCD"/>
    <w:rsid w:val="00066E3A"/>
    <w:rsid w:val="000700A6"/>
    <w:rsid w:val="00072A59"/>
    <w:rsid w:val="0007322F"/>
    <w:rsid w:val="00074793"/>
    <w:rsid w:val="00074A3E"/>
    <w:rsid w:val="00076ADA"/>
    <w:rsid w:val="00076C95"/>
    <w:rsid w:val="00077100"/>
    <w:rsid w:val="00077256"/>
    <w:rsid w:val="00084AE4"/>
    <w:rsid w:val="0008558C"/>
    <w:rsid w:val="00085816"/>
    <w:rsid w:val="00085EA0"/>
    <w:rsid w:val="00090AD0"/>
    <w:rsid w:val="00093327"/>
    <w:rsid w:val="00094E98"/>
    <w:rsid w:val="0009501C"/>
    <w:rsid w:val="00095C04"/>
    <w:rsid w:val="00096B87"/>
    <w:rsid w:val="000977AA"/>
    <w:rsid w:val="000979A4"/>
    <w:rsid w:val="000A050D"/>
    <w:rsid w:val="000A40A4"/>
    <w:rsid w:val="000A51C1"/>
    <w:rsid w:val="000A7BFE"/>
    <w:rsid w:val="000B1042"/>
    <w:rsid w:val="000B165D"/>
    <w:rsid w:val="000B2B57"/>
    <w:rsid w:val="000B3697"/>
    <w:rsid w:val="000B61DD"/>
    <w:rsid w:val="000B74D0"/>
    <w:rsid w:val="000C1CC2"/>
    <w:rsid w:val="000C30BC"/>
    <w:rsid w:val="000C4AEF"/>
    <w:rsid w:val="000C4D53"/>
    <w:rsid w:val="000C5E36"/>
    <w:rsid w:val="000C5E3D"/>
    <w:rsid w:val="000C78E5"/>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8AF"/>
    <w:rsid w:val="0011776D"/>
    <w:rsid w:val="00121A54"/>
    <w:rsid w:val="001231E4"/>
    <w:rsid w:val="00123287"/>
    <w:rsid w:val="00125ED1"/>
    <w:rsid w:val="00130327"/>
    <w:rsid w:val="00134450"/>
    <w:rsid w:val="00135024"/>
    <w:rsid w:val="00136440"/>
    <w:rsid w:val="00136AF6"/>
    <w:rsid w:val="00136B06"/>
    <w:rsid w:val="001406CC"/>
    <w:rsid w:val="001414D6"/>
    <w:rsid w:val="001423D4"/>
    <w:rsid w:val="0014245C"/>
    <w:rsid w:val="001424DF"/>
    <w:rsid w:val="00143166"/>
    <w:rsid w:val="001433B7"/>
    <w:rsid w:val="00143602"/>
    <w:rsid w:val="001439B0"/>
    <w:rsid w:val="00144D9B"/>
    <w:rsid w:val="00150DE5"/>
    <w:rsid w:val="00152606"/>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44D"/>
    <w:rsid w:val="00176A7C"/>
    <w:rsid w:val="001844E7"/>
    <w:rsid w:val="0018481E"/>
    <w:rsid w:val="001864ED"/>
    <w:rsid w:val="00190949"/>
    <w:rsid w:val="00190B14"/>
    <w:rsid w:val="00191F75"/>
    <w:rsid w:val="00193CAC"/>
    <w:rsid w:val="00193D3B"/>
    <w:rsid w:val="001966BD"/>
    <w:rsid w:val="00196B58"/>
    <w:rsid w:val="00197B0E"/>
    <w:rsid w:val="001A18DC"/>
    <w:rsid w:val="001A1F63"/>
    <w:rsid w:val="001A30E3"/>
    <w:rsid w:val="001A382A"/>
    <w:rsid w:val="001A43E7"/>
    <w:rsid w:val="001A6B37"/>
    <w:rsid w:val="001B081E"/>
    <w:rsid w:val="001B0FBA"/>
    <w:rsid w:val="001B155A"/>
    <w:rsid w:val="001B4646"/>
    <w:rsid w:val="001B4E2B"/>
    <w:rsid w:val="001B4ED3"/>
    <w:rsid w:val="001B7D61"/>
    <w:rsid w:val="001C3220"/>
    <w:rsid w:val="001C3335"/>
    <w:rsid w:val="001C421D"/>
    <w:rsid w:val="001C464D"/>
    <w:rsid w:val="001C4BC6"/>
    <w:rsid w:val="001C716B"/>
    <w:rsid w:val="001C71E7"/>
    <w:rsid w:val="001D10DF"/>
    <w:rsid w:val="001D2308"/>
    <w:rsid w:val="001D3750"/>
    <w:rsid w:val="001D389C"/>
    <w:rsid w:val="001D39ED"/>
    <w:rsid w:val="001D4672"/>
    <w:rsid w:val="001D501B"/>
    <w:rsid w:val="001D7CE6"/>
    <w:rsid w:val="001E07E5"/>
    <w:rsid w:val="001E0C17"/>
    <w:rsid w:val="001E2112"/>
    <w:rsid w:val="001E291C"/>
    <w:rsid w:val="001E378D"/>
    <w:rsid w:val="001E493C"/>
    <w:rsid w:val="001E5F16"/>
    <w:rsid w:val="001E6567"/>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226B"/>
    <w:rsid w:val="002054CD"/>
    <w:rsid w:val="002058C9"/>
    <w:rsid w:val="00205F92"/>
    <w:rsid w:val="0020772E"/>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61B2"/>
    <w:rsid w:val="00241100"/>
    <w:rsid w:val="00242126"/>
    <w:rsid w:val="00242ACA"/>
    <w:rsid w:val="00242E4F"/>
    <w:rsid w:val="0024549F"/>
    <w:rsid w:val="002472F4"/>
    <w:rsid w:val="002509CC"/>
    <w:rsid w:val="00251070"/>
    <w:rsid w:val="00252FB5"/>
    <w:rsid w:val="00253BE7"/>
    <w:rsid w:val="00254101"/>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29E2"/>
    <w:rsid w:val="00292D32"/>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49AC"/>
    <w:rsid w:val="00314E1D"/>
    <w:rsid w:val="003152C4"/>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4DA1"/>
    <w:rsid w:val="00337D7E"/>
    <w:rsid w:val="00340AC4"/>
    <w:rsid w:val="00342ACC"/>
    <w:rsid w:val="00343114"/>
    <w:rsid w:val="00344660"/>
    <w:rsid w:val="003459F3"/>
    <w:rsid w:val="00346952"/>
    <w:rsid w:val="00346FA4"/>
    <w:rsid w:val="00347AAA"/>
    <w:rsid w:val="00347C49"/>
    <w:rsid w:val="0035028A"/>
    <w:rsid w:val="00350B2C"/>
    <w:rsid w:val="00350CBA"/>
    <w:rsid w:val="00351382"/>
    <w:rsid w:val="003531C4"/>
    <w:rsid w:val="0035698C"/>
    <w:rsid w:val="00357867"/>
    <w:rsid w:val="00357F1F"/>
    <w:rsid w:val="003615B0"/>
    <w:rsid w:val="00361F96"/>
    <w:rsid w:val="00362712"/>
    <w:rsid w:val="00364E24"/>
    <w:rsid w:val="003654A4"/>
    <w:rsid w:val="00365871"/>
    <w:rsid w:val="00367DA2"/>
    <w:rsid w:val="00370B3F"/>
    <w:rsid w:val="00370D99"/>
    <w:rsid w:val="0037189D"/>
    <w:rsid w:val="003718C1"/>
    <w:rsid w:val="00371E25"/>
    <w:rsid w:val="00373994"/>
    <w:rsid w:val="00374F8A"/>
    <w:rsid w:val="00375892"/>
    <w:rsid w:val="00381258"/>
    <w:rsid w:val="00382192"/>
    <w:rsid w:val="00382F69"/>
    <w:rsid w:val="00383C7E"/>
    <w:rsid w:val="003840A6"/>
    <w:rsid w:val="0038424A"/>
    <w:rsid w:val="00384A59"/>
    <w:rsid w:val="00384C8B"/>
    <w:rsid w:val="0038627B"/>
    <w:rsid w:val="003909DD"/>
    <w:rsid w:val="00391A53"/>
    <w:rsid w:val="00392EF2"/>
    <w:rsid w:val="00395BFD"/>
    <w:rsid w:val="00396306"/>
    <w:rsid w:val="00397268"/>
    <w:rsid w:val="003A00F6"/>
    <w:rsid w:val="003A4E22"/>
    <w:rsid w:val="003A58AF"/>
    <w:rsid w:val="003A75A6"/>
    <w:rsid w:val="003B0009"/>
    <w:rsid w:val="003B2F68"/>
    <w:rsid w:val="003B3428"/>
    <w:rsid w:val="003B3DDB"/>
    <w:rsid w:val="003C113B"/>
    <w:rsid w:val="003C1561"/>
    <w:rsid w:val="003C3CF2"/>
    <w:rsid w:val="003C6E69"/>
    <w:rsid w:val="003D037B"/>
    <w:rsid w:val="003D06A8"/>
    <w:rsid w:val="003D0CAB"/>
    <w:rsid w:val="003D1A83"/>
    <w:rsid w:val="003D2D67"/>
    <w:rsid w:val="003D2FC1"/>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3A1"/>
    <w:rsid w:val="004105DA"/>
    <w:rsid w:val="0041116C"/>
    <w:rsid w:val="00412AE8"/>
    <w:rsid w:val="00413378"/>
    <w:rsid w:val="00414F72"/>
    <w:rsid w:val="004178B8"/>
    <w:rsid w:val="00417F16"/>
    <w:rsid w:val="00417F51"/>
    <w:rsid w:val="004201CD"/>
    <w:rsid w:val="004210B7"/>
    <w:rsid w:val="004210DE"/>
    <w:rsid w:val="004227D9"/>
    <w:rsid w:val="00422A08"/>
    <w:rsid w:val="00422B21"/>
    <w:rsid w:val="00423677"/>
    <w:rsid w:val="00424B12"/>
    <w:rsid w:val="0042590D"/>
    <w:rsid w:val="00425D73"/>
    <w:rsid w:val="00426CA6"/>
    <w:rsid w:val="00426EC8"/>
    <w:rsid w:val="00432731"/>
    <w:rsid w:val="004332BF"/>
    <w:rsid w:val="004340C3"/>
    <w:rsid w:val="004343E5"/>
    <w:rsid w:val="004349AD"/>
    <w:rsid w:val="00435A47"/>
    <w:rsid w:val="004408B7"/>
    <w:rsid w:val="00441056"/>
    <w:rsid w:val="00441A49"/>
    <w:rsid w:val="00441CB7"/>
    <w:rsid w:val="00443966"/>
    <w:rsid w:val="00447A11"/>
    <w:rsid w:val="004509C6"/>
    <w:rsid w:val="00451B93"/>
    <w:rsid w:val="00452F78"/>
    <w:rsid w:val="004531D0"/>
    <w:rsid w:val="004542F8"/>
    <w:rsid w:val="0045434E"/>
    <w:rsid w:val="0045503A"/>
    <w:rsid w:val="00463513"/>
    <w:rsid w:val="004636F5"/>
    <w:rsid w:val="0046424D"/>
    <w:rsid w:val="00464C52"/>
    <w:rsid w:val="00464CC6"/>
    <w:rsid w:val="00466675"/>
    <w:rsid w:val="00466D4B"/>
    <w:rsid w:val="00470022"/>
    <w:rsid w:val="00470C32"/>
    <w:rsid w:val="00472081"/>
    <w:rsid w:val="0047220A"/>
    <w:rsid w:val="0047478F"/>
    <w:rsid w:val="00474AA3"/>
    <w:rsid w:val="004755CB"/>
    <w:rsid w:val="00476BEF"/>
    <w:rsid w:val="00476D9E"/>
    <w:rsid w:val="00477744"/>
    <w:rsid w:val="0048032B"/>
    <w:rsid w:val="00481222"/>
    <w:rsid w:val="00484E91"/>
    <w:rsid w:val="00485261"/>
    <w:rsid w:val="004865E6"/>
    <w:rsid w:val="0048763D"/>
    <w:rsid w:val="00487A11"/>
    <w:rsid w:val="004916B2"/>
    <w:rsid w:val="00494B46"/>
    <w:rsid w:val="00494B99"/>
    <w:rsid w:val="00494F11"/>
    <w:rsid w:val="004953D6"/>
    <w:rsid w:val="00497699"/>
    <w:rsid w:val="004A131D"/>
    <w:rsid w:val="004A4764"/>
    <w:rsid w:val="004A4828"/>
    <w:rsid w:val="004A5A06"/>
    <w:rsid w:val="004A61F8"/>
    <w:rsid w:val="004A6B20"/>
    <w:rsid w:val="004B1249"/>
    <w:rsid w:val="004B2D63"/>
    <w:rsid w:val="004B4712"/>
    <w:rsid w:val="004B60F4"/>
    <w:rsid w:val="004B6550"/>
    <w:rsid w:val="004B66CF"/>
    <w:rsid w:val="004C247D"/>
    <w:rsid w:val="004C24B4"/>
    <w:rsid w:val="004C371D"/>
    <w:rsid w:val="004C62F7"/>
    <w:rsid w:val="004C704A"/>
    <w:rsid w:val="004C7413"/>
    <w:rsid w:val="004C7C60"/>
    <w:rsid w:val="004D0FF7"/>
    <w:rsid w:val="004D1239"/>
    <w:rsid w:val="004D6691"/>
    <w:rsid w:val="004D7F9D"/>
    <w:rsid w:val="004E03FF"/>
    <w:rsid w:val="004E08D5"/>
    <w:rsid w:val="004E3188"/>
    <w:rsid w:val="004E3987"/>
    <w:rsid w:val="004E5F22"/>
    <w:rsid w:val="004E6112"/>
    <w:rsid w:val="004E64ED"/>
    <w:rsid w:val="004F3C96"/>
    <w:rsid w:val="004F3D9C"/>
    <w:rsid w:val="004F5705"/>
    <w:rsid w:val="004F5AAA"/>
    <w:rsid w:val="004F6EE1"/>
    <w:rsid w:val="004F7EC0"/>
    <w:rsid w:val="00500020"/>
    <w:rsid w:val="0050069F"/>
    <w:rsid w:val="00500A64"/>
    <w:rsid w:val="005013A7"/>
    <w:rsid w:val="005044E3"/>
    <w:rsid w:val="0050457D"/>
    <w:rsid w:val="00505276"/>
    <w:rsid w:val="00506259"/>
    <w:rsid w:val="00513F8C"/>
    <w:rsid w:val="00514117"/>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5DE1"/>
    <w:rsid w:val="00536056"/>
    <w:rsid w:val="00537A7D"/>
    <w:rsid w:val="00541131"/>
    <w:rsid w:val="00543FBC"/>
    <w:rsid w:val="00546552"/>
    <w:rsid w:val="0054697B"/>
    <w:rsid w:val="00551D6E"/>
    <w:rsid w:val="00555615"/>
    <w:rsid w:val="00555CD3"/>
    <w:rsid w:val="0055608F"/>
    <w:rsid w:val="005570FE"/>
    <w:rsid w:val="00562D2D"/>
    <w:rsid w:val="00563638"/>
    <w:rsid w:val="00564621"/>
    <w:rsid w:val="00567179"/>
    <w:rsid w:val="005713D6"/>
    <w:rsid w:val="00572C7B"/>
    <w:rsid w:val="00573C57"/>
    <w:rsid w:val="00574CAE"/>
    <w:rsid w:val="00574DDB"/>
    <w:rsid w:val="00574DDF"/>
    <w:rsid w:val="00580806"/>
    <w:rsid w:val="0058162C"/>
    <w:rsid w:val="005819F0"/>
    <w:rsid w:val="00591AE1"/>
    <w:rsid w:val="00591CC2"/>
    <w:rsid w:val="005924FA"/>
    <w:rsid w:val="00594326"/>
    <w:rsid w:val="005946A3"/>
    <w:rsid w:val="0059717E"/>
    <w:rsid w:val="0059796E"/>
    <w:rsid w:val="005A1BA5"/>
    <w:rsid w:val="005A1DF3"/>
    <w:rsid w:val="005A1F48"/>
    <w:rsid w:val="005A36B4"/>
    <w:rsid w:val="005A3B2C"/>
    <w:rsid w:val="005A5403"/>
    <w:rsid w:val="005A5D54"/>
    <w:rsid w:val="005A6801"/>
    <w:rsid w:val="005B0A7A"/>
    <w:rsid w:val="005B3258"/>
    <w:rsid w:val="005B3495"/>
    <w:rsid w:val="005B3763"/>
    <w:rsid w:val="005B5620"/>
    <w:rsid w:val="005B7725"/>
    <w:rsid w:val="005B77B3"/>
    <w:rsid w:val="005C761B"/>
    <w:rsid w:val="005C79CD"/>
    <w:rsid w:val="005D00E7"/>
    <w:rsid w:val="005D14EA"/>
    <w:rsid w:val="005D4122"/>
    <w:rsid w:val="005D4975"/>
    <w:rsid w:val="005D5A04"/>
    <w:rsid w:val="005D6C45"/>
    <w:rsid w:val="005D6DD0"/>
    <w:rsid w:val="005D7805"/>
    <w:rsid w:val="005E00A9"/>
    <w:rsid w:val="005E0A65"/>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6822"/>
    <w:rsid w:val="00617382"/>
    <w:rsid w:val="00617C86"/>
    <w:rsid w:val="00620DA7"/>
    <w:rsid w:val="00622BA1"/>
    <w:rsid w:val="00625D25"/>
    <w:rsid w:val="006274AF"/>
    <w:rsid w:val="006304D0"/>
    <w:rsid w:val="006320DC"/>
    <w:rsid w:val="0063225E"/>
    <w:rsid w:val="006323DC"/>
    <w:rsid w:val="006325A1"/>
    <w:rsid w:val="00633F86"/>
    <w:rsid w:val="00634735"/>
    <w:rsid w:val="00634E3C"/>
    <w:rsid w:val="0063539C"/>
    <w:rsid w:val="00636FB7"/>
    <w:rsid w:val="00637619"/>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FD9"/>
    <w:rsid w:val="00662CBB"/>
    <w:rsid w:val="0066495C"/>
    <w:rsid w:val="00665666"/>
    <w:rsid w:val="00670CFE"/>
    <w:rsid w:val="006724EF"/>
    <w:rsid w:val="0067271A"/>
    <w:rsid w:val="00672DA4"/>
    <w:rsid w:val="006736CC"/>
    <w:rsid w:val="00675EC9"/>
    <w:rsid w:val="00676755"/>
    <w:rsid w:val="00680C96"/>
    <w:rsid w:val="00680DF3"/>
    <w:rsid w:val="00685D2B"/>
    <w:rsid w:val="00686537"/>
    <w:rsid w:val="00687097"/>
    <w:rsid w:val="00687BDB"/>
    <w:rsid w:val="0069004D"/>
    <w:rsid w:val="0069037E"/>
    <w:rsid w:val="0069285B"/>
    <w:rsid w:val="00694636"/>
    <w:rsid w:val="00694732"/>
    <w:rsid w:val="00694BB7"/>
    <w:rsid w:val="00695912"/>
    <w:rsid w:val="00695E24"/>
    <w:rsid w:val="00696BB9"/>
    <w:rsid w:val="006A1414"/>
    <w:rsid w:val="006A1BF7"/>
    <w:rsid w:val="006A55B4"/>
    <w:rsid w:val="006B1020"/>
    <w:rsid w:val="006B21EA"/>
    <w:rsid w:val="006B3A85"/>
    <w:rsid w:val="006C2461"/>
    <w:rsid w:val="006C399D"/>
    <w:rsid w:val="006C4231"/>
    <w:rsid w:val="006C4F95"/>
    <w:rsid w:val="006C5E84"/>
    <w:rsid w:val="006C7BA1"/>
    <w:rsid w:val="006C7EEC"/>
    <w:rsid w:val="006C7EF6"/>
    <w:rsid w:val="006D07D8"/>
    <w:rsid w:val="006D1B82"/>
    <w:rsid w:val="006D3D4F"/>
    <w:rsid w:val="006D44E2"/>
    <w:rsid w:val="006D57E2"/>
    <w:rsid w:val="006D6DAD"/>
    <w:rsid w:val="006E3ADB"/>
    <w:rsid w:val="006E4110"/>
    <w:rsid w:val="006E5736"/>
    <w:rsid w:val="006E6A7A"/>
    <w:rsid w:val="006E7C7F"/>
    <w:rsid w:val="006F01B8"/>
    <w:rsid w:val="006F090C"/>
    <w:rsid w:val="006F0B00"/>
    <w:rsid w:val="006F0D61"/>
    <w:rsid w:val="006F223F"/>
    <w:rsid w:val="006F37AD"/>
    <w:rsid w:val="006F4F8D"/>
    <w:rsid w:val="006F5E80"/>
    <w:rsid w:val="006F68DD"/>
    <w:rsid w:val="007002D7"/>
    <w:rsid w:val="00701555"/>
    <w:rsid w:val="00704F5F"/>
    <w:rsid w:val="00705A1E"/>
    <w:rsid w:val="0070626E"/>
    <w:rsid w:val="007068E4"/>
    <w:rsid w:val="00706907"/>
    <w:rsid w:val="00707ACA"/>
    <w:rsid w:val="0071172D"/>
    <w:rsid w:val="007121F4"/>
    <w:rsid w:val="00712832"/>
    <w:rsid w:val="00713B9F"/>
    <w:rsid w:val="00714956"/>
    <w:rsid w:val="00714D04"/>
    <w:rsid w:val="00717135"/>
    <w:rsid w:val="007212EF"/>
    <w:rsid w:val="00721918"/>
    <w:rsid w:val="00721F5D"/>
    <w:rsid w:val="00722DEE"/>
    <w:rsid w:val="00723412"/>
    <w:rsid w:val="00723699"/>
    <w:rsid w:val="007262D8"/>
    <w:rsid w:val="00726902"/>
    <w:rsid w:val="00730541"/>
    <w:rsid w:val="007325DC"/>
    <w:rsid w:val="0073375B"/>
    <w:rsid w:val="0073398A"/>
    <w:rsid w:val="007352AF"/>
    <w:rsid w:val="00735D63"/>
    <w:rsid w:val="007365E2"/>
    <w:rsid w:val="007374AA"/>
    <w:rsid w:val="007378CE"/>
    <w:rsid w:val="00737AFF"/>
    <w:rsid w:val="007403E4"/>
    <w:rsid w:val="0074069A"/>
    <w:rsid w:val="007424CC"/>
    <w:rsid w:val="007439BE"/>
    <w:rsid w:val="007441A3"/>
    <w:rsid w:val="00744634"/>
    <w:rsid w:val="007458A5"/>
    <w:rsid w:val="00745E70"/>
    <w:rsid w:val="0074693B"/>
    <w:rsid w:val="00747AE4"/>
    <w:rsid w:val="00750104"/>
    <w:rsid w:val="007508BD"/>
    <w:rsid w:val="00750E21"/>
    <w:rsid w:val="00751EC9"/>
    <w:rsid w:val="00751EFE"/>
    <w:rsid w:val="007524FD"/>
    <w:rsid w:val="00752DAC"/>
    <w:rsid w:val="0075307C"/>
    <w:rsid w:val="0075555D"/>
    <w:rsid w:val="0076099C"/>
    <w:rsid w:val="007648D6"/>
    <w:rsid w:val="00765102"/>
    <w:rsid w:val="0076513E"/>
    <w:rsid w:val="007677E9"/>
    <w:rsid w:val="00771A72"/>
    <w:rsid w:val="00771FEB"/>
    <w:rsid w:val="00772E3E"/>
    <w:rsid w:val="00775DCF"/>
    <w:rsid w:val="0077745B"/>
    <w:rsid w:val="00777EC3"/>
    <w:rsid w:val="0078579D"/>
    <w:rsid w:val="00785E28"/>
    <w:rsid w:val="0078617C"/>
    <w:rsid w:val="007871FE"/>
    <w:rsid w:val="00787B83"/>
    <w:rsid w:val="00787BAA"/>
    <w:rsid w:val="00791E19"/>
    <w:rsid w:val="0079351C"/>
    <w:rsid w:val="007953D6"/>
    <w:rsid w:val="00796A99"/>
    <w:rsid w:val="00796EB5"/>
    <w:rsid w:val="00796FD7"/>
    <w:rsid w:val="007A316F"/>
    <w:rsid w:val="007A3B73"/>
    <w:rsid w:val="007A634B"/>
    <w:rsid w:val="007A6779"/>
    <w:rsid w:val="007A70E4"/>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65BA"/>
    <w:rsid w:val="007C6B56"/>
    <w:rsid w:val="007C6EF6"/>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B23"/>
    <w:rsid w:val="00806B80"/>
    <w:rsid w:val="008104B8"/>
    <w:rsid w:val="00813044"/>
    <w:rsid w:val="00813915"/>
    <w:rsid w:val="00814366"/>
    <w:rsid w:val="0081485B"/>
    <w:rsid w:val="008150BC"/>
    <w:rsid w:val="008215D0"/>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74B5"/>
    <w:rsid w:val="0088775B"/>
    <w:rsid w:val="00887DD8"/>
    <w:rsid w:val="00890B5B"/>
    <w:rsid w:val="008918B2"/>
    <w:rsid w:val="00892CBF"/>
    <w:rsid w:val="0089442F"/>
    <w:rsid w:val="00894B16"/>
    <w:rsid w:val="008952A7"/>
    <w:rsid w:val="0089604C"/>
    <w:rsid w:val="00896136"/>
    <w:rsid w:val="00897091"/>
    <w:rsid w:val="00897E22"/>
    <w:rsid w:val="008A1780"/>
    <w:rsid w:val="008A18FE"/>
    <w:rsid w:val="008B1732"/>
    <w:rsid w:val="008B1920"/>
    <w:rsid w:val="008B1C27"/>
    <w:rsid w:val="008B243E"/>
    <w:rsid w:val="008B24D0"/>
    <w:rsid w:val="008B29BF"/>
    <w:rsid w:val="008B2D1F"/>
    <w:rsid w:val="008B2E9A"/>
    <w:rsid w:val="008B35B5"/>
    <w:rsid w:val="008B3703"/>
    <w:rsid w:val="008B3A0C"/>
    <w:rsid w:val="008B5973"/>
    <w:rsid w:val="008B5D3E"/>
    <w:rsid w:val="008B6FC9"/>
    <w:rsid w:val="008B7416"/>
    <w:rsid w:val="008C1C55"/>
    <w:rsid w:val="008C25E3"/>
    <w:rsid w:val="008C5F31"/>
    <w:rsid w:val="008C7F11"/>
    <w:rsid w:val="008C7FA3"/>
    <w:rsid w:val="008D060D"/>
    <w:rsid w:val="008D2352"/>
    <w:rsid w:val="008D3244"/>
    <w:rsid w:val="008D386E"/>
    <w:rsid w:val="008D38C4"/>
    <w:rsid w:val="008D4166"/>
    <w:rsid w:val="008D43BC"/>
    <w:rsid w:val="008D4670"/>
    <w:rsid w:val="008D5B2D"/>
    <w:rsid w:val="008D6573"/>
    <w:rsid w:val="008D73FC"/>
    <w:rsid w:val="008D7BD7"/>
    <w:rsid w:val="008D7E5C"/>
    <w:rsid w:val="008E21C6"/>
    <w:rsid w:val="008E2971"/>
    <w:rsid w:val="008E2C57"/>
    <w:rsid w:val="008E4196"/>
    <w:rsid w:val="008E421D"/>
    <w:rsid w:val="008E46A2"/>
    <w:rsid w:val="008E6134"/>
    <w:rsid w:val="008E630F"/>
    <w:rsid w:val="008E6358"/>
    <w:rsid w:val="008E6D54"/>
    <w:rsid w:val="008E724E"/>
    <w:rsid w:val="008F1886"/>
    <w:rsid w:val="008F24D9"/>
    <w:rsid w:val="008F3F11"/>
    <w:rsid w:val="008F3F2C"/>
    <w:rsid w:val="008F3FDE"/>
    <w:rsid w:val="008F41C5"/>
    <w:rsid w:val="008F433D"/>
    <w:rsid w:val="008F531B"/>
    <w:rsid w:val="008F5EBE"/>
    <w:rsid w:val="008F6421"/>
    <w:rsid w:val="008F72C3"/>
    <w:rsid w:val="009015C9"/>
    <w:rsid w:val="009044A5"/>
    <w:rsid w:val="009062AE"/>
    <w:rsid w:val="0090740C"/>
    <w:rsid w:val="009079E8"/>
    <w:rsid w:val="00907E9E"/>
    <w:rsid w:val="00910110"/>
    <w:rsid w:val="009109E8"/>
    <w:rsid w:val="0091229B"/>
    <w:rsid w:val="00912E6F"/>
    <w:rsid w:val="00914610"/>
    <w:rsid w:val="009146C3"/>
    <w:rsid w:val="00915181"/>
    <w:rsid w:val="0092149E"/>
    <w:rsid w:val="009234DE"/>
    <w:rsid w:val="0092356A"/>
    <w:rsid w:val="00923D7E"/>
    <w:rsid w:val="00924093"/>
    <w:rsid w:val="00924220"/>
    <w:rsid w:val="009251E2"/>
    <w:rsid w:val="00925592"/>
    <w:rsid w:val="009310C9"/>
    <w:rsid w:val="00932B4B"/>
    <w:rsid w:val="00934211"/>
    <w:rsid w:val="0093475D"/>
    <w:rsid w:val="00934C54"/>
    <w:rsid w:val="009358AE"/>
    <w:rsid w:val="00941229"/>
    <w:rsid w:val="00941791"/>
    <w:rsid w:val="0094271B"/>
    <w:rsid w:val="009428CD"/>
    <w:rsid w:val="00942FA2"/>
    <w:rsid w:val="009459CE"/>
    <w:rsid w:val="00945AF0"/>
    <w:rsid w:val="00952560"/>
    <w:rsid w:val="009534B8"/>
    <w:rsid w:val="0095482A"/>
    <w:rsid w:val="00955A95"/>
    <w:rsid w:val="00963820"/>
    <w:rsid w:val="009662BC"/>
    <w:rsid w:val="0096674C"/>
    <w:rsid w:val="00970FF7"/>
    <w:rsid w:val="0097111B"/>
    <w:rsid w:val="00980B89"/>
    <w:rsid w:val="00983215"/>
    <w:rsid w:val="00986605"/>
    <w:rsid w:val="00987B1A"/>
    <w:rsid w:val="00987EAB"/>
    <w:rsid w:val="00990EFA"/>
    <w:rsid w:val="00991991"/>
    <w:rsid w:val="00996DDB"/>
    <w:rsid w:val="009972DF"/>
    <w:rsid w:val="009A466F"/>
    <w:rsid w:val="009A4EDF"/>
    <w:rsid w:val="009A6B8E"/>
    <w:rsid w:val="009B0FE0"/>
    <w:rsid w:val="009B2AA5"/>
    <w:rsid w:val="009B4786"/>
    <w:rsid w:val="009B47A9"/>
    <w:rsid w:val="009B502E"/>
    <w:rsid w:val="009B6D1C"/>
    <w:rsid w:val="009B74D3"/>
    <w:rsid w:val="009B7C25"/>
    <w:rsid w:val="009C0FC1"/>
    <w:rsid w:val="009C1A8E"/>
    <w:rsid w:val="009C1EEF"/>
    <w:rsid w:val="009C2112"/>
    <w:rsid w:val="009C2C75"/>
    <w:rsid w:val="009C4039"/>
    <w:rsid w:val="009C7541"/>
    <w:rsid w:val="009C7EFF"/>
    <w:rsid w:val="009D1037"/>
    <w:rsid w:val="009D138C"/>
    <w:rsid w:val="009D1CFA"/>
    <w:rsid w:val="009D36C2"/>
    <w:rsid w:val="009D6203"/>
    <w:rsid w:val="009D6327"/>
    <w:rsid w:val="009D74AD"/>
    <w:rsid w:val="009E0DF1"/>
    <w:rsid w:val="009E174F"/>
    <w:rsid w:val="009E1A41"/>
    <w:rsid w:val="009E2AAB"/>
    <w:rsid w:val="009E359E"/>
    <w:rsid w:val="009E6BA9"/>
    <w:rsid w:val="009E754E"/>
    <w:rsid w:val="009F1C65"/>
    <w:rsid w:val="00A012AD"/>
    <w:rsid w:val="00A01398"/>
    <w:rsid w:val="00A06BE5"/>
    <w:rsid w:val="00A06EC2"/>
    <w:rsid w:val="00A07925"/>
    <w:rsid w:val="00A105D8"/>
    <w:rsid w:val="00A10A67"/>
    <w:rsid w:val="00A1585A"/>
    <w:rsid w:val="00A15D57"/>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B42"/>
    <w:rsid w:val="00A3732E"/>
    <w:rsid w:val="00A43B39"/>
    <w:rsid w:val="00A44A5B"/>
    <w:rsid w:val="00A4575A"/>
    <w:rsid w:val="00A47A74"/>
    <w:rsid w:val="00A47EA4"/>
    <w:rsid w:val="00A51893"/>
    <w:rsid w:val="00A52FBB"/>
    <w:rsid w:val="00A541E1"/>
    <w:rsid w:val="00A608B6"/>
    <w:rsid w:val="00A608BA"/>
    <w:rsid w:val="00A61E29"/>
    <w:rsid w:val="00A62EED"/>
    <w:rsid w:val="00A654C9"/>
    <w:rsid w:val="00A65653"/>
    <w:rsid w:val="00A67DDC"/>
    <w:rsid w:val="00A71874"/>
    <w:rsid w:val="00A71C62"/>
    <w:rsid w:val="00A73167"/>
    <w:rsid w:val="00A7427C"/>
    <w:rsid w:val="00A74572"/>
    <w:rsid w:val="00A758DD"/>
    <w:rsid w:val="00A75BDD"/>
    <w:rsid w:val="00A77057"/>
    <w:rsid w:val="00A77640"/>
    <w:rsid w:val="00A8017A"/>
    <w:rsid w:val="00A80F56"/>
    <w:rsid w:val="00A810E7"/>
    <w:rsid w:val="00A81880"/>
    <w:rsid w:val="00A82303"/>
    <w:rsid w:val="00A8367A"/>
    <w:rsid w:val="00A83B6F"/>
    <w:rsid w:val="00A84352"/>
    <w:rsid w:val="00A8530F"/>
    <w:rsid w:val="00A8595D"/>
    <w:rsid w:val="00A876FD"/>
    <w:rsid w:val="00A90A93"/>
    <w:rsid w:val="00A91965"/>
    <w:rsid w:val="00A9420D"/>
    <w:rsid w:val="00A96079"/>
    <w:rsid w:val="00A9630C"/>
    <w:rsid w:val="00AA0CFB"/>
    <w:rsid w:val="00AA19A8"/>
    <w:rsid w:val="00AA2B71"/>
    <w:rsid w:val="00AA36A0"/>
    <w:rsid w:val="00AA38C0"/>
    <w:rsid w:val="00AA40D0"/>
    <w:rsid w:val="00AA5A49"/>
    <w:rsid w:val="00AA5F5C"/>
    <w:rsid w:val="00AA6484"/>
    <w:rsid w:val="00AA7CC2"/>
    <w:rsid w:val="00AB3180"/>
    <w:rsid w:val="00AB323D"/>
    <w:rsid w:val="00AB4427"/>
    <w:rsid w:val="00AB624E"/>
    <w:rsid w:val="00AB7387"/>
    <w:rsid w:val="00AC0632"/>
    <w:rsid w:val="00AC0BC2"/>
    <w:rsid w:val="00AC1AAB"/>
    <w:rsid w:val="00AC23A1"/>
    <w:rsid w:val="00AC2827"/>
    <w:rsid w:val="00AD1A0A"/>
    <w:rsid w:val="00AD40AD"/>
    <w:rsid w:val="00AD6401"/>
    <w:rsid w:val="00AE10F9"/>
    <w:rsid w:val="00AE1389"/>
    <w:rsid w:val="00AE35B1"/>
    <w:rsid w:val="00AE3C84"/>
    <w:rsid w:val="00AE49D8"/>
    <w:rsid w:val="00AE6707"/>
    <w:rsid w:val="00AE71C1"/>
    <w:rsid w:val="00AF335B"/>
    <w:rsid w:val="00AF5948"/>
    <w:rsid w:val="00AF6BCB"/>
    <w:rsid w:val="00AF72C9"/>
    <w:rsid w:val="00AF7ECC"/>
    <w:rsid w:val="00B00FA6"/>
    <w:rsid w:val="00B01D8C"/>
    <w:rsid w:val="00B025DC"/>
    <w:rsid w:val="00B034DD"/>
    <w:rsid w:val="00B05438"/>
    <w:rsid w:val="00B0699D"/>
    <w:rsid w:val="00B07093"/>
    <w:rsid w:val="00B07229"/>
    <w:rsid w:val="00B1048A"/>
    <w:rsid w:val="00B13759"/>
    <w:rsid w:val="00B15E37"/>
    <w:rsid w:val="00B20DA4"/>
    <w:rsid w:val="00B22EFB"/>
    <w:rsid w:val="00B25A8B"/>
    <w:rsid w:val="00B25F9E"/>
    <w:rsid w:val="00B27A20"/>
    <w:rsid w:val="00B30794"/>
    <w:rsid w:val="00B32F31"/>
    <w:rsid w:val="00B33A05"/>
    <w:rsid w:val="00B34655"/>
    <w:rsid w:val="00B361C5"/>
    <w:rsid w:val="00B416F8"/>
    <w:rsid w:val="00B42BCC"/>
    <w:rsid w:val="00B438B3"/>
    <w:rsid w:val="00B46305"/>
    <w:rsid w:val="00B4748C"/>
    <w:rsid w:val="00B474DF"/>
    <w:rsid w:val="00B54387"/>
    <w:rsid w:val="00B54733"/>
    <w:rsid w:val="00B54D19"/>
    <w:rsid w:val="00B54E20"/>
    <w:rsid w:val="00B56161"/>
    <w:rsid w:val="00B60122"/>
    <w:rsid w:val="00B609B9"/>
    <w:rsid w:val="00B61E15"/>
    <w:rsid w:val="00B64C68"/>
    <w:rsid w:val="00B658E3"/>
    <w:rsid w:val="00B65B3A"/>
    <w:rsid w:val="00B6685B"/>
    <w:rsid w:val="00B705CC"/>
    <w:rsid w:val="00B70629"/>
    <w:rsid w:val="00B716F0"/>
    <w:rsid w:val="00B71B20"/>
    <w:rsid w:val="00B71D12"/>
    <w:rsid w:val="00B7496E"/>
    <w:rsid w:val="00B75BBD"/>
    <w:rsid w:val="00B75D2E"/>
    <w:rsid w:val="00B76202"/>
    <w:rsid w:val="00B76BC1"/>
    <w:rsid w:val="00B76DDF"/>
    <w:rsid w:val="00B770ED"/>
    <w:rsid w:val="00B77966"/>
    <w:rsid w:val="00B810D1"/>
    <w:rsid w:val="00B822DD"/>
    <w:rsid w:val="00B84312"/>
    <w:rsid w:val="00B847CB"/>
    <w:rsid w:val="00B866F9"/>
    <w:rsid w:val="00B8680D"/>
    <w:rsid w:val="00B90DFD"/>
    <w:rsid w:val="00B928F5"/>
    <w:rsid w:val="00B937F3"/>
    <w:rsid w:val="00B94265"/>
    <w:rsid w:val="00B97BC5"/>
    <w:rsid w:val="00BA08A8"/>
    <w:rsid w:val="00BA0E41"/>
    <w:rsid w:val="00BA1A4E"/>
    <w:rsid w:val="00BA2986"/>
    <w:rsid w:val="00BA2A63"/>
    <w:rsid w:val="00BA2B1C"/>
    <w:rsid w:val="00BA32CB"/>
    <w:rsid w:val="00BA53C6"/>
    <w:rsid w:val="00BA5978"/>
    <w:rsid w:val="00BA5A54"/>
    <w:rsid w:val="00BA5B76"/>
    <w:rsid w:val="00BA5BB1"/>
    <w:rsid w:val="00BB132B"/>
    <w:rsid w:val="00BB418D"/>
    <w:rsid w:val="00BB68EA"/>
    <w:rsid w:val="00BC073F"/>
    <w:rsid w:val="00BC082F"/>
    <w:rsid w:val="00BC3E43"/>
    <w:rsid w:val="00BC4164"/>
    <w:rsid w:val="00BC43D4"/>
    <w:rsid w:val="00BC4AA2"/>
    <w:rsid w:val="00BD08BE"/>
    <w:rsid w:val="00BD281F"/>
    <w:rsid w:val="00BE0B98"/>
    <w:rsid w:val="00BE11C7"/>
    <w:rsid w:val="00BE2C17"/>
    <w:rsid w:val="00BE300C"/>
    <w:rsid w:val="00BE396F"/>
    <w:rsid w:val="00BE40BD"/>
    <w:rsid w:val="00BE5814"/>
    <w:rsid w:val="00BE5CB0"/>
    <w:rsid w:val="00BE611E"/>
    <w:rsid w:val="00BE6CCC"/>
    <w:rsid w:val="00BE7AA0"/>
    <w:rsid w:val="00BF1046"/>
    <w:rsid w:val="00BF1DFE"/>
    <w:rsid w:val="00BF1FB7"/>
    <w:rsid w:val="00BF3713"/>
    <w:rsid w:val="00BF3C53"/>
    <w:rsid w:val="00BF43B4"/>
    <w:rsid w:val="00BF5379"/>
    <w:rsid w:val="00BF5EBE"/>
    <w:rsid w:val="00BF6698"/>
    <w:rsid w:val="00BF6BF5"/>
    <w:rsid w:val="00BF702A"/>
    <w:rsid w:val="00BF7296"/>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4CC"/>
    <w:rsid w:val="00C16F8A"/>
    <w:rsid w:val="00C17276"/>
    <w:rsid w:val="00C17866"/>
    <w:rsid w:val="00C2028A"/>
    <w:rsid w:val="00C233EB"/>
    <w:rsid w:val="00C239DD"/>
    <w:rsid w:val="00C2406D"/>
    <w:rsid w:val="00C24266"/>
    <w:rsid w:val="00C26712"/>
    <w:rsid w:val="00C26923"/>
    <w:rsid w:val="00C27EEA"/>
    <w:rsid w:val="00C3278E"/>
    <w:rsid w:val="00C32E09"/>
    <w:rsid w:val="00C3370E"/>
    <w:rsid w:val="00C33DC6"/>
    <w:rsid w:val="00C3416D"/>
    <w:rsid w:val="00C34790"/>
    <w:rsid w:val="00C34B4D"/>
    <w:rsid w:val="00C36986"/>
    <w:rsid w:val="00C377B4"/>
    <w:rsid w:val="00C426FB"/>
    <w:rsid w:val="00C44B80"/>
    <w:rsid w:val="00C45AFB"/>
    <w:rsid w:val="00C46389"/>
    <w:rsid w:val="00C46889"/>
    <w:rsid w:val="00C47E76"/>
    <w:rsid w:val="00C52A20"/>
    <w:rsid w:val="00C52BFD"/>
    <w:rsid w:val="00C54031"/>
    <w:rsid w:val="00C5423C"/>
    <w:rsid w:val="00C547F1"/>
    <w:rsid w:val="00C554D8"/>
    <w:rsid w:val="00C56B5D"/>
    <w:rsid w:val="00C56D4E"/>
    <w:rsid w:val="00C577CF"/>
    <w:rsid w:val="00C60960"/>
    <w:rsid w:val="00C62AB9"/>
    <w:rsid w:val="00C66FE3"/>
    <w:rsid w:val="00C74346"/>
    <w:rsid w:val="00C74A00"/>
    <w:rsid w:val="00C76A09"/>
    <w:rsid w:val="00C76A34"/>
    <w:rsid w:val="00C76FBD"/>
    <w:rsid w:val="00C778C5"/>
    <w:rsid w:val="00C8189C"/>
    <w:rsid w:val="00C828E9"/>
    <w:rsid w:val="00C82EBF"/>
    <w:rsid w:val="00C83DA7"/>
    <w:rsid w:val="00C84384"/>
    <w:rsid w:val="00C86CFF"/>
    <w:rsid w:val="00C87604"/>
    <w:rsid w:val="00C87BAC"/>
    <w:rsid w:val="00C9064B"/>
    <w:rsid w:val="00C9365D"/>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67A0"/>
    <w:rsid w:val="00CC7470"/>
    <w:rsid w:val="00CC74D2"/>
    <w:rsid w:val="00CD410A"/>
    <w:rsid w:val="00CD5D7E"/>
    <w:rsid w:val="00CD66C7"/>
    <w:rsid w:val="00CD6E08"/>
    <w:rsid w:val="00CE52DC"/>
    <w:rsid w:val="00CE656D"/>
    <w:rsid w:val="00CE7013"/>
    <w:rsid w:val="00CF114E"/>
    <w:rsid w:val="00CF24F6"/>
    <w:rsid w:val="00CF447B"/>
    <w:rsid w:val="00CF4E21"/>
    <w:rsid w:val="00CF738C"/>
    <w:rsid w:val="00D00E93"/>
    <w:rsid w:val="00D01C8A"/>
    <w:rsid w:val="00D02D87"/>
    <w:rsid w:val="00D02D93"/>
    <w:rsid w:val="00D03B1E"/>
    <w:rsid w:val="00D04D4B"/>
    <w:rsid w:val="00D050F7"/>
    <w:rsid w:val="00D05A0E"/>
    <w:rsid w:val="00D065C5"/>
    <w:rsid w:val="00D118F6"/>
    <w:rsid w:val="00D13B89"/>
    <w:rsid w:val="00D210E0"/>
    <w:rsid w:val="00D23333"/>
    <w:rsid w:val="00D23BEC"/>
    <w:rsid w:val="00D23BF0"/>
    <w:rsid w:val="00D24B2F"/>
    <w:rsid w:val="00D25D89"/>
    <w:rsid w:val="00D262EE"/>
    <w:rsid w:val="00D2662D"/>
    <w:rsid w:val="00D31779"/>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66EF"/>
    <w:rsid w:val="00D57753"/>
    <w:rsid w:val="00D6274D"/>
    <w:rsid w:val="00D63247"/>
    <w:rsid w:val="00D6326C"/>
    <w:rsid w:val="00D63946"/>
    <w:rsid w:val="00D65A45"/>
    <w:rsid w:val="00D66CE1"/>
    <w:rsid w:val="00D672B6"/>
    <w:rsid w:val="00D723B4"/>
    <w:rsid w:val="00D73649"/>
    <w:rsid w:val="00D77423"/>
    <w:rsid w:val="00D77BD0"/>
    <w:rsid w:val="00D8077C"/>
    <w:rsid w:val="00D80A23"/>
    <w:rsid w:val="00D80A37"/>
    <w:rsid w:val="00D827CB"/>
    <w:rsid w:val="00D82BD0"/>
    <w:rsid w:val="00D83999"/>
    <w:rsid w:val="00D84C25"/>
    <w:rsid w:val="00D860BD"/>
    <w:rsid w:val="00D874A6"/>
    <w:rsid w:val="00D87A69"/>
    <w:rsid w:val="00D94F7E"/>
    <w:rsid w:val="00D97D3E"/>
    <w:rsid w:val="00DA0762"/>
    <w:rsid w:val="00DA2A32"/>
    <w:rsid w:val="00DA3406"/>
    <w:rsid w:val="00DA4B04"/>
    <w:rsid w:val="00DA556D"/>
    <w:rsid w:val="00DA5F0E"/>
    <w:rsid w:val="00DA7AD2"/>
    <w:rsid w:val="00DB02E7"/>
    <w:rsid w:val="00DB1F8E"/>
    <w:rsid w:val="00DB234C"/>
    <w:rsid w:val="00DB37EB"/>
    <w:rsid w:val="00DB424C"/>
    <w:rsid w:val="00DB528F"/>
    <w:rsid w:val="00DB5D93"/>
    <w:rsid w:val="00DB7E7E"/>
    <w:rsid w:val="00DC0B2C"/>
    <w:rsid w:val="00DC155C"/>
    <w:rsid w:val="00DC260E"/>
    <w:rsid w:val="00DC566B"/>
    <w:rsid w:val="00DC691C"/>
    <w:rsid w:val="00DC6AB5"/>
    <w:rsid w:val="00DC6E8A"/>
    <w:rsid w:val="00DC7A54"/>
    <w:rsid w:val="00DD0E6E"/>
    <w:rsid w:val="00DD10B9"/>
    <w:rsid w:val="00DD141D"/>
    <w:rsid w:val="00DD1F0E"/>
    <w:rsid w:val="00DD2DC4"/>
    <w:rsid w:val="00DD2ECE"/>
    <w:rsid w:val="00DD5101"/>
    <w:rsid w:val="00DD5700"/>
    <w:rsid w:val="00DD59D8"/>
    <w:rsid w:val="00DD5E59"/>
    <w:rsid w:val="00DD7633"/>
    <w:rsid w:val="00DE0CF7"/>
    <w:rsid w:val="00DE382F"/>
    <w:rsid w:val="00DE3B27"/>
    <w:rsid w:val="00DE4F80"/>
    <w:rsid w:val="00DE68F6"/>
    <w:rsid w:val="00DE700F"/>
    <w:rsid w:val="00DF0174"/>
    <w:rsid w:val="00DF0E82"/>
    <w:rsid w:val="00DF14CB"/>
    <w:rsid w:val="00DF1F27"/>
    <w:rsid w:val="00DF4E3E"/>
    <w:rsid w:val="00DF6ABE"/>
    <w:rsid w:val="00DF70C2"/>
    <w:rsid w:val="00E00700"/>
    <w:rsid w:val="00E00BA7"/>
    <w:rsid w:val="00E0157A"/>
    <w:rsid w:val="00E01AE2"/>
    <w:rsid w:val="00E032A9"/>
    <w:rsid w:val="00E04178"/>
    <w:rsid w:val="00E052A1"/>
    <w:rsid w:val="00E06281"/>
    <w:rsid w:val="00E06673"/>
    <w:rsid w:val="00E10329"/>
    <w:rsid w:val="00E10923"/>
    <w:rsid w:val="00E110ED"/>
    <w:rsid w:val="00E11912"/>
    <w:rsid w:val="00E11A79"/>
    <w:rsid w:val="00E11BD3"/>
    <w:rsid w:val="00E12CCB"/>
    <w:rsid w:val="00E13D80"/>
    <w:rsid w:val="00E1527B"/>
    <w:rsid w:val="00E15401"/>
    <w:rsid w:val="00E15FBC"/>
    <w:rsid w:val="00E1718C"/>
    <w:rsid w:val="00E17891"/>
    <w:rsid w:val="00E20366"/>
    <w:rsid w:val="00E20554"/>
    <w:rsid w:val="00E20E04"/>
    <w:rsid w:val="00E21C22"/>
    <w:rsid w:val="00E23BF4"/>
    <w:rsid w:val="00E24668"/>
    <w:rsid w:val="00E25334"/>
    <w:rsid w:val="00E274B9"/>
    <w:rsid w:val="00E27A71"/>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454"/>
    <w:rsid w:val="00E61C0C"/>
    <w:rsid w:val="00E623FF"/>
    <w:rsid w:val="00E63D26"/>
    <w:rsid w:val="00E653FB"/>
    <w:rsid w:val="00E66581"/>
    <w:rsid w:val="00E66C8F"/>
    <w:rsid w:val="00E673A1"/>
    <w:rsid w:val="00E71622"/>
    <w:rsid w:val="00E71EDA"/>
    <w:rsid w:val="00E72E6F"/>
    <w:rsid w:val="00E749AF"/>
    <w:rsid w:val="00E75317"/>
    <w:rsid w:val="00E76355"/>
    <w:rsid w:val="00E80160"/>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4AE"/>
    <w:rsid w:val="00EE1A99"/>
    <w:rsid w:val="00EE44E4"/>
    <w:rsid w:val="00EE530B"/>
    <w:rsid w:val="00EE5A56"/>
    <w:rsid w:val="00EF1ECF"/>
    <w:rsid w:val="00EF36BA"/>
    <w:rsid w:val="00EF422E"/>
    <w:rsid w:val="00EF4BF7"/>
    <w:rsid w:val="00EF5406"/>
    <w:rsid w:val="00EF59E7"/>
    <w:rsid w:val="00F0120B"/>
    <w:rsid w:val="00F019B4"/>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2A0"/>
    <w:rsid w:val="00F31305"/>
    <w:rsid w:val="00F3199E"/>
    <w:rsid w:val="00F31BF9"/>
    <w:rsid w:val="00F32571"/>
    <w:rsid w:val="00F33619"/>
    <w:rsid w:val="00F336C4"/>
    <w:rsid w:val="00F338AF"/>
    <w:rsid w:val="00F36535"/>
    <w:rsid w:val="00F370B7"/>
    <w:rsid w:val="00F376FD"/>
    <w:rsid w:val="00F40BF7"/>
    <w:rsid w:val="00F42B35"/>
    <w:rsid w:val="00F43055"/>
    <w:rsid w:val="00F44BF8"/>
    <w:rsid w:val="00F45492"/>
    <w:rsid w:val="00F461E8"/>
    <w:rsid w:val="00F47BDF"/>
    <w:rsid w:val="00F50A15"/>
    <w:rsid w:val="00F50A21"/>
    <w:rsid w:val="00F52B8A"/>
    <w:rsid w:val="00F52C9C"/>
    <w:rsid w:val="00F5389D"/>
    <w:rsid w:val="00F56459"/>
    <w:rsid w:val="00F57F98"/>
    <w:rsid w:val="00F60465"/>
    <w:rsid w:val="00F616DB"/>
    <w:rsid w:val="00F62135"/>
    <w:rsid w:val="00F64101"/>
    <w:rsid w:val="00F656EE"/>
    <w:rsid w:val="00F675A5"/>
    <w:rsid w:val="00F720CA"/>
    <w:rsid w:val="00F727F1"/>
    <w:rsid w:val="00F73E57"/>
    <w:rsid w:val="00F74F50"/>
    <w:rsid w:val="00F7587D"/>
    <w:rsid w:val="00F76734"/>
    <w:rsid w:val="00F76766"/>
    <w:rsid w:val="00F776DC"/>
    <w:rsid w:val="00F86F28"/>
    <w:rsid w:val="00F902D6"/>
    <w:rsid w:val="00F90898"/>
    <w:rsid w:val="00F93707"/>
    <w:rsid w:val="00F93A31"/>
    <w:rsid w:val="00F93C7F"/>
    <w:rsid w:val="00F9480E"/>
    <w:rsid w:val="00F954FF"/>
    <w:rsid w:val="00F95933"/>
    <w:rsid w:val="00F96F2A"/>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5507"/>
    <w:rsid w:val="00FD7DA9"/>
    <w:rsid w:val="00FE4663"/>
    <w:rsid w:val="00FE5CCF"/>
    <w:rsid w:val="00FF0354"/>
    <w:rsid w:val="00FF0465"/>
    <w:rsid w:val="00FF36C4"/>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32059B"/>
    <w:pPr>
      <w:spacing w:after="160" w:line="259" w:lineRule="auto"/>
    </w:pPr>
    <w:rPr>
      <w:rFonts w:asciiTheme="minorHAnsi" w:hAnsiTheme="minorHAnsi"/>
    </w:rPr>
  </w:style>
  <w:style w:type="paragraph" w:styleId="Rubrik1">
    <w:name w:val="heading 1"/>
    <w:basedOn w:val="Normal"/>
    <w:next w:val="Normal"/>
    <w:link w:val="Rubrik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Rubrik2">
    <w:name w:val="heading 2"/>
    <w:basedOn w:val="Normal"/>
    <w:next w:val="Normal"/>
    <w:link w:val="Rubrik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Rubrik3">
    <w:name w:val="heading 3"/>
    <w:basedOn w:val="Normal"/>
    <w:next w:val="Normal"/>
    <w:link w:val="Rubrik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Rubrik4">
    <w:name w:val="heading 4"/>
    <w:basedOn w:val="Normal"/>
    <w:next w:val="Normal"/>
    <w:link w:val="Rubrik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Standardstycketeckensnitt">
    <w:name w:val="Default Paragraph Font"/>
    <w:uiPriority w:val="1"/>
    <w:semiHidden/>
    <w:unhideWhenUsed/>
    <w:rsid w:val="0032059B"/>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rsid w:val="0032059B"/>
  </w:style>
  <w:style w:type="character" w:customStyle="1" w:styleId="Rubrik1Char">
    <w:name w:val="Rubrik 1 Char"/>
    <w:basedOn w:val="Standardstycketeckensnitt"/>
    <w:link w:val="Rubrik1"/>
    <w:uiPriority w:val="9"/>
    <w:rsid w:val="00DE3B27"/>
    <w:rPr>
      <w:rFonts w:ascii="Times New Roman" w:eastAsiaTheme="majorEastAsia" w:hAnsi="Times New Roman" w:cstheme="majorBidi"/>
      <w:b/>
      <w:color w:val="000000" w:themeColor="text1"/>
      <w:sz w:val="24"/>
      <w:szCs w:val="24"/>
      <w:lang w:val="en-GB"/>
    </w:rPr>
  </w:style>
  <w:style w:type="character" w:customStyle="1" w:styleId="Rubrik2Char">
    <w:name w:val="Rubrik 2 Char"/>
    <w:basedOn w:val="Standardstycketeckensnitt"/>
    <w:link w:val="Rubrik2"/>
    <w:uiPriority w:val="9"/>
    <w:rsid w:val="00F338AF"/>
    <w:rPr>
      <w:rFonts w:ascii="Times New Roman" w:eastAsiaTheme="majorEastAsia" w:hAnsi="Times New Roman" w:cstheme="majorBidi"/>
      <w:b/>
      <w:color w:val="000000" w:themeColor="text1"/>
      <w:sz w:val="28"/>
      <w:szCs w:val="26"/>
      <w:lang w:val="en-US"/>
    </w:rPr>
  </w:style>
  <w:style w:type="character" w:customStyle="1" w:styleId="Rubrik3Char">
    <w:name w:val="Rubrik 3 Char"/>
    <w:basedOn w:val="Standardstycketeckensnitt"/>
    <w:link w:val="Rubrik3"/>
    <w:uiPriority w:val="9"/>
    <w:rsid w:val="00F338AF"/>
    <w:rPr>
      <w:rFonts w:ascii="Times New Roman" w:eastAsiaTheme="majorEastAsia" w:hAnsi="Times New Roman" w:cstheme="majorBidi"/>
      <w:b/>
      <w:i/>
      <w:color w:val="000000" w:themeColor="text1"/>
      <w:sz w:val="24"/>
      <w:szCs w:val="24"/>
      <w:lang w:val="en-US"/>
    </w:rPr>
  </w:style>
  <w:style w:type="paragraph" w:styleId="Rubrik">
    <w:name w:val="Title"/>
    <w:aliases w:val="Titel/Dokumentnamn"/>
    <w:basedOn w:val="Normal"/>
    <w:next w:val="Normal"/>
    <w:link w:val="Rubrik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RubrikChar">
    <w:name w:val="Rubrik Char"/>
    <w:aliases w:val="Titel/Dokumentnamn Char"/>
    <w:basedOn w:val="Standardstycketeckensnitt"/>
    <w:link w:val="Rubrik"/>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Sidhuvud">
    <w:name w:val="header"/>
    <w:basedOn w:val="Normal"/>
    <w:link w:val="Sidhuvud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SidhuvudChar">
    <w:name w:val="Sidhuvud Char"/>
    <w:basedOn w:val="Standardstycketeckensnitt"/>
    <w:link w:val="Sidhuvud"/>
    <w:uiPriority w:val="99"/>
    <w:semiHidden/>
    <w:rsid w:val="00A61E29"/>
    <w:rPr>
      <w:rFonts w:asciiTheme="majorHAnsi" w:hAnsiTheme="majorHAnsi"/>
      <w:sz w:val="14"/>
      <w:lang w:val="en-US"/>
    </w:rPr>
  </w:style>
  <w:style w:type="paragraph" w:styleId="Sidfot">
    <w:name w:val="footer"/>
    <w:basedOn w:val="Sidhuvud"/>
    <w:link w:val="SidfotChar"/>
    <w:uiPriority w:val="99"/>
    <w:rsid w:val="00A61E29"/>
    <w:pPr>
      <w:tabs>
        <w:tab w:val="clear" w:pos="3686"/>
        <w:tab w:val="left" w:pos="4111"/>
      </w:tabs>
    </w:pPr>
  </w:style>
  <w:style w:type="character" w:customStyle="1" w:styleId="SidfotChar">
    <w:name w:val="Sidfot Char"/>
    <w:basedOn w:val="Standardstycketeckensnitt"/>
    <w:link w:val="Sidfot"/>
    <w:uiPriority w:val="99"/>
    <w:rsid w:val="00A61E29"/>
    <w:rPr>
      <w:rFonts w:asciiTheme="majorHAnsi" w:hAnsiTheme="majorHAnsi"/>
      <w:sz w:val="14"/>
      <w:lang w:val="en-GB"/>
    </w:rPr>
  </w:style>
  <w:style w:type="character" w:styleId="Platshllartext">
    <w:name w:val="Placeholder Text"/>
    <w:basedOn w:val="Standardstycketeckensnitt"/>
    <w:uiPriority w:val="99"/>
    <w:semiHidden/>
    <w:rsid w:val="00A61E29"/>
    <w:rPr>
      <w:color w:val="808080"/>
    </w:rPr>
  </w:style>
  <w:style w:type="paragraph" w:styleId="Ballongtext">
    <w:name w:val="Balloon Text"/>
    <w:basedOn w:val="Normal"/>
    <w:link w:val="BallongtextChar"/>
    <w:uiPriority w:val="99"/>
    <w:semiHidden/>
    <w:unhideWhenUsed/>
    <w:rsid w:val="00A61E29"/>
    <w:rPr>
      <w:rFonts w:ascii="Tahoma" w:hAnsi="Tahoma" w:cs="Tahoma"/>
      <w:sz w:val="16"/>
      <w:szCs w:val="16"/>
    </w:rPr>
  </w:style>
  <w:style w:type="character" w:customStyle="1" w:styleId="BallongtextChar">
    <w:name w:val="Ballongtext Char"/>
    <w:basedOn w:val="Standardstycketeckensnitt"/>
    <w:link w:val="Ballongtext"/>
    <w:uiPriority w:val="99"/>
    <w:semiHidden/>
    <w:rsid w:val="00A61E29"/>
    <w:rPr>
      <w:rFonts w:ascii="Tahoma" w:hAnsi="Tahoma" w:cs="Tahoma"/>
      <w:sz w:val="16"/>
      <w:szCs w:val="16"/>
      <w:lang w:val="en-US"/>
    </w:rPr>
  </w:style>
  <w:style w:type="table" w:styleId="Tabellrutnt">
    <w:name w:val="Table Grid"/>
    <w:basedOn w:val="Normaltabel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Sidhuvud"/>
    <w:uiPriority w:val="99"/>
    <w:semiHidden/>
    <w:rsid w:val="00A61E29"/>
    <w:pPr>
      <w:tabs>
        <w:tab w:val="clear" w:pos="9072"/>
        <w:tab w:val="right" w:pos="8789"/>
      </w:tabs>
    </w:pPr>
  </w:style>
  <w:style w:type="character" w:styleId="Hyperlnk">
    <w:name w:val="Hyperlink"/>
    <w:basedOn w:val="Standardstycketeckensnitt"/>
    <w:uiPriority w:val="99"/>
    <w:qFormat/>
    <w:rsid w:val="00A61E29"/>
    <w:rPr>
      <w:color w:val="0000FF"/>
      <w:u w:val="single"/>
    </w:rPr>
  </w:style>
  <w:style w:type="paragraph" w:styleId="Innehllsfrteckningsrubrik">
    <w:name w:val="TOC Heading"/>
    <w:basedOn w:val="Rubrik1"/>
    <w:next w:val="Normal"/>
    <w:uiPriority w:val="39"/>
    <w:rsid w:val="00A61E29"/>
    <w:pPr>
      <w:outlineLvl w:val="9"/>
    </w:pPr>
    <w:rPr>
      <w:lang w:eastAsia="ja-JP"/>
    </w:rPr>
  </w:style>
  <w:style w:type="paragraph" w:styleId="Citat">
    <w:name w:val="Quote"/>
    <w:basedOn w:val="Normal"/>
    <w:link w:val="CitatChar"/>
    <w:uiPriority w:val="10"/>
    <w:qFormat/>
    <w:rsid w:val="00A61E29"/>
    <w:pPr>
      <w:spacing w:after="220"/>
      <w:ind w:left="357"/>
    </w:pPr>
    <w:rPr>
      <w:iCs/>
      <w:color w:val="000000" w:themeColor="text1"/>
      <w:sz w:val="20"/>
    </w:rPr>
  </w:style>
  <w:style w:type="character" w:customStyle="1" w:styleId="CitatChar">
    <w:name w:val="Citat Char"/>
    <w:basedOn w:val="Standardstycketeckensnitt"/>
    <w:link w:val="Citat"/>
    <w:uiPriority w:val="10"/>
    <w:rsid w:val="00A61E29"/>
    <w:rPr>
      <w:rFonts w:asciiTheme="minorHAnsi" w:hAnsiTheme="minorHAnsi"/>
      <w:iCs/>
      <w:color w:val="000000" w:themeColor="text1"/>
      <w:sz w:val="20"/>
      <w:lang w:val="en-US"/>
    </w:rPr>
  </w:style>
  <w:style w:type="paragraph" w:styleId="Innehll1">
    <w:name w:val="toc 1"/>
    <w:basedOn w:val="Normal"/>
    <w:next w:val="Normal"/>
    <w:uiPriority w:val="39"/>
    <w:rsid w:val="00A61E29"/>
    <w:pPr>
      <w:spacing w:beforeLines="100" w:before="100"/>
    </w:pPr>
  </w:style>
  <w:style w:type="paragraph" w:styleId="Innehll2">
    <w:name w:val="toc 2"/>
    <w:basedOn w:val="Normal"/>
    <w:next w:val="Normal"/>
    <w:uiPriority w:val="39"/>
    <w:rsid w:val="00A61E29"/>
    <w:pPr>
      <w:ind w:left="276"/>
    </w:pPr>
  </w:style>
  <w:style w:type="paragraph" w:styleId="Innehll3">
    <w:name w:val="toc 3"/>
    <w:basedOn w:val="Normal"/>
    <w:next w:val="Normal"/>
    <w:uiPriority w:val="99"/>
    <w:rsid w:val="00A61E29"/>
    <w:pPr>
      <w:ind w:left="552"/>
    </w:pPr>
  </w:style>
  <w:style w:type="character" w:styleId="Betoning">
    <w:name w:val="Emphasis"/>
    <w:basedOn w:val="Standardstycketeckensnitt"/>
    <w:uiPriority w:val="1"/>
    <w:rsid w:val="00A61E29"/>
    <w:rPr>
      <w:i/>
      <w:iCs/>
    </w:rPr>
  </w:style>
  <w:style w:type="paragraph" w:styleId="Innehll4">
    <w:name w:val="toc 4"/>
    <w:basedOn w:val="Normal"/>
    <w:next w:val="Normal"/>
    <w:uiPriority w:val="99"/>
    <w:semiHidden/>
    <w:rsid w:val="00A61E29"/>
    <w:pPr>
      <w:spacing w:after="100"/>
      <w:ind w:left="660"/>
    </w:pPr>
  </w:style>
  <w:style w:type="paragraph" w:styleId="Innehll5">
    <w:name w:val="toc 5"/>
    <w:basedOn w:val="Normal"/>
    <w:next w:val="Normal"/>
    <w:uiPriority w:val="99"/>
    <w:semiHidden/>
    <w:rsid w:val="00A61E29"/>
    <w:pPr>
      <w:spacing w:after="100"/>
      <w:ind w:left="880"/>
    </w:pPr>
  </w:style>
  <w:style w:type="paragraph" w:styleId="Innehll6">
    <w:name w:val="toc 6"/>
    <w:basedOn w:val="Normal"/>
    <w:next w:val="Normal"/>
    <w:uiPriority w:val="99"/>
    <w:semiHidden/>
    <w:rsid w:val="00A61E29"/>
    <w:pPr>
      <w:spacing w:after="100"/>
      <w:ind w:left="1100"/>
    </w:pPr>
  </w:style>
  <w:style w:type="paragraph" w:styleId="Innehll7">
    <w:name w:val="toc 7"/>
    <w:basedOn w:val="Normal"/>
    <w:next w:val="Normal"/>
    <w:uiPriority w:val="99"/>
    <w:semiHidden/>
    <w:rsid w:val="00A61E29"/>
    <w:pPr>
      <w:spacing w:after="100"/>
      <w:ind w:left="1320"/>
    </w:pPr>
  </w:style>
  <w:style w:type="paragraph" w:styleId="Innehll8">
    <w:name w:val="toc 8"/>
    <w:basedOn w:val="Normal"/>
    <w:next w:val="Normal"/>
    <w:uiPriority w:val="99"/>
    <w:semiHidden/>
    <w:rsid w:val="00A61E29"/>
    <w:pPr>
      <w:spacing w:after="100"/>
      <w:ind w:left="1540"/>
    </w:pPr>
  </w:style>
  <w:style w:type="paragraph" w:styleId="Innehll9">
    <w:name w:val="toc 9"/>
    <w:basedOn w:val="Normal"/>
    <w:next w:val="Normal"/>
    <w:uiPriority w:val="99"/>
    <w:semiHidden/>
    <w:rsid w:val="00A61E29"/>
    <w:pPr>
      <w:spacing w:after="100"/>
      <w:ind w:left="1760"/>
    </w:pPr>
  </w:style>
  <w:style w:type="table" w:customStyle="1" w:styleId="Trelinjerstabell">
    <w:name w:val="Trelinjerstabell"/>
    <w:basedOn w:val="Normaltabel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jusskuggn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jusskuggning-dekorfrg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jusskuggning-dekorfrg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jusskuggning-dekorfrg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jusskuggning-dekorfrg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jusskuggning-dekorfrg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jusskuggning-dekorfrg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juslista">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juslista-dekorfrg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juslista-dekorfrg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juslista-dekorfrg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juslista-dekorfrg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juslista-dekorfrg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juslista-dekorfrg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ark">
    <w:name w:val="Strong"/>
    <w:basedOn w:val="Standardstycketeckensnitt"/>
    <w:uiPriority w:val="1"/>
    <w:rsid w:val="00A61E29"/>
    <w:rPr>
      <w:b/>
      <w:bCs/>
    </w:rPr>
  </w:style>
  <w:style w:type="table" w:customStyle="1" w:styleId="Sidfottabell">
    <w:name w:val="Sidfot tabell"/>
    <w:basedOn w:val="Normaltabel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tnotstext">
    <w:name w:val="footnote text"/>
    <w:basedOn w:val="Normal"/>
    <w:link w:val="FotnotstextChar"/>
    <w:uiPriority w:val="99"/>
    <w:semiHidden/>
    <w:unhideWhenUsed/>
    <w:rsid w:val="00A61E29"/>
    <w:rPr>
      <w:sz w:val="20"/>
      <w:szCs w:val="20"/>
    </w:rPr>
  </w:style>
  <w:style w:type="character" w:customStyle="1" w:styleId="FotnotstextChar">
    <w:name w:val="Fotnotstext Char"/>
    <w:basedOn w:val="Standardstycketeckensnitt"/>
    <w:link w:val="Fotnotstext"/>
    <w:uiPriority w:val="99"/>
    <w:semiHidden/>
    <w:rsid w:val="00A61E29"/>
    <w:rPr>
      <w:rFonts w:asciiTheme="minorHAnsi" w:hAnsiTheme="minorHAnsi"/>
      <w:sz w:val="20"/>
      <w:szCs w:val="20"/>
      <w:lang w:val="en-US"/>
    </w:rPr>
  </w:style>
  <w:style w:type="character" w:styleId="Fotnotsreferens">
    <w:name w:val="footnote reference"/>
    <w:basedOn w:val="Standardstycketeckensnitt"/>
    <w:uiPriority w:val="99"/>
    <w:semiHidden/>
    <w:unhideWhenUsed/>
    <w:rsid w:val="00A61E29"/>
    <w:rPr>
      <w:vertAlign w:val="superscript"/>
    </w:rPr>
  </w:style>
  <w:style w:type="character" w:customStyle="1" w:styleId="Rubrik4Char">
    <w:name w:val="Rubrik 4 Char"/>
    <w:basedOn w:val="Standardstycketeckensnitt"/>
    <w:link w:val="Rubrik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Standardstycketeckensnitt"/>
    <w:uiPriority w:val="1"/>
    <w:rsid w:val="00A61E29"/>
    <w:rPr>
      <w:rFonts w:asciiTheme="majorHAnsi" w:hAnsiTheme="majorHAnsi"/>
      <w:color w:val="auto"/>
      <w:sz w:val="14"/>
    </w:rPr>
  </w:style>
  <w:style w:type="character" w:customStyle="1" w:styleId="Sidfotmallarna">
    <w:name w:val="Sidfot mallarna"/>
    <w:basedOn w:val="Standardstycketeckensnitt"/>
    <w:uiPriority w:val="1"/>
    <w:rsid w:val="00A61E29"/>
    <w:rPr>
      <w:rFonts w:asciiTheme="majorHAnsi" w:hAnsiTheme="majorHAnsi"/>
      <w:sz w:val="14"/>
    </w:rPr>
  </w:style>
  <w:style w:type="character" w:customStyle="1" w:styleId="Sidfotmallarnagr">
    <w:name w:val="Sidfot mallarna grå"/>
    <w:basedOn w:val="Standardstycketeckensnit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Standardstycketeckensnitt"/>
    <w:link w:val="TillfalligText"/>
    <w:rsid w:val="00A61E29"/>
    <w:rPr>
      <w:rFonts w:asciiTheme="minorHAnsi" w:hAnsiTheme="minorHAnsi" w:cstheme="minorHAnsi"/>
      <w:bdr w:val="single" w:sz="4" w:space="0" w:color="auto"/>
      <w:lang w:val="en-US"/>
    </w:rPr>
  </w:style>
  <w:style w:type="paragraph" w:styleId="Punktlista">
    <w:name w:val="List Bullet"/>
    <w:basedOn w:val="Normal"/>
    <w:uiPriority w:val="99"/>
    <w:qFormat/>
    <w:rsid w:val="00A61E29"/>
    <w:pPr>
      <w:numPr>
        <w:numId w:val="4"/>
      </w:numPr>
      <w:contextualSpacing/>
    </w:pPr>
  </w:style>
  <w:style w:type="paragraph" w:styleId="Numreradlista">
    <w:name w:val="List Number"/>
    <w:basedOn w:val="Normal"/>
    <w:uiPriority w:val="99"/>
    <w:qFormat/>
    <w:rsid w:val="00A61E29"/>
    <w:pPr>
      <w:numPr>
        <w:numId w:val="3"/>
      </w:numPr>
      <w:contextualSpacing/>
    </w:pPr>
  </w:style>
  <w:style w:type="paragraph" w:styleId="Liststycke">
    <w:name w:val="List Paragraph"/>
    <w:basedOn w:val="Normal"/>
    <w:uiPriority w:val="34"/>
    <w:qFormat/>
    <w:rsid w:val="00894B16"/>
    <w:pPr>
      <w:ind w:left="720"/>
      <w:contextualSpacing/>
    </w:pPr>
  </w:style>
  <w:style w:type="character" w:styleId="Radnummer">
    <w:name w:val="line number"/>
    <w:basedOn w:val="Standardstycketeckensnitt"/>
    <w:uiPriority w:val="99"/>
    <w:semiHidden/>
    <w:unhideWhenUsed/>
    <w:rsid w:val="00E110ED"/>
  </w:style>
  <w:style w:type="table" w:styleId="Oformateradtabell5">
    <w:name w:val="Plain Table 5"/>
    <w:basedOn w:val="Normaltabel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1ljusdekorfrg1">
    <w:name w:val="Grid Table 1 Light Accent 1"/>
    <w:basedOn w:val="Normaltabel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Beskrivning">
    <w:name w:val="caption"/>
    <w:basedOn w:val="Normal"/>
    <w:next w:val="Normal"/>
    <w:uiPriority w:val="35"/>
    <w:unhideWhenUsed/>
    <w:qFormat/>
    <w:rsid w:val="00FA6CD0"/>
    <w:rPr>
      <w:i/>
      <w:iCs/>
      <w:color w:val="000000" w:themeColor="text2"/>
      <w:sz w:val="18"/>
      <w:szCs w:val="18"/>
    </w:rPr>
  </w:style>
  <w:style w:type="table" w:styleId="Tabellrutntljust">
    <w:name w:val="Grid Table Light"/>
    <w:basedOn w:val="Normaltabel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ommentarsreferens">
    <w:name w:val="annotation reference"/>
    <w:basedOn w:val="Standardstycketeckensnitt"/>
    <w:uiPriority w:val="99"/>
    <w:semiHidden/>
    <w:unhideWhenUsed/>
    <w:rsid w:val="003A75A6"/>
    <w:rPr>
      <w:sz w:val="16"/>
      <w:szCs w:val="16"/>
    </w:rPr>
  </w:style>
  <w:style w:type="paragraph" w:styleId="Kommentarer">
    <w:name w:val="annotation text"/>
    <w:basedOn w:val="Normal"/>
    <w:link w:val="KommentarerChar"/>
    <w:uiPriority w:val="99"/>
    <w:unhideWhenUsed/>
    <w:rsid w:val="003A75A6"/>
    <w:rPr>
      <w:sz w:val="20"/>
      <w:szCs w:val="20"/>
    </w:rPr>
  </w:style>
  <w:style w:type="character" w:customStyle="1" w:styleId="KommentarerChar">
    <w:name w:val="Kommentarer Char"/>
    <w:basedOn w:val="Standardstycketeckensnitt"/>
    <w:link w:val="Kommentarer"/>
    <w:uiPriority w:val="99"/>
    <w:rsid w:val="003A75A6"/>
    <w:rPr>
      <w:rFonts w:asciiTheme="minorHAnsi" w:hAnsiTheme="minorHAnsi"/>
      <w:sz w:val="20"/>
      <w:szCs w:val="20"/>
    </w:rPr>
  </w:style>
  <w:style w:type="paragraph" w:styleId="Kommentarsmne">
    <w:name w:val="annotation subject"/>
    <w:basedOn w:val="Kommentarer"/>
    <w:next w:val="Kommentarer"/>
    <w:link w:val="KommentarsmneChar"/>
    <w:uiPriority w:val="99"/>
    <w:semiHidden/>
    <w:unhideWhenUsed/>
    <w:rsid w:val="003A75A6"/>
    <w:rPr>
      <w:b/>
      <w:bCs/>
    </w:rPr>
  </w:style>
  <w:style w:type="character" w:customStyle="1" w:styleId="KommentarsmneChar">
    <w:name w:val="Kommentarsämne Char"/>
    <w:basedOn w:val="KommentarerChar"/>
    <w:link w:val="Kommentarsmne"/>
    <w:uiPriority w:val="99"/>
    <w:semiHidden/>
    <w:rsid w:val="003A75A6"/>
    <w:rPr>
      <w:rFonts w:asciiTheme="minorHAnsi" w:hAnsiTheme="minorHAnsi"/>
      <w:b/>
      <w:bCs/>
      <w:sz w:val="20"/>
      <w:szCs w:val="20"/>
    </w:rPr>
  </w:style>
  <w:style w:type="paragraph" w:styleId="Litteraturfrteckning">
    <w:name w:val="Bibliography"/>
    <w:basedOn w:val="Normal"/>
    <w:next w:val="Normal"/>
    <w:uiPriority w:val="37"/>
    <w:unhideWhenUsed/>
    <w:rsid w:val="00BE5814"/>
    <w:pPr>
      <w:ind w:left="720" w:hanging="720"/>
    </w:pPr>
  </w:style>
  <w:style w:type="character" w:customStyle="1" w:styleId="apple-converted-space">
    <w:name w:val="apple-converted-space"/>
    <w:basedOn w:val="Standardstycketeckensnit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AnvndHyperlnk">
    <w:name w:val="FollowedHyperlink"/>
    <w:basedOn w:val="Standardstycketeckensnitt"/>
    <w:uiPriority w:val="99"/>
    <w:semiHidden/>
    <w:unhideWhenUsed/>
    <w:rsid w:val="009E754E"/>
    <w:rPr>
      <w:color w:val="000000" w:themeColor="followedHyperlink"/>
      <w:u w:val="single"/>
    </w:rPr>
  </w:style>
  <w:style w:type="character" w:customStyle="1" w:styleId="UnresolvedMention">
    <w:name w:val="Unresolved Mention"/>
    <w:basedOn w:val="Standardstycketeckensnit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png"/><Relationship Id="rId3" Type="http://schemas.openxmlformats.org/officeDocument/2006/relationships/customXml" Target="../customXml/item3.xml"/><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fontTable" Target="fontTable.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microsoft.com/office/2018/08/relationships/commentsExtensible" Target="commentsExtensi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footer" Target="footer1.xml"/><Relationship Id="rId53" Type="http://schemas.microsoft.com/office/2016/09/relationships/commentsIds" Target="commentsIds.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1.png"/><Relationship Id="rId48" Type="http://schemas.microsoft.com/office/2011/relationships/people" Target="people.xml"/><Relationship Id="rId8" Type="http://schemas.openxmlformats.org/officeDocument/2006/relationships/settings" Target="settings.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TotalTime>
  <Pages>38</Pages>
  <Words>3684</Words>
  <Characters>19527</Characters>
  <Application>Microsoft Office Word</Application>
  <DocSecurity>0</DocSecurity>
  <Lines>162</Lines>
  <Paragraphs>46</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23165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Anna Gårdmark</cp:lastModifiedBy>
  <cp:revision>6</cp:revision>
  <cp:lastPrinted>2012-03-26T17:07:00Z</cp:lastPrinted>
  <dcterms:created xsi:type="dcterms:W3CDTF">2020-06-24T13:48:00Z</dcterms:created>
  <dcterms:modified xsi:type="dcterms:W3CDTF">2020-06-27T13:01:00Z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