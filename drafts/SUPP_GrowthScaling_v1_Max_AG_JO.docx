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FA75944" w14:textId="77777777" w:rsidR="00AD6401" w:rsidRPr="00A261CD" w:rsidRDefault="00AD6401" w:rsidP="00696BB9">
      <w:pPr>
        <w:pStyle w:val="Header-info"/>
        <w:tabs>
          <w:tab w:val="clear" w:pos="3686"/>
          <w:tab w:val="clear" w:pos="8789"/>
          <w:tab w:val="left" w:pos="6463"/>
        </w:tabs>
        <w:spacing w:line="480" w:lineRule="auto"/>
        <w:contextualSpacing/>
        <w:jc w:val="both"/>
        <w:rPr>
          <w:rFonts w:asciiTheme="minorHAnsi" w:hAnsiTheme="minorHAnsi" w:cstheme="minorHAnsi"/>
          <w:b/>
          <w:sz w:val="22"/>
          <w:lang w:val="en-GB"/>
        </w:rPr>
      </w:pPr>
      <w:commentRangeStart w:id="1"/>
      <w:commentRangeStart w:id="2"/>
      <w:r w:rsidRPr="00A261CD">
        <w:rPr>
          <w:rFonts w:asciiTheme="minorHAnsi" w:hAnsiTheme="minorHAnsi" w:cstheme="minorHAnsi"/>
          <w:b/>
          <w:sz w:val="22"/>
          <w:lang w:val="en-GB"/>
        </w:rPr>
        <w:t>Appendix S1</w:t>
      </w:r>
      <w:commentRangeEnd w:id="1"/>
      <w:r w:rsidR="002850E1" w:rsidRPr="00EA313C">
        <w:rPr>
          <w:rStyle w:val="CommentReference"/>
          <w:rFonts w:asciiTheme="minorHAnsi" w:hAnsiTheme="minorHAnsi"/>
          <w:sz w:val="22"/>
          <w:szCs w:val="22"/>
        </w:rPr>
        <w:commentReference w:id="1"/>
      </w:r>
      <w:commentRangeEnd w:id="2"/>
      <w:r w:rsidR="00963820" w:rsidRPr="00EA313C">
        <w:rPr>
          <w:rStyle w:val="CommentReference"/>
          <w:rFonts w:asciiTheme="minorHAnsi" w:hAnsiTheme="minorHAnsi"/>
          <w:sz w:val="22"/>
          <w:szCs w:val="22"/>
        </w:rPr>
        <w:commentReference w:id="2"/>
      </w:r>
    </w:p>
    <w:p w14:paraId="62186DDA" w14:textId="77777777" w:rsidR="00AD6401" w:rsidRPr="00A261CD" w:rsidRDefault="00AD6401" w:rsidP="00696BB9">
      <w:pPr>
        <w:pStyle w:val="Header-info"/>
        <w:tabs>
          <w:tab w:val="clear" w:pos="3686"/>
          <w:tab w:val="clear" w:pos="8789"/>
          <w:tab w:val="left" w:pos="6463"/>
        </w:tabs>
        <w:spacing w:line="480" w:lineRule="auto"/>
        <w:contextualSpacing/>
        <w:jc w:val="both"/>
        <w:rPr>
          <w:rFonts w:asciiTheme="minorHAnsi" w:hAnsiTheme="minorHAnsi" w:cstheme="minorHAnsi"/>
          <w:b/>
          <w:sz w:val="22"/>
          <w:lang w:val="en-GB"/>
        </w:rPr>
      </w:pPr>
      <w:r w:rsidRPr="00A261CD">
        <w:rPr>
          <w:rFonts w:asciiTheme="minorHAnsi" w:hAnsiTheme="minorHAnsi" w:cstheme="minorHAnsi"/>
          <w:b/>
          <w:sz w:val="22"/>
          <w:lang w:val="en-GB"/>
        </w:rPr>
        <w:t>Supporting Information for</w:t>
      </w:r>
    </w:p>
    <w:p w14:paraId="5E3B3077" w14:textId="56863BEF" w:rsidR="00AD6401" w:rsidRPr="00A261CD" w:rsidRDefault="00B1048A" w:rsidP="00696BB9">
      <w:pPr>
        <w:contextualSpacing/>
        <w:jc w:val="both"/>
        <w:rPr>
          <w:rFonts w:cstheme="minorHAnsi"/>
          <w:i/>
          <w:lang w:val="en-GB"/>
        </w:rPr>
      </w:pPr>
      <w:commentRangeStart w:id="3"/>
      <w:r w:rsidRPr="00A261CD">
        <w:rPr>
          <w:rFonts w:cstheme="minorHAnsi"/>
          <w:b/>
          <w:i/>
          <w:lang w:val="en-GB"/>
        </w:rPr>
        <w:t>Scaling of metabolism and maximum consumption with temperature and body size within species of fish</w:t>
      </w:r>
      <w:commentRangeEnd w:id="3"/>
      <w:r w:rsidR="00A261CD">
        <w:rPr>
          <w:rStyle w:val="CommentReference"/>
        </w:rPr>
        <w:commentReference w:id="3"/>
      </w:r>
    </w:p>
    <w:p w14:paraId="1FBF3121" w14:textId="77777777" w:rsidR="00AD6401" w:rsidRPr="00EA313C" w:rsidRDefault="00AD6401" w:rsidP="00696BB9">
      <w:pPr>
        <w:contextualSpacing/>
        <w:jc w:val="both"/>
        <w:rPr>
          <w:rFonts w:cstheme="minorHAnsi"/>
          <w:vertAlign w:val="superscript"/>
        </w:rPr>
      </w:pPr>
      <w:r w:rsidRPr="00EA313C">
        <w:rPr>
          <w:rFonts w:cstheme="minorHAnsi"/>
        </w:rPr>
        <w:t>Max Lindmark</w:t>
      </w:r>
      <w:r w:rsidRPr="00EA313C">
        <w:rPr>
          <w:rFonts w:cstheme="minorHAnsi"/>
          <w:vertAlign w:val="superscript"/>
        </w:rPr>
        <w:t>a,1</w:t>
      </w:r>
      <w:r w:rsidRPr="00EA313C">
        <w:rPr>
          <w:rFonts w:cstheme="minorHAnsi"/>
        </w:rPr>
        <w:t>, Jan Ohlberger</w:t>
      </w:r>
      <w:r w:rsidRPr="00EA313C">
        <w:rPr>
          <w:rFonts w:cstheme="minorHAnsi"/>
          <w:vertAlign w:val="superscript"/>
        </w:rPr>
        <w:t>b</w:t>
      </w:r>
      <w:r w:rsidRPr="00EA313C">
        <w:rPr>
          <w:rFonts w:cstheme="minorHAnsi"/>
        </w:rPr>
        <w:t>, Anna Gårdmark</w:t>
      </w:r>
      <w:r w:rsidRPr="00EA313C">
        <w:rPr>
          <w:rFonts w:cstheme="minorHAnsi"/>
          <w:vertAlign w:val="superscript"/>
        </w:rPr>
        <w:t>c</w:t>
      </w:r>
    </w:p>
    <w:p w14:paraId="04CC880C" w14:textId="77777777" w:rsidR="00AD6401" w:rsidRPr="00EA313C" w:rsidRDefault="00AD6401" w:rsidP="00696BB9">
      <w:pPr>
        <w:contextualSpacing/>
        <w:jc w:val="both"/>
        <w:rPr>
          <w:rFonts w:cstheme="minorHAnsi"/>
          <w:vertAlign w:val="superscript"/>
        </w:rPr>
      </w:pPr>
    </w:p>
    <w:p w14:paraId="358BEBA8" w14:textId="77777777" w:rsidR="00AD6401" w:rsidRPr="00A261CD" w:rsidRDefault="00AD6401" w:rsidP="00696BB9">
      <w:pPr>
        <w:contextualSpacing/>
        <w:jc w:val="both"/>
        <w:rPr>
          <w:rFonts w:cstheme="minorHAnsi"/>
          <w:lang w:val="en-GB"/>
        </w:rPr>
      </w:pPr>
      <w:r w:rsidRPr="00A261CD">
        <w:rPr>
          <w:rFonts w:cstheme="minorHAnsi"/>
          <w:vertAlign w:val="superscript"/>
          <w:lang w:val="en-GB"/>
        </w:rPr>
        <w:t xml:space="preserve">a </w:t>
      </w:r>
      <w:r w:rsidRPr="00A261CD">
        <w:rPr>
          <w:rFonts w:cstheme="minorHAnsi"/>
          <w:lang w:val="en-GB"/>
        </w:rPr>
        <w:t>Swedish University of Agricultural Sciences, Department of Aquatic Resources, Institute of Coastal Research, Skolgatan 6, Öregrund 742 42, Sweden</w:t>
      </w:r>
    </w:p>
    <w:p w14:paraId="53DC67D1" w14:textId="77777777" w:rsidR="00AD6401" w:rsidRPr="00A261CD" w:rsidRDefault="00AD6401" w:rsidP="00696BB9">
      <w:pPr>
        <w:contextualSpacing/>
        <w:jc w:val="both"/>
        <w:rPr>
          <w:rFonts w:cstheme="minorHAnsi"/>
          <w:lang w:val="en-GB"/>
        </w:rPr>
      </w:pPr>
      <w:r w:rsidRPr="00A261CD">
        <w:rPr>
          <w:rFonts w:cstheme="minorHAnsi"/>
          <w:vertAlign w:val="superscript"/>
          <w:lang w:val="en-GB"/>
        </w:rPr>
        <w:t xml:space="preserve">b </w:t>
      </w:r>
      <w:r w:rsidRPr="00A261CD">
        <w:rPr>
          <w:rFonts w:cstheme="minorHAnsi"/>
          <w:lang w:val="en-GB"/>
        </w:rPr>
        <w:t>School of Aquatic and Fishery Sciences (SAFS), University of Washington, Box 355020, Seattle, WA 98195-5020, USA</w:t>
      </w:r>
    </w:p>
    <w:p w14:paraId="4987AA52" w14:textId="77777777" w:rsidR="00AD6401" w:rsidRPr="00A261CD" w:rsidRDefault="00AD6401" w:rsidP="00696BB9">
      <w:pPr>
        <w:contextualSpacing/>
        <w:jc w:val="both"/>
        <w:rPr>
          <w:rFonts w:cstheme="minorHAnsi"/>
          <w:lang w:val="en-GB"/>
        </w:rPr>
      </w:pPr>
      <w:r w:rsidRPr="00A261CD">
        <w:rPr>
          <w:rFonts w:cstheme="minorHAnsi"/>
          <w:vertAlign w:val="superscript"/>
          <w:lang w:val="en-GB"/>
        </w:rPr>
        <w:t xml:space="preserve">c </w:t>
      </w:r>
      <w:r w:rsidRPr="00A261CD">
        <w:rPr>
          <w:rFonts w:cstheme="minorHAnsi"/>
          <w:lang w:val="en-GB"/>
        </w:rPr>
        <w:t xml:space="preserve">Swedish University of Agricultural Sciences, Department of Aquatic Resources, Skolgatan 6, SE-742 42 Öregrund, Sweden </w:t>
      </w:r>
    </w:p>
    <w:p w14:paraId="749DED1E" w14:textId="77777777" w:rsidR="00AD6401" w:rsidRPr="00A261CD" w:rsidRDefault="00AD6401" w:rsidP="00696BB9">
      <w:pPr>
        <w:contextualSpacing/>
        <w:jc w:val="both"/>
        <w:rPr>
          <w:rFonts w:cstheme="minorHAnsi"/>
          <w:vertAlign w:val="superscript"/>
          <w:lang w:val="en-GB"/>
        </w:rPr>
      </w:pPr>
    </w:p>
    <w:p w14:paraId="699E963A" w14:textId="27D678B1" w:rsidR="00AD6401" w:rsidRPr="00A261CD" w:rsidRDefault="00AD6401" w:rsidP="00696BB9">
      <w:pPr>
        <w:contextualSpacing/>
        <w:jc w:val="both"/>
        <w:rPr>
          <w:rFonts w:cstheme="minorHAnsi"/>
          <w:lang w:val="en-GB"/>
        </w:rPr>
      </w:pPr>
      <w:r w:rsidRPr="00A261CD">
        <w:rPr>
          <w:rFonts w:cstheme="minorHAnsi"/>
          <w:vertAlign w:val="superscript"/>
          <w:lang w:val="en-GB"/>
        </w:rPr>
        <w:t>1</w:t>
      </w:r>
      <w:r w:rsidRPr="00A261CD">
        <w:rPr>
          <w:rFonts w:cstheme="minorHAnsi"/>
          <w:lang w:val="en-GB"/>
        </w:rPr>
        <w:t>Author to whom correspondence should be addressed. Current address:</w:t>
      </w:r>
    </w:p>
    <w:p w14:paraId="03F61281" w14:textId="77777777" w:rsidR="00AD6401" w:rsidRPr="00A261CD" w:rsidRDefault="00AD6401" w:rsidP="00696BB9">
      <w:pPr>
        <w:contextualSpacing/>
        <w:jc w:val="both"/>
        <w:rPr>
          <w:rStyle w:val="Hyperlink"/>
          <w:rFonts w:cstheme="minorHAnsi"/>
          <w:lang w:val="en-GB"/>
        </w:rPr>
      </w:pPr>
      <w:r w:rsidRPr="00A261CD">
        <w:rPr>
          <w:rFonts w:cstheme="minorHAnsi"/>
          <w:lang w:val="en-GB"/>
        </w:rPr>
        <w:t xml:space="preserve">Max Lindmark, Swedish University of Agricultural Sciences, Department of Aquatic Resources, Institute of Coastal Research, Skolgatan 6, Öregrund 742 42, Sweden, Tel.: +46(0)104784137, email: </w:t>
      </w:r>
      <w:hyperlink r:id="rId15" w:history="1">
        <w:r w:rsidRPr="00A261CD">
          <w:rPr>
            <w:rStyle w:val="Hyperlink"/>
            <w:rFonts w:cstheme="minorHAnsi"/>
            <w:lang w:val="en-GB"/>
          </w:rPr>
          <w:t>max.lindmark@slu.se</w:t>
        </w:r>
      </w:hyperlink>
    </w:p>
    <w:sdt>
      <w:sdtPr>
        <w:rPr>
          <w:rFonts w:eastAsiaTheme="minorHAnsi"/>
          <w:bCs/>
          <w:color w:val="auto"/>
          <w:lang w:eastAsia="en-US"/>
        </w:rPr>
        <w:id w:val="-188305958"/>
        <w:docPartObj>
          <w:docPartGallery w:val="Table of Contents"/>
          <w:docPartUnique/>
        </w:docPartObj>
      </w:sdtPr>
      <w:sdtEndPr>
        <w:rPr>
          <w:rFonts w:asciiTheme="minorHAnsi" w:hAnsiTheme="minorHAnsi" w:cstheme="minorHAnsi"/>
          <w:bCs w:val="0"/>
          <w:sz w:val="24"/>
          <w:szCs w:val="24"/>
        </w:rPr>
      </w:sdtEndPr>
      <w:sdtContent>
        <w:p w14:paraId="123093C4" w14:textId="77777777" w:rsidR="005C79CD" w:rsidRPr="00EA313C" w:rsidRDefault="005C79CD" w:rsidP="00000AB2">
          <w:pPr>
            <w:pStyle w:val="TOCHeading"/>
            <w:pPrChange w:id="4" w:author="Jan Ohlberger" w:date="2020-01-22T13:59:00Z">
              <w:pPr>
                <w:pStyle w:val="TOCHeading"/>
                <w:spacing w:line="240" w:lineRule="auto"/>
              </w:pPr>
            </w:pPrChange>
          </w:pPr>
          <w:r w:rsidRPr="00EA313C">
            <w:t>Contents</w:t>
          </w:r>
        </w:p>
        <w:p w14:paraId="7DA6356D" w14:textId="557B6319" w:rsidR="007439BE" w:rsidRDefault="005C79CD" w:rsidP="007439BE">
          <w:pPr>
            <w:pStyle w:val="TOC1"/>
            <w:tabs>
              <w:tab w:val="right" w:leader="dot" w:pos="9016"/>
            </w:tabs>
            <w:spacing w:before="240"/>
            <w:contextualSpacing/>
            <w:rPr>
              <w:rFonts w:eastAsiaTheme="minorEastAsia"/>
              <w:noProof/>
              <w:lang w:eastAsia="en-GB"/>
            </w:rPr>
          </w:pPr>
          <w:r w:rsidRPr="00EA313C">
            <w:rPr>
              <w:rFonts w:cstheme="minorHAnsi"/>
              <w:b/>
              <w:bCs/>
            </w:rPr>
            <w:fldChar w:fldCharType="begin"/>
          </w:r>
          <w:r w:rsidRPr="00EA313C">
            <w:rPr>
              <w:rFonts w:cstheme="minorHAnsi"/>
              <w:b/>
              <w:bCs/>
            </w:rPr>
            <w:instrText xml:space="preserve"> TOC \o "1-3" \h \z \u </w:instrText>
          </w:r>
          <w:r w:rsidRPr="00EA313C">
            <w:rPr>
              <w:rFonts w:cstheme="minorHAnsi"/>
              <w:b/>
              <w:bCs/>
            </w:rPr>
            <w:fldChar w:fldCharType="separate"/>
          </w:r>
          <w:hyperlink w:anchor="_Toc29915138" w:history="1">
            <w:r w:rsidR="007439BE" w:rsidRPr="00F56F7B">
              <w:rPr>
                <w:rStyle w:val="Hyperlink"/>
                <w:rFonts w:cstheme="minorHAnsi"/>
                <w:noProof/>
              </w:rPr>
              <w:t>Literature search</w:t>
            </w:r>
            <w:r w:rsidR="007439BE">
              <w:rPr>
                <w:noProof/>
                <w:webHidden/>
              </w:rPr>
              <w:tab/>
            </w:r>
            <w:r w:rsidR="007439BE">
              <w:rPr>
                <w:noProof/>
                <w:webHidden/>
              </w:rPr>
              <w:fldChar w:fldCharType="begin"/>
            </w:r>
            <w:r w:rsidR="007439BE">
              <w:rPr>
                <w:noProof/>
                <w:webHidden/>
              </w:rPr>
              <w:instrText xml:space="preserve"> PAGEREF _Toc29915138 \h </w:instrText>
            </w:r>
            <w:r w:rsidR="007439BE">
              <w:rPr>
                <w:noProof/>
                <w:webHidden/>
              </w:rPr>
            </w:r>
            <w:r w:rsidR="007439BE">
              <w:rPr>
                <w:noProof/>
                <w:webHidden/>
              </w:rPr>
              <w:fldChar w:fldCharType="separate"/>
            </w:r>
            <w:r w:rsidR="007439BE">
              <w:rPr>
                <w:noProof/>
                <w:webHidden/>
              </w:rPr>
              <w:t>3</w:t>
            </w:r>
            <w:r w:rsidR="007439BE">
              <w:rPr>
                <w:noProof/>
                <w:webHidden/>
              </w:rPr>
              <w:fldChar w:fldCharType="end"/>
            </w:r>
          </w:hyperlink>
        </w:p>
        <w:p w14:paraId="6C5C8650" w14:textId="30769B34" w:rsidR="007439BE" w:rsidRDefault="0078617C" w:rsidP="007439BE">
          <w:pPr>
            <w:pStyle w:val="TOC2"/>
            <w:tabs>
              <w:tab w:val="right" w:leader="dot" w:pos="9016"/>
            </w:tabs>
            <w:contextualSpacing/>
            <w:rPr>
              <w:rFonts w:eastAsiaTheme="minorEastAsia"/>
              <w:noProof/>
              <w:lang w:eastAsia="en-GB"/>
            </w:rPr>
          </w:pPr>
          <w:hyperlink w:anchor="_Toc29915139" w:history="1">
            <w:r w:rsidR="007439BE" w:rsidRPr="00F56F7B">
              <w:rPr>
                <w:rStyle w:val="Hyperlink"/>
                <w:rFonts w:cstheme="minorHAnsi"/>
                <w:i/>
                <w:iCs/>
                <w:noProof/>
              </w:rPr>
              <w:t>Growth rates &amp; optimum temperature for growth over size</w:t>
            </w:r>
            <w:r w:rsidR="007439BE">
              <w:rPr>
                <w:noProof/>
                <w:webHidden/>
              </w:rPr>
              <w:tab/>
            </w:r>
            <w:r w:rsidR="007439BE">
              <w:rPr>
                <w:noProof/>
                <w:webHidden/>
              </w:rPr>
              <w:fldChar w:fldCharType="begin"/>
            </w:r>
            <w:r w:rsidR="007439BE">
              <w:rPr>
                <w:noProof/>
                <w:webHidden/>
              </w:rPr>
              <w:instrText xml:space="preserve"> PAGEREF _Toc29915139 \h </w:instrText>
            </w:r>
            <w:r w:rsidR="007439BE">
              <w:rPr>
                <w:noProof/>
                <w:webHidden/>
              </w:rPr>
            </w:r>
            <w:r w:rsidR="007439BE">
              <w:rPr>
                <w:noProof/>
                <w:webHidden/>
              </w:rPr>
              <w:fldChar w:fldCharType="separate"/>
            </w:r>
            <w:r w:rsidR="007439BE">
              <w:rPr>
                <w:noProof/>
                <w:webHidden/>
              </w:rPr>
              <w:t>3</w:t>
            </w:r>
            <w:r w:rsidR="007439BE">
              <w:rPr>
                <w:noProof/>
                <w:webHidden/>
              </w:rPr>
              <w:fldChar w:fldCharType="end"/>
            </w:r>
          </w:hyperlink>
        </w:p>
        <w:p w14:paraId="3499A4AC" w14:textId="31327B27" w:rsidR="007439BE" w:rsidRDefault="0078617C" w:rsidP="007439BE">
          <w:pPr>
            <w:pStyle w:val="TOC2"/>
            <w:tabs>
              <w:tab w:val="right" w:leader="dot" w:pos="9016"/>
            </w:tabs>
            <w:contextualSpacing/>
            <w:rPr>
              <w:rFonts w:eastAsiaTheme="minorEastAsia"/>
              <w:noProof/>
              <w:lang w:eastAsia="en-GB"/>
            </w:rPr>
          </w:pPr>
          <w:hyperlink w:anchor="_Toc29915140" w:history="1">
            <w:r w:rsidR="007439BE" w:rsidRPr="00F56F7B">
              <w:rPr>
                <w:rStyle w:val="Hyperlink"/>
                <w:rFonts w:cstheme="minorHAnsi"/>
                <w:i/>
                <w:iCs/>
                <w:noProof/>
              </w:rPr>
              <w:t>Metabolic rate</w:t>
            </w:r>
            <w:r w:rsidR="007439BE">
              <w:rPr>
                <w:noProof/>
                <w:webHidden/>
              </w:rPr>
              <w:tab/>
            </w:r>
            <w:r w:rsidR="007439BE">
              <w:rPr>
                <w:noProof/>
                <w:webHidden/>
              </w:rPr>
              <w:fldChar w:fldCharType="begin"/>
            </w:r>
            <w:r w:rsidR="007439BE">
              <w:rPr>
                <w:noProof/>
                <w:webHidden/>
              </w:rPr>
              <w:instrText xml:space="preserve"> PAGEREF _Toc29915140 \h </w:instrText>
            </w:r>
            <w:r w:rsidR="007439BE">
              <w:rPr>
                <w:noProof/>
                <w:webHidden/>
              </w:rPr>
            </w:r>
            <w:r w:rsidR="007439BE">
              <w:rPr>
                <w:noProof/>
                <w:webHidden/>
              </w:rPr>
              <w:fldChar w:fldCharType="separate"/>
            </w:r>
            <w:r w:rsidR="007439BE">
              <w:rPr>
                <w:noProof/>
                <w:webHidden/>
              </w:rPr>
              <w:t>4</w:t>
            </w:r>
            <w:r w:rsidR="007439BE">
              <w:rPr>
                <w:noProof/>
                <w:webHidden/>
              </w:rPr>
              <w:fldChar w:fldCharType="end"/>
            </w:r>
          </w:hyperlink>
        </w:p>
        <w:p w14:paraId="054F2CD6" w14:textId="0130FE2D" w:rsidR="007439BE" w:rsidRDefault="0078617C" w:rsidP="007439BE">
          <w:pPr>
            <w:pStyle w:val="TOC2"/>
            <w:tabs>
              <w:tab w:val="right" w:leader="dot" w:pos="9016"/>
            </w:tabs>
            <w:contextualSpacing/>
            <w:rPr>
              <w:rFonts w:eastAsiaTheme="minorEastAsia"/>
              <w:noProof/>
              <w:lang w:eastAsia="en-GB"/>
            </w:rPr>
          </w:pPr>
          <w:hyperlink w:anchor="_Toc29915141" w:history="1">
            <w:r w:rsidR="007439BE" w:rsidRPr="00F56F7B">
              <w:rPr>
                <w:rStyle w:val="Hyperlink"/>
                <w:rFonts w:cstheme="minorHAnsi"/>
                <w:i/>
                <w:iCs/>
                <w:noProof/>
              </w:rPr>
              <w:t>Maximum consumption rate</w:t>
            </w:r>
            <w:r w:rsidR="007439BE">
              <w:rPr>
                <w:noProof/>
                <w:webHidden/>
              </w:rPr>
              <w:tab/>
            </w:r>
            <w:r w:rsidR="007439BE">
              <w:rPr>
                <w:noProof/>
                <w:webHidden/>
              </w:rPr>
              <w:fldChar w:fldCharType="begin"/>
            </w:r>
            <w:r w:rsidR="007439BE">
              <w:rPr>
                <w:noProof/>
                <w:webHidden/>
              </w:rPr>
              <w:instrText xml:space="preserve"> PAGEREF _Toc29915141 \h </w:instrText>
            </w:r>
            <w:r w:rsidR="007439BE">
              <w:rPr>
                <w:noProof/>
                <w:webHidden/>
              </w:rPr>
            </w:r>
            <w:r w:rsidR="007439BE">
              <w:rPr>
                <w:noProof/>
                <w:webHidden/>
              </w:rPr>
              <w:fldChar w:fldCharType="separate"/>
            </w:r>
            <w:r w:rsidR="007439BE">
              <w:rPr>
                <w:noProof/>
                <w:webHidden/>
              </w:rPr>
              <w:t>4</w:t>
            </w:r>
            <w:r w:rsidR="007439BE">
              <w:rPr>
                <w:noProof/>
                <w:webHidden/>
              </w:rPr>
              <w:fldChar w:fldCharType="end"/>
            </w:r>
          </w:hyperlink>
        </w:p>
        <w:p w14:paraId="4977B2C2" w14:textId="0BFA88DB" w:rsidR="007439BE" w:rsidRDefault="0078617C" w:rsidP="007439BE">
          <w:pPr>
            <w:pStyle w:val="TOC1"/>
            <w:tabs>
              <w:tab w:val="right" w:leader="dot" w:pos="9016"/>
            </w:tabs>
            <w:spacing w:before="240"/>
            <w:contextualSpacing/>
            <w:rPr>
              <w:rFonts w:eastAsiaTheme="minorEastAsia"/>
              <w:noProof/>
              <w:lang w:eastAsia="en-GB"/>
            </w:rPr>
          </w:pPr>
          <w:hyperlink w:anchor="_Toc29915142" w:history="1">
            <w:r w:rsidR="007439BE" w:rsidRPr="00F56F7B">
              <w:rPr>
                <w:rStyle w:val="Hyperlink"/>
                <w:rFonts w:cstheme="minorHAnsi"/>
                <w:noProof/>
              </w:rPr>
              <w:t>Selection process and criteria</w:t>
            </w:r>
            <w:r w:rsidR="007439BE">
              <w:rPr>
                <w:noProof/>
                <w:webHidden/>
              </w:rPr>
              <w:tab/>
            </w:r>
            <w:r w:rsidR="007439BE">
              <w:rPr>
                <w:noProof/>
                <w:webHidden/>
              </w:rPr>
              <w:fldChar w:fldCharType="begin"/>
            </w:r>
            <w:r w:rsidR="007439BE">
              <w:rPr>
                <w:noProof/>
                <w:webHidden/>
              </w:rPr>
              <w:instrText xml:space="preserve"> PAGEREF _Toc29915142 \h </w:instrText>
            </w:r>
            <w:r w:rsidR="007439BE">
              <w:rPr>
                <w:noProof/>
                <w:webHidden/>
              </w:rPr>
            </w:r>
            <w:r w:rsidR="007439BE">
              <w:rPr>
                <w:noProof/>
                <w:webHidden/>
              </w:rPr>
              <w:fldChar w:fldCharType="separate"/>
            </w:r>
            <w:r w:rsidR="007439BE">
              <w:rPr>
                <w:noProof/>
                <w:webHidden/>
              </w:rPr>
              <w:t>5</w:t>
            </w:r>
            <w:r w:rsidR="007439BE">
              <w:rPr>
                <w:noProof/>
                <w:webHidden/>
              </w:rPr>
              <w:fldChar w:fldCharType="end"/>
            </w:r>
          </w:hyperlink>
        </w:p>
        <w:p w14:paraId="10118BFB" w14:textId="1EF3A2BB" w:rsidR="007439BE" w:rsidRDefault="0078617C" w:rsidP="007439BE">
          <w:pPr>
            <w:pStyle w:val="TOC2"/>
            <w:tabs>
              <w:tab w:val="right" w:leader="dot" w:pos="9016"/>
            </w:tabs>
            <w:contextualSpacing/>
            <w:rPr>
              <w:rFonts w:eastAsiaTheme="minorEastAsia"/>
              <w:noProof/>
              <w:lang w:eastAsia="en-GB"/>
            </w:rPr>
          </w:pPr>
          <w:hyperlink w:anchor="_Toc29915143" w:history="1">
            <w:r w:rsidR="007439BE" w:rsidRPr="00F56F7B">
              <w:rPr>
                <w:rStyle w:val="Hyperlink"/>
                <w:rFonts w:cstheme="minorHAnsi"/>
                <w:i/>
                <w:iCs/>
                <w:noProof/>
              </w:rPr>
              <w:t>Growth data</w:t>
            </w:r>
            <w:r w:rsidR="007439BE">
              <w:rPr>
                <w:noProof/>
                <w:webHidden/>
              </w:rPr>
              <w:tab/>
            </w:r>
            <w:r w:rsidR="007439BE">
              <w:rPr>
                <w:noProof/>
                <w:webHidden/>
              </w:rPr>
              <w:fldChar w:fldCharType="begin"/>
            </w:r>
            <w:r w:rsidR="007439BE">
              <w:rPr>
                <w:noProof/>
                <w:webHidden/>
              </w:rPr>
              <w:instrText xml:space="preserve"> PAGEREF _Toc29915143 \h </w:instrText>
            </w:r>
            <w:r w:rsidR="007439BE">
              <w:rPr>
                <w:noProof/>
                <w:webHidden/>
              </w:rPr>
            </w:r>
            <w:r w:rsidR="007439BE">
              <w:rPr>
                <w:noProof/>
                <w:webHidden/>
              </w:rPr>
              <w:fldChar w:fldCharType="separate"/>
            </w:r>
            <w:r w:rsidR="007439BE">
              <w:rPr>
                <w:noProof/>
                <w:webHidden/>
              </w:rPr>
              <w:t>5</w:t>
            </w:r>
            <w:r w:rsidR="007439BE">
              <w:rPr>
                <w:noProof/>
                <w:webHidden/>
              </w:rPr>
              <w:fldChar w:fldCharType="end"/>
            </w:r>
          </w:hyperlink>
        </w:p>
        <w:p w14:paraId="0C33C4F3" w14:textId="443C8670" w:rsidR="007439BE" w:rsidRDefault="0078617C" w:rsidP="007439BE">
          <w:pPr>
            <w:pStyle w:val="TOC2"/>
            <w:tabs>
              <w:tab w:val="right" w:leader="dot" w:pos="9016"/>
            </w:tabs>
            <w:contextualSpacing/>
            <w:rPr>
              <w:rFonts w:eastAsiaTheme="minorEastAsia"/>
              <w:noProof/>
              <w:lang w:eastAsia="en-GB"/>
            </w:rPr>
          </w:pPr>
          <w:hyperlink w:anchor="_Toc29915144" w:history="1">
            <w:r w:rsidR="007439BE" w:rsidRPr="00F56F7B">
              <w:rPr>
                <w:rStyle w:val="Hyperlink"/>
                <w:rFonts w:cstheme="minorHAnsi"/>
                <w:i/>
                <w:iCs/>
                <w:noProof/>
              </w:rPr>
              <w:t>Metabolic and consumption rate</w:t>
            </w:r>
            <w:r w:rsidR="007439BE">
              <w:rPr>
                <w:noProof/>
                <w:webHidden/>
              </w:rPr>
              <w:tab/>
            </w:r>
            <w:r w:rsidR="007439BE">
              <w:rPr>
                <w:noProof/>
                <w:webHidden/>
              </w:rPr>
              <w:fldChar w:fldCharType="begin"/>
            </w:r>
            <w:r w:rsidR="007439BE">
              <w:rPr>
                <w:noProof/>
                <w:webHidden/>
              </w:rPr>
              <w:instrText xml:space="preserve"> PAGEREF _Toc29915144 \h </w:instrText>
            </w:r>
            <w:r w:rsidR="007439BE">
              <w:rPr>
                <w:noProof/>
                <w:webHidden/>
              </w:rPr>
            </w:r>
            <w:r w:rsidR="007439BE">
              <w:rPr>
                <w:noProof/>
                <w:webHidden/>
              </w:rPr>
              <w:fldChar w:fldCharType="separate"/>
            </w:r>
            <w:r w:rsidR="007439BE">
              <w:rPr>
                <w:noProof/>
                <w:webHidden/>
              </w:rPr>
              <w:t>6</w:t>
            </w:r>
            <w:r w:rsidR="007439BE">
              <w:rPr>
                <w:noProof/>
                <w:webHidden/>
              </w:rPr>
              <w:fldChar w:fldCharType="end"/>
            </w:r>
          </w:hyperlink>
        </w:p>
        <w:p w14:paraId="39174A90" w14:textId="377A8DC8" w:rsidR="007439BE" w:rsidRDefault="0078617C" w:rsidP="007439BE">
          <w:pPr>
            <w:pStyle w:val="TOC1"/>
            <w:tabs>
              <w:tab w:val="right" w:leader="dot" w:pos="9016"/>
            </w:tabs>
            <w:spacing w:before="240"/>
            <w:contextualSpacing/>
            <w:rPr>
              <w:rFonts w:eastAsiaTheme="minorEastAsia"/>
              <w:noProof/>
              <w:lang w:eastAsia="en-GB"/>
            </w:rPr>
          </w:pPr>
          <w:hyperlink w:anchor="_Toc29915145" w:history="1">
            <w:r w:rsidR="007439BE" w:rsidRPr="00F56F7B">
              <w:rPr>
                <w:rStyle w:val="Hyperlink"/>
                <w:rFonts w:cstheme="minorHAnsi"/>
                <w:noProof/>
              </w:rPr>
              <w:t>Data acquisition</w:t>
            </w:r>
            <w:r w:rsidR="007439BE">
              <w:rPr>
                <w:noProof/>
                <w:webHidden/>
              </w:rPr>
              <w:tab/>
            </w:r>
            <w:r w:rsidR="007439BE">
              <w:rPr>
                <w:noProof/>
                <w:webHidden/>
              </w:rPr>
              <w:fldChar w:fldCharType="begin"/>
            </w:r>
            <w:r w:rsidR="007439BE">
              <w:rPr>
                <w:noProof/>
                <w:webHidden/>
              </w:rPr>
              <w:instrText xml:space="preserve"> PAGEREF _Toc29915145 \h </w:instrText>
            </w:r>
            <w:r w:rsidR="007439BE">
              <w:rPr>
                <w:noProof/>
                <w:webHidden/>
              </w:rPr>
            </w:r>
            <w:r w:rsidR="007439BE">
              <w:rPr>
                <w:noProof/>
                <w:webHidden/>
              </w:rPr>
              <w:fldChar w:fldCharType="separate"/>
            </w:r>
            <w:r w:rsidR="007439BE">
              <w:rPr>
                <w:noProof/>
                <w:webHidden/>
              </w:rPr>
              <w:t>6</w:t>
            </w:r>
            <w:r w:rsidR="007439BE">
              <w:rPr>
                <w:noProof/>
                <w:webHidden/>
              </w:rPr>
              <w:fldChar w:fldCharType="end"/>
            </w:r>
          </w:hyperlink>
        </w:p>
        <w:p w14:paraId="4D943733" w14:textId="72AD1C17" w:rsidR="007439BE" w:rsidRDefault="0078617C" w:rsidP="007439BE">
          <w:pPr>
            <w:pStyle w:val="TOC1"/>
            <w:tabs>
              <w:tab w:val="right" w:leader="dot" w:pos="9016"/>
            </w:tabs>
            <w:spacing w:before="240"/>
            <w:contextualSpacing/>
            <w:rPr>
              <w:rFonts w:eastAsiaTheme="minorEastAsia"/>
              <w:noProof/>
              <w:lang w:eastAsia="en-GB"/>
            </w:rPr>
          </w:pPr>
          <w:hyperlink w:anchor="_Toc29915146" w:history="1">
            <w:r w:rsidR="007439BE" w:rsidRPr="00F56F7B">
              <w:rPr>
                <w:rStyle w:val="Hyperlink"/>
                <w:rFonts w:cstheme="minorHAnsi"/>
                <w:noProof/>
              </w:rPr>
              <w:t>Data explanation</w:t>
            </w:r>
            <w:r w:rsidR="007439BE">
              <w:rPr>
                <w:noProof/>
                <w:webHidden/>
              </w:rPr>
              <w:tab/>
            </w:r>
            <w:r w:rsidR="007439BE">
              <w:rPr>
                <w:noProof/>
                <w:webHidden/>
              </w:rPr>
              <w:fldChar w:fldCharType="begin"/>
            </w:r>
            <w:r w:rsidR="007439BE">
              <w:rPr>
                <w:noProof/>
                <w:webHidden/>
              </w:rPr>
              <w:instrText xml:space="preserve"> PAGEREF _Toc29915146 \h </w:instrText>
            </w:r>
            <w:r w:rsidR="007439BE">
              <w:rPr>
                <w:noProof/>
                <w:webHidden/>
              </w:rPr>
            </w:r>
            <w:r w:rsidR="007439BE">
              <w:rPr>
                <w:noProof/>
                <w:webHidden/>
              </w:rPr>
              <w:fldChar w:fldCharType="separate"/>
            </w:r>
            <w:r w:rsidR="007439BE">
              <w:rPr>
                <w:noProof/>
                <w:webHidden/>
              </w:rPr>
              <w:t>7</w:t>
            </w:r>
            <w:r w:rsidR="007439BE">
              <w:rPr>
                <w:noProof/>
                <w:webHidden/>
              </w:rPr>
              <w:fldChar w:fldCharType="end"/>
            </w:r>
          </w:hyperlink>
        </w:p>
        <w:p w14:paraId="4A1684E8" w14:textId="428ACD4E" w:rsidR="007439BE" w:rsidRDefault="0078617C" w:rsidP="007439BE">
          <w:pPr>
            <w:pStyle w:val="TOC1"/>
            <w:tabs>
              <w:tab w:val="right" w:leader="dot" w:pos="9016"/>
            </w:tabs>
            <w:spacing w:before="240"/>
            <w:contextualSpacing/>
            <w:rPr>
              <w:rFonts w:eastAsiaTheme="minorEastAsia"/>
              <w:noProof/>
              <w:lang w:eastAsia="en-GB"/>
            </w:rPr>
          </w:pPr>
          <w:hyperlink w:anchor="_Toc29915147" w:history="1">
            <w:r w:rsidR="007439BE" w:rsidRPr="00F56F7B">
              <w:rPr>
                <w:rStyle w:val="Hyperlink"/>
                <w:rFonts w:cstheme="minorHAnsi"/>
                <w:noProof/>
              </w:rPr>
              <w:t>Data exploration</w:t>
            </w:r>
            <w:r w:rsidR="007439BE">
              <w:rPr>
                <w:noProof/>
                <w:webHidden/>
              </w:rPr>
              <w:tab/>
            </w:r>
            <w:r w:rsidR="007439BE">
              <w:rPr>
                <w:noProof/>
                <w:webHidden/>
              </w:rPr>
              <w:fldChar w:fldCharType="begin"/>
            </w:r>
            <w:r w:rsidR="007439BE">
              <w:rPr>
                <w:noProof/>
                <w:webHidden/>
              </w:rPr>
              <w:instrText xml:space="preserve"> PAGEREF _Toc29915147 \h </w:instrText>
            </w:r>
            <w:r w:rsidR="007439BE">
              <w:rPr>
                <w:noProof/>
                <w:webHidden/>
              </w:rPr>
            </w:r>
            <w:r w:rsidR="007439BE">
              <w:rPr>
                <w:noProof/>
                <w:webHidden/>
              </w:rPr>
              <w:fldChar w:fldCharType="separate"/>
            </w:r>
            <w:r w:rsidR="007439BE">
              <w:rPr>
                <w:noProof/>
                <w:webHidden/>
              </w:rPr>
              <w:t>8</w:t>
            </w:r>
            <w:r w:rsidR="007439BE">
              <w:rPr>
                <w:noProof/>
                <w:webHidden/>
              </w:rPr>
              <w:fldChar w:fldCharType="end"/>
            </w:r>
          </w:hyperlink>
        </w:p>
        <w:p w14:paraId="5CF588E7" w14:textId="009B55B4" w:rsidR="007439BE" w:rsidRDefault="0078617C" w:rsidP="007439BE">
          <w:pPr>
            <w:pStyle w:val="TOC2"/>
            <w:tabs>
              <w:tab w:val="right" w:leader="dot" w:pos="9016"/>
            </w:tabs>
            <w:contextualSpacing/>
            <w:rPr>
              <w:rFonts w:eastAsiaTheme="minorEastAsia"/>
              <w:noProof/>
              <w:lang w:eastAsia="en-GB"/>
            </w:rPr>
          </w:pPr>
          <w:hyperlink w:anchor="_Toc29915148" w:history="1">
            <w:r w:rsidR="007439BE" w:rsidRPr="00F56F7B">
              <w:rPr>
                <w:rStyle w:val="Hyperlink"/>
                <w:rFonts w:cstheme="minorHAnsi"/>
                <w:i/>
                <w:iCs/>
                <w:noProof/>
              </w:rPr>
              <w:t>Growth rate</w:t>
            </w:r>
            <w:r w:rsidR="007439BE">
              <w:rPr>
                <w:noProof/>
                <w:webHidden/>
              </w:rPr>
              <w:tab/>
            </w:r>
            <w:r w:rsidR="007439BE">
              <w:rPr>
                <w:noProof/>
                <w:webHidden/>
              </w:rPr>
              <w:fldChar w:fldCharType="begin"/>
            </w:r>
            <w:r w:rsidR="007439BE">
              <w:rPr>
                <w:noProof/>
                <w:webHidden/>
              </w:rPr>
              <w:instrText xml:space="preserve"> PAGEREF _Toc29915148 \h </w:instrText>
            </w:r>
            <w:r w:rsidR="007439BE">
              <w:rPr>
                <w:noProof/>
                <w:webHidden/>
              </w:rPr>
            </w:r>
            <w:r w:rsidR="007439BE">
              <w:rPr>
                <w:noProof/>
                <w:webHidden/>
              </w:rPr>
              <w:fldChar w:fldCharType="separate"/>
            </w:r>
            <w:r w:rsidR="007439BE">
              <w:rPr>
                <w:noProof/>
                <w:webHidden/>
              </w:rPr>
              <w:t>8</w:t>
            </w:r>
            <w:r w:rsidR="007439BE">
              <w:rPr>
                <w:noProof/>
                <w:webHidden/>
              </w:rPr>
              <w:fldChar w:fldCharType="end"/>
            </w:r>
          </w:hyperlink>
        </w:p>
        <w:p w14:paraId="5291F0D7" w14:textId="0008D523" w:rsidR="007439BE" w:rsidRDefault="0078617C" w:rsidP="007439BE">
          <w:pPr>
            <w:pStyle w:val="TOC2"/>
            <w:tabs>
              <w:tab w:val="right" w:leader="dot" w:pos="9016"/>
            </w:tabs>
            <w:contextualSpacing/>
            <w:rPr>
              <w:rFonts w:eastAsiaTheme="minorEastAsia"/>
              <w:noProof/>
              <w:lang w:eastAsia="en-GB"/>
            </w:rPr>
          </w:pPr>
          <w:hyperlink w:anchor="_Toc29915149" w:history="1">
            <w:r w:rsidR="007439BE" w:rsidRPr="00F56F7B">
              <w:rPr>
                <w:rStyle w:val="Hyperlink"/>
                <w:rFonts w:cstheme="minorHAnsi"/>
                <w:i/>
                <w:iCs/>
                <w:noProof/>
              </w:rPr>
              <w:t>Metabolic &amp; maximum consumption rate</w:t>
            </w:r>
            <w:r w:rsidR="007439BE">
              <w:rPr>
                <w:noProof/>
                <w:webHidden/>
              </w:rPr>
              <w:tab/>
            </w:r>
            <w:r w:rsidR="007439BE">
              <w:rPr>
                <w:noProof/>
                <w:webHidden/>
              </w:rPr>
              <w:fldChar w:fldCharType="begin"/>
            </w:r>
            <w:r w:rsidR="007439BE">
              <w:rPr>
                <w:noProof/>
                <w:webHidden/>
              </w:rPr>
              <w:instrText xml:space="preserve"> PAGEREF _Toc29915149 \h </w:instrText>
            </w:r>
            <w:r w:rsidR="007439BE">
              <w:rPr>
                <w:noProof/>
                <w:webHidden/>
              </w:rPr>
            </w:r>
            <w:r w:rsidR="007439BE">
              <w:rPr>
                <w:noProof/>
                <w:webHidden/>
              </w:rPr>
              <w:fldChar w:fldCharType="separate"/>
            </w:r>
            <w:r w:rsidR="007439BE">
              <w:rPr>
                <w:noProof/>
                <w:webHidden/>
              </w:rPr>
              <w:t>10</w:t>
            </w:r>
            <w:r w:rsidR="007439BE">
              <w:rPr>
                <w:noProof/>
                <w:webHidden/>
              </w:rPr>
              <w:fldChar w:fldCharType="end"/>
            </w:r>
          </w:hyperlink>
        </w:p>
        <w:p w14:paraId="43D149AA" w14:textId="1E0718CD" w:rsidR="007439BE" w:rsidRDefault="0078617C" w:rsidP="007439BE">
          <w:pPr>
            <w:pStyle w:val="TOC1"/>
            <w:tabs>
              <w:tab w:val="right" w:leader="dot" w:pos="9016"/>
            </w:tabs>
            <w:spacing w:before="240"/>
            <w:contextualSpacing/>
            <w:rPr>
              <w:rFonts w:eastAsiaTheme="minorEastAsia"/>
              <w:noProof/>
              <w:lang w:eastAsia="en-GB"/>
            </w:rPr>
          </w:pPr>
          <w:hyperlink w:anchor="_Toc29915150" w:history="1">
            <w:r w:rsidR="007439BE" w:rsidRPr="00F56F7B">
              <w:rPr>
                <w:rStyle w:val="Hyperlink"/>
                <w:rFonts w:cstheme="minorHAnsi"/>
                <w:noProof/>
              </w:rPr>
              <w:t>Supplementary analysis</w:t>
            </w:r>
            <w:r w:rsidR="007439BE">
              <w:rPr>
                <w:noProof/>
                <w:webHidden/>
              </w:rPr>
              <w:tab/>
            </w:r>
            <w:r w:rsidR="007439BE">
              <w:rPr>
                <w:noProof/>
                <w:webHidden/>
              </w:rPr>
              <w:fldChar w:fldCharType="begin"/>
            </w:r>
            <w:r w:rsidR="007439BE">
              <w:rPr>
                <w:noProof/>
                <w:webHidden/>
              </w:rPr>
              <w:instrText xml:space="preserve"> PAGEREF _Toc29915150 \h </w:instrText>
            </w:r>
            <w:r w:rsidR="007439BE">
              <w:rPr>
                <w:noProof/>
                <w:webHidden/>
              </w:rPr>
            </w:r>
            <w:r w:rsidR="007439BE">
              <w:rPr>
                <w:noProof/>
                <w:webHidden/>
              </w:rPr>
              <w:fldChar w:fldCharType="separate"/>
            </w:r>
            <w:r w:rsidR="007439BE">
              <w:rPr>
                <w:noProof/>
                <w:webHidden/>
              </w:rPr>
              <w:t>16</w:t>
            </w:r>
            <w:r w:rsidR="007439BE">
              <w:rPr>
                <w:noProof/>
                <w:webHidden/>
              </w:rPr>
              <w:fldChar w:fldCharType="end"/>
            </w:r>
          </w:hyperlink>
        </w:p>
        <w:p w14:paraId="4F03C544" w14:textId="2BC3204E" w:rsidR="007439BE" w:rsidRDefault="0078617C" w:rsidP="007439BE">
          <w:pPr>
            <w:pStyle w:val="TOC2"/>
            <w:tabs>
              <w:tab w:val="right" w:leader="dot" w:pos="9016"/>
            </w:tabs>
            <w:contextualSpacing/>
            <w:rPr>
              <w:rFonts w:eastAsiaTheme="minorEastAsia"/>
              <w:noProof/>
              <w:lang w:eastAsia="en-GB"/>
            </w:rPr>
          </w:pPr>
          <w:hyperlink w:anchor="_Toc29915151" w:history="1">
            <w:r w:rsidR="007439BE" w:rsidRPr="00F56F7B">
              <w:rPr>
                <w:rStyle w:val="Hyperlink"/>
                <w:rFonts w:cstheme="minorHAnsi"/>
                <w:i/>
                <w:iCs/>
                <w:noProof/>
              </w:rPr>
              <w:t>Optimum growth temperature</w:t>
            </w:r>
            <w:r w:rsidR="007439BE">
              <w:rPr>
                <w:noProof/>
                <w:webHidden/>
              </w:rPr>
              <w:tab/>
            </w:r>
            <w:r w:rsidR="007439BE">
              <w:rPr>
                <w:noProof/>
                <w:webHidden/>
              </w:rPr>
              <w:fldChar w:fldCharType="begin"/>
            </w:r>
            <w:r w:rsidR="007439BE">
              <w:rPr>
                <w:noProof/>
                <w:webHidden/>
              </w:rPr>
              <w:instrText xml:space="preserve"> PAGEREF _Toc29915151 \h </w:instrText>
            </w:r>
            <w:r w:rsidR="007439BE">
              <w:rPr>
                <w:noProof/>
                <w:webHidden/>
              </w:rPr>
            </w:r>
            <w:r w:rsidR="007439BE">
              <w:rPr>
                <w:noProof/>
                <w:webHidden/>
              </w:rPr>
              <w:fldChar w:fldCharType="separate"/>
            </w:r>
            <w:r w:rsidR="007439BE">
              <w:rPr>
                <w:noProof/>
                <w:webHidden/>
              </w:rPr>
              <w:t>16</w:t>
            </w:r>
            <w:r w:rsidR="007439BE">
              <w:rPr>
                <w:noProof/>
                <w:webHidden/>
              </w:rPr>
              <w:fldChar w:fldCharType="end"/>
            </w:r>
          </w:hyperlink>
        </w:p>
        <w:p w14:paraId="5EB3989E" w14:textId="5CEF0DEE" w:rsidR="007439BE" w:rsidRDefault="0078617C" w:rsidP="007439BE">
          <w:pPr>
            <w:pStyle w:val="TOC2"/>
            <w:tabs>
              <w:tab w:val="right" w:leader="dot" w:pos="9016"/>
            </w:tabs>
            <w:contextualSpacing/>
            <w:rPr>
              <w:rFonts w:eastAsiaTheme="minorEastAsia"/>
              <w:noProof/>
              <w:lang w:eastAsia="en-GB"/>
            </w:rPr>
          </w:pPr>
          <w:hyperlink w:anchor="_Toc29915152" w:history="1">
            <w:r w:rsidR="007439BE" w:rsidRPr="00F56F7B">
              <w:rPr>
                <w:rStyle w:val="Hyperlink"/>
                <w:rFonts w:cstheme="minorHAnsi"/>
                <w:i/>
                <w:iCs/>
                <w:noProof/>
              </w:rPr>
              <w:t>Growth rate</w:t>
            </w:r>
            <w:r w:rsidR="007439BE">
              <w:rPr>
                <w:noProof/>
                <w:webHidden/>
              </w:rPr>
              <w:tab/>
            </w:r>
            <w:r w:rsidR="007439BE">
              <w:rPr>
                <w:noProof/>
                <w:webHidden/>
              </w:rPr>
              <w:fldChar w:fldCharType="begin"/>
            </w:r>
            <w:r w:rsidR="007439BE">
              <w:rPr>
                <w:noProof/>
                <w:webHidden/>
              </w:rPr>
              <w:instrText xml:space="preserve"> PAGEREF _Toc29915152 \h </w:instrText>
            </w:r>
            <w:r w:rsidR="007439BE">
              <w:rPr>
                <w:noProof/>
                <w:webHidden/>
              </w:rPr>
            </w:r>
            <w:r w:rsidR="007439BE">
              <w:rPr>
                <w:noProof/>
                <w:webHidden/>
              </w:rPr>
              <w:fldChar w:fldCharType="separate"/>
            </w:r>
            <w:r w:rsidR="007439BE">
              <w:rPr>
                <w:noProof/>
                <w:webHidden/>
              </w:rPr>
              <w:t>17</w:t>
            </w:r>
            <w:r w:rsidR="007439BE">
              <w:rPr>
                <w:noProof/>
                <w:webHidden/>
              </w:rPr>
              <w:fldChar w:fldCharType="end"/>
            </w:r>
          </w:hyperlink>
        </w:p>
        <w:p w14:paraId="2AF2DA37" w14:textId="0B915551" w:rsidR="007439BE" w:rsidRDefault="0078617C" w:rsidP="007439BE">
          <w:pPr>
            <w:pStyle w:val="TOC2"/>
            <w:tabs>
              <w:tab w:val="right" w:leader="dot" w:pos="9016"/>
            </w:tabs>
            <w:contextualSpacing/>
            <w:rPr>
              <w:rFonts w:eastAsiaTheme="minorEastAsia"/>
              <w:noProof/>
              <w:lang w:eastAsia="en-GB"/>
            </w:rPr>
          </w:pPr>
          <w:hyperlink w:anchor="_Toc29915153" w:history="1">
            <w:r w:rsidR="007439BE" w:rsidRPr="00F56F7B">
              <w:rPr>
                <w:rStyle w:val="Hyperlink"/>
                <w:rFonts w:cstheme="minorHAnsi"/>
                <w:i/>
                <w:iCs/>
                <w:noProof/>
              </w:rPr>
              <w:t>Metabolic rate</w:t>
            </w:r>
            <w:r w:rsidR="007439BE">
              <w:rPr>
                <w:noProof/>
                <w:webHidden/>
              </w:rPr>
              <w:tab/>
            </w:r>
            <w:r w:rsidR="007439BE">
              <w:rPr>
                <w:noProof/>
                <w:webHidden/>
              </w:rPr>
              <w:fldChar w:fldCharType="begin"/>
            </w:r>
            <w:r w:rsidR="007439BE">
              <w:rPr>
                <w:noProof/>
                <w:webHidden/>
              </w:rPr>
              <w:instrText xml:space="preserve"> PAGEREF _Toc29915153 \h </w:instrText>
            </w:r>
            <w:r w:rsidR="007439BE">
              <w:rPr>
                <w:noProof/>
                <w:webHidden/>
              </w:rPr>
            </w:r>
            <w:r w:rsidR="007439BE">
              <w:rPr>
                <w:noProof/>
                <w:webHidden/>
              </w:rPr>
              <w:fldChar w:fldCharType="separate"/>
            </w:r>
            <w:r w:rsidR="007439BE">
              <w:rPr>
                <w:noProof/>
                <w:webHidden/>
              </w:rPr>
              <w:t>20</w:t>
            </w:r>
            <w:r w:rsidR="007439BE">
              <w:rPr>
                <w:noProof/>
                <w:webHidden/>
              </w:rPr>
              <w:fldChar w:fldCharType="end"/>
            </w:r>
          </w:hyperlink>
        </w:p>
        <w:p w14:paraId="41AA2A46" w14:textId="3DBA8932" w:rsidR="007439BE" w:rsidRDefault="0078617C" w:rsidP="007439BE">
          <w:pPr>
            <w:pStyle w:val="TOC2"/>
            <w:tabs>
              <w:tab w:val="right" w:leader="dot" w:pos="9016"/>
            </w:tabs>
            <w:contextualSpacing/>
            <w:rPr>
              <w:rFonts w:eastAsiaTheme="minorEastAsia"/>
              <w:noProof/>
              <w:lang w:eastAsia="en-GB"/>
            </w:rPr>
          </w:pPr>
          <w:hyperlink w:anchor="_Toc29915154" w:history="1">
            <w:r w:rsidR="007439BE" w:rsidRPr="00F56F7B">
              <w:rPr>
                <w:rStyle w:val="Hyperlink"/>
                <w:rFonts w:cstheme="minorHAnsi"/>
                <w:i/>
                <w:iCs/>
                <w:noProof/>
              </w:rPr>
              <w:t>Maximum consumption rate</w:t>
            </w:r>
            <w:r w:rsidR="007439BE">
              <w:rPr>
                <w:noProof/>
                <w:webHidden/>
              </w:rPr>
              <w:tab/>
            </w:r>
            <w:r w:rsidR="007439BE">
              <w:rPr>
                <w:noProof/>
                <w:webHidden/>
              </w:rPr>
              <w:fldChar w:fldCharType="begin"/>
            </w:r>
            <w:r w:rsidR="007439BE">
              <w:rPr>
                <w:noProof/>
                <w:webHidden/>
              </w:rPr>
              <w:instrText xml:space="preserve"> PAGEREF _Toc29915154 \h </w:instrText>
            </w:r>
            <w:r w:rsidR="007439BE">
              <w:rPr>
                <w:noProof/>
                <w:webHidden/>
              </w:rPr>
            </w:r>
            <w:r w:rsidR="007439BE">
              <w:rPr>
                <w:noProof/>
                <w:webHidden/>
              </w:rPr>
              <w:fldChar w:fldCharType="separate"/>
            </w:r>
            <w:r w:rsidR="007439BE">
              <w:rPr>
                <w:noProof/>
                <w:webHidden/>
              </w:rPr>
              <w:t>23</w:t>
            </w:r>
            <w:r w:rsidR="007439BE">
              <w:rPr>
                <w:noProof/>
                <w:webHidden/>
              </w:rPr>
              <w:fldChar w:fldCharType="end"/>
            </w:r>
          </w:hyperlink>
        </w:p>
        <w:p w14:paraId="3824A568" w14:textId="53E3EC9F" w:rsidR="007439BE" w:rsidRDefault="0078617C" w:rsidP="007439BE">
          <w:pPr>
            <w:pStyle w:val="TOC1"/>
            <w:tabs>
              <w:tab w:val="right" w:leader="dot" w:pos="9016"/>
            </w:tabs>
            <w:spacing w:before="240"/>
            <w:contextualSpacing/>
            <w:rPr>
              <w:rFonts w:eastAsiaTheme="minorEastAsia"/>
              <w:noProof/>
              <w:lang w:eastAsia="en-GB"/>
            </w:rPr>
          </w:pPr>
          <w:hyperlink w:anchor="_Toc29915155" w:history="1">
            <w:r w:rsidR="007439BE" w:rsidRPr="00F56F7B">
              <w:rPr>
                <w:rStyle w:val="Hyperlink"/>
                <w:rFonts w:cstheme="minorHAnsi"/>
                <w:noProof/>
              </w:rPr>
              <w:t>Bibliography</w:t>
            </w:r>
            <w:r w:rsidR="007439BE">
              <w:rPr>
                <w:noProof/>
                <w:webHidden/>
              </w:rPr>
              <w:tab/>
            </w:r>
            <w:r w:rsidR="007439BE">
              <w:rPr>
                <w:noProof/>
                <w:webHidden/>
              </w:rPr>
              <w:fldChar w:fldCharType="begin"/>
            </w:r>
            <w:r w:rsidR="007439BE">
              <w:rPr>
                <w:noProof/>
                <w:webHidden/>
              </w:rPr>
              <w:instrText xml:space="preserve"> PAGEREF _Toc29915155 \h </w:instrText>
            </w:r>
            <w:r w:rsidR="007439BE">
              <w:rPr>
                <w:noProof/>
                <w:webHidden/>
              </w:rPr>
            </w:r>
            <w:r w:rsidR="007439BE">
              <w:rPr>
                <w:noProof/>
                <w:webHidden/>
              </w:rPr>
              <w:fldChar w:fldCharType="separate"/>
            </w:r>
            <w:r w:rsidR="007439BE">
              <w:rPr>
                <w:noProof/>
                <w:webHidden/>
              </w:rPr>
              <w:t>27</w:t>
            </w:r>
            <w:r w:rsidR="007439BE">
              <w:rPr>
                <w:noProof/>
                <w:webHidden/>
              </w:rPr>
              <w:fldChar w:fldCharType="end"/>
            </w:r>
          </w:hyperlink>
        </w:p>
        <w:p w14:paraId="6C04D1AE" w14:textId="70EA68C9" w:rsidR="00342ACC" w:rsidRPr="00EA313C" w:rsidRDefault="005C79CD" w:rsidP="007439BE">
          <w:pPr>
            <w:contextualSpacing/>
            <w:jc w:val="both"/>
            <w:rPr>
              <w:rFonts w:cstheme="minorHAnsi"/>
            </w:rPr>
          </w:pPr>
          <w:r w:rsidRPr="00EA313C">
            <w:rPr>
              <w:rFonts w:cstheme="minorHAnsi"/>
              <w:b/>
              <w:bCs/>
            </w:rPr>
            <w:fldChar w:fldCharType="end"/>
          </w:r>
        </w:p>
      </w:sdtContent>
    </w:sdt>
    <w:p w14:paraId="0FECEF68" w14:textId="77777777" w:rsidR="00E110ED" w:rsidRPr="00EA313C" w:rsidRDefault="00E110ED" w:rsidP="00696BB9">
      <w:pPr>
        <w:contextualSpacing/>
        <w:jc w:val="both"/>
        <w:rPr>
          <w:rFonts w:cstheme="minorHAnsi"/>
        </w:rPr>
      </w:pPr>
    </w:p>
    <w:p w14:paraId="0FA9318A" w14:textId="77777777" w:rsidR="00EE44E4" w:rsidRPr="00EA313C" w:rsidRDefault="00EE44E4" w:rsidP="00696BB9">
      <w:pPr>
        <w:contextualSpacing/>
        <w:jc w:val="both"/>
        <w:rPr>
          <w:rFonts w:cstheme="minorHAnsi"/>
        </w:rPr>
      </w:pPr>
    </w:p>
    <w:p w14:paraId="68DE3CEB" w14:textId="77777777" w:rsidR="00B76DDF" w:rsidRPr="00EA313C" w:rsidRDefault="00B76DDF" w:rsidP="00696BB9">
      <w:pPr>
        <w:contextualSpacing/>
        <w:jc w:val="both"/>
        <w:rPr>
          <w:rFonts w:cstheme="minorHAnsi"/>
        </w:rPr>
      </w:pPr>
    </w:p>
    <w:p w14:paraId="30D3EFA5" w14:textId="77777777" w:rsidR="00B76DDF" w:rsidRPr="00EA313C" w:rsidRDefault="00B76DDF" w:rsidP="00696BB9">
      <w:pPr>
        <w:contextualSpacing/>
        <w:jc w:val="both"/>
        <w:rPr>
          <w:rFonts w:cstheme="minorHAnsi"/>
        </w:rPr>
      </w:pPr>
    </w:p>
    <w:p w14:paraId="7247EB08" w14:textId="458B21BF" w:rsidR="003D2FC1" w:rsidRPr="00EA313C" w:rsidRDefault="003D2FC1" w:rsidP="00696BB9">
      <w:pPr>
        <w:contextualSpacing/>
        <w:jc w:val="both"/>
        <w:rPr>
          <w:rFonts w:cstheme="minorHAnsi"/>
        </w:rPr>
      </w:pPr>
    </w:p>
    <w:p w14:paraId="059A6598" w14:textId="4E4B4C9C" w:rsidR="00DC0B2C" w:rsidRPr="00EA313C" w:rsidRDefault="00DC0B2C" w:rsidP="00696BB9">
      <w:pPr>
        <w:contextualSpacing/>
        <w:jc w:val="both"/>
        <w:rPr>
          <w:rFonts w:cstheme="minorHAnsi"/>
        </w:rPr>
      </w:pPr>
    </w:p>
    <w:p w14:paraId="39C6C9C6" w14:textId="04C4A5F0" w:rsidR="00DC0B2C" w:rsidRPr="00EA313C" w:rsidRDefault="00DC0B2C" w:rsidP="00696BB9">
      <w:pPr>
        <w:contextualSpacing/>
        <w:jc w:val="both"/>
        <w:rPr>
          <w:rFonts w:cstheme="minorHAnsi"/>
        </w:rPr>
      </w:pPr>
    </w:p>
    <w:p w14:paraId="071E9260" w14:textId="3E32F572" w:rsidR="00DC0B2C" w:rsidRPr="00EA313C" w:rsidRDefault="00DC0B2C" w:rsidP="00696BB9">
      <w:pPr>
        <w:contextualSpacing/>
        <w:jc w:val="both"/>
        <w:rPr>
          <w:rFonts w:cstheme="minorHAnsi"/>
        </w:rPr>
      </w:pPr>
    </w:p>
    <w:p w14:paraId="43FEF63F" w14:textId="3892E667" w:rsidR="00DC0B2C" w:rsidRPr="00EA313C" w:rsidRDefault="00DC0B2C" w:rsidP="00696BB9">
      <w:pPr>
        <w:contextualSpacing/>
        <w:jc w:val="both"/>
        <w:rPr>
          <w:rFonts w:cstheme="minorHAnsi"/>
        </w:rPr>
      </w:pPr>
    </w:p>
    <w:p w14:paraId="769DC99E" w14:textId="7A79AA12" w:rsidR="00DC0B2C" w:rsidRPr="00EA313C" w:rsidRDefault="00DC0B2C" w:rsidP="00696BB9">
      <w:pPr>
        <w:contextualSpacing/>
        <w:jc w:val="both"/>
        <w:rPr>
          <w:rFonts w:cstheme="minorHAnsi"/>
        </w:rPr>
      </w:pPr>
    </w:p>
    <w:p w14:paraId="287E64B5" w14:textId="418FE0DB" w:rsidR="00DC0B2C" w:rsidRPr="00EA313C" w:rsidRDefault="00DC0B2C" w:rsidP="00696BB9">
      <w:pPr>
        <w:contextualSpacing/>
        <w:jc w:val="both"/>
        <w:rPr>
          <w:rFonts w:cstheme="minorHAnsi"/>
        </w:rPr>
      </w:pPr>
    </w:p>
    <w:p w14:paraId="695A5CFA" w14:textId="68A326CA" w:rsidR="002509CC" w:rsidRPr="00A261CD" w:rsidRDefault="002509CC" w:rsidP="00000AB2">
      <w:pPr>
        <w:pStyle w:val="Heading1"/>
        <w:rPr>
          <w:lang w:val="en-GB"/>
        </w:rPr>
        <w:pPrChange w:id="5" w:author="Jan Ohlberger" w:date="2020-01-22T13:59:00Z">
          <w:pPr>
            <w:pStyle w:val="Heading1"/>
            <w:contextualSpacing/>
            <w:jc w:val="both"/>
          </w:pPr>
        </w:pPrChange>
      </w:pPr>
      <w:bookmarkStart w:id="6" w:name="_Toc29915138"/>
      <w:commentRangeStart w:id="7"/>
      <w:r w:rsidRPr="00A261CD">
        <w:rPr>
          <w:lang w:val="en-GB"/>
        </w:rPr>
        <w:t>Literature search</w:t>
      </w:r>
      <w:bookmarkEnd w:id="6"/>
      <w:commentRangeEnd w:id="7"/>
      <w:r w:rsidR="00F338AF">
        <w:rPr>
          <w:rStyle w:val="CommentReference"/>
          <w:rFonts w:asciiTheme="minorHAnsi" w:eastAsiaTheme="minorHAnsi" w:hAnsiTheme="minorHAnsi" w:cstheme="minorBidi"/>
          <w:b w:val="0"/>
          <w:color w:val="auto"/>
        </w:rPr>
        <w:commentReference w:id="7"/>
      </w:r>
    </w:p>
    <w:p w14:paraId="2616FBF7" w14:textId="167B14D3" w:rsidR="00D03B1E" w:rsidRPr="00A261CD" w:rsidRDefault="000E67FF" w:rsidP="00696BB9">
      <w:pPr>
        <w:contextualSpacing/>
        <w:jc w:val="both"/>
        <w:rPr>
          <w:rFonts w:cstheme="minorHAnsi"/>
          <w:color w:val="FF0000"/>
          <w:lang w:val="en-GB"/>
        </w:rPr>
      </w:pPr>
      <w:r w:rsidRPr="00A261CD">
        <w:rPr>
          <w:rFonts w:cstheme="minorHAnsi"/>
          <w:lang w:val="en-GB"/>
        </w:rPr>
        <w:t xml:space="preserve">Prior to starting the actual literature review, we conducted several test-searches </w:t>
      </w:r>
      <w:del w:id="8" w:author="Anna Gårdmark" w:date="2020-01-21T15:12:00Z">
        <w:r w:rsidR="00074793" w:rsidRPr="00A261CD" w:rsidDel="00855696">
          <w:rPr>
            <w:rFonts w:cstheme="minorHAnsi"/>
            <w:lang w:val="en-GB"/>
          </w:rPr>
          <w:delText xml:space="preserve">on </w:delText>
        </w:r>
      </w:del>
      <w:r w:rsidRPr="00A261CD">
        <w:rPr>
          <w:rFonts w:cstheme="minorHAnsi"/>
          <w:lang w:val="en-GB"/>
        </w:rPr>
        <w:t>with alternative search-strings on Web of Science Core Collection</w:t>
      </w:r>
      <w:r w:rsidR="00580806" w:rsidRPr="00A261CD">
        <w:rPr>
          <w:rFonts w:cstheme="minorHAnsi"/>
          <w:lang w:val="en-GB"/>
        </w:rPr>
        <w:t>, basic search</w:t>
      </w:r>
      <w:r w:rsidRPr="00A261CD">
        <w:rPr>
          <w:rFonts w:cstheme="minorHAnsi"/>
          <w:lang w:val="en-GB"/>
        </w:rPr>
        <w:t>. This was done in order to find a manageable number of papers to review and to have a reasonable ratio article titles that passed the first screening, given our pre-defined criteria for when to choose a study</w:t>
      </w:r>
      <w:commentRangeStart w:id="9"/>
      <w:r w:rsidRPr="00A261CD">
        <w:rPr>
          <w:rFonts w:cstheme="minorHAnsi"/>
          <w:lang w:val="en-GB"/>
        </w:rPr>
        <w:t>.</w:t>
      </w:r>
      <w:commentRangeEnd w:id="9"/>
      <w:r w:rsidR="00855696">
        <w:rPr>
          <w:rStyle w:val="CommentReference"/>
        </w:rPr>
        <w:commentReference w:id="9"/>
      </w:r>
      <w:r w:rsidRPr="00A261CD">
        <w:rPr>
          <w:rFonts w:cstheme="minorHAnsi"/>
          <w:lang w:val="en-GB"/>
        </w:rPr>
        <w:t xml:space="preserve"> </w:t>
      </w:r>
      <w:r w:rsidR="00D03B1E" w:rsidRPr="00A261CD">
        <w:rPr>
          <w:rFonts w:cstheme="minorHAnsi"/>
          <w:lang w:val="en-GB"/>
        </w:rPr>
        <w:t>As</w:t>
      </w:r>
      <w:r w:rsidR="000E5BE8" w:rsidRPr="00A261CD">
        <w:rPr>
          <w:rFonts w:cstheme="minorHAnsi"/>
          <w:lang w:val="en-GB"/>
        </w:rPr>
        <w:t xml:space="preserve"> we suspected </w:t>
      </w:r>
      <w:r w:rsidR="009015C9" w:rsidRPr="00A261CD">
        <w:rPr>
          <w:rFonts w:cstheme="minorHAnsi"/>
          <w:lang w:val="en-GB"/>
        </w:rPr>
        <w:t>that relatively few studies</w:t>
      </w:r>
      <w:ins w:id="10" w:author="Anna Gårdmark" w:date="2020-01-21T15:13:00Z">
        <w:r w:rsidR="00855696">
          <w:rPr>
            <w:rFonts w:cstheme="minorHAnsi"/>
            <w:lang w:val="en-GB"/>
          </w:rPr>
          <w:t xml:space="preserve"> would have</w:t>
        </w:r>
      </w:ins>
      <w:r w:rsidR="009015C9" w:rsidRPr="00A261CD">
        <w:rPr>
          <w:rFonts w:cstheme="minorHAnsi"/>
          <w:lang w:val="en-GB"/>
        </w:rPr>
        <w:t xml:space="preserve"> </w:t>
      </w:r>
      <w:r w:rsidR="003D2D67" w:rsidRPr="00A261CD">
        <w:rPr>
          <w:rFonts w:cstheme="minorHAnsi"/>
          <w:lang w:val="en-GB"/>
        </w:rPr>
        <w:t>considered both size- and temperature treatments,</w:t>
      </w:r>
      <w:r w:rsidR="00D03B1E" w:rsidRPr="00A261CD">
        <w:rPr>
          <w:rFonts w:cstheme="minorHAnsi"/>
          <w:lang w:val="en-GB"/>
        </w:rPr>
        <w:t xml:space="preserve"> our goal was to get an as extensive as possible </w:t>
      </w:r>
      <w:r w:rsidR="008D43BC" w:rsidRPr="00A261CD">
        <w:rPr>
          <w:rFonts w:cstheme="minorHAnsi"/>
          <w:lang w:val="en-GB"/>
        </w:rPr>
        <w:t>list of studies</w:t>
      </w:r>
      <w:del w:id="11" w:author="Anna Gårdmark" w:date="2020-01-21T15:13:00Z">
        <w:r w:rsidR="008D43BC" w:rsidRPr="00A261CD" w:rsidDel="00855696">
          <w:rPr>
            <w:rFonts w:cstheme="minorHAnsi"/>
            <w:lang w:val="en-GB"/>
          </w:rPr>
          <w:delText xml:space="preserve"> as possible</w:delText>
        </w:r>
      </w:del>
      <w:r w:rsidR="008D43BC" w:rsidRPr="00A261CD">
        <w:rPr>
          <w:rFonts w:cstheme="minorHAnsi"/>
          <w:lang w:val="en-GB"/>
        </w:rPr>
        <w:t>. Therefore</w:t>
      </w:r>
      <w:r w:rsidR="00D03B1E" w:rsidRPr="00A261CD">
        <w:rPr>
          <w:rFonts w:cstheme="minorHAnsi"/>
          <w:lang w:val="en-GB"/>
        </w:rPr>
        <w:t>, we also evaluated papers cited by papers in the literature list</w:t>
      </w:r>
      <w:r w:rsidR="004E3188" w:rsidRPr="00A261CD">
        <w:rPr>
          <w:rFonts w:cstheme="minorHAnsi"/>
          <w:lang w:val="en-GB"/>
        </w:rPr>
        <w:t>, and from published review-type papers</w:t>
      </w:r>
      <w:r w:rsidR="00A228E0" w:rsidRPr="00A261CD">
        <w:rPr>
          <w:rFonts w:cstheme="minorHAnsi"/>
          <w:lang w:val="en-GB"/>
        </w:rPr>
        <w:t xml:space="preserve"> and reviews of applications of bioenergetics models such as the </w:t>
      </w:r>
      <w:r w:rsidR="00216172" w:rsidRPr="00A261CD">
        <w:rPr>
          <w:rFonts w:cstheme="minorHAnsi"/>
          <w:lang w:val="en-GB"/>
        </w:rPr>
        <w:t>Wisconsin</w:t>
      </w:r>
      <w:r w:rsidR="004E3188" w:rsidRPr="00A261CD">
        <w:rPr>
          <w:rFonts w:cstheme="minorHAnsi"/>
          <w:lang w:val="en-GB"/>
        </w:rPr>
        <w:t xml:space="preserve"> model</w:t>
      </w:r>
      <w:r w:rsidR="00D860BD" w:rsidRPr="00A261CD">
        <w:rPr>
          <w:rFonts w:cstheme="minorHAnsi"/>
          <w:lang w:val="en-GB"/>
        </w:rPr>
        <w:t xml:space="preserve"> </w:t>
      </w:r>
      <w:r w:rsidR="00765102" w:rsidRPr="00EA313C">
        <w:rPr>
          <w:rFonts w:cstheme="minorHAnsi"/>
        </w:rPr>
        <w:fldChar w:fldCharType="begin"/>
      </w:r>
      <w:r w:rsidR="00765102" w:rsidRPr="00A261CD">
        <w:rPr>
          <w:rFonts w:cstheme="minorHAnsi"/>
          <w:lang w:val="en-GB"/>
        </w:rPr>
        <w:instrText xml:space="preserve"> ADDIN ZOTERO_ITEM CSL_CITATION {"citationID":"jTPvnR7x","properties":{"formattedCitation":"(Deslauriers {\\i{}et al.} 2017)","plainCitation":"(Deslauriers et al. 2017)","noteIndex":0},"citationItems":[{"id":651,"uris":["http://zotero.org/users/6116610/items/ZGUBLVA3"],"uri":["http://zotero.org/users/6116610/items/ZGUBLVA3"],"itemData":{"id":651,"type":"article-journal","container-title":"Fisheries","DOI":"10.1080/03632415.2017.1377558","ISSN":"0363-2415, 1548-8446","issue":"11","language":"en","page":"586-596","source":"Crossref","title":"Fish Bioenergetics 4.0: An R-Based Modeling Application","title-short":"Fish Bioenergetics 4.0","volume":"42","author":[{"family":"Deslauriers","given":"David"},{"family":"Chipps","given":"Steven R."},{"family":"Breck","given":"James E."},{"family":"Rice","given":"James A."},{"family":"Madenjian","given":"Charles P."}],"issued":{"date-parts":[["2017",11,2]]}}}],"schema":"https://github.com/citation-style-language/schema/raw/master/csl-citation.json"} </w:instrText>
      </w:r>
      <w:r w:rsidR="00765102" w:rsidRPr="00EA313C">
        <w:rPr>
          <w:rFonts w:cstheme="minorHAnsi"/>
        </w:rPr>
        <w:fldChar w:fldCharType="separate"/>
      </w:r>
      <w:r w:rsidR="00765102" w:rsidRPr="00A261CD">
        <w:rPr>
          <w:rFonts w:ascii="Times New Roman" w:cs="Times New Roman"/>
          <w:lang w:val="en-GB"/>
        </w:rPr>
        <w:t xml:space="preserve">(Deslauriers </w:t>
      </w:r>
      <w:r w:rsidR="00765102" w:rsidRPr="00A261CD">
        <w:rPr>
          <w:rFonts w:ascii="Times New Roman" w:cs="Times New Roman"/>
          <w:i/>
          <w:iCs/>
          <w:lang w:val="en-GB"/>
        </w:rPr>
        <w:t>et al.</w:t>
      </w:r>
      <w:r w:rsidR="00765102" w:rsidRPr="00A261CD">
        <w:rPr>
          <w:rFonts w:ascii="Times New Roman" w:cs="Times New Roman"/>
          <w:lang w:val="en-GB"/>
        </w:rPr>
        <w:t xml:space="preserve"> 2017)</w:t>
      </w:r>
      <w:r w:rsidR="00765102" w:rsidRPr="00EA313C">
        <w:rPr>
          <w:rFonts w:cstheme="minorHAnsi"/>
        </w:rPr>
        <w:fldChar w:fldCharType="end"/>
      </w:r>
      <w:r w:rsidR="00216172" w:rsidRPr="00A261CD">
        <w:rPr>
          <w:rFonts w:cstheme="minorHAnsi"/>
          <w:lang w:val="en-GB"/>
        </w:rPr>
        <w:t xml:space="preserve">. </w:t>
      </w:r>
    </w:p>
    <w:p w14:paraId="3C80451C" w14:textId="43EF3C9D" w:rsidR="007E1B01" w:rsidRPr="00A261CD" w:rsidRDefault="007E1B01" w:rsidP="00696BB9">
      <w:pPr>
        <w:pStyle w:val="Heading2"/>
        <w:contextualSpacing/>
        <w:jc w:val="both"/>
        <w:rPr>
          <w:rFonts w:asciiTheme="minorHAnsi" w:hAnsiTheme="minorHAnsi" w:cstheme="minorHAnsi"/>
          <w:i/>
          <w:iCs/>
          <w:szCs w:val="22"/>
          <w:lang w:val="en-GB"/>
        </w:rPr>
      </w:pPr>
      <w:bookmarkStart w:id="12" w:name="_Toc29915139"/>
      <w:r w:rsidRPr="00A261CD">
        <w:rPr>
          <w:rFonts w:asciiTheme="minorHAnsi" w:hAnsiTheme="minorHAnsi" w:cstheme="minorHAnsi"/>
          <w:i/>
          <w:iCs/>
          <w:szCs w:val="22"/>
          <w:lang w:val="en-GB"/>
        </w:rPr>
        <w:lastRenderedPageBreak/>
        <w:t>Growth rates &amp; o</w:t>
      </w:r>
      <w:commentRangeStart w:id="13"/>
      <w:r w:rsidRPr="00A261CD">
        <w:rPr>
          <w:rFonts w:asciiTheme="minorHAnsi" w:hAnsiTheme="minorHAnsi" w:cstheme="minorHAnsi"/>
          <w:i/>
          <w:iCs/>
          <w:szCs w:val="22"/>
          <w:lang w:val="en-GB"/>
        </w:rPr>
        <w:t xml:space="preserve">ptimum temperature for growth over </w:t>
      </w:r>
      <w:del w:id="14" w:author="Anna Gårdmark" w:date="2020-01-21T15:12:00Z">
        <w:r w:rsidRPr="00A261CD" w:rsidDel="00855696">
          <w:rPr>
            <w:rFonts w:asciiTheme="minorHAnsi" w:hAnsiTheme="minorHAnsi" w:cstheme="minorHAnsi"/>
            <w:i/>
            <w:iCs/>
            <w:szCs w:val="22"/>
            <w:lang w:val="en-GB"/>
          </w:rPr>
          <w:delText>size</w:delText>
        </w:r>
        <w:commentRangeEnd w:id="13"/>
        <w:r w:rsidRPr="00EA313C" w:rsidDel="00855696">
          <w:rPr>
            <w:rStyle w:val="CommentReference"/>
            <w:rFonts w:asciiTheme="minorHAnsi" w:eastAsiaTheme="minorHAnsi" w:hAnsiTheme="minorHAnsi" w:cstheme="minorBidi"/>
            <w:color w:val="auto"/>
            <w:sz w:val="22"/>
            <w:szCs w:val="22"/>
          </w:rPr>
          <w:commentReference w:id="13"/>
        </w:r>
      </w:del>
      <w:bookmarkEnd w:id="12"/>
      <w:ins w:id="15" w:author="Anna Gårdmark" w:date="2020-01-21T15:12:00Z">
        <w:r w:rsidR="00855696">
          <w:rPr>
            <w:rFonts w:asciiTheme="minorHAnsi" w:hAnsiTheme="minorHAnsi" w:cstheme="minorHAnsi"/>
            <w:i/>
            <w:iCs/>
            <w:szCs w:val="22"/>
            <w:lang w:val="en-GB"/>
          </w:rPr>
          <w:t>body mass</w:t>
        </w:r>
      </w:ins>
    </w:p>
    <w:p w14:paraId="1FE8099B" w14:textId="77777777" w:rsidR="007E1B01" w:rsidRPr="00A261CD" w:rsidRDefault="007E1B01" w:rsidP="00696BB9">
      <w:pPr>
        <w:contextualSpacing/>
        <w:jc w:val="both"/>
        <w:rPr>
          <w:rFonts w:cstheme="minorHAnsi"/>
          <w:lang w:val="en-GB"/>
        </w:rPr>
      </w:pPr>
      <w:r w:rsidRPr="00A261CD">
        <w:rPr>
          <w:rFonts w:cstheme="minorHAnsi"/>
          <w:lang w:val="en-GB"/>
        </w:rPr>
        <w:t xml:space="preserve">Growth rates were taken from data found in the literature search for optimum growth temperatures. We choose the following search strings for optimum growth rate experiments: </w:t>
      </w:r>
    </w:p>
    <w:p w14:paraId="23C54F42" w14:textId="1E104F3C" w:rsidR="007E1B01" w:rsidRPr="00A261CD" w:rsidRDefault="00855696" w:rsidP="00696BB9">
      <w:pPr>
        <w:contextualSpacing/>
        <w:jc w:val="both"/>
        <w:rPr>
          <w:i/>
          <w:lang w:val="en-GB"/>
        </w:rPr>
      </w:pPr>
      <w:commentRangeStart w:id="16"/>
      <w:ins w:id="17" w:author="Anna Gårdmark" w:date="2020-01-21T15:17:00Z">
        <w:r w:rsidRPr="004B443E">
          <w:rPr>
            <w:rFonts w:eastAsiaTheme="minorEastAsia"/>
            <w:i/>
          </w:rPr>
          <w:t>TOPIC:</w:t>
        </w:r>
        <w:r w:rsidRPr="00EA313C">
          <w:rPr>
            <w:rFonts w:eastAsiaTheme="minorEastAsia"/>
          </w:rPr>
          <w:t xml:space="preserve"> </w:t>
        </w:r>
        <w:commentRangeEnd w:id="16"/>
        <w:r>
          <w:rPr>
            <w:rStyle w:val="CommentReference"/>
          </w:rPr>
          <w:commentReference w:id="16"/>
        </w:r>
      </w:ins>
      <w:r w:rsidR="007E1B01" w:rsidRPr="00A261CD">
        <w:rPr>
          <w:i/>
          <w:lang w:val="en-GB"/>
        </w:rPr>
        <w:t>(growth) AND TOPIC: (mass OR weight OR size) AND TOPIC: (temperature*) AND TOPIC: (optimum)</w:t>
      </w:r>
    </w:p>
    <w:p w14:paraId="637E698C" w14:textId="77777777" w:rsidR="007E1B01" w:rsidRPr="00A261CD" w:rsidRDefault="007E1B01" w:rsidP="00696BB9">
      <w:pPr>
        <w:pStyle w:val="ListParagraph"/>
        <w:ind w:left="0"/>
        <w:jc w:val="both"/>
        <w:rPr>
          <w:rFonts w:cstheme="minorHAnsi"/>
          <w:lang w:val="en-GB"/>
        </w:rPr>
      </w:pPr>
      <w:r w:rsidRPr="00A261CD">
        <w:rPr>
          <w:rFonts w:cstheme="minorHAnsi"/>
          <w:lang w:val="en-GB"/>
        </w:rPr>
        <w:t>This resulted in 3313 articles (search date: 2019.03.22). We then also applied additional filters on subject (Web of Science Categories). These were: ‘</w:t>
      </w:r>
      <w:r w:rsidRPr="00A261CD">
        <w:rPr>
          <w:rFonts w:cstheme="minorHAnsi"/>
          <w:i/>
          <w:lang w:val="en-GB"/>
        </w:rPr>
        <w:t>fisheries’, ‘marine freshwater biology’, ‘ecology’, ‘zoology’, ‘biology’, ‘limnology’, ‘physiology’</w:t>
      </w:r>
      <w:r w:rsidRPr="00A261CD">
        <w:rPr>
          <w:rFonts w:cstheme="minorHAnsi"/>
          <w:lang w:val="en-GB"/>
        </w:rPr>
        <w:t>. This reduced the number of studies to 566.</w:t>
      </w:r>
    </w:p>
    <w:p w14:paraId="03A40025" w14:textId="0F1DFF0B" w:rsidR="007E1B01" w:rsidRPr="00A261CD" w:rsidRDefault="007E1B01" w:rsidP="00696BB9">
      <w:pPr>
        <w:contextualSpacing/>
        <w:jc w:val="both"/>
        <w:rPr>
          <w:iCs/>
          <w:lang w:val="en-GB"/>
        </w:rPr>
      </w:pPr>
      <w:r w:rsidRPr="00A261CD">
        <w:rPr>
          <w:iCs/>
          <w:lang w:val="en-GB"/>
        </w:rPr>
        <w:t>To find papers using</w:t>
      </w:r>
      <w:ins w:id="18" w:author="Anna Gårdmark" w:date="2020-01-21T15:14:00Z">
        <w:r w:rsidR="00855696">
          <w:rPr>
            <w:iCs/>
            <w:lang w:val="en-GB"/>
          </w:rPr>
          <w:t xml:space="preserve"> either growth</w:t>
        </w:r>
      </w:ins>
      <w:r w:rsidRPr="00A261CD">
        <w:rPr>
          <w:iCs/>
          <w:lang w:val="en-GB"/>
        </w:rPr>
        <w:t xml:space="preserve"> optimal or </w:t>
      </w:r>
      <w:ins w:id="19" w:author="Anna Gårdmark" w:date="2020-01-21T15:15:00Z">
        <w:r w:rsidR="00855696">
          <w:rPr>
            <w:iCs/>
            <w:lang w:val="en-GB"/>
          </w:rPr>
          <w:t>-</w:t>
        </w:r>
      </w:ins>
      <w:r w:rsidRPr="00A261CD">
        <w:rPr>
          <w:iCs/>
          <w:lang w:val="en-GB"/>
        </w:rPr>
        <w:t>optima, we also did the following search:</w:t>
      </w:r>
    </w:p>
    <w:p w14:paraId="45A64E94" w14:textId="724FA98C" w:rsidR="007E1B01" w:rsidRPr="00A261CD" w:rsidRDefault="00855696" w:rsidP="00696BB9">
      <w:pPr>
        <w:contextualSpacing/>
        <w:jc w:val="both"/>
        <w:rPr>
          <w:i/>
          <w:lang w:val="en-GB"/>
        </w:rPr>
      </w:pPr>
      <w:commentRangeStart w:id="20"/>
      <w:ins w:id="21" w:author="Anna Gårdmark" w:date="2020-01-21T15:17:00Z">
        <w:r w:rsidRPr="004B443E">
          <w:rPr>
            <w:rFonts w:eastAsiaTheme="minorEastAsia"/>
            <w:i/>
          </w:rPr>
          <w:t>TOPIC:</w:t>
        </w:r>
        <w:r w:rsidRPr="00EA313C">
          <w:rPr>
            <w:rFonts w:eastAsiaTheme="minorEastAsia"/>
          </w:rPr>
          <w:t xml:space="preserve"> </w:t>
        </w:r>
        <w:commentRangeEnd w:id="20"/>
        <w:r>
          <w:rPr>
            <w:rStyle w:val="CommentReference"/>
          </w:rPr>
          <w:commentReference w:id="20"/>
        </w:r>
      </w:ins>
      <w:r w:rsidR="007E1B01" w:rsidRPr="00A261CD">
        <w:rPr>
          <w:i/>
          <w:lang w:val="en-GB"/>
        </w:rPr>
        <w:t>(growth) AND TOPIC: (mass OR weight OR size) AND TOPIC: (temperature*) AND TOPIC: (optim*)</w:t>
      </w:r>
    </w:p>
    <w:p w14:paraId="18215404" w14:textId="5BDC0C92" w:rsidR="007E1B01" w:rsidRPr="00A261CD" w:rsidRDefault="007E1B01" w:rsidP="00696BB9">
      <w:pPr>
        <w:pStyle w:val="ListParagraph"/>
        <w:ind w:left="0"/>
        <w:jc w:val="both"/>
        <w:rPr>
          <w:rFonts w:cstheme="minorHAnsi"/>
          <w:lang w:val="en-GB"/>
        </w:rPr>
      </w:pPr>
      <w:r w:rsidRPr="00A261CD">
        <w:rPr>
          <w:rFonts w:cstheme="minorHAnsi"/>
          <w:lang w:val="en-GB"/>
        </w:rPr>
        <w:t>This resulted in 3747 articles (search date: 2019.08.05). We then also applied additional filters on subject (Web of Science Categories). These were:</w:t>
      </w:r>
      <w:r w:rsidRPr="00A261CD">
        <w:rPr>
          <w:rFonts w:cstheme="minorHAnsi"/>
          <w:i/>
          <w:lang w:val="en-GB"/>
        </w:rPr>
        <w:t xml:space="preserve"> ‘marine freshwater biology’,</w:t>
      </w:r>
      <w:r w:rsidRPr="00A261CD">
        <w:rPr>
          <w:rFonts w:cstheme="minorHAnsi"/>
          <w:lang w:val="en-GB"/>
        </w:rPr>
        <w:t xml:space="preserve"> ‘</w:t>
      </w:r>
      <w:r w:rsidRPr="00A261CD">
        <w:rPr>
          <w:rFonts w:cstheme="minorHAnsi"/>
          <w:i/>
          <w:lang w:val="en-GB"/>
        </w:rPr>
        <w:t>fisheries’, ‘ecology’, ‘zoology’, ‘biology’, ‘limnology’, ‘physiology’</w:t>
      </w:r>
      <w:r w:rsidRPr="00A261CD">
        <w:rPr>
          <w:rFonts w:cstheme="minorHAnsi"/>
          <w:lang w:val="en-GB"/>
        </w:rPr>
        <w:t>. This reduced the number of studies to 893, from which we removed the studies already found in the first search</w:t>
      </w:r>
      <w:ins w:id="22" w:author="Anna Gårdmark" w:date="2020-01-21T15:15:00Z">
        <w:r w:rsidR="00855696">
          <w:rPr>
            <w:rFonts w:cstheme="minorHAnsi"/>
            <w:lang w:val="en-GB"/>
          </w:rPr>
          <w:t xml:space="preserve"> for growth rates</w:t>
        </w:r>
      </w:ins>
      <w:commentRangeStart w:id="23"/>
      <w:r w:rsidRPr="00A261CD">
        <w:rPr>
          <w:rFonts w:cstheme="minorHAnsi"/>
          <w:lang w:val="en-GB"/>
        </w:rPr>
        <w:t>.</w:t>
      </w:r>
      <w:commentRangeEnd w:id="23"/>
      <w:r w:rsidR="00855696">
        <w:rPr>
          <w:rStyle w:val="CommentReference"/>
        </w:rPr>
        <w:commentReference w:id="23"/>
      </w:r>
    </w:p>
    <w:p w14:paraId="331EA1EE" w14:textId="3CEDE12F" w:rsidR="00342ACC" w:rsidRPr="00A261CD" w:rsidRDefault="00342ACC" w:rsidP="00696BB9">
      <w:pPr>
        <w:pStyle w:val="Heading2"/>
        <w:contextualSpacing/>
        <w:jc w:val="both"/>
        <w:rPr>
          <w:rFonts w:asciiTheme="minorHAnsi" w:hAnsiTheme="minorHAnsi" w:cstheme="minorHAnsi"/>
          <w:i/>
          <w:iCs/>
          <w:color w:val="auto"/>
          <w:szCs w:val="22"/>
          <w:lang w:val="en-GB"/>
        </w:rPr>
      </w:pPr>
      <w:bookmarkStart w:id="24" w:name="_Toc29915140"/>
      <w:r w:rsidRPr="00A261CD">
        <w:rPr>
          <w:rFonts w:asciiTheme="minorHAnsi" w:hAnsiTheme="minorHAnsi" w:cstheme="minorHAnsi"/>
          <w:i/>
          <w:iCs/>
          <w:color w:val="auto"/>
          <w:szCs w:val="22"/>
          <w:lang w:val="en-GB"/>
        </w:rPr>
        <w:t>Metabolic rate</w:t>
      </w:r>
      <w:bookmarkEnd w:id="24"/>
    </w:p>
    <w:p w14:paraId="29BB08BF" w14:textId="5861DF67" w:rsidR="00AF6BCB" w:rsidRPr="00A261CD" w:rsidRDefault="00AF6BCB" w:rsidP="00696BB9">
      <w:pPr>
        <w:contextualSpacing/>
        <w:jc w:val="both"/>
        <w:rPr>
          <w:rFonts w:cstheme="minorHAnsi"/>
          <w:lang w:val="en-GB"/>
        </w:rPr>
      </w:pPr>
      <w:r w:rsidRPr="00A261CD">
        <w:rPr>
          <w:rFonts w:cstheme="minorHAnsi"/>
          <w:lang w:val="en-GB"/>
        </w:rPr>
        <w:t xml:space="preserve">We choose the following search strings for metabolic rate experiments: </w:t>
      </w:r>
    </w:p>
    <w:p w14:paraId="310BCD57" w14:textId="56560196" w:rsidR="004B1249" w:rsidRPr="00A261CD" w:rsidRDefault="00BF3C53" w:rsidP="00696BB9">
      <w:pPr>
        <w:contextualSpacing/>
        <w:jc w:val="both"/>
        <w:rPr>
          <w:i/>
          <w:lang w:val="en-GB"/>
        </w:rPr>
      </w:pPr>
      <w:r w:rsidRPr="00855696">
        <w:rPr>
          <w:rFonts w:eastAsiaTheme="minorEastAsia"/>
          <w:i/>
          <w:rPrChange w:id="25" w:author="Anna Gårdmark" w:date="2020-01-21T15:18:00Z">
            <w:rPr>
              <w:rFonts w:eastAsiaTheme="minorEastAsia"/>
            </w:rPr>
          </w:rPrChange>
        </w:rPr>
        <w:t xml:space="preserve">TOPIC: </w:t>
      </w:r>
      <w:r w:rsidR="004B1249" w:rsidRPr="00A261CD">
        <w:rPr>
          <w:i/>
          <w:lang w:val="en-GB"/>
        </w:rPr>
        <w:t>(metabolism OR "oxygen-consumption" OR "oxygen consumption") AND TOPIC: (mass OR weight OR size) AND TOPIC: (temperature*)</w:t>
      </w:r>
    </w:p>
    <w:p w14:paraId="662CFA9A" w14:textId="22265E33" w:rsidR="00AF6BCB" w:rsidRPr="00A261CD" w:rsidRDefault="00D44B2E" w:rsidP="00696BB9">
      <w:pPr>
        <w:pStyle w:val="ListParagraph"/>
        <w:ind w:left="0"/>
        <w:jc w:val="both"/>
        <w:rPr>
          <w:lang w:val="en-GB"/>
        </w:rPr>
      </w:pPr>
      <w:r w:rsidRPr="00A261CD">
        <w:rPr>
          <w:lang w:val="en-GB"/>
        </w:rPr>
        <w:t xml:space="preserve">This resulted in </w:t>
      </w:r>
      <w:r w:rsidR="00AF6BCB" w:rsidRPr="00A261CD">
        <w:rPr>
          <w:lang w:val="en-GB"/>
        </w:rPr>
        <w:t>8405</w:t>
      </w:r>
      <w:r w:rsidRPr="00A261CD">
        <w:rPr>
          <w:lang w:val="en-GB"/>
        </w:rPr>
        <w:t xml:space="preserve"> articles (search date: 2019.06.06). </w:t>
      </w:r>
      <w:r w:rsidRPr="00A261CD">
        <w:rPr>
          <w:rFonts w:cstheme="minorHAnsi"/>
          <w:lang w:val="en-GB"/>
        </w:rPr>
        <w:t xml:space="preserve">We then also applied additional filters on subject (Web of Science Categories). These were: </w:t>
      </w:r>
      <w:r w:rsidR="00686537" w:rsidRPr="00A261CD">
        <w:rPr>
          <w:rFonts w:cstheme="minorHAnsi"/>
          <w:lang w:val="en-GB"/>
        </w:rPr>
        <w:t>‘</w:t>
      </w:r>
      <w:r w:rsidR="00686537" w:rsidRPr="00A261CD">
        <w:rPr>
          <w:i/>
          <w:lang w:val="en-GB"/>
        </w:rPr>
        <w:t>zoology’, ‘physiology’, ‘marine freshwater biology’, ‘ecology’, ‘fisheries’ and ‘biology’</w:t>
      </w:r>
      <w:r w:rsidR="00F108AE" w:rsidRPr="00A261CD">
        <w:rPr>
          <w:i/>
          <w:lang w:val="en-GB"/>
        </w:rPr>
        <w:t xml:space="preserve">. </w:t>
      </w:r>
      <w:r w:rsidR="00F108AE" w:rsidRPr="00A261CD">
        <w:rPr>
          <w:rFonts w:cstheme="minorHAnsi"/>
          <w:lang w:val="en-GB"/>
        </w:rPr>
        <w:t xml:space="preserve">This </w:t>
      </w:r>
      <w:r w:rsidR="006B21EA" w:rsidRPr="00A261CD">
        <w:rPr>
          <w:rFonts w:cstheme="minorHAnsi"/>
          <w:lang w:val="en-GB"/>
        </w:rPr>
        <w:t xml:space="preserve">reduced the number of studies to </w:t>
      </w:r>
      <w:r w:rsidR="008D4166" w:rsidRPr="00A261CD">
        <w:rPr>
          <w:lang w:val="en-GB"/>
        </w:rPr>
        <w:t>3</w:t>
      </w:r>
      <w:del w:id="26" w:author="Anna Gårdmark" w:date="2020-01-21T15:16:00Z">
        <w:r w:rsidR="008D4166" w:rsidRPr="00A261CD" w:rsidDel="00855696">
          <w:rPr>
            <w:lang w:val="en-GB"/>
          </w:rPr>
          <w:delText>,</w:delText>
        </w:r>
      </w:del>
      <w:r w:rsidR="008D4166" w:rsidRPr="00A261CD">
        <w:rPr>
          <w:lang w:val="en-GB"/>
        </w:rPr>
        <w:t>458</w:t>
      </w:r>
      <w:ins w:id="27" w:author="Anna Gårdmark" w:date="2020-01-21T15:16:00Z">
        <w:r w:rsidR="00855696">
          <w:rPr>
            <w:lang w:val="en-GB"/>
          </w:rPr>
          <w:t>.</w:t>
        </w:r>
      </w:ins>
    </w:p>
    <w:p w14:paraId="1480661F" w14:textId="77777777" w:rsidR="00765102" w:rsidRPr="00A261CD" w:rsidRDefault="00765102" w:rsidP="00696BB9">
      <w:pPr>
        <w:pStyle w:val="Heading2"/>
        <w:contextualSpacing/>
        <w:jc w:val="both"/>
        <w:rPr>
          <w:rFonts w:asciiTheme="minorHAnsi" w:hAnsiTheme="minorHAnsi" w:cstheme="minorHAnsi"/>
          <w:i/>
          <w:iCs/>
          <w:szCs w:val="22"/>
          <w:lang w:val="en-GB"/>
        </w:rPr>
      </w:pPr>
      <w:bookmarkStart w:id="28" w:name="_Toc29915141"/>
      <w:r w:rsidRPr="00A261CD">
        <w:rPr>
          <w:rFonts w:asciiTheme="minorHAnsi" w:hAnsiTheme="minorHAnsi" w:cstheme="minorHAnsi"/>
          <w:i/>
          <w:iCs/>
          <w:szCs w:val="22"/>
          <w:lang w:val="en-GB"/>
        </w:rPr>
        <w:t>Maximum consumption rate</w:t>
      </w:r>
      <w:bookmarkEnd w:id="28"/>
    </w:p>
    <w:p w14:paraId="3247E34A" w14:textId="77777777" w:rsidR="003E7466" w:rsidRPr="00A261CD" w:rsidRDefault="00765102" w:rsidP="00696BB9">
      <w:pPr>
        <w:contextualSpacing/>
        <w:jc w:val="both"/>
        <w:rPr>
          <w:rFonts w:cstheme="minorHAnsi"/>
          <w:lang w:val="en-GB"/>
        </w:rPr>
      </w:pPr>
      <w:r w:rsidRPr="00A261CD">
        <w:rPr>
          <w:rFonts w:cstheme="minorHAnsi"/>
          <w:lang w:val="en-GB"/>
        </w:rPr>
        <w:t xml:space="preserve">We choose the following search strings for maximum consumption rate experiments: </w:t>
      </w:r>
    </w:p>
    <w:p w14:paraId="2E3F1829" w14:textId="2E716909" w:rsidR="002713B1" w:rsidRPr="00A261CD" w:rsidRDefault="00FC2990" w:rsidP="00696BB9">
      <w:pPr>
        <w:contextualSpacing/>
        <w:jc w:val="both"/>
        <w:rPr>
          <w:rFonts w:cstheme="minorHAnsi"/>
          <w:i/>
          <w:lang w:val="en-GB"/>
        </w:rPr>
      </w:pPr>
      <w:r w:rsidRPr="00855696">
        <w:rPr>
          <w:rFonts w:eastAsiaTheme="minorEastAsia"/>
          <w:i/>
          <w:rPrChange w:id="29" w:author="Anna Gårdmark" w:date="2020-01-21T15:17:00Z">
            <w:rPr>
              <w:rFonts w:eastAsiaTheme="minorEastAsia"/>
            </w:rPr>
          </w:rPrChange>
        </w:rPr>
        <w:t>TOPIC:</w:t>
      </w:r>
      <w:r w:rsidRPr="00EA313C">
        <w:rPr>
          <w:rFonts w:eastAsiaTheme="minorEastAsia"/>
        </w:rPr>
        <w:t xml:space="preserve"> </w:t>
      </w:r>
      <w:r w:rsidR="00765102" w:rsidRPr="00A261CD">
        <w:rPr>
          <w:rFonts w:cstheme="minorHAnsi"/>
          <w:i/>
          <w:lang w:val="en-GB"/>
        </w:rPr>
        <w:t xml:space="preserve">(consumption or feeding$rate or food$intake or bio$energ* or ingestion or food-intake) AND TOPIC: (mass or weight or size) AND TOPIC: (temperature*). </w:t>
      </w:r>
    </w:p>
    <w:p w14:paraId="01B5718F" w14:textId="1E780924" w:rsidR="00765102" w:rsidRPr="00A261CD" w:rsidRDefault="00765102" w:rsidP="00696BB9">
      <w:pPr>
        <w:ind w:firstLine="284"/>
        <w:contextualSpacing/>
        <w:jc w:val="both"/>
        <w:rPr>
          <w:rFonts w:cstheme="minorHAnsi"/>
          <w:lang w:val="en-GB"/>
        </w:rPr>
      </w:pPr>
      <w:r w:rsidRPr="00A261CD">
        <w:rPr>
          <w:rFonts w:cstheme="minorHAnsi"/>
          <w:lang w:val="en-GB"/>
        </w:rPr>
        <w:t xml:space="preserve">This resulted in 15259 articles (search date: 2018.12.18). We then also applied additional filters on subject (Web of Science Categories). These were: </w:t>
      </w:r>
      <w:r w:rsidR="00A8530F" w:rsidRPr="00A261CD">
        <w:rPr>
          <w:rFonts w:cstheme="minorHAnsi"/>
          <w:lang w:val="en-GB"/>
        </w:rPr>
        <w:t>‘</w:t>
      </w:r>
      <w:r w:rsidR="00A8530F" w:rsidRPr="00A261CD">
        <w:rPr>
          <w:rFonts w:cstheme="minorHAnsi"/>
          <w:i/>
          <w:lang w:val="en-GB"/>
        </w:rPr>
        <w:t>marine freshwater biology’</w:t>
      </w:r>
      <w:r w:rsidRPr="00A261CD">
        <w:rPr>
          <w:rFonts w:cstheme="minorHAnsi"/>
          <w:i/>
          <w:lang w:val="en-GB"/>
        </w:rPr>
        <w:t xml:space="preserve">, </w:t>
      </w:r>
      <w:r w:rsidR="00A8530F" w:rsidRPr="00A261CD">
        <w:rPr>
          <w:rFonts w:cstheme="minorHAnsi"/>
          <w:i/>
          <w:lang w:val="en-GB"/>
        </w:rPr>
        <w:t>‘fisheries’</w:t>
      </w:r>
      <w:r w:rsidRPr="00A261CD">
        <w:rPr>
          <w:rFonts w:cstheme="minorHAnsi"/>
          <w:i/>
          <w:lang w:val="en-GB"/>
        </w:rPr>
        <w:t xml:space="preserve">, </w:t>
      </w:r>
      <w:r w:rsidR="00A8530F" w:rsidRPr="00A261CD">
        <w:rPr>
          <w:rFonts w:cstheme="minorHAnsi"/>
          <w:i/>
          <w:lang w:val="en-GB"/>
        </w:rPr>
        <w:t>‘zoology’</w:t>
      </w:r>
      <w:r w:rsidRPr="00A261CD">
        <w:rPr>
          <w:rFonts w:cstheme="minorHAnsi"/>
          <w:i/>
          <w:lang w:val="en-GB"/>
        </w:rPr>
        <w:t xml:space="preserve">, </w:t>
      </w:r>
      <w:r w:rsidR="00A8530F" w:rsidRPr="00A261CD">
        <w:rPr>
          <w:rFonts w:cstheme="minorHAnsi"/>
          <w:i/>
          <w:lang w:val="en-GB"/>
        </w:rPr>
        <w:t>‘physiology’</w:t>
      </w:r>
      <w:r w:rsidRPr="00A261CD">
        <w:rPr>
          <w:rFonts w:cstheme="minorHAnsi"/>
          <w:i/>
          <w:lang w:val="en-GB"/>
        </w:rPr>
        <w:t xml:space="preserve">, </w:t>
      </w:r>
      <w:r w:rsidR="00A8530F" w:rsidRPr="00A261CD">
        <w:rPr>
          <w:rFonts w:cstheme="minorHAnsi"/>
          <w:i/>
          <w:lang w:val="en-GB"/>
        </w:rPr>
        <w:t>‘ecology’</w:t>
      </w:r>
      <w:r w:rsidRPr="00A261CD">
        <w:rPr>
          <w:rFonts w:cstheme="minorHAnsi"/>
          <w:i/>
          <w:lang w:val="en-GB"/>
        </w:rPr>
        <w:t xml:space="preserve">, </w:t>
      </w:r>
      <w:r w:rsidR="00A8530F" w:rsidRPr="00A261CD">
        <w:rPr>
          <w:rFonts w:cstheme="minorHAnsi"/>
          <w:i/>
          <w:lang w:val="en-GB"/>
        </w:rPr>
        <w:t>‘biology’</w:t>
      </w:r>
      <w:r w:rsidRPr="00A261CD">
        <w:rPr>
          <w:rFonts w:cstheme="minorHAnsi"/>
          <w:i/>
          <w:lang w:val="en-GB"/>
        </w:rPr>
        <w:t xml:space="preserve">, </w:t>
      </w:r>
      <w:r w:rsidR="00A8530F" w:rsidRPr="00A261CD">
        <w:rPr>
          <w:rFonts w:cstheme="minorHAnsi"/>
          <w:i/>
          <w:lang w:val="en-GB"/>
        </w:rPr>
        <w:t>‘limnology’</w:t>
      </w:r>
      <w:r w:rsidRPr="00A261CD">
        <w:rPr>
          <w:rFonts w:cstheme="minorHAnsi"/>
          <w:i/>
          <w:lang w:val="en-GB"/>
        </w:rPr>
        <w:t xml:space="preserve">, </w:t>
      </w:r>
      <w:r w:rsidR="00A8530F" w:rsidRPr="00A261CD">
        <w:rPr>
          <w:rFonts w:cstheme="minorHAnsi"/>
          <w:i/>
          <w:lang w:val="en-GB"/>
        </w:rPr>
        <w:t>‘evolutionary biology’</w:t>
      </w:r>
      <w:r w:rsidRPr="00A261CD">
        <w:rPr>
          <w:rFonts w:cstheme="minorHAnsi"/>
          <w:i/>
          <w:lang w:val="en-GB"/>
        </w:rPr>
        <w:t xml:space="preserve">, </w:t>
      </w:r>
      <w:r w:rsidRPr="00855696">
        <w:rPr>
          <w:rFonts w:cstheme="minorHAnsi"/>
          <w:lang w:val="en-GB"/>
          <w:rPrChange w:id="30" w:author="Anna Gårdmark" w:date="2020-01-21T15:16:00Z">
            <w:rPr>
              <w:rFonts w:cstheme="minorHAnsi"/>
              <w:i/>
              <w:lang w:val="en-GB"/>
            </w:rPr>
          </w:rPrChange>
        </w:rPr>
        <w:t>w</w:t>
      </w:r>
      <w:r w:rsidRPr="00A261CD">
        <w:rPr>
          <w:rFonts w:cstheme="minorHAnsi"/>
          <w:lang w:val="en-GB"/>
        </w:rPr>
        <w:t>hich reduced the number of studies to 3449.</w:t>
      </w:r>
      <w:r w:rsidRPr="00A261CD">
        <w:rPr>
          <w:lang w:val="en-GB"/>
        </w:rPr>
        <w:t xml:space="preserve"> </w:t>
      </w:r>
    </w:p>
    <w:p w14:paraId="50CD876C" w14:textId="77777777" w:rsidR="005A36B4" w:rsidRPr="003D7553" w:rsidRDefault="00765102" w:rsidP="00696BB9">
      <w:pPr>
        <w:ind w:firstLine="284"/>
        <w:contextualSpacing/>
        <w:jc w:val="both"/>
        <w:rPr>
          <w:rFonts w:cstheme="minorHAnsi"/>
          <w:lang w:val="en-GB"/>
        </w:rPr>
      </w:pPr>
      <w:commentRangeStart w:id="31"/>
      <w:r w:rsidRPr="003D7553">
        <w:rPr>
          <w:lang w:val="en-GB"/>
        </w:rPr>
        <w:t>However</w:t>
      </w:r>
      <w:commentRangeEnd w:id="31"/>
      <w:r w:rsidRPr="00EA313C">
        <w:rPr>
          <w:rStyle w:val="CommentReference"/>
          <w:sz w:val="22"/>
          <w:szCs w:val="22"/>
        </w:rPr>
        <w:commentReference w:id="31"/>
      </w:r>
      <w:r w:rsidRPr="003D7553">
        <w:rPr>
          <w:lang w:val="en-GB"/>
        </w:rPr>
        <w:t>, d</w:t>
      </w:r>
      <w:r w:rsidRPr="003D7553">
        <w:rPr>
          <w:rFonts w:cstheme="minorHAnsi"/>
          <w:lang w:val="en-GB"/>
        </w:rPr>
        <w:t xml:space="preserve">ue to a typo and misunderstanding of search syntax, we had to make a second search: </w:t>
      </w:r>
    </w:p>
    <w:p w14:paraId="28D23B9D" w14:textId="41F4F90F" w:rsidR="00765102" w:rsidRPr="00A261CD" w:rsidRDefault="00BF3C53" w:rsidP="00696BB9">
      <w:pPr>
        <w:contextualSpacing/>
        <w:jc w:val="both"/>
        <w:rPr>
          <w:i/>
          <w:lang w:val="en-GB"/>
        </w:rPr>
      </w:pPr>
      <w:r w:rsidRPr="00855696">
        <w:rPr>
          <w:rFonts w:eastAsiaTheme="minorEastAsia"/>
          <w:i/>
          <w:rPrChange w:id="32" w:author="Anna Gårdmark" w:date="2020-01-21T15:18:00Z">
            <w:rPr>
              <w:rFonts w:eastAsiaTheme="minorEastAsia"/>
            </w:rPr>
          </w:rPrChange>
        </w:rPr>
        <w:t>TOPIC:</w:t>
      </w:r>
      <w:r w:rsidRPr="00EA313C">
        <w:rPr>
          <w:rFonts w:eastAsiaTheme="minorEastAsia"/>
        </w:rPr>
        <w:t xml:space="preserve"> </w:t>
      </w:r>
      <w:r w:rsidR="00765102" w:rsidRPr="00A261CD">
        <w:rPr>
          <w:i/>
          <w:lang w:val="en-GB"/>
        </w:rPr>
        <w:t>(feeding-rate or bio-energ*) AND TOPIC:(mass or weight or size) AND TOPIC:(temperature*)</w:t>
      </w:r>
    </w:p>
    <w:p w14:paraId="2445C683" w14:textId="2250E2FA" w:rsidR="00765102" w:rsidRPr="00A261CD" w:rsidRDefault="00DE700F" w:rsidP="00696BB9">
      <w:pPr>
        <w:pStyle w:val="ListParagraph"/>
        <w:ind w:left="0"/>
        <w:jc w:val="both"/>
        <w:rPr>
          <w:rFonts w:cstheme="minorHAnsi"/>
          <w:lang w:val="en-GB"/>
        </w:rPr>
      </w:pPr>
      <w:r w:rsidRPr="00A261CD">
        <w:rPr>
          <w:rFonts w:cstheme="minorHAnsi"/>
          <w:lang w:val="en-GB"/>
        </w:rPr>
        <w:t xml:space="preserve">This </w:t>
      </w:r>
      <w:r w:rsidR="00765102" w:rsidRPr="00A261CD">
        <w:rPr>
          <w:rFonts w:cstheme="minorHAnsi"/>
          <w:lang w:val="en-GB"/>
        </w:rPr>
        <w:t xml:space="preserve">yielded 431 additional titles after filtering the following categories: </w:t>
      </w:r>
      <w:r w:rsidR="00F76766" w:rsidRPr="00A261CD">
        <w:rPr>
          <w:rFonts w:cstheme="minorHAnsi"/>
          <w:lang w:val="en-GB"/>
        </w:rPr>
        <w:t>‘</w:t>
      </w:r>
      <w:r w:rsidR="00F76766" w:rsidRPr="00A261CD">
        <w:rPr>
          <w:rFonts w:cstheme="minorHAnsi"/>
          <w:i/>
          <w:iCs/>
          <w:lang w:val="en-GB"/>
        </w:rPr>
        <w:t>marine freshwater biology’, ‘fisheries’, ‘zoology’, ‘physiology’, ‘ecology’, ‘biology’, ‘limnology’, ‘evolutionary biology’.</w:t>
      </w:r>
    </w:p>
    <w:p w14:paraId="738A25BD" w14:textId="66089BB9" w:rsidR="00B658E3" w:rsidRPr="00A261CD" w:rsidRDefault="00B658E3" w:rsidP="00000AB2">
      <w:pPr>
        <w:pStyle w:val="Heading1"/>
        <w:rPr>
          <w:lang w:val="en-GB"/>
        </w:rPr>
        <w:pPrChange w:id="33" w:author="Jan Ohlberger" w:date="2020-01-22T13:59:00Z">
          <w:pPr>
            <w:pStyle w:val="Heading1"/>
            <w:contextualSpacing/>
            <w:jc w:val="both"/>
          </w:pPr>
        </w:pPrChange>
      </w:pPr>
      <w:bookmarkStart w:id="34" w:name="_Toc29915142"/>
      <w:commentRangeStart w:id="35"/>
      <w:r w:rsidRPr="00A261CD">
        <w:rPr>
          <w:lang w:val="en-GB"/>
        </w:rPr>
        <w:t>Selection process and criteria</w:t>
      </w:r>
      <w:commentRangeEnd w:id="35"/>
      <w:r w:rsidR="00791E19" w:rsidRPr="00EA313C">
        <w:rPr>
          <w:rStyle w:val="CommentReference"/>
          <w:rFonts w:asciiTheme="minorHAnsi" w:eastAsiaTheme="minorHAnsi" w:hAnsiTheme="minorHAnsi" w:cstheme="minorBidi"/>
          <w:color w:val="auto"/>
          <w:sz w:val="22"/>
          <w:szCs w:val="22"/>
        </w:rPr>
        <w:commentReference w:id="35"/>
      </w:r>
      <w:bookmarkEnd w:id="34"/>
    </w:p>
    <w:p w14:paraId="734AE4F7" w14:textId="6B11BA6C" w:rsidR="00983215" w:rsidRPr="008F41C5" w:rsidRDefault="002361B2" w:rsidP="00696BB9">
      <w:pPr>
        <w:contextualSpacing/>
        <w:jc w:val="both"/>
        <w:rPr>
          <w:lang w:val="en-GB"/>
        </w:rPr>
      </w:pPr>
      <w:r w:rsidRPr="00A261CD">
        <w:rPr>
          <w:lang w:val="en-GB"/>
        </w:rPr>
        <w:t xml:space="preserve">We filtered out articles at three levels of the search: title, abstract and full paper. </w:t>
      </w:r>
      <w:commentRangeStart w:id="36"/>
      <w:commentRangeStart w:id="37"/>
      <w:r w:rsidRPr="00A261CD">
        <w:rPr>
          <w:lang w:val="en-GB"/>
        </w:rPr>
        <w:t>Appendix SX</w:t>
      </w:r>
      <w:commentRangeEnd w:id="36"/>
      <w:r w:rsidR="009534B8" w:rsidRPr="00EA313C">
        <w:rPr>
          <w:rStyle w:val="CommentReference"/>
          <w:sz w:val="22"/>
          <w:szCs w:val="22"/>
        </w:rPr>
        <w:commentReference w:id="36"/>
      </w:r>
      <w:commentRangeEnd w:id="37"/>
      <w:r w:rsidR="00485261">
        <w:rPr>
          <w:rStyle w:val="CommentReference"/>
        </w:rPr>
        <w:commentReference w:id="37"/>
      </w:r>
      <w:r w:rsidRPr="00A261CD">
        <w:rPr>
          <w:lang w:val="en-GB"/>
        </w:rPr>
        <w:t xml:space="preserve"> contains lists of paper titles at each of these steps in the filtering process. We also used studies that did not appear in the literature search but that we found by following cited literature in </w:t>
      </w:r>
      <w:commentRangeStart w:id="38"/>
      <w:r w:rsidRPr="00A261CD">
        <w:rPr>
          <w:lang w:val="en-GB"/>
        </w:rPr>
        <w:t xml:space="preserve">papers </w:t>
      </w:r>
      <w:commentRangeEnd w:id="38"/>
      <w:r w:rsidR="00855696">
        <w:rPr>
          <w:rStyle w:val="CommentReference"/>
        </w:rPr>
        <w:commentReference w:id="38"/>
      </w:r>
      <w:r w:rsidRPr="00A261CD">
        <w:rPr>
          <w:lang w:val="en-GB"/>
        </w:rPr>
        <w:t xml:space="preserve">to the original source. Such studies are indicated in the data set as an explanation for </w:t>
      </w:r>
      <w:r w:rsidRPr="00A261CD">
        <w:rPr>
          <w:lang w:val="en-GB"/>
        </w:rPr>
        <w:lastRenderedPageBreak/>
        <w:t>why they do not appear in Appendix SX</w:t>
      </w:r>
      <w:r w:rsidR="002F5C42" w:rsidRPr="00A261CD">
        <w:rPr>
          <w:lang w:val="en-GB"/>
        </w:rPr>
        <w:t xml:space="preserve"> (see </w:t>
      </w:r>
      <w:r w:rsidR="00B0699D" w:rsidRPr="00A261CD">
        <w:rPr>
          <w:lang w:val="en-GB"/>
        </w:rPr>
        <w:t>‘</w:t>
      </w:r>
      <w:r w:rsidR="00B0699D" w:rsidRPr="00A261CD">
        <w:rPr>
          <w:i/>
          <w:iCs/>
          <w:lang w:val="en-GB"/>
        </w:rPr>
        <w:t>Data explanation</w:t>
      </w:r>
      <w:r w:rsidR="00B0699D" w:rsidRPr="00A261CD">
        <w:rPr>
          <w:lang w:val="en-GB"/>
        </w:rPr>
        <w:t>’</w:t>
      </w:r>
      <w:r w:rsidR="00A80F56" w:rsidRPr="00A261CD">
        <w:rPr>
          <w:lang w:val="en-GB"/>
        </w:rPr>
        <w:t>, this document</w:t>
      </w:r>
      <w:r w:rsidR="002F5C42" w:rsidRPr="00A261CD">
        <w:rPr>
          <w:lang w:val="en-GB"/>
        </w:rPr>
        <w:t>)</w:t>
      </w:r>
      <w:r w:rsidRPr="00A261CD">
        <w:rPr>
          <w:lang w:val="en-GB"/>
        </w:rPr>
        <w:t xml:space="preserve">. </w:t>
      </w:r>
      <w:commentRangeStart w:id="39"/>
      <w:del w:id="40" w:author="Anna Gårdmark" w:date="2020-01-21T15:24:00Z">
        <w:r w:rsidRPr="00A261CD" w:rsidDel="008F41C5">
          <w:rPr>
            <w:lang w:val="en-GB"/>
          </w:rPr>
          <w:delText xml:space="preserve">When treatments where conducted in the experiment, we extracted data from the control-scenario. </w:delText>
        </w:r>
      </w:del>
      <w:commentRangeEnd w:id="39"/>
      <w:r w:rsidR="008F41C5">
        <w:rPr>
          <w:rStyle w:val="CommentReference"/>
        </w:rPr>
        <w:commentReference w:id="39"/>
      </w:r>
      <w:moveFromRangeStart w:id="41" w:author="Anna Gårdmark" w:date="2020-01-21T15:24:00Z" w:name="move30512657"/>
      <w:commentRangeStart w:id="42"/>
      <w:moveFrom w:id="43" w:author="Anna Gårdmark" w:date="2020-01-21T15:24:00Z">
        <w:r w:rsidRPr="00A261CD" w:rsidDel="008F41C5">
          <w:rPr>
            <w:lang w:val="en-GB"/>
          </w:rPr>
          <w:t>When several studies were found for the same species, we did not mix the data but instead chose the study with the largest size and temperature range (in that order), as there can be large differences in absolute values of some physiological parameters between studies</w:t>
        </w:r>
        <w:r w:rsidR="00375892" w:rsidRPr="00EA313C" w:rsidDel="008F41C5">
          <w:rPr>
            <w:rFonts w:eastAsiaTheme="minorEastAsia"/>
          </w:rPr>
          <w:t>.</w:t>
        </w:r>
        <w:commentRangeEnd w:id="42"/>
        <w:r w:rsidR="008F41C5" w:rsidDel="008F41C5">
          <w:rPr>
            <w:rStyle w:val="CommentReference"/>
          </w:rPr>
          <w:commentReference w:id="42"/>
        </w:r>
      </w:moveFrom>
      <w:moveFromRangeEnd w:id="41"/>
      <w:r w:rsidR="007F4C56" w:rsidRPr="00EA313C">
        <w:rPr>
          <w:rFonts w:eastAsiaTheme="minorEastAsia"/>
        </w:rPr>
        <w:t xml:space="preserve"> </w:t>
      </w:r>
      <w:r w:rsidR="00375892" w:rsidRPr="00EA313C">
        <w:rPr>
          <w:rFonts w:eastAsiaTheme="minorEastAsia"/>
        </w:rPr>
        <w:t>We manually removed studies based on titles if it was clear that it did not fulfill all of the following conditions: (1) experimental study, (2) fish as study organism in life stages older than larval (3) replicates across both size and temperature.</w:t>
      </w:r>
      <w:r w:rsidR="00424B12" w:rsidRPr="00EA313C">
        <w:rPr>
          <w:rFonts w:eastAsiaTheme="minorEastAsia"/>
        </w:rPr>
        <w:t xml:space="preserve"> After titles we evaluated abstracts</w:t>
      </w:r>
      <w:r w:rsidR="009E0DF1" w:rsidRPr="00EA313C">
        <w:rPr>
          <w:rFonts w:eastAsiaTheme="minorEastAsia"/>
        </w:rPr>
        <w:t xml:space="preserve"> and then the whole paper</w:t>
      </w:r>
      <w:ins w:id="44" w:author="Anna Gårdmark" w:date="2020-01-21T15:23:00Z">
        <w:r w:rsidR="008F41C5">
          <w:rPr>
            <w:rFonts w:eastAsiaTheme="minorEastAsia"/>
          </w:rPr>
          <w:t xml:space="preserve"> using the same criteria.</w:t>
        </w:r>
      </w:ins>
      <w:del w:id="45" w:author="Anna Gårdmark" w:date="2020-01-21T15:23:00Z">
        <w:r w:rsidR="009E0DF1" w:rsidRPr="00EA313C" w:rsidDel="008F41C5">
          <w:rPr>
            <w:rFonts w:eastAsiaTheme="minorEastAsia"/>
          </w:rPr>
          <w:delText>.</w:delText>
        </w:r>
      </w:del>
      <w:ins w:id="46" w:author="Anna Gårdmark" w:date="2020-01-21T15:24:00Z">
        <w:r w:rsidR="008F41C5">
          <w:rPr>
            <w:rFonts w:eastAsiaTheme="minorEastAsia"/>
          </w:rPr>
          <w:t xml:space="preserve"> </w:t>
        </w:r>
      </w:ins>
      <w:moveToRangeStart w:id="47" w:author="Anna Gårdmark" w:date="2020-01-21T15:24:00Z" w:name="move30512657"/>
      <w:commentRangeStart w:id="48"/>
      <w:moveTo w:id="49" w:author="Anna Gårdmark" w:date="2020-01-21T15:24:00Z">
        <w:r w:rsidR="008F41C5" w:rsidRPr="00A261CD">
          <w:rPr>
            <w:lang w:val="en-GB"/>
          </w:rPr>
          <w:t>When several studies were found for the same species, we did not mix the data but instead chose the study with the largest size and temperature range (in that order), as there can be large differences in absolute values of some physiological parameters between studies</w:t>
        </w:r>
        <w:r w:rsidR="008F41C5" w:rsidRPr="00EA313C">
          <w:rPr>
            <w:rFonts w:eastAsiaTheme="minorEastAsia"/>
          </w:rPr>
          <w:t>.</w:t>
        </w:r>
        <w:commentRangeEnd w:id="48"/>
        <w:r w:rsidR="008F41C5">
          <w:rPr>
            <w:rStyle w:val="CommentReference"/>
          </w:rPr>
          <w:commentReference w:id="48"/>
        </w:r>
      </w:moveTo>
      <w:moveToRangeEnd w:id="47"/>
      <w:ins w:id="50" w:author="Anna Gårdmark" w:date="2020-01-21T15:25:00Z">
        <w:r w:rsidR="008F41C5">
          <w:rPr>
            <w:rFonts w:eastAsiaTheme="minorEastAsia"/>
          </w:rPr>
          <w:t xml:space="preserve"> Further details on selection criteria specific to each rate are presented below.</w:t>
        </w:r>
      </w:ins>
    </w:p>
    <w:p w14:paraId="2097776D" w14:textId="4FD1455E" w:rsidR="004340C3" w:rsidRPr="00A261CD" w:rsidRDefault="004340C3" w:rsidP="00696BB9">
      <w:pPr>
        <w:pStyle w:val="Heading2"/>
        <w:contextualSpacing/>
        <w:jc w:val="both"/>
        <w:rPr>
          <w:rFonts w:asciiTheme="minorHAnsi" w:hAnsiTheme="minorHAnsi" w:cstheme="minorHAnsi"/>
          <w:i/>
          <w:iCs/>
          <w:color w:val="auto"/>
          <w:szCs w:val="22"/>
          <w:lang w:val="en-GB"/>
        </w:rPr>
      </w:pPr>
      <w:bookmarkStart w:id="51" w:name="_Toc29915143"/>
      <w:r w:rsidRPr="00A261CD">
        <w:rPr>
          <w:rFonts w:asciiTheme="minorHAnsi" w:hAnsiTheme="minorHAnsi" w:cstheme="minorHAnsi"/>
          <w:i/>
          <w:iCs/>
          <w:color w:val="auto"/>
          <w:szCs w:val="22"/>
          <w:lang w:val="en-GB"/>
        </w:rPr>
        <w:t>Growth data</w:t>
      </w:r>
      <w:bookmarkEnd w:id="51"/>
    </w:p>
    <w:p w14:paraId="547B5FFF" w14:textId="6995B50E" w:rsidR="002D4C21" w:rsidRPr="00A261CD" w:rsidRDefault="008F41C5" w:rsidP="00696BB9">
      <w:pPr>
        <w:contextualSpacing/>
        <w:jc w:val="both"/>
        <w:rPr>
          <w:rFonts w:cstheme="minorHAnsi"/>
          <w:color w:val="FF0000"/>
          <w:lang w:val="en-GB"/>
        </w:rPr>
      </w:pPr>
      <w:ins w:id="52" w:author="Anna Gårdmark" w:date="2020-01-21T15:25:00Z">
        <w:r>
          <w:rPr>
            <w:rFonts w:eastAsiaTheme="minorEastAsia"/>
          </w:rPr>
          <w:t>In the search for growth rate data</w:t>
        </w:r>
      </w:ins>
      <w:del w:id="53" w:author="Anna Gårdmark" w:date="2020-01-21T15:26:00Z">
        <w:r w:rsidR="00B705CC" w:rsidRPr="00EA313C" w:rsidDel="008F41C5">
          <w:rPr>
            <w:rFonts w:eastAsiaTheme="minorEastAsia"/>
          </w:rPr>
          <w:delText>At</w:delText>
        </w:r>
        <w:r w:rsidR="000E3D94" w:rsidRPr="00EA313C" w:rsidDel="008F41C5">
          <w:rPr>
            <w:rFonts w:eastAsiaTheme="minorEastAsia"/>
          </w:rPr>
          <w:delText xml:space="preserve"> the abstract and </w:delText>
        </w:r>
        <w:r w:rsidR="00BF7296" w:rsidRPr="00EA313C" w:rsidDel="008F41C5">
          <w:rPr>
            <w:rFonts w:eastAsiaTheme="minorEastAsia"/>
          </w:rPr>
          <w:delText>whole-paper stage</w:delText>
        </w:r>
      </w:del>
      <w:r w:rsidR="00BF7296" w:rsidRPr="00EA313C">
        <w:rPr>
          <w:rFonts w:eastAsiaTheme="minorEastAsia"/>
        </w:rPr>
        <w:t>,</w:t>
      </w:r>
      <w:r w:rsidR="00B705CC" w:rsidRPr="00EA313C">
        <w:rPr>
          <w:rFonts w:eastAsiaTheme="minorEastAsia"/>
        </w:rPr>
        <w:t xml:space="preserve"> we removed studies </w:t>
      </w:r>
      <w:ins w:id="54" w:author="Anna Gårdmark" w:date="2020-01-21T15:26:00Z">
        <w:r>
          <w:rPr>
            <w:rFonts w:eastAsiaTheme="minorEastAsia"/>
          </w:rPr>
          <w:t>a</w:t>
        </w:r>
        <w:r w:rsidRPr="00EA313C">
          <w:rPr>
            <w:rFonts w:eastAsiaTheme="minorEastAsia"/>
          </w:rPr>
          <w:t>t the abstract and whole-paper stage</w:t>
        </w:r>
        <w:r>
          <w:rPr>
            <w:rFonts w:eastAsiaTheme="minorEastAsia"/>
          </w:rPr>
          <w:t xml:space="preserve"> </w:t>
        </w:r>
      </w:ins>
      <w:r w:rsidR="00B705CC" w:rsidRPr="00EA313C">
        <w:rPr>
          <w:rFonts w:eastAsiaTheme="minorEastAsia"/>
        </w:rPr>
        <w:t xml:space="preserve">from which we could not extract (4) growth rates, (5) a single controlled temperature for each growth trial and (6) a defined size class. In </w:t>
      </w:r>
      <w:r w:rsidR="005A1F48" w:rsidRPr="00EA313C">
        <w:rPr>
          <w:rFonts w:eastAsiaTheme="minorEastAsia"/>
        </w:rPr>
        <w:t>addition,</w:t>
      </w:r>
      <w:r w:rsidR="00B705CC" w:rsidRPr="00EA313C">
        <w:rPr>
          <w:rFonts w:eastAsiaTheme="minorEastAsia"/>
        </w:rPr>
        <w:t xml:space="preserve"> we ensured that no other treatment (e.g. food limitation) confounded the response variable</w:t>
      </w:r>
      <w:r w:rsidR="0042590D" w:rsidRPr="00EA313C">
        <w:rPr>
          <w:rFonts w:eastAsiaTheme="minorEastAsia"/>
        </w:rPr>
        <w:t xml:space="preserve"> and thus only used data from experiments with food supply </w:t>
      </w:r>
      <w:r w:rsidR="005237A3" w:rsidRPr="00EA313C">
        <w:rPr>
          <w:rFonts w:eastAsiaTheme="minorEastAsia"/>
        </w:rPr>
        <w:t>corresponding to satiation.</w:t>
      </w:r>
      <w:r w:rsidR="00E57C07" w:rsidRPr="00EA313C">
        <w:rPr>
          <w:rFonts w:eastAsiaTheme="minorEastAsia"/>
        </w:rPr>
        <w:t xml:space="preserve"> </w:t>
      </w:r>
      <w:r w:rsidR="009358AE" w:rsidRPr="00EA313C">
        <w:rPr>
          <w:rFonts w:eastAsiaTheme="minorEastAsia"/>
        </w:rPr>
        <w:t xml:space="preserve">It is important to control for feeding rations as it affects </w:t>
      </w:r>
      <w:r w:rsidR="009358AE" w:rsidRPr="00A261CD">
        <w:rPr>
          <w:rFonts w:cstheme="minorHAnsi"/>
          <w:lang w:val="en-GB"/>
        </w:rPr>
        <w:t xml:space="preserve">the temperature optimum for growth </w:t>
      </w:r>
      <w:r w:rsidR="009358AE" w:rsidRPr="00EA313C">
        <w:rPr>
          <w:rFonts w:cstheme="minorHAnsi"/>
        </w:rPr>
        <w:fldChar w:fldCharType="begin"/>
      </w:r>
      <w:r w:rsidR="009358AE" w:rsidRPr="00A261CD">
        <w:rPr>
          <w:rFonts w:cstheme="minorHAnsi"/>
          <w:lang w:val="en-GB"/>
        </w:rPr>
        <w:instrText xml:space="preserve"> ADDIN ZOTERO_ITEM CSL_CITATION {"citationID":"mVBTUp3e","properties":{"formattedCitation":"(Brett {\\i{}et al.} 1969)","plainCitation":"(Brett et al. 1969)","noteIndex":0},"citationItems":[{"id":1646,"uris":["http://zotero.org/users/6116610/items/YG8DMK3F"],"uri":["http://zotero.org/users/6116610/items/YG8DMK3F"],"itemData":{"id":1646,"type":"article-journal","abstract":"The growth of young sockeye salmon (Oncorhynchus nerka) was studied at temperatures ranging from 1 to 24 C in relation to rations of 0, 1.5, 3, 4.5, and 6% of dry body weight per day, and at an \"ex..., non disponible","container-title":"Journal of the Fisheries Research Board of Canada","DOI":"10.1139/f69-230","ISSN":"0015-296X","issue":"9","journalAbbreviation":"J. Fish. Res. Bd. Can.","page":"2363-2394","source":"NRC Research Press","title":"Growth Rate and Body Composition of Fingerling Sockeye Salmon, Oncorhynchus nerka, in relation to Temperature and Ration Size","volume":"26","author":[{"family":"Brett","given":"J. R."},{"family":"Shelbourn","given":"J. E."},{"family":"Shoop","given":"C. T."}],"issued":{"date-parts":[["1969",9,1]]}}}],"schema":"https://github.com/citation-style-language/schema/raw/master/csl-citation.json"} </w:instrText>
      </w:r>
      <w:r w:rsidR="009358AE" w:rsidRPr="00EA313C">
        <w:rPr>
          <w:rFonts w:cstheme="minorHAnsi"/>
        </w:rPr>
        <w:fldChar w:fldCharType="separate"/>
      </w:r>
      <w:r w:rsidR="009358AE" w:rsidRPr="00A261CD">
        <w:rPr>
          <w:rFonts w:ascii="Times New Roman" w:cs="Times New Roman"/>
          <w:lang w:val="en-GB"/>
        </w:rPr>
        <w:t xml:space="preserve">(Brett </w:t>
      </w:r>
      <w:r w:rsidR="009358AE" w:rsidRPr="00A261CD">
        <w:rPr>
          <w:rFonts w:ascii="Times New Roman" w:cs="Times New Roman"/>
          <w:i/>
          <w:iCs/>
          <w:lang w:val="en-GB"/>
        </w:rPr>
        <w:t>et al.</w:t>
      </w:r>
      <w:r w:rsidR="009358AE" w:rsidRPr="00A261CD">
        <w:rPr>
          <w:rFonts w:ascii="Times New Roman" w:cs="Times New Roman"/>
          <w:lang w:val="en-GB"/>
        </w:rPr>
        <w:t xml:space="preserve"> 1969)</w:t>
      </w:r>
      <w:r w:rsidR="009358AE" w:rsidRPr="00EA313C">
        <w:rPr>
          <w:rFonts w:cstheme="minorHAnsi"/>
        </w:rPr>
        <w:fldChar w:fldCharType="end"/>
      </w:r>
      <w:r w:rsidR="00E63D26" w:rsidRPr="00A261CD">
        <w:rPr>
          <w:rFonts w:cstheme="minorHAnsi"/>
          <w:lang w:val="en-GB"/>
        </w:rPr>
        <w:t xml:space="preserve">. </w:t>
      </w:r>
      <w:r w:rsidR="00E57C07" w:rsidRPr="00EA313C">
        <w:rPr>
          <w:rFonts w:eastAsiaTheme="minorEastAsia"/>
        </w:rPr>
        <w:t xml:space="preserve">This was achieved </w:t>
      </w:r>
      <w:r w:rsidR="00A84352" w:rsidRPr="00EA313C">
        <w:rPr>
          <w:rFonts w:eastAsiaTheme="minorEastAsia"/>
        </w:rPr>
        <w:t xml:space="preserve">in different ways </w:t>
      </w:r>
      <w:del w:id="55" w:author="Anna Gårdmark" w:date="2020-01-21T15:26:00Z">
        <w:r w:rsidR="00A84352" w:rsidRPr="00EA313C" w:rsidDel="008F41C5">
          <w:rPr>
            <w:rFonts w:eastAsiaTheme="minorEastAsia"/>
          </w:rPr>
          <w:delText xml:space="preserve">between </w:delText>
        </w:r>
      </w:del>
      <w:ins w:id="56" w:author="Anna Gårdmark" w:date="2020-01-21T15:26:00Z">
        <w:r>
          <w:rPr>
            <w:rFonts w:eastAsiaTheme="minorEastAsia"/>
          </w:rPr>
          <w:t>in the different experimental</w:t>
        </w:r>
        <w:r w:rsidRPr="00EA313C">
          <w:rPr>
            <w:rFonts w:eastAsiaTheme="minorEastAsia"/>
          </w:rPr>
          <w:t xml:space="preserve"> </w:t>
        </w:r>
      </w:ins>
      <w:r w:rsidR="00A84352" w:rsidRPr="00EA313C">
        <w:rPr>
          <w:rFonts w:eastAsiaTheme="minorEastAsia"/>
        </w:rPr>
        <w:t xml:space="preserve">studies, but normally </w:t>
      </w:r>
      <w:ins w:id="57" w:author="Anna Gårdmark" w:date="2020-01-21T15:27:00Z">
        <w:r>
          <w:rPr>
            <w:rFonts w:eastAsiaTheme="minorEastAsia"/>
          </w:rPr>
          <w:t>involves</w:t>
        </w:r>
      </w:ins>
      <w:del w:id="58" w:author="Anna Gårdmark" w:date="2020-01-21T15:27:00Z">
        <w:r w:rsidR="00A84352" w:rsidRPr="00EA313C" w:rsidDel="008F41C5">
          <w:rPr>
            <w:rFonts w:eastAsiaTheme="minorEastAsia"/>
          </w:rPr>
          <w:delText>mean</w:delText>
        </w:r>
      </w:del>
      <w:r w:rsidR="00A84352" w:rsidRPr="00EA313C">
        <w:rPr>
          <w:rFonts w:eastAsiaTheme="minorEastAsia"/>
        </w:rPr>
        <w:t xml:space="preserve"> excess feeding rations </w:t>
      </w:r>
      <w:r w:rsidR="00DB5D93" w:rsidRPr="00EA313C">
        <w:rPr>
          <w:rFonts w:eastAsiaTheme="minorEastAsia"/>
        </w:rPr>
        <w:t xml:space="preserve">once or </w:t>
      </w:r>
      <w:del w:id="59" w:author="Jan Ohlberger" w:date="2020-01-22T13:35:00Z">
        <w:r w:rsidR="00DB5D93" w:rsidRPr="00EA313C" w:rsidDel="00485261">
          <w:rPr>
            <w:rFonts w:eastAsiaTheme="minorEastAsia"/>
          </w:rPr>
          <w:delText xml:space="preserve">more </w:delText>
        </w:r>
      </w:del>
      <w:ins w:id="60" w:author="Jan Ohlberger" w:date="2020-01-22T13:35:00Z">
        <w:r w:rsidR="00485261">
          <w:rPr>
            <w:rFonts w:eastAsiaTheme="minorEastAsia"/>
          </w:rPr>
          <w:t>several</w:t>
        </w:r>
        <w:r w:rsidR="00485261" w:rsidRPr="00EA313C">
          <w:rPr>
            <w:rFonts w:eastAsiaTheme="minorEastAsia"/>
          </w:rPr>
          <w:t xml:space="preserve"> </w:t>
        </w:r>
      </w:ins>
      <w:r w:rsidR="00A84352" w:rsidRPr="00EA313C">
        <w:rPr>
          <w:rFonts w:eastAsiaTheme="minorEastAsia"/>
        </w:rPr>
        <w:t>times per day</w:t>
      </w:r>
      <w:r w:rsidR="00B705CC" w:rsidRPr="00EA313C">
        <w:rPr>
          <w:rFonts w:eastAsiaTheme="minorEastAsia"/>
        </w:rPr>
        <w:t>.</w:t>
      </w:r>
      <w:r w:rsidR="00CA53D7" w:rsidRPr="00EA313C">
        <w:rPr>
          <w:rFonts w:eastAsiaTheme="minorEastAsia"/>
        </w:rPr>
        <w:t xml:space="preserve"> The key </w:t>
      </w:r>
      <w:r w:rsidR="00B034DD" w:rsidRPr="00EA313C">
        <w:rPr>
          <w:rFonts w:eastAsiaTheme="minorEastAsia"/>
        </w:rPr>
        <w:t xml:space="preserve">description we looked for in the study was that food </w:t>
      </w:r>
      <w:del w:id="61" w:author="Jan Ohlberger" w:date="2020-01-22T13:35:00Z">
        <w:r w:rsidR="00B034DD" w:rsidRPr="00EA313C" w:rsidDel="00485261">
          <w:rPr>
            <w:rFonts w:eastAsiaTheme="minorEastAsia"/>
          </w:rPr>
          <w:delText xml:space="preserve">rations </w:delText>
        </w:r>
      </w:del>
      <w:r w:rsidR="00B034DD" w:rsidRPr="00EA313C">
        <w:rPr>
          <w:rFonts w:eastAsiaTheme="minorEastAsia"/>
        </w:rPr>
        <w:t>should not be limiting</w:t>
      </w:r>
      <w:r w:rsidR="00031B52" w:rsidRPr="00EA313C">
        <w:rPr>
          <w:rFonts w:eastAsiaTheme="minorEastAsia"/>
        </w:rPr>
        <w:t xml:space="preserve"> or “reduced” rations</w:t>
      </w:r>
      <w:r w:rsidR="00B034DD" w:rsidRPr="00EA313C">
        <w:rPr>
          <w:rFonts w:eastAsiaTheme="minorEastAsia"/>
        </w:rPr>
        <w:t xml:space="preserve">. </w:t>
      </w:r>
      <w:r w:rsidR="00395BFD" w:rsidRPr="00EA313C">
        <w:rPr>
          <w:rFonts w:eastAsiaTheme="minorEastAsia"/>
        </w:rPr>
        <w:t xml:space="preserve">In the case growth was length-based, </w:t>
      </w:r>
      <w:commentRangeStart w:id="62"/>
      <w:commentRangeStart w:id="63"/>
      <w:r w:rsidR="00395BFD" w:rsidRPr="00EA313C">
        <w:rPr>
          <w:rFonts w:eastAsiaTheme="minorEastAsia"/>
        </w:rPr>
        <w:t xml:space="preserve">we converted </w:t>
      </w:r>
      <w:r w:rsidR="00325907" w:rsidRPr="00EA313C">
        <w:rPr>
          <w:rFonts w:eastAsiaTheme="minorEastAsia"/>
        </w:rPr>
        <w:t xml:space="preserve">them to mass using weight-length-relationships from FishBase </w:t>
      </w:r>
      <w:commentRangeEnd w:id="62"/>
      <w:r w:rsidR="001D39ED" w:rsidRPr="00EA313C">
        <w:rPr>
          <w:rStyle w:val="CommentReference"/>
          <w:sz w:val="22"/>
          <w:szCs w:val="22"/>
        </w:rPr>
        <w:commentReference w:id="62"/>
      </w:r>
      <w:commentRangeEnd w:id="63"/>
      <w:r>
        <w:rPr>
          <w:rStyle w:val="CommentReference"/>
        </w:rPr>
        <w:commentReference w:id="63"/>
      </w:r>
      <w:r w:rsidR="005924FA" w:rsidRPr="00EA313C">
        <w:rPr>
          <w:rFonts w:eastAsiaTheme="minorEastAsia"/>
        </w:rPr>
        <w:fldChar w:fldCharType="begin"/>
      </w:r>
      <w:r w:rsidR="005924FA" w:rsidRPr="00EA313C">
        <w:rPr>
          <w:rFonts w:eastAsiaTheme="minorEastAsia"/>
        </w:rPr>
        <w:instrText xml:space="preserve"> ADDIN ZOTERO_ITEM CSL_CITATION {"citationID":"AbCOQiSk","properties":{"formattedCitation":"(Froese {\\i{}et al.} 2014; Froese &amp; Pauly 2016)","plainCitation":"(Froese et al. 2014; Froese &amp; Pauly 2016)","noteIndex":0},"citationItems":[{"id":24,"uris":["http://zotero.org/users/6116610/items/29YKDY3N"],"uri":["http://zotero.org/users/6116610/items/29YKDY3N"],"itemData":{"id":24,"type":"article-journal","container-title":"Journal of Applied Ichthyology","issue":"1","page":"78–85","title":"A Bayesian approach for estimating length‐weight relationships in fishes","volume":"30","author":[{"family":"Froese","given":"Rainer"},{"family":"Thorson","given":"James T"},{"family":"Reyes","given":"R B"}],"issued":{"date-parts":[["2014"]]}}},{"id":377,"uris":["http://zotero.org/users/6116610/items/QHG7H63U"],"uri":["http://zotero.org/users/6116610/items/QHG7H63U"],"itemData":{"id":377,"type":"book","event-place":"World Wide Web electronic publication. www.fishbase.org, (10/2016)","publisher-place":"World Wide Web electronic publication. www.fishbase.org, (10/2016)","title":"Editors. FishBase","author":[{"family":"Froese","given":"R"},{"family":"Pauly","given":"D"}],"issued":{"date-parts":[["2016"]]}}}],"schema":"https://github.com/citation-style-language/schema/raw/master/csl-citation.json"} </w:instrText>
      </w:r>
      <w:r w:rsidR="005924FA" w:rsidRPr="00EA313C">
        <w:rPr>
          <w:rFonts w:eastAsiaTheme="minorEastAsia"/>
        </w:rPr>
        <w:fldChar w:fldCharType="separate"/>
      </w:r>
      <w:r w:rsidR="005924FA" w:rsidRPr="00A261CD">
        <w:rPr>
          <w:rFonts w:ascii="Times New Roman" w:cs="Times New Roman"/>
          <w:lang w:val="en-GB"/>
        </w:rPr>
        <w:t xml:space="preserve">(Froese </w:t>
      </w:r>
      <w:r w:rsidR="005924FA" w:rsidRPr="00A261CD">
        <w:rPr>
          <w:rFonts w:ascii="Times New Roman" w:cs="Times New Roman"/>
          <w:i/>
          <w:iCs/>
          <w:lang w:val="en-GB"/>
        </w:rPr>
        <w:t>et al.</w:t>
      </w:r>
      <w:r w:rsidR="005924FA" w:rsidRPr="00A261CD">
        <w:rPr>
          <w:rFonts w:ascii="Times New Roman" w:cs="Times New Roman"/>
          <w:lang w:val="en-GB"/>
        </w:rPr>
        <w:t xml:space="preserve"> 2014; Froese &amp; Pauly 2016)</w:t>
      </w:r>
      <w:r w:rsidR="005924FA" w:rsidRPr="00EA313C">
        <w:rPr>
          <w:rFonts w:eastAsiaTheme="minorEastAsia"/>
        </w:rPr>
        <w:fldChar w:fldCharType="end"/>
      </w:r>
      <w:r w:rsidR="00325907" w:rsidRPr="00EA313C">
        <w:rPr>
          <w:rFonts w:eastAsiaTheme="minorEastAsia"/>
        </w:rPr>
        <w:t xml:space="preserve">. </w:t>
      </w:r>
      <w:commentRangeStart w:id="64"/>
      <w:r w:rsidR="00B705CC" w:rsidRPr="00EA313C">
        <w:rPr>
          <w:rFonts w:eastAsiaTheme="minorEastAsia"/>
        </w:rPr>
        <w:t xml:space="preserve">In </w:t>
      </w:r>
      <w:r w:rsidR="00B705CC" w:rsidRPr="00EA313C">
        <w:rPr>
          <w:rFonts w:eastAsiaTheme="minorEastAsia" w:cstheme="minorHAnsi"/>
        </w:rPr>
        <w:t xml:space="preserve">cases where we found more than one study for the same </w:t>
      </w:r>
      <w:r w:rsidR="005A1F48" w:rsidRPr="00EA313C">
        <w:rPr>
          <w:rFonts w:eastAsiaTheme="minorEastAsia" w:cstheme="minorHAnsi"/>
        </w:rPr>
        <w:t>species,</w:t>
      </w:r>
      <w:r w:rsidR="00B705CC" w:rsidRPr="00EA313C">
        <w:rPr>
          <w:rFonts w:eastAsiaTheme="minorEastAsia" w:cstheme="minorHAnsi"/>
        </w:rPr>
        <w:t xml:space="preserve"> we selected the study </w:t>
      </w:r>
      <w:r w:rsidR="00EE00FB" w:rsidRPr="00EA313C">
        <w:rPr>
          <w:rFonts w:eastAsiaTheme="minorEastAsia" w:cstheme="minorHAnsi"/>
        </w:rPr>
        <w:t>with most size-classes</w:t>
      </w:r>
      <w:r w:rsidR="000D4E9B" w:rsidRPr="00EA313C">
        <w:rPr>
          <w:rFonts w:eastAsiaTheme="minorEastAsia" w:cstheme="minorHAnsi"/>
        </w:rPr>
        <w:t xml:space="preserve"> and largest size-range if more than one study had equal numbers of size-groups</w:t>
      </w:r>
      <w:r w:rsidR="00B705CC" w:rsidRPr="00EA313C">
        <w:rPr>
          <w:rFonts w:eastAsiaTheme="minorEastAsia" w:cstheme="minorHAnsi"/>
        </w:rPr>
        <w:t>.</w:t>
      </w:r>
      <w:commentRangeEnd w:id="64"/>
      <w:r>
        <w:rPr>
          <w:rStyle w:val="CommentReference"/>
        </w:rPr>
        <w:commentReference w:id="64"/>
      </w:r>
      <w:r w:rsidR="00B705CC" w:rsidRPr="00EA313C">
        <w:rPr>
          <w:rFonts w:eastAsiaTheme="minorEastAsia" w:cstheme="minorHAnsi"/>
        </w:rPr>
        <w:t xml:space="preserve"> </w:t>
      </w:r>
      <w:commentRangeStart w:id="65"/>
      <w:r w:rsidR="00B705CC" w:rsidRPr="00EA313C">
        <w:rPr>
          <w:rFonts w:eastAsiaTheme="minorEastAsia" w:cstheme="minorHAnsi"/>
        </w:rPr>
        <w:t xml:space="preserve">While this reduces the number of data points, it </w:t>
      </w:r>
      <w:r w:rsidR="008C1C55" w:rsidRPr="00EA313C">
        <w:rPr>
          <w:rFonts w:eastAsiaTheme="minorEastAsia" w:cstheme="minorHAnsi"/>
        </w:rPr>
        <w:t>avoids additional observation error due to different experimental setups and experimenters</w:t>
      </w:r>
      <w:r w:rsidR="006724EF" w:rsidRPr="00EA313C">
        <w:rPr>
          <w:rFonts w:eastAsiaTheme="minorEastAsia" w:cstheme="minorHAnsi"/>
        </w:rPr>
        <w:t xml:space="preserve">. </w:t>
      </w:r>
      <w:commentRangeEnd w:id="65"/>
      <w:r w:rsidR="00485261">
        <w:rPr>
          <w:rStyle w:val="CommentReference"/>
        </w:rPr>
        <w:commentReference w:id="65"/>
      </w:r>
      <w:r w:rsidR="00B705CC" w:rsidRPr="00EA313C">
        <w:rPr>
          <w:rFonts w:eastAsiaTheme="minorEastAsia"/>
        </w:rPr>
        <w:t xml:space="preserve">We compiled two separate data sets: </w:t>
      </w:r>
      <w:commentRangeStart w:id="66"/>
      <w:r w:rsidR="00B705CC" w:rsidRPr="00EA313C">
        <w:rPr>
          <w:rFonts w:eastAsiaTheme="minorEastAsia"/>
        </w:rPr>
        <w:t xml:space="preserve">(1) </w:t>
      </w:r>
      <w:commentRangeEnd w:id="66"/>
      <w:r w:rsidR="005E56F5">
        <w:rPr>
          <w:rStyle w:val="CommentReference"/>
        </w:rPr>
        <w:commentReference w:id="66"/>
      </w:r>
      <w:r w:rsidR="00B705CC" w:rsidRPr="00EA313C">
        <w:rPr>
          <w:rFonts w:eastAsiaTheme="minorEastAsia"/>
        </w:rPr>
        <w:t xml:space="preserve">raw growth rates (growth_data.xlsx) and (2) temperature at optimum growth (growth_data_Topt.xlsx), where we defined optimum temperature for growth as fitted optimum temperature (in the original study) </w:t>
      </w:r>
      <w:commentRangeStart w:id="67"/>
      <w:commentRangeStart w:id="68"/>
      <w:r w:rsidR="00B705CC" w:rsidRPr="00EA313C">
        <w:rPr>
          <w:rFonts w:eastAsiaTheme="minorEastAsia"/>
        </w:rPr>
        <w:t>or</w:t>
      </w:r>
      <w:ins w:id="69" w:author="Anna Gårdmark" w:date="2020-01-21T15:29:00Z">
        <w:r w:rsidR="000206BC">
          <w:rPr>
            <w:rFonts w:eastAsiaTheme="minorEastAsia"/>
          </w:rPr>
          <w:t>,</w:t>
        </w:r>
      </w:ins>
      <w:r w:rsidR="00B705CC" w:rsidRPr="00EA313C">
        <w:rPr>
          <w:rFonts w:eastAsiaTheme="minorEastAsia"/>
        </w:rPr>
        <w:t xml:space="preserve"> in </w:t>
      </w:r>
      <w:ins w:id="70" w:author="Anna Gårdmark" w:date="2020-01-21T15:29:00Z">
        <w:r w:rsidR="000206BC">
          <w:rPr>
            <w:rFonts w:eastAsiaTheme="minorEastAsia"/>
          </w:rPr>
          <w:t>a few</w:t>
        </w:r>
      </w:ins>
      <w:del w:id="71" w:author="Anna Gårdmark" w:date="2020-01-21T15:29:00Z">
        <w:r w:rsidR="00B705CC" w:rsidRPr="00EA313C" w:rsidDel="000206BC">
          <w:rPr>
            <w:rFonts w:eastAsiaTheme="minorEastAsia"/>
          </w:rPr>
          <w:delText>some</w:delText>
        </w:r>
      </w:del>
      <w:r w:rsidR="00B705CC" w:rsidRPr="00EA313C">
        <w:rPr>
          <w:rFonts w:eastAsiaTheme="minorEastAsia"/>
        </w:rPr>
        <w:t xml:space="preserve"> cases</w:t>
      </w:r>
      <w:ins w:id="72" w:author="Anna Gårdmark" w:date="2020-01-21T15:29:00Z">
        <w:r w:rsidR="000206BC">
          <w:rPr>
            <w:rFonts w:eastAsiaTheme="minorEastAsia"/>
          </w:rPr>
          <w:t>,</w:t>
        </w:r>
      </w:ins>
      <w:r w:rsidR="00B705CC" w:rsidRPr="00EA313C">
        <w:rPr>
          <w:rFonts w:eastAsiaTheme="minorEastAsia"/>
        </w:rPr>
        <w:t xml:space="preserve"> as temperature where the highest growth rate </w:t>
      </w:r>
      <w:r w:rsidR="00357867" w:rsidRPr="00EA313C">
        <w:rPr>
          <w:rFonts w:eastAsiaTheme="minorEastAsia"/>
        </w:rPr>
        <w:t xml:space="preserve">of a unimodal growth-temperature relationship </w:t>
      </w:r>
      <w:r w:rsidR="00B705CC" w:rsidRPr="00EA313C">
        <w:rPr>
          <w:rFonts w:eastAsiaTheme="minorEastAsia"/>
        </w:rPr>
        <w:t>was achieved</w:t>
      </w:r>
      <w:commentRangeEnd w:id="67"/>
      <w:r w:rsidR="00B705CC" w:rsidRPr="00EA313C">
        <w:rPr>
          <w:rStyle w:val="CommentReference"/>
          <w:sz w:val="22"/>
          <w:szCs w:val="22"/>
        </w:rPr>
        <w:commentReference w:id="67"/>
      </w:r>
      <w:commentRangeEnd w:id="68"/>
      <w:r w:rsidR="0097111B" w:rsidRPr="00EA313C">
        <w:rPr>
          <w:rStyle w:val="CommentReference"/>
          <w:sz w:val="22"/>
          <w:szCs w:val="22"/>
        </w:rPr>
        <w:commentReference w:id="68"/>
      </w:r>
      <w:r w:rsidR="003718C1" w:rsidRPr="00EA313C">
        <w:rPr>
          <w:rFonts w:eastAsiaTheme="minorEastAsia"/>
        </w:rPr>
        <w:t xml:space="preserve"> in cases where optimum temperature </w:t>
      </w:r>
      <w:commentRangeStart w:id="73"/>
      <w:commentRangeStart w:id="74"/>
      <w:r w:rsidR="003718C1" w:rsidRPr="00EA313C">
        <w:rPr>
          <w:rFonts w:eastAsiaTheme="minorEastAsia"/>
        </w:rPr>
        <w:t xml:space="preserve">was estimate </w:t>
      </w:r>
      <w:commentRangeEnd w:id="73"/>
      <w:r w:rsidR="000206BC">
        <w:rPr>
          <w:rStyle w:val="CommentReference"/>
        </w:rPr>
        <w:commentReference w:id="73"/>
      </w:r>
      <w:commentRangeEnd w:id="74"/>
      <w:r w:rsidR="00485261">
        <w:rPr>
          <w:rStyle w:val="CommentReference"/>
        </w:rPr>
        <w:commentReference w:id="74"/>
      </w:r>
      <w:r w:rsidR="003718C1" w:rsidRPr="00EA313C">
        <w:rPr>
          <w:rFonts w:eastAsiaTheme="minorEastAsia"/>
        </w:rPr>
        <w:t>by the authors</w:t>
      </w:r>
      <w:commentRangeStart w:id="75"/>
      <w:r w:rsidR="00B705CC" w:rsidRPr="00EA313C">
        <w:rPr>
          <w:rFonts w:eastAsiaTheme="minorEastAsia"/>
        </w:rPr>
        <w:t>.</w:t>
      </w:r>
      <w:commentRangeEnd w:id="75"/>
      <w:r w:rsidR="00B705CC" w:rsidRPr="00EA313C">
        <w:rPr>
          <w:rStyle w:val="CommentReference"/>
          <w:sz w:val="22"/>
          <w:szCs w:val="22"/>
        </w:rPr>
        <w:commentReference w:id="75"/>
      </w:r>
      <w:r w:rsidR="00B705CC" w:rsidRPr="00EA313C">
        <w:rPr>
          <w:rFonts w:eastAsiaTheme="minorEastAsia"/>
        </w:rPr>
        <w:t xml:space="preserve"> All data were extracted from tables</w:t>
      </w:r>
      <w:ins w:id="76" w:author="Anna Gårdmark" w:date="2020-01-21T15:31:00Z">
        <w:r w:rsidR="00574DDF">
          <w:rPr>
            <w:rFonts w:eastAsiaTheme="minorEastAsia"/>
          </w:rPr>
          <w:t>,</w:t>
        </w:r>
      </w:ins>
      <w:r w:rsidR="00B705CC" w:rsidRPr="00EA313C">
        <w:rPr>
          <w:rFonts w:eastAsiaTheme="minorEastAsia"/>
        </w:rPr>
        <w:t xml:space="preserve"> or figures using </w:t>
      </w:r>
      <w:commentRangeStart w:id="77"/>
      <w:r w:rsidR="00B705CC" w:rsidRPr="00EA313C">
        <w:rPr>
          <w:rFonts w:eastAsiaTheme="minorEastAsia"/>
        </w:rPr>
        <w:t xml:space="preserve">Web Plot Digitizer </w:t>
      </w:r>
      <w:r w:rsidR="00B705CC" w:rsidRPr="00EA313C">
        <w:rPr>
          <w:rFonts w:eastAsiaTheme="minorEastAsia"/>
        </w:rPr>
        <w:fldChar w:fldCharType="begin"/>
      </w:r>
      <w:r w:rsidR="00765102" w:rsidRPr="00EA313C">
        <w:rPr>
          <w:rFonts w:eastAsiaTheme="minorEastAsia"/>
        </w:rPr>
        <w:instrText xml:space="preserve"> ADDIN ZOTERO_ITEM CSL_CITATION {"citationID":"feYz65CC","properties":{"formattedCitation":"(Rohatgi 2012)","plainCitation":"(Rohatgi 2012)","noteIndex":0},"citationItems":[{"id":652,"uris":["http://zotero.org/users/6116610/items/MP7EUGU3"],"uri":["http://zotero.org/users/6116610/items/MP7EUGU3"],"itemData":{"id":652,"type":"book","title":"WebPlotDigitalizer: HTML5 based online tool to extract numerical data from plot images. Version 4.1. [WWW document] URL https://automeris.io/WebPlotDigitizer (accessed on January 2019).","author":[{"family":"Rohatgi","given":"Ankit"}],"issued":{"date-parts":[["2012"]]}}}],"schema":"https://github.com/citation-style-language/schema/raw/master/csl-citation.json"} </w:instrText>
      </w:r>
      <w:r w:rsidR="00B705CC" w:rsidRPr="00EA313C">
        <w:rPr>
          <w:rFonts w:eastAsiaTheme="minorEastAsia"/>
        </w:rPr>
        <w:fldChar w:fldCharType="separate"/>
      </w:r>
      <w:r w:rsidR="00B705CC" w:rsidRPr="00EA313C">
        <w:rPr>
          <w:rFonts w:ascii="Times New Roman" w:hAnsi="Times New Roman" w:cs="Times New Roman"/>
        </w:rPr>
        <w:t>(Rohatgi 2012)</w:t>
      </w:r>
      <w:r w:rsidR="00B705CC" w:rsidRPr="00EA313C">
        <w:rPr>
          <w:rFonts w:eastAsiaTheme="minorEastAsia"/>
        </w:rPr>
        <w:fldChar w:fldCharType="end"/>
      </w:r>
      <w:commentRangeEnd w:id="77"/>
      <w:r w:rsidR="00574DDF">
        <w:rPr>
          <w:rStyle w:val="CommentReference"/>
        </w:rPr>
        <w:commentReference w:id="77"/>
      </w:r>
      <w:r w:rsidR="00DD5E59" w:rsidRPr="00EA313C">
        <w:rPr>
          <w:rFonts w:eastAsiaTheme="minorEastAsia"/>
        </w:rPr>
        <w:t>.</w:t>
      </w:r>
      <w:r w:rsidR="002D4C21" w:rsidRPr="00A261CD">
        <w:rPr>
          <w:rFonts w:cstheme="minorHAnsi"/>
          <w:color w:val="FF0000"/>
          <w:lang w:val="en-GB"/>
        </w:rPr>
        <w:t xml:space="preserve"> </w:t>
      </w:r>
    </w:p>
    <w:p w14:paraId="63E34140" w14:textId="4F1DA4FD" w:rsidR="003654A4" w:rsidRPr="00A261CD" w:rsidRDefault="003654A4" w:rsidP="00696BB9">
      <w:pPr>
        <w:pStyle w:val="Heading2"/>
        <w:contextualSpacing/>
        <w:jc w:val="both"/>
        <w:rPr>
          <w:rFonts w:asciiTheme="minorHAnsi" w:hAnsiTheme="minorHAnsi" w:cstheme="minorHAnsi"/>
          <w:i/>
          <w:iCs/>
          <w:color w:val="auto"/>
          <w:szCs w:val="22"/>
          <w:lang w:val="en-GB"/>
        </w:rPr>
      </w:pPr>
      <w:bookmarkStart w:id="78" w:name="_Toc29915144"/>
      <w:r w:rsidRPr="00A261CD">
        <w:rPr>
          <w:rFonts w:asciiTheme="minorHAnsi" w:hAnsiTheme="minorHAnsi" w:cstheme="minorHAnsi"/>
          <w:i/>
          <w:iCs/>
          <w:color w:val="auto"/>
          <w:szCs w:val="22"/>
          <w:lang w:val="en-GB"/>
        </w:rPr>
        <w:t>Metabolic and consumption rate</w:t>
      </w:r>
      <w:bookmarkEnd w:id="78"/>
    </w:p>
    <w:p w14:paraId="4C7025D8" w14:textId="04E6D73D" w:rsidR="000E74B7" w:rsidRPr="00A261CD" w:rsidRDefault="00D02D87" w:rsidP="00696BB9">
      <w:pPr>
        <w:contextualSpacing/>
        <w:jc w:val="both"/>
        <w:rPr>
          <w:rFonts w:cstheme="minorHAnsi"/>
          <w:lang w:val="en-GB"/>
        </w:rPr>
      </w:pPr>
      <w:del w:id="79" w:author="Anna Gårdmark" w:date="2020-01-21T15:33:00Z">
        <w:r w:rsidRPr="00EA313C" w:rsidDel="00574DDF">
          <w:rPr>
            <w:rFonts w:eastAsiaTheme="minorEastAsia"/>
          </w:rPr>
          <w:delText xml:space="preserve">At the abstract and whole-paper stage </w:delText>
        </w:r>
        <w:r w:rsidR="003B0009" w:rsidRPr="00EA313C" w:rsidDel="00574DDF">
          <w:rPr>
            <w:rFonts w:eastAsiaTheme="minorEastAsia"/>
          </w:rPr>
          <w:delText>f</w:delText>
        </w:r>
      </w:del>
      <w:ins w:id="80" w:author="Anna Gårdmark" w:date="2020-01-21T15:33:00Z">
        <w:r w:rsidR="00574DDF">
          <w:rPr>
            <w:rFonts w:eastAsiaTheme="minorEastAsia"/>
          </w:rPr>
          <w:t>F</w:t>
        </w:r>
      </w:ins>
      <w:r w:rsidR="009310C9" w:rsidRPr="00A261CD">
        <w:rPr>
          <w:rFonts w:cstheme="minorHAnsi"/>
          <w:lang w:val="en-GB"/>
        </w:rPr>
        <w:t>or metabolic- and consumption rate</w:t>
      </w:r>
      <w:r w:rsidR="000E74B7" w:rsidRPr="00A261CD">
        <w:rPr>
          <w:rFonts w:cstheme="minorHAnsi"/>
          <w:lang w:val="en-GB"/>
        </w:rPr>
        <w:t xml:space="preserve">, articles where filtered out </w:t>
      </w:r>
      <w:ins w:id="81" w:author="Anna Gårdmark" w:date="2020-01-21T15:33:00Z">
        <w:r w:rsidR="00574DDF">
          <w:rPr>
            <w:rFonts w:cstheme="minorHAnsi"/>
            <w:lang w:val="en-GB"/>
          </w:rPr>
          <w:t xml:space="preserve">at </w:t>
        </w:r>
        <w:r w:rsidR="00574DDF" w:rsidRPr="00EA313C">
          <w:rPr>
            <w:rFonts w:eastAsiaTheme="minorEastAsia"/>
          </w:rPr>
          <w:t xml:space="preserve">the abstract and whole-paper stage </w:t>
        </w:r>
      </w:ins>
      <w:r w:rsidR="000E74B7" w:rsidRPr="00A261CD">
        <w:rPr>
          <w:rFonts w:cstheme="minorHAnsi"/>
          <w:lang w:val="en-GB"/>
        </w:rPr>
        <w:t xml:space="preserve">if </w:t>
      </w:r>
      <w:commentRangeStart w:id="82"/>
      <w:ins w:id="83" w:author="Anna Gårdmark" w:date="2020-01-21T15:33:00Z">
        <w:r w:rsidR="00574DDF">
          <w:rPr>
            <w:rFonts w:cstheme="minorHAnsi"/>
            <w:lang w:val="en-GB"/>
          </w:rPr>
          <w:t xml:space="preserve">(4) </w:t>
        </w:r>
      </w:ins>
      <w:commentRangeEnd w:id="82"/>
      <w:r w:rsidR="0078617C">
        <w:rPr>
          <w:rStyle w:val="CommentReference"/>
        </w:rPr>
        <w:commentReference w:id="82"/>
      </w:r>
      <w:r w:rsidR="000E74B7" w:rsidRPr="00A261CD">
        <w:rPr>
          <w:rFonts w:cstheme="minorHAnsi"/>
          <w:lang w:val="en-GB"/>
        </w:rPr>
        <w:t xml:space="preserve">the original reference could not be identified and evaluated, </w:t>
      </w:r>
      <w:del w:id="84" w:author="Anna Gårdmark" w:date="2020-01-21T15:33:00Z">
        <w:r w:rsidR="000E74B7" w:rsidRPr="00A261CD" w:rsidDel="00574DDF">
          <w:rPr>
            <w:rFonts w:cstheme="minorHAnsi"/>
            <w:lang w:val="en-GB"/>
          </w:rPr>
          <w:delText xml:space="preserve">if </w:delText>
        </w:r>
      </w:del>
      <w:ins w:id="85" w:author="Anna Gårdmark" w:date="2020-01-21T15:33:00Z">
        <w:r w:rsidR="00574DDF">
          <w:rPr>
            <w:rFonts w:cstheme="minorHAnsi"/>
            <w:lang w:val="en-GB"/>
          </w:rPr>
          <w:t>(5)</w:t>
        </w:r>
        <w:r w:rsidR="00574DDF" w:rsidRPr="00A261CD">
          <w:rPr>
            <w:rFonts w:cstheme="minorHAnsi"/>
            <w:lang w:val="en-GB"/>
          </w:rPr>
          <w:t xml:space="preserve"> </w:t>
        </w:r>
      </w:ins>
      <w:r w:rsidR="000E74B7" w:rsidRPr="00A261CD">
        <w:rPr>
          <w:rFonts w:cstheme="minorHAnsi"/>
          <w:lang w:val="en-GB"/>
        </w:rPr>
        <w:t>it was a generic parameter-value based on literature</w:t>
      </w:r>
      <w:ins w:id="86" w:author="Anna Gårdmark" w:date="2020-01-21T15:34:00Z">
        <w:r w:rsidR="00574DDF">
          <w:rPr>
            <w:rFonts w:cstheme="minorHAnsi"/>
            <w:lang w:val="en-GB"/>
          </w:rPr>
          <w:t xml:space="preserve"> rather than experimentally measured</w:t>
        </w:r>
      </w:ins>
      <w:r w:rsidR="000E74B7" w:rsidRPr="00A261CD">
        <w:rPr>
          <w:rFonts w:cstheme="minorHAnsi"/>
          <w:lang w:val="en-GB"/>
        </w:rPr>
        <w:t>,</w:t>
      </w:r>
      <w:ins w:id="87" w:author="Anna Gårdmark" w:date="2020-01-21T15:33:00Z">
        <w:r w:rsidR="00574DDF">
          <w:rPr>
            <w:rFonts w:cstheme="minorHAnsi"/>
            <w:lang w:val="en-GB"/>
          </w:rPr>
          <w:t xml:space="preserve"> (6)</w:t>
        </w:r>
      </w:ins>
      <w:r w:rsidR="000E74B7" w:rsidRPr="00A261CD">
        <w:rPr>
          <w:rFonts w:cstheme="minorHAnsi"/>
          <w:lang w:val="en-GB"/>
        </w:rPr>
        <w:t xml:space="preserve"> </w:t>
      </w:r>
      <w:commentRangeStart w:id="88"/>
      <w:del w:id="89" w:author="Anna Gårdmark" w:date="2020-01-21T15:35:00Z">
        <w:r w:rsidR="000E74B7" w:rsidRPr="00A261CD" w:rsidDel="00574DDF">
          <w:rPr>
            <w:rFonts w:cstheme="minorHAnsi"/>
            <w:lang w:val="en-GB"/>
          </w:rPr>
          <w:delText>consumption rate was not ad-libitum</w:delText>
        </w:r>
        <w:r w:rsidR="00193CAC" w:rsidRPr="00A261CD" w:rsidDel="00574DDF">
          <w:rPr>
            <w:rFonts w:cstheme="minorHAnsi"/>
            <w:lang w:val="en-GB"/>
          </w:rPr>
          <w:delText xml:space="preserve"> (as with the growth data, </w:delText>
        </w:r>
        <w:r w:rsidR="00714D04" w:rsidRPr="00A261CD" w:rsidDel="00574DDF">
          <w:rPr>
            <w:rFonts w:cstheme="minorHAnsi"/>
            <w:lang w:val="en-GB"/>
          </w:rPr>
          <w:delText>definitions of ad-libitum may differ between studies</w:delText>
        </w:r>
        <w:r w:rsidR="00F57F98" w:rsidRPr="00A261CD" w:rsidDel="00574DDF">
          <w:rPr>
            <w:rFonts w:cstheme="minorHAnsi"/>
            <w:lang w:val="en-GB"/>
          </w:rPr>
          <w:delText xml:space="preserve"> – t</w:delText>
        </w:r>
        <w:r w:rsidR="00193CAC" w:rsidRPr="00A261CD" w:rsidDel="00574DDF">
          <w:rPr>
            <w:rFonts w:cstheme="minorHAnsi"/>
            <w:lang w:val="en-GB"/>
          </w:rPr>
          <w:delText xml:space="preserve">he key for </w:delText>
        </w:r>
        <w:r w:rsidR="001143B2" w:rsidRPr="00A261CD" w:rsidDel="00574DDF">
          <w:rPr>
            <w:rFonts w:cstheme="minorHAnsi"/>
            <w:lang w:val="en-GB"/>
          </w:rPr>
          <w:delText xml:space="preserve">our purpose is that </w:delText>
        </w:r>
        <w:r w:rsidR="00714D04" w:rsidRPr="00A261CD" w:rsidDel="00574DDF">
          <w:rPr>
            <w:rFonts w:cstheme="minorHAnsi"/>
            <w:lang w:val="en-GB"/>
          </w:rPr>
          <w:delText>rations should lead to satiation and not be limiting</w:delText>
        </w:r>
        <w:r w:rsidR="00193CAC" w:rsidRPr="00A261CD" w:rsidDel="00574DDF">
          <w:rPr>
            <w:rFonts w:cstheme="minorHAnsi"/>
            <w:lang w:val="en-GB"/>
          </w:rPr>
          <w:delText>)</w:delText>
        </w:r>
        <w:r w:rsidR="000E74B7" w:rsidRPr="00A261CD" w:rsidDel="00574DDF">
          <w:rPr>
            <w:rFonts w:cstheme="minorHAnsi"/>
            <w:lang w:val="en-GB"/>
          </w:rPr>
          <w:delText xml:space="preserve"> or if it was not standard/routine</w:delText>
        </w:r>
        <w:r w:rsidR="00DB37EB" w:rsidRPr="00A261CD" w:rsidDel="00574DDF">
          <w:rPr>
            <w:rFonts w:cstheme="minorHAnsi"/>
            <w:lang w:val="en-GB"/>
          </w:rPr>
          <w:delText>/resting</w:delText>
        </w:r>
        <w:r w:rsidR="000E74B7" w:rsidRPr="00A261CD" w:rsidDel="00574DDF">
          <w:rPr>
            <w:rFonts w:cstheme="minorHAnsi"/>
            <w:lang w:val="en-GB"/>
          </w:rPr>
          <w:delText xml:space="preserve"> metabolic rate, if there was no acclimation, if </w:delText>
        </w:r>
      </w:del>
      <w:commentRangeEnd w:id="88"/>
      <w:r w:rsidR="00574DDF">
        <w:rPr>
          <w:rStyle w:val="CommentReference"/>
        </w:rPr>
        <w:commentReference w:id="88"/>
      </w:r>
      <w:r w:rsidR="000E74B7" w:rsidRPr="00A261CD">
        <w:rPr>
          <w:rFonts w:cstheme="minorHAnsi"/>
          <w:lang w:val="en-GB"/>
        </w:rPr>
        <w:t>multiple rates measured at multiple temperatures w</w:t>
      </w:r>
      <w:del w:id="90" w:author="Anna Gårdmark" w:date="2020-01-21T15:35:00Z">
        <w:r w:rsidR="000E74B7" w:rsidRPr="00A261CD" w:rsidDel="00574DDF">
          <w:rPr>
            <w:rFonts w:cstheme="minorHAnsi"/>
            <w:lang w:val="en-GB"/>
          </w:rPr>
          <w:delText>h</w:delText>
        </w:r>
      </w:del>
      <w:r w:rsidR="000E74B7" w:rsidRPr="00A261CD">
        <w:rPr>
          <w:rFonts w:cstheme="minorHAnsi"/>
          <w:lang w:val="en-GB"/>
        </w:rPr>
        <w:t xml:space="preserve">ere pooled prior to estimating the size-dependence of the rate, </w:t>
      </w:r>
      <w:ins w:id="91" w:author="Anna Gårdmark" w:date="2020-01-21T15:36:00Z">
        <w:r w:rsidR="00574DDF">
          <w:rPr>
            <w:rFonts w:cstheme="minorHAnsi"/>
            <w:lang w:val="en-GB"/>
          </w:rPr>
          <w:t xml:space="preserve">or if </w:t>
        </w:r>
      </w:ins>
      <w:ins w:id="92" w:author="Anna Gårdmark" w:date="2020-01-21T15:35:00Z">
        <w:r w:rsidR="00574DDF">
          <w:rPr>
            <w:rFonts w:cstheme="minorHAnsi"/>
            <w:lang w:val="en-GB"/>
          </w:rPr>
          <w:t xml:space="preserve">(7) </w:t>
        </w:r>
      </w:ins>
      <w:del w:id="93" w:author="Anna Gårdmark" w:date="2020-01-21T15:36:00Z">
        <w:r w:rsidR="000E74B7" w:rsidRPr="00A261CD" w:rsidDel="00574DDF">
          <w:rPr>
            <w:rFonts w:cstheme="minorHAnsi"/>
            <w:lang w:val="en-GB"/>
          </w:rPr>
          <w:delText xml:space="preserve">if </w:delText>
        </w:r>
      </w:del>
      <w:r w:rsidR="00A30EE0" w:rsidRPr="00A261CD">
        <w:rPr>
          <w:rFonts w:cstheme="minorHAnsi"/>
          <w:lang w:val="en-GB"/>
        </w:rPr>
        <w:t>units were normalized using a prior defined scaling relationships</w:t>
      </w:r>
      <w:commentRangeStart w:id="94"/>
      <w:del w:id="95" w:author="Anna Gårdmark" w:date="2020-01-21T15:35:00Z">
        <w:r w:rsidR="00A30EE0" w:rsidRPr="00A261CD" w:rsidDel="00574DDF">
          <w:rPr>
            <w:rFonts w:cstheme="minorHAnsi"/>
            <w:lang w:val="en-GB"/>
          </w:rPr>
          <w:delText xml:space="preserve"> </w:delText>
        </w:r>
        <w:r w:rsidR="000E74B7" w:rsidRPr="00A261CD" w:rsidDel="00574DDF">
          <w:rPr>
            <w:rFonts w:cstheme="minorHAnsi"/>
            <w:lang w:val="en-GB"/>
          </w:rPr>
          <w:delText>and no acclimation was done</w:delText>
        </w:r>
      </w:del>
      <w:commentRangeEnd w:id="94"/>
      <w:r w:rsidR="00574DDF">
        <w:rPr>
          <w:rStyle w:val="CommentReference"/>
        </w:rPr>
        <w:commentReference w:id="94"/>
      </w:r>
      <w:r w:rsidR="000E74B7" w:rsidRPr="00A261CD">
        <w:rPr>
          <w:rFonts w:cstheme="minorHAnsi"/>
          <w:lang w:val="en-GB"/>
        </w:rPr>
        <w:t>.</w:t>
      </w:r>
      <w:ins w:id="96" w:author="Anna Gårdmark" w:date="2020-01-21T15:36:00Z">
        <w:r w:rsidR="00574DDF">
          <w:rPr>
            <w:rFonts w:cstheme="minorHAnsi"/>
            <w:lang w:val="en-GB"/>
          </w:rPr>
          <w:t xml:space="preserve"> In addition, for consumption we excluded studies </w:t>
        </w:r>
      </w:ins>
      <w:ins w:id="97" w:author="Anna Gårdmark" w:date="2020-01-21T15:37:00Z">
        <w:r w:rsidR="00574DDF">
          <w:rPr>
            <w:rFonts w:cstheme="minorHAnsi"/>
            <w:lang w:val="en-GB"/>
          </w:rPr>
          <w:t xml:space="preserve">if </w:t>
        </w:r>
      </w:ins>
      <w:ins w:id="98" w:author="Anna Gårdmark" w:date="2020-01-21T15:36:00Z">
        <w:r w:rsidR="00574DDF">
          <w:rPr>
            <w:rFonts w:cstheme="minorHAnsi"/>
            <w:lang w:val="en-GB"/>
          </w:rPr>
          <w:t>(</w:t>
        </w:r>
      </w:ins>
      <w:ins w:id="99" w:author="Anna Gårdmark" w:date="2020-01-21T15:37:00Z">
        <w:r w:rsidR="00574DDF">
          <w:rPr>
            <w:rFonts w:cstheme="minorHAnsi"/>
            <w:lang w:val="en-GB"/>
          </w:rPr>
          <w:t>8a</w:t>
        </w:r>
      </w:ins>
      <w:ins w:id="100" w:author="Anna Gårdmark" w:date="2020-01-21T15:36:00Z">
        <w:r w:rsidR="00574DDF">
          <w:rPr>
            <w:rFonts w:cstheme="minorHAnsi"/>
            <w:lang w:val="en-GB"/>
          </w:rPr>
          <w:t xml:space="preserve">) feeding </w:t>
        </w:r>
        <w:r w:rsidR="00574DDF" w:rsidRPr="00A261CD">
          <w:rPr>
            <w:rFonts w:cstheme="minorHAnsi"/>
            <w:lang w:val="en-GB"/>
          </w:rPr>
          <w:t>was not ad-libitum (as with the growth data, definitions of ad-libitum may differ between studies – the key for our purpose is that rations should lead to satiation and not be limiting)</w:t>
        </w:r>
      </w:ins>
      <w:ins w:id="101" w:author="Anna Gårdmark" w:date="2020-01-21T15:37:00Z">
        <w:r w:rsidR="00574DDF">
          <w:rPr>
            <w:rFonts w:cstheme="minorHAnsi"/>
            <w:lang w:val="en-GB"/>
          </w:rPr>
          <w:t>. For metabolic rate, we additionally excluded studies</w:t>
        </w:r>
      </w:ins>
      <w:ins w:id="102" w:author="Anna Gårdmark" w:date="2020-01-21T15:36:00Z">
        <w:r w:rsidR="00574DDF" w:rsidRPr="00A261CD">
          <w:rPr>
            <w:rFonts w:cstheme="minorHAnsi"/>
            <w:lang w:val="en-GB"/>
          </w:rPr>
          <w:t xml:space="preserve"> or if </w:t>
        </w:r>
      </w:ins>
      <w:ins w:id="103" w:author="Anna Gårdmark" w:date="2020-01-21T15:37:00Z">
        <w:r w:rsidR="00574DDF">
          <w:rPr>
            <w:rFonts w:cstheme="minorHAnsi"/>
            <w:lang w:val="en-GB"/>
          </w:rPr>
          <w:t xml:space="preserve">(8b) </w:t>
        </w:r>
      </w:ins>
      <w:ins w:id="104" w:author="Anna Gårdmark" w:date="2020-01-21T15:36:00Z">
        <w:r w:rsidR="00574DDF" w:rsidRPr="00A261CD">
          <w:rPr>
            <w:rFonts w:cstheme="minorHAnsi"/>
            <w:lang w:val="en-GB"/>
          </w:rPr>
          <w:t>it was not standard/routine/resting metabolic rate</w:t>
        </w:r>
      </w:ins>
      <w:ins w:id="105" w:author="Anna Gårdmark" w:date="2020-01-21T15:37:00Z">
        <w:r w:rsidR="00574DDF">
          <w:rPr>
            <w:rFonts w:cstheme="minorHAnsi"/>
            <w:lang w:val="en-GB"/>
          </w:rPr>
          <w:t xml:space="preserve"> or</w:t>
        </w:r>
      </w:ins>
      <w:ins w:id="106" w:author="Anna Gårdmark" w:date="2020-01-21T15:36:00Z">
        <w:r w:rsidR="00574DDF" w:rsidRPr="00A261CD">
          <w:rPr>
            <w:rFonts w:cstheme="minorHAnsi"/>
            <w:lang w:val="en-GB"/>
          </w:rPr>
          <w:t xml:space="preserve"> </w:t>
        </w:r>
      </w:ins>
      <w:ins w:id="107" w:author="Anna Gårdmark" w:date="2020-01-21T15:37:00Z">
        <w:r w:rsidR="00574DDF">
          <w:rPr>
            <w:rFonts w:cstheme="minorHAnsi"/>
            <w:lang w:val="en-GB"/>
          </w:rPr>
          <w:t>(9)</w:t>
        </w:r>
      </w:ins>
      <w:ins w:id="108" w:author="Anna Gårdmark" w:date="2020-01-21T15:36:00Z">
        <w:r w:rsidR="00574DDF" w:rsidRPr="00A261CD">
          <w:rPr>
            <w:rFonts w:cstheme="minorHAnsi"/>
            <w:lang w:val="en-GB"/>
          </w:rPr>
          <w:t xml:space="preserve"> there was no acclimation</w:t>
        </w:r>
      </w:ins>
      <w:ins w:id="109" w:author="Anna Gårdmark" w:date="2020-01-21T15:37:00Z">
        <w:r w:rsidR="00574DDF">
          <w:rPr>
            <w:rFonts w:cstheme="minorHAnsi"/>
            <w:lang w:val="en-GB"/>
          </w:rPr>
          <w:t>.</w:t>
        </w:r>
      </w:ins>
    </w:p>
    <w:p w14:paraId="1B2B6DC3" w14:textId="77777777" w:rsidR="00AA38C0" w:rsidRPr="00A261CD" w:rsidRDefault="00AA38C0" w:rsidP="00000AB2">
      <w:pPr>
        <w:pStyle w:val="Heading1"/>
        <w:rPr>
          <w:lang w:val="en-GB"/>
        </w:rPr>
        <w:pPrChange w:id="110" w:author="Jan Ohlberger" w:date="2020-01-22T13:59:00Z">
          <w:pPr>
            <w:pStyle w:val="Heading1"/>
            <w:contextualSpacing/>
            <w:jc w:val="both"/>
          </w:pPr>
        </w:pPrChange>
      </w:pPr>
      <w:bookmarkStart w:id="111" w:name="_Toc29915145"/>
      <w:r w:rsidRPr="00A261CD">
        <w:rPr>
          <w:lang w:val="en-GB"/>
        </w:rPr>
        <w:t>Data acquisition</w:t>
      </w:r>
      <w:bookmarkEnd w:id="111"/>
    </w:p>
    <w:p w14:paraId="06B91928" w14:textId="601A1D8B" w:rsidR="008F41C5" w:rsidRDefault="008F41C5" w:rsidP="00696BB9">
      <w:pPr>
        <w:contextualSpacing/>
        <w:jc w:val="both"/>
        <w:rPr>
          <w:ins w:id="112" w:author="Anna Gårdmark" w:date="2020-01-21T15:24:00Z"/>
          <w:color w:val="FF0000"/>
          <w:lang w:val="en-GB"/>
        </w:rPr>
      </w:pPr>
      <w:ins w:id="113" w:author="Anna Gårdmark" w:date="2020-01-21T15:24:00Z">
        <w:r w:rsidRPr="00A261CD">
          <w:rPr>
            <w:lang w:val="en-GB"/>
          </w:rPr>
          <w:t>W</w:t>
        </w:r>
        <w:commentRangeStart w:id="114"/>
        <w:r w:rsidRPr="00A261CD">
          <w:rPr>
            <w:lang w:val="en-GB"/>
          </w:rPr>
          <w:t>hen treatments where conducted in the experiment, we extracted data from the control-scenario.</w:t>
        </w:r>
      </w:ins>
      <w:commentRangeEnd w:id="114"/>
      <w:ins w:id="115" w:author="Anna Gårdmark" w:date="2020-01-21T15:39:00Z">
        <w:r w:rsidR="00574DDF">
          <w:rPr>
            <w:rStyle w:val="CommentReference"/>
          </w:rPr>
          <w:commentReference w:id="114"/>
        </w:r>
      </w:ins>
    </w:p>
    <w:p w14:paraId="4307D0C8" w14:textId="3D65D56A" w:rsidR="009D6203" w:rsidRPr="00A261CD" w:rsidRDefault="003D1A83" w:rsidP="00696BB9">
      <w:pPr>
        <w:contextualSpacing/>
        <w:jc w:val="both"/>
        <w:rPr>
          <w:color w:val="FF0000"/>
          <w:lang w:val="en-GB"/>
        </w:rPr>
      </w:pPr>
      <w:r w:rsidRPr="00A261CD">
        <w:rPr>
          <w:color w:val="FF0000"/>
          <w:lang w:val="en-GB"/>
        </w:rPr>
        <w:t>Here I will talk about</w:t>
      </w:r>
      <w:r w:rsidR="009D6203" w:rsidRPr="00A261CD">
        <w:rPr>
          <w:color w:val="FF0000"/>
          <w:lang w:val="en-GB"/>
        </w:rPr>
        <w:t xml:space="preserve">: </w:t>
      </w:r>
    </w:p>
    <w:p w14:paraId="197F4AD3" w14:textId="77777777" w:rsidR="009D6203" w:rsidRPr="00A261CD" w:rsidRDefault="009D6203" w:rsidP="00696BB9">
      <w:pPr>
        <w:pStyle w:val="ListParagraph"/>
        <w:numPr>
          <w:ilvl w:val="0"/>
          <w:numId w:val="12"/>
        </w:numPr>
        <w:jc w:val="both"/>
        <w:rPr>
          <w:color w:val="FF0000"/>
          <w:lang w:val="en-GB"/>
        </w:rPr>
      </w:pPr>
      <w:r w:rsidRPr="00A261CD">
        <w:rPr>
          <w:color w:val="FF0000"/>
          <w:lang w:val="en-GB"/>
        </w:rPr>
        <w:lastRenderedPageBreak/>
        <w:t>U</w:t>
      </w:r>
      <w:r w:rsidR="003D1A83" w:rsidRPr="00A261CD">
        <w:rPr>
          <w:color w:val="FF0000"/>
          <w:lang w:val="en-GB"/>
        </w:rPr>
        <w:t>nit standardization (in more detail than I do in the ms</w:t>
      </w:r>
      <w:r w:rsidR="00D84C25" w:rsidRPr="00A261CD">
        <w:rPr>
          <w:color w:val="FF0000"/>
          <w:lang w:val="en-GB"/>
        </w:rPr>
        <w:t>)</w:t>
      </w:r>
      <w:r w:rsidR="00487A11" w:rsidRPr="00A261CD">
        <w:rPr>
          <w:color w:val="FF0000"/>
          <w:lang w:val="en-GB"/>
        </w:rPr>
        <w:t xml:space="preserve"> </w:t>
      </w:r>
    </w:p>
    <w:p w14:paraId="0976A600" w14:textId="3B9335AF" w:rsidR="003D1A83" w:rsidRPr="00A261CD" w:rsidRDefault="009D6203" w:rsidP="00696BB9">
      <w:pPr>
        <w:pStyle w:val="ListParagraph"/>
        <w:numPr>
          <w:ilvl w:val="0"/>
          <w:numId w:val="12"/>
        </w:numPr>
        <w:jc w:val="both"/>
        <w:rPr>
          <w:color w:val="FF0000"/>
          <w:lang w:val="en-GB"/>
        </w:rPr>
      </w:pPr>
      <w:r w:rsidRPr="00A261CD">
        <w:rPr>
          <w:color w:val="FF0000"/>
          <w:lang w:val="en-GB"/>
        </w:rPr>
        <w:t>A</w:t>
      </w:r>
      <w:r w:rsidR="00487A11" w:rsidRPr="00A261CD">
        <w:rPr>
          <w:color w:val="FF0000"/>
          <w:lang w:val="en-GB"/>
        </w:rPr>
        <w:t xml:space="preserve">dditional data in the data sets (how we got them and what we did we when didn’t, e.g. temperature data, body mass data). </w:t>
      </w:r>
    </w:p>
    <w:p w14:paraId="0518CE5F" w14:textId="13636589" w:rsidR="008D6573" w:rsidRPr="00A261CD" w:rsidRDefault="008D6573" w:rsidP="00000AB2">
      <w:pPr>
        <w:pStyle w:val="Heading1"/>
        <w:rPr>
          <w:lang w:val="en-GB"/>
        </w:rPr>
        <w:pPrChange w:id="116" w:author="Jan Ohlberger" w:date="2020-01-22T13:59:00Z">
          <w:pPr>
            <w:pStyle w:val="Heading1"/>
            <w:contextualSpacing/>
            <w:jc w:val="both"/>
          </w:pPr>
        </w:pPrChange>
      </w:pPr>
      <w:bookmarkStart w:id="117" w:name="_Toc29915146"/>
      <w:r w:rsidRPr="00A261CD">
        <w:rPr>
          <w:lang w:val="en-GB"/>
        </w:rPr>
        <w:t>Data explanation</w:t>
      </w:r>
      <w:bookmarkEnd w:id="117"/>
      <w:r w:rsidRPr="00A261CD">
        <w:rPr>
          <w:lang w:val="en-GB"/>
        </w:rPr>
        <w:t xml:space="preserve"> </w:t>
      </w:r>
    </w:p>
    <w:p w14:paraId="673AF5AF" w14:textId="6147FBC7" w:rsidR="007458A5" w:rsidRPr="00A261CD" w:rsidRDefault="007458A5" w:rsidP="00696BB9">
      <w:pPr>
        <w:contextualSpacing/>
        <w:jc w:val="both"/>
        <w:rPr>
          <w:color w:val="FF0000"/>
          <w:lang w:val="en-GB"/>
        </w:rPr>
      </w:pPr>
      <w:r w:rsidRPr="00A261CD">
        <w:rPr>
          <w:color w:val="FF0000"/>
          <w:lang w:val="en-GB"/>
        </w:rPr>
        <w:t xml:space="preserve">Here </w:t>
      </w:r>
      <w:r w:rsidR="007871FE" w:rsidRPr="00A261CD">
        <w:rPr>
          <w:color w:val="FF0000"/>
          <w:lang w:val="en-GB"/>
        </w:rPr>
        <w:t>I will put all the columns in my data in a table like below and explain in words what all columns mean</w:t>
      </w:r>
      <w:r w:rsidR="00DD5700" w:rsidRPr="00A261CD">
        <w:rPr>
          <w:color w:val="FF0000"/>
          <w:lang w:val="en-GB"/>
        </w:rPr>
        <w:t>.</w:t>
      </w:r>
    </w:p>
    <w:p w14:paraId="76A92535" w14:textId="3E381A00" w:rsidR="00FA6CD0" w:rsidRPr="00A261CD" w:rsidRDefault="00FA6CD0" w:rsidP="00696BB9">
      <w:pPr>
        <w:pStyle w:val="Caption"/>
        <w:keepNext/>
        <w:contextualSpacing/>
        <w:jc w:val="both"/>
        <w:rPr>
          <w:sz w:val="22"/>
          <w:szCs w:val="22"/>
          <w:lang w:val="en-GB"/>
        </w:rPr>
      </w:pPr>
      <w:r w:rsidRPr="00A261CD">
        <w:rPr>
          <w:sz w:val="22"/>
          <w:szCs w:val="22"/>
          <w:lang w:val="en-GB"/>
        </w:rPr>
        <w:t xml:space="preserve">Table </w:t>
      </w:r>
      <w:r w:rsidRPr="00EA313C">
        <w:rPr>
          <w:sz w:val="22"/>
          <w:szCs w:val="22"/>
        </w:rPr>
        <w:fldChar w:fldCharType="begin"/>
      </w:r>
      <w:r w:rsidRPr="00A261CD">
        <w:rPr>
          <w:sz w:val="22"/>
          <w:szCs w:val="22"/>
          <w:lang w:val="en-GB"/>
        </w:rPr>
        <w:instrText xml:space="preserve"> SEQ Table \* ARABIC </w:instrText>
      </w:r>
      <w:r w:rsidRPr="00EA313C">
        <w:rPr>
          <w:sz w:val="22"/>
          <w:szCs w:val="22"/>
        </w:rPr>
        <w:fldChar w:fldCharType="separate"/>
      </w:r>
      <w:r w:rsidRPr="00A261CD">
        <w:rPr>
          <w:sz w:val="22"/>
          <w:szCs w:val="22"/>
          <w:lang w:val="en-GB"/>
        </w:rPr>
        <w:t>1</w:t>
      </w:r>
      <w:r w:rsidRPr="00EA313C">
        <w:rPr>
          <w:sz w:val="22"/>
          <w:szCs w:val="22"/>
        </w:rPr>
        <w:fldChar w:fldCharType="end"/>
      </w:r>
      <w:r w:rsidRPr="00A261CD">
        <w:rPr>
          <w:sz w:val="22"/>
          <w:szCs w:val="22"/>
          <w:lang w:val="en-GB"/>
        </w:rPr>
        <w:t xml:space="preserve"> </w:t>
      </w:r>
      <w:r w:rsidR="006142CF" w:rsidRPr="00A261CD">
        <w:rPr>
          <w:color w:val="FF0000"/>
          <w:sz w:val="22"/>
          <w:szCs w:val="22"/>
          <w:lang w:val="en-GB"/>
        </w:rPr>
        <w:t>EXAMPLE:</w:t>
      </w:r>
      <w:r w:rsidR="006142CF" w:rsidRPr="00A261CD">
        <w:rPr>
          <w:sz w:val="22"/>
          <w:szCs w:val="22"/>
          <w:lang w:val="en-GB"/>
        </w:rPr>
        <w:t xml:space="preserve"> </w:t>
      </w:r>
      <w:r w:rsidRPr="00A261CD">
        <w:rPr>
          <w:sz w:val="22"/>
          <w:szCs w:val="22"/>
          <w:lang w:val="en-GB"/>
        </w:rPr>
        <w:t xml:space="preserve">Explanation of </w:t>
      </w:r>
      <w:r w:rsidR="00712832" w:rsidRPr="00A261CD">
        <w:rPr>
          <w:sz w:val="22"/>
          <w:szCs w:val="22"/>
          <w:lang w:val="en-GB"/>
        </w:rPr>
        <w:t>m</w:t>
      </w:r>
      <w:r w:rsidR="00E846A1" w:rsidRPr="00A261CD">
        <w:rPr>
          <w:sz w:val="22"/>
          <w:szCs w:val="22"/>
          <w:lang w:val="en-GB"/>
        </w:rPr>
        <w:t>etabolic rate</w:t>
      </w:r>
      <w:r w:rsidR="00680DF3" w:rsidRPr="00A261CD">
        <w:rPr>
          <w:sz w:val="22"/>
          <w:szCs w:val="22"/>
          <w:lang w:val="en-GB"/>
        </w:rPr>
        <w:t xml:space="preserve">, </w:t>
      </w:r>
      <w:r w:rsidR="00712832" w:rsidRPr="00A261CD">
        <w:rPr>
          <w:sz w:val="22"/>
          <w:szCs w:val="22"/>
          <w:lang w:val="en-GB"/>
        </w:rPr>
        <w:t>m</w:t>
      </w:r>
      <w:r w:rsidRPr="00A261CD">
        <w:rPr>
          <w:sz w:val="22"/>
          <w:szCs w:val="22"/>
          <w:lang w:val="en-GB"/>
        </w:rPr>
        <w:t xml:space="preserve">aximum </w:t>
      </w:r>
      <w:r w:rsidR="00712832" w:rsidRPr="00A261CD">
        <w:rPr>
          <w:sz w:val="22"/>
          <w:szCs w:val="22"/>
          <w:lang w:val="en-GB"/>
        </w:rPr>
        <w:t>c</w:t>
      </w:r>
      <w:r w:rsidRPr="00A261CD">
        <w:rPr>
          <w:sz w:val="22"/>
          <w:szCs w:val="22"/>
          <w:lang w:val="en-GB"/>
        </w:rPr>
        <w:t xml:space="preserve">onsumption </w:t>
      </w:r>
      <w:r w:rsidR="00680DF3" w:rsidRPr="00A261CD">
        <w:rPr>
          <w:sz w:val="22"/>
          <w:szCs w:val="22"/>
          <w:lang w:val="en-GB"/>
        </w:rPr>
        <w:t xml:space="preserve">and growth </w:t>
      </w:r>
      <w:r w:rsidRPr="00A261CD">
        <w:rPr>
          <w:sz w:val="22"/>
          <w:szCs w:val="22"/>
          <w:lang w:val="en-GB"/>
        </w:rPr>
        <w:t>data</w:t>
      </w:r>
    </w:p>
    <w:tbl>
      <w:tblPr>
        <w:tblStyle w:val="GridTable1Light-Accent1"/>
        <w:tblW w:w="0" w:type="auto"/>
        <w:tblLook w:val="04A0" w:firstRow="1" w:lastRow="0" w:firstColumn="1" w:lastColumn="0" w:noHBand="0" w:noVBand="1"/>
      </w:tblPr>
      <w:tblGrid>
        <w:gridCol w:w="2610"/>
        <w:gridCol w:w="3649"/>
      </w:tblGrid>
      <w:tr w:rsidR="00FA6CD0" w:rsidRPr="00EA313C" w14:paraId="3B157106" w14:textId="77777777" w:rsidTr="007458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52055D49" w14:textId="77777777" w:rsidR="00FA6CD0" w:rsidRPr="00EA313C" w:rsidRDefault="00FA6CD0" w:rsidP="00696BB9">
            <w:pPr>
              <w:spacing w:line="480" w:lineRule="auto"/>
              <w:contextualSpacing/>
              <w:jc w:val="both"/>
              <w:rPr>
                <w:b w:val="0"/>
              </w:rPr>
            </w:pPr>
            <w:r w:rsidRPr="00EA313C">
              <w:t>Column</w:t>
            </w:r>
          </w:p>
        </w:tc>
        <w:tc>
          <w:tcPr>
            <w:tcW w:w="0" w:type="auto"/>
          </w:tcPr>
          <w:p w14:paraId="32D89D40" w14:textId="77777777" w:rsidR="00FA6CD0" w:rsidRPr="00EA313C" w:rsidRDefault="00FA6CD0" w:rsidP="00696BB9">
            <w:pPr>
              <w:spacing w:line="480" w:lineRule="auto"/>
              <w:contextualSpacing/>
              <w:jc w:val="both"/>
              <w:cnfStyle w:val="100000000000" w:firstRow="1" w:lastRow="0" w:firstColumn="0" w:lastColumn="0" w:oddVBand="0" w:evenVBand="0" w:oddHBand="0" w:evenHBand="0" w:firstRowFirstColumn="0" w:firstRowLastColumn="0" w:lastRowFirstColumn="0" w:lastRowLastColumn="0"/>
              <w:rPr>
                <w:b w:val="0"/>
              </w:rPr>
            </w:pPr>
            <w:r w:rsidRPr="00EA313C">
              <w:t>Explanation</w:t>
            </w:r>
          </w:p>
        </w:tc>
      </w:tr>
      <w:tr w:rsidR="00FA6CD0" w:rsidRPr="00855696" w14:paraId="6ADDAD83" w14:textId="77777777" w:rsidTr="007458A5">
        <w:tc>
          <w:tcPr>
            <w:cnfStyle w:val="001000000000" w:firstRow="0" w:lastRow="0" w:firstColumn="1" w:lastColumn="0" w:oddVBand="0" w:evenVBand="0" w:oddHBand="0" w:evenHBand="0" w:firstRowFirstColumn="0" w:firstRowLastColumn="0" w:lastRowFirstColumn="0" w:lastRowLastColumn="0"/>
            <w:tcW w:w="0" w:type="auto"/>
          </w:tcPr>
          <w:p w14:paraId="409DC5AD" w14:textId="77777777" w:rsidR="00FA6CD0" w:rsidRPr="00A261CD" w:rsidRDefault="006E7C7F" w:rsidP="00696BB9">
            <w:pPr>
              <w:spacing w:line="480" w:lineRule="auto"/>
              <w:contextualSpacing/>
              <w:jc w:val="both"/>
              <w:rPr>
                <w:lang w:val="en-GB"/>
              </w:rPr>
            </w:pPr>
            <w:r w:rsidRPr="00A261CD">
              <w:rPr>
                <w:lang w:val="en-GB"/>
              </w:rPr>
              <w:t>e.g. temp_mid_fishbase</w:t>
            </w:r>
          </w:p>
        </w:tc>
        <w:tc>
          <w:tcPr>
            <w:tcW w:w="0" w:type="auto"/>
          </w:tcPr>
          <w:p w14:paraId="7FB55729" w14:textId="77777777" w:rsidR="006E7C7F" w:rsidRPr="00A261CD" w:rsidRDefault="006E7C7F" w:rsidP="00696BB9">
            <w:pPr>
              <w:spacing w:line="480" w:lineRule="auto"/>
              <w:contextualSpacing/>
              <w:jc w:val="both"/>
              <w:cnfStyle w:val="000000000000" w:firstRow="0" w:lastRow="0" w:firstColumn="0" w:lastColumn="0" w:oddVBand="0" w:evenVBand="0" w:oddHBand="0" w:evenHBand="0" w:firstRowFirstColumn="0" w:firstRowLastColumn="0" w:lastRowFirstColumn="0" w:lastRowLastColumn="0"/>
              <w:rPr>
                <w:lang w:val="en-GB"/>
              </w:rPr>
            </w:pPr>
            <w:r w:rsidRPr="00A261CD">
              <w:rPr>
                <w:lang w:val="en-GB"/>
              </w:rPr>
              <w:t>If no info, then used something else</w:t>
            </w:r>
          </w:p>
        </w:tc>
      </w:tr>
      <w:tr w:rsidR="00FA6CD0" w:rsidRPr="00855696" w14:paraId="678C1B90" w14:textId="77777777" w:rsidTr="007458A5">
        <w:tc>
          <w:tcPr>
            <w:cnfStyle w:val="001000000000" w:firstRow="0" w:lastRow="0" w:firstColumn="1" w:lastColumn="0" w:oddVBand="0" w:evenVBand="0" w:oddHBand="0" w:evenHBand="0" w:firstRowFirstColumn="0" w:firstRowLastColumn="0" w:lastRowFirstColumn="0" w:lastRowLastColumn="0"/>
            <w:tcW w:w="0" w:type="auto"/>
          </w:tcPr>
          <w:p w14:paraId="555670E7" w14:textId="77777777" w:rsidR="00FA6CD0" w:rsidRPr="00A261CD" w:rsidRDefault="00FA6CD0" w:rsidP="00696BB9">
            <w:pPr>
              <w:spacing w:line="480" w:lineRule="auto"/>
              <w:contextualSpacing/>
              <w:jc w:val="both"/>
              <w:rPr>
                <w:lang w:val="en-GB"/>
              </w:rPr>
            </w:pPr>
          </w:p>
        </w:tc>
        <w:tc>
          <w:tcPr>
            <w:tcW w:w="0" w:type="auto"/>
          </w:tcPr>
          <w:p w14:paraId="70362090" w14:textId="77777777" w:rsidR="00FA6CD0" w:rsidRPr="00A261CD" w:rsidRDefault="00FA6CD0" w:rsidP="00696BB9">
            <w:pPr>
              <w:spacing w:line="480" w:lineRule="auto"/>
              <w:contextualSpacing/>
              <w:jc w:val="both"/>
              <w:cnfStyle w:val="000000000000" w:firstRow="0" w:lastRow="0" w:firstColumn="0" w:lastColumn="0" w:oddVBand="0" w:evenVBand="0" w:oddHBand="0" w:evenHBand="0" w:firstRowFirstColumn="0" w:firstRowLastColumn="0" w:lastRowFirstColumn="0" w:lastRowLastColumn="0"/>
              <w:rPr>
                <w:lang w:val="en-GB"/>
              </w:rPr>
            </w:pPr>
          </w:p>
        </w:tc>
      </w:tr>
      <w:tr w:rsidR="00FA6CD0" w:rsidRPr="00855696" w14:paraId="7005E270" w14:textId="77777777" w:rsidTr="007458A5">
        <w:tc>
          <w:tcPr>
            <w:cnfStyle w:val="001000000000" w:firstRow="0" w:lastRow="0" w:firstColumn="1" w:lastColumn="0" w:oddVBand="0" w:evenVBand="0" w:oddHBand="0" w:evenHBand="0" w:firstRowFirstColumn="0" w:firstRowLastColumn="0" w:lastRowFirstColumn="0" w:lastRowLastColumn="0"/>
            <w:tcW w:w="0" w:type="auto"/>
          </w:tcPr>
          <w:p w14:paraId="050A48D8" w14:textId="77777777" w:rsidR="00FA6CD0" w:rsidRPr="00A261CD" w:rsidRDefault="00FA6CD0" w:rsidP="00696BB9">
            <w:pPr>
              <w:spacing w:line="480" w:lineRule="auto"/>
              <w:contextualSpacing/>
              <w:jc w:val="both"/>
              <w:rPr>
                <w:lang w:val="en-GB"/>
              </w:rPr>
            </w:pPr>
          </w:p>
        </w:tc>
        <w:tc>
          <w:tcPr>
            <w:tcW w:w="0" w:type="auto"/>
          </w:tcPr>
          <w:p w14:paraId="76993EA9" w14:textId="77777777" w:rsidR="00FA6CD0" w:rsidRPr="00A261CD" w:rsidRDefault="00FA6CD0" w:rsidP="00696BB9">
            <w:pPr>
              <w:spacing w:line="480" w:lineRule="auto"/>
              <w:contextualSpacing/>
              <w:jc w:val="both"/>
              <w:cnfStyle w:val="000000000000" w:firstRow="0" w:lastRow="0" w:firstColumn="0" w:lastColumn="0" w:oddVBand="0" w:evenVBand="0" w:oddHBand="0" w:evenHBand="0" w:firstRowFirstColumn="0" w:firstRowLastColumn="0" w:lastRowFirstColumn="0" w:lastRowLastColumn="0"/>
              <w:rPr>
                <w:lang w:val="en-GB"/>
              </w:rPr>
            </w:pPr>
          </w:p>
        </w:tc>
      </w:tr>
      <w:tr w:rsidR="00FA6CD0" w:rsidRPr="00855696" w14:paraId="10DB4548" w14:textId="77777777" w:rsidTr="007458A5">
        <w:tc>
          <w:tcPr>
            <w:cnfStyle w:val="001000000000" w:firstRow="0" w:lastRow="0" w:firstColumn="1" w:lastColumn="0" w:oddVBand="0" w:evenVBand="0" w:oddHBand="0" w:evenHBand="0" w:firstRowFirstColumn="0" w:firstRowLastColumn="0" w:lastRowFirstColumn="0" w:lastRowLastColumn="0"/>
            <w:tcW w:w="0" w:type="auto"/>
          </w:tcPr>
          <w:p w14:paraId="2CCCC512" w14:textId="77777777" w:rsidR="00FA6CD0" w:rsidRPr="00A261CD" w:rsidRDefault="00FA6CD0" w:rsidP="00696BB9">
            <w:pPr>
              <w:spacing w:line="480" w:lineRule="auto"/>
              <w:contextualSpacing/>
              <w:jc w:val="both"/>
              <w:rPr>
                <w:lang w:val="en-GB"/>
              </w:rPr>
            </w:pPr>
          </w:p>
        </w:tc>
        <w:tc>
          <w:tcPr>
            <w:tcW w:w="0" w:type="auto"/>
          </w:tcPr>
          <w:p w14:paraId="46B10A0C" w14:textId="77777777" w:rsidR="00FA6CD0" w:rsidRPr="00A261CD" w:rsidRDefault="00FA6CD0" w:rsidP="00696BB9">
            <w:pPr>
              <w:spacing w:line="480" w:lineRule="auto"/>
              <w:contextualSpacing/>
              <w:jc w:val="both"/>
              <w:cnfStyle w:val="000000000000" w:firstRow="0" w:lastRow="0" w:firstColumn="0" w:lastColumn="0" w:oddVBand="0" w:evenVBand="0" w:oddHBand="0" w:evenHBand="0" w:firstRowFirstColumn="0" w:firstRowLastColumn="0" w:lastRowFirstColumn="0" w:lastRowLastColumn="0"/>
              <w:rPr>
                <w:lang w:val="en-GB"/>
              </w:rPr>
            </w:pPr>
          </w:p>
        </w:tc>
      </w:tr>
      <w:tr w:rsidR="00FA6CD0" w:rsidRPr="00855696" w14:paraId="604644B0" w14:textId="77777777" w:rsidTr="007458A5">
        <w:tc>
          <w:tcPr>
            <w:cnfStyle w:val="001000000000" w:firstRow="0" w:lastRow="0" w:firstColumn="1" w:lastColumn="0" w:oddVBand="0" w:evenVBand="0" w:oddHBand="0" w:evenHBand="0" w:firstRowFirstColumn="0" w:firstRowLastColumn="0" w:lastRowFirstColumn="0" w:lastRowLastColumn="0"/>
            <w:tcW w:w="0" w:type="auto"/>
          </w:tcPr>
          <w:p w14:paraId="46FD833E" w14:textId="77777777" w:rsidR="00FA6CD0" w:rsidRPr="00A261CD" w:rsidRDefault="00FA6CD0" w:rsidP="00696BB9">
            <w:pPr>
              <w:spacing w:line="480" w:lineRule="auto"/>
              <w:contextualSpacing/>
              <w:jc w:val="both"/>
              <w:rPr>
                <w:lang w:val="en-GB"/>
              </w:rPr>
            </w:pPr>
          </w:p>
        </w:tc>
        <w:tc>
          <w:tcPr>
            <w:tcW w:w="0" w:type="auto"/>
          </w:tcPr>
          <w:p w14:paraId="06A0C22F" w14:textId="77777777" w:rsidR="00FA6CD0" w:rsidRPr="00A261CD" w:rsidRDefault="00FA6CD0" w:rsidP="00696BB9">
            <w:pPr>
              <w:spacing w:line="480" w:lineRule="auto"/>
              <w:contextualSpacing/>
              <w:jc w:val="both"/>
              <w:cnfStyle w:val="000000000000" w:firstRow="0" w:lastRow="0" w:firstColumn="0" w:lastColumn="0" w:oddVBand="0" w:evenVBand="0" w:oddHBand="0" w:evenHBand="0" w:firstRowFirstColumn="0" w:firstRowLastColumn="0" w:lastRowFirstColumn="0" w:lastRowLastColumn="0"/>
              <w:rPr>
                <w:lang w:val="en-GB"/>
              </w:rPr>
            </w:pPr>
          </w:p>
        </w:tc>
      </w:tr>
      <w:tr w:rsidR="00FA6CD0" w:rsidRPr="00855696" w14:paraId="623C3F34" w14:textId="77777777" w:rsidTr="007458A5">
        <w:tc>
          <w:tcPr>
            <w:cnfStyle w:val="001000000000" w:firstRow="0" w:lastRow="0" w:firstColumn="1" w:lastColumn="0" w:oddVBand="0" w:evenVBand="0" w:oddHBand="0" w:evenHBand="0" w:firstRowFirstColumn="0" w:firstRowLastColumn="0" w:lastRowFirstColumn="0" w:lastRowLastColumn="0"/>
            <w:tcW w:w="0" w:type="auto"/>
          </w:tcPr>
          <w:p w14:paraId="02C5F5F3" w14:textId="77777777" w:rsidR="00FA6CD0" w:rsidRPr="00A261CD" w:rsidRDefault="00FA6CD0" w:rsidP="00696BB9">
            <w:pPr>
              <w:spacing w:line="480" w:lineRule="auto"/>
              <w:contextualSpacing/>
              <w:jc w:val="both"/>
              <w:rPr>
                <w:lang w:val="en-GB"/>
              </w:rPr>
            </w:pPr>
          </w:p>
        </w:tc>
        <w:tc>
          <w:tcPr>
            <w:tcW w:w="0" w:type="auto"/>
          </w:tcPr>
          <w:p w14:paraId="7F790EDD" w14:textId="77777777" w:rsidR="00FA6CD0" w:rsidRPr="00A261CD" w:rsidRDefault="00FA6CD0" w:rsidP="00696BB9">
            <w:pPr>
              <w:spacing w:line="480" w:lineRule="auto"/>
              <w:contextualSpacing/>
              <w:jc w:val="both"/>
              <w:cnfStyle w:val="000000000000" w:firstRow="0" w:lastRow="0" w:firstColumn="0" w:lastColumn="0" w:oddVBand="0" w:evenVBand="0" w:oddHBand="0" w:evenHBand="0" w:firstRowFirstColumn="0" w:firstRowLastColumn="0" w:lastRowFirstColumn="0" w:lastRowLastColumn="0"/>
              <w:rPr>
                <w:lang w:val="en-GB"/>
              </w:rPr>
            </w:pPr>
          </w:p>
        </w:tc>
      </w:tr>
      <w:tr w:rsidR="00FA6CD0" w:rsidRPr="00855696" w14:paraId="6DBB1D5C" w14:textId="77777777" w:rsidTr="007458A5">
        <w:tc>
          <w:tcPr>
            <w:cnfStyle w:val="001000000000" w:firstRow="0" w:lastRow="0" w:firstColumn="1" w:lastColumn="0" w:oddVBand="0" w:evenVBand="0" w:oddHBand="0" w:evenHBand="0" w:firstRowFirstColumn="0" w:firstRowLastColumn="0" w:lastRowFirstColumn="0" w:lastRowLastColumn="0"/>
            <w:tcW w:w="0" w:type="auto"/>
          </w:tcPr>
          <w:p w14:paraId="3C5195AB" w14:textId="77777777" w:rsidR="00FA6CD0" w:rsidRPr="00A261CD" w:rsidRDefault="00FA6CD0" w:rsidP="00696BB9">
            <w:pPr>
              <w:spacing w:line="480" w:lineRule="auto"/>
              <w:contextualSpacing/>
              <w:jc w:val="both"/>
              <w:rPr>
                <w:lang w:val="en-GB"/>
              </w:rPr>
            </w:pPr>
          </w:p>
        </w:tc>
        <w:tc>
          <w:tcPr>
            <w:tcW w:w="0" w:type="auto"/>
          </w:tcPr>
          <w:p w14:paraId="20E78A8E" w14:textId="77777777" w:rsidR="00FA6CD0" w:rsidRPr="00A261CD" w:rsidRDefault="00FA6CD0" w:rsidP="00696BB9">
            <w:pPr>
              <w:spacing w:line="480" w:lineRule="auto"/>
              <w:contextualSpacing/>
              <w:jc w:val="both"/>
              <w:cnfStyle w:val="000000000000" w:firstRow="0" w:lastRow="0" w:firstColumn="0" w:lastColumn="0" w:oddVBand="0" w:evenVBand="0" w:oddHBand="0" w:evenHBand="0" w:firstRowFirstColumn="0" w:firstRowLastColumn="0" w:lastRowFirstColumn="0" w:lastRowLastColumn="0"/>
              <w:rPr>
                <w:lang w:val="en-GB"/>
              </w:rPr>
            </w:pPr>
          </w:p>
        </w:tc>
      </w:tr>
    </w:tbl>
    <w:p w14:paraId="08D6FC6E" w14:textId="2439A65A" w:rsidR="001E2112" w:rsidRPr="00A261CD" w:rsidRDefault="001E2112" w:rsidP="00000AB2">
      <w:pPr>
        <w:pStyle w:val="Heading1"/>
        <w:rPr>
          <w:lang w:val="en-GB"/>
        </w:rPr>
        <w:pPrChange w:id="118" w:author="Jan Ohlberger" w:date="2020-01-22T13:59:00Z">
          <w:pPr>
            <w:pStyle w:val="Heading1"/>
            <w:contextualSpacing/>
            <w:jc w:val="both"/>
          </w:pPr>
        </w:pPrChange>
      </w:pPr>
    </w:p>
    <w:p w14:paraId="52AF9A6B" w14:textId="6914BD75" w:rsidR="00687097" w:rsidRPr="00A261CD" w:rsidRDefault="00687097" w:rsidP="00687097">
      <w:pPr>
        <w:rPr>
          <w:lang w:val="en-GB"/>
        </w:rPr>
      </w:pPr>
    </w:p>
    <w:p w14:paraId="5BB50E6A" w14:textId="78109099" w:rsidR="00687097" w:rsidRPr="00A261CD" w:rsidRDefault="00687097" w:rsidP="00687097">
      <w:pPr>
        <w:rPr>
          <w:lang w:val="en-GB"/>
        </w:rPr>
      </w:pPr>
    </w:p>
    <w:p w14:paraId="2E8822F6" w14:textId="7794355F" w:rsidR="00687097" w:rsidRPr="00A261CD" w:rsidRDefault="00687097" w:rsidP="00687097">
      <w:pPr>
        <w:rPr>
          <w:lang w:val="en-GB"/>
        </w:rPr>
      </w:pPr>
    </w:p>
    <w:p w14:paraId="0BD06EE2" w14:textId="6993860B" w:rsidR="00687097" w:rsidRPr="00A261CD" w:rsidRDefault="00687097" w:rsidP="00687097">
      <w:pPr>
        <w:rPr>
          <w:lang w:val="en-GB"/>
        </w:rPr>
      </w:pPr>
    </w:p>
    <w:p w14:paraId="5B8A4177" w14:textId="64878C5A" w:rsidR="00687097" w:rsidRPr="00A261CD" w:rsidRDefault="00687097" w:rsidP="00687097">
      <w:pPr>
        <w:rPr>
          <w:lang w:val="en-GB"/>
        </w:rPr>
      </w:pPr>
    </w:p>
    <w:p w14:paraId="3F205766" w14:textId="31195EDE" w:rsidR="00687097" w:rsidRPr="00A261CD" w:rsidRDefault="00687097" w:rsidP="00687097">
      <w:pPr>
        <w:rPr>
          <w:lang w:val="en-GB"/>
        </w:rPr>
      </w:pPr>
    </w:p>
    <w:p w14:paraId="355940F8" w14:textId="53C19C86" w:rsidR="00687097" w:rsidRPr="00A261CD" w:rsidRDefault="00687097" w:rsidP="00687097">
      <w:pPr>
        <w:rPr>
          <w:lang w:val="en-GB"/>
        </w:rPr>
      </w:pPr>
    </w:p>
    <w:p w14:paraId="459E9D84" w14:textId="0B69E26B" w:rsidR="00687097" w:rsidRPr="00A261CD" w:rsidRDefault="00687097" w:rsidP="00687097">
      <w:pPr>
        <w:rPr>
          <w:lang w:val="en-GB"/>
        </w:rPr>
      </w:pPr>
    </w:p>
    <w:p w14:paraId="781FD24C" w14:textId="081B8343" w:rsidR="00687097" w:rsidRPr="00A261CD" w:rsidRDefault="00687097" w:rsidP="00687097">
      <w:pPr>
        <w:rPr>
          <w:lang w:val="en-GB"/>
        </w:rPr>
      </w:pPr>
    </w:p>
    <w:p w14:paraId="22874FB9" w14:textId="6138D706" w:rsidR="00687097" w:rsidRPr="00A261CD" w:rsidRDefault="00687097" w:rsidP="00687097">
      <w:pPr>
        <w:rPr>
          <w:lang w:val="en-GB"/>
        </w:rPr>
      </w:pPr>
    </w:p>
    <w:p w14:paraId="5C9DDF4A" w14:textId="142C740C" w:rsidR="00687097" w:rsidRPr="00A261CD" w:rsidRDefault="00687097" w:rsidP="00687097">
      <w:pPr>
        <w:rPr>
          <w:lang w:val="en-GB"/>
        </w:rPr>
      </w:pPr>
    </w:p>
    <w:p w14:paraId="086CB406" w14:textId="30B44EDD" w:rsidR="00687097" w:rsidRPr="00A261CD" w:rsidRDefault="00687097" w:rsidP="00687097">
      <w:pPr>
        <w:rPr>
          <w:lang w:val="en-GB"/>
        </w:rPr>
      </w:pPr>
    </w:p>
    <w:p w14:paraId="104250D4" w14:textId="37BA30DB" w:rsidR="00687097" w:rsidRPr="00A261CD" w:rsidRDefault="00687097" w:rsidP="00687097">
      <w:pPr>
        <w:rPr>
          <w:lang w:val="en-GB"/>
        </w:rPr>
      </w:pPr>
    </w:p>
    <w:p w14:paraId="7CF11E2B" w14:textId="77589198" w:rsidR="00687097" w:rsidRPr="00A261CD" w:rsidRDefault="00687097" w:rsidP="00687097">
      <w:pPr>
        <w:rPr>
          <w:lang w:val="en-GB"/>
        </w:rPr>
      </w:pPr>
    </w:p>
    <w:p w14:paraId="5814D1FF" w14:textId="6C6249E3" w:rsidR="002A7901" w:rsidRPr="00A261CD" w:rsidRDefault="002A7901" w:rsidP="00000AB2">
      <w:pPr>
        <w:pStyle w:val="Heading1"/>
        <w:rPr>
          <w:lang w:val="en-GB"/>
        </w:rPr>
        <w:pPrChange w:id="119" w:author="Jan Ohlberger" w:date="2020-01-22T13:59:00Z">
          <w:pPr>
            <w:pStyle w:val="Heading1"/>
            <w:contextualSpacing/>
            <w:jc w:val="both"/>
          </w:pPr>
        </w:pPrChange>
      </w:pPr>
      <w:bookmarkStart w:id="120" w:name="_Toc29915147"/>
      <w:commentRangeStart w:id="121"/>
      <w:r w:rsidRPr="00A261CD">
        <w:rPr>
          <w:lang w:val="en-GB"/>
        </w:rPr>
        <w:t>Data exploration</w:t>
      </w:r>
      <w:commentRangeEnd w:id="121"/>
      <w:r w:rsidR="00BA08A8" w:rsidRPr="00EA313C">
        <w:rPr>
          <w:rStyle w:val="CommentReference"/>
          <w:rFonts w:asciiTheme="minorHAnsi" w:eastAsiaTheme="minorHAnsi" w:hAnsiTheme="minorHAnsi" w:cstheme="minorBidi"/>
          <w:color w:val="auto"/>
          <w:sz w:val="22"/>
          <w:szCs w:val="22"/>
        </w:rPr>
        <w:commentReference w:id="121"/>
      </w:r>
      <w:bookmarkEnd w:id="120"/>
    </w:p>
    <w:p w14:paraId="16BCBB18" w14:textId="527867D5" w:rsidR="00BC3E43" w:rsidRPr="00A261CD" w:rsidRDefault="00BC3E43" w:rsidP="00696BB9">
      <w:pPr>
        <w:contextualSpacing/>
        <w:jc w:val="both"/>
        <w:rPr>
          <w:lang w:val="en-GB"/>
        </w:rPr>
      </w:pPr>
      <w:r w:rsidRPr="00A261CD">
        <w:rPr>
          <w:lang w:val="en-GB"/>
        </w:rPr>
        <w:t xml:space="preserve">Here I will put figures describing the data. Some examples are </w:t>
      </w:r>
      <w:r w:rsidR="00D13B89" w:rsidRPr="00A261CD">
        <w:rPr>
          <w:lang w:val="en-GB"/>
        </w:rPr>
        <w:t>there,</w:t>
      </w:r>
      <w:r w:rsidRPr="00A261CD">
        <w:rPr>
          <w:lang w:val="en-GB"/>
        </w:rPr>
        <w:t xml:space="preserve"> but more can come and </w:t>
      </w:r>
      <w:r w:rsidR="00525D7B" w:rsidRPr="00A261CD">
        <w:rPr>
          <w:lang w:val="en-GB"/>
        </w:rPr>
        <w:t>maybe some of them can be combined</w:t>
      </w:r>
    </w:p>
    <w:p w14:paraId="6BD530E4" w14:textId="59B15BD0" w:rsidR="002C3B90" w:rsidRPr="00A261CD" w:rsidRDefault="002C3B90" w:rsidP="00696BB9">
      <w:pPr>
        <w:pStyle w:val="Heading2"/>
        <w:contextualSpacing/>
        <w:jc w:val="both"/>
        <w:rPr>
          <w:rFonts w:asciiTheme="minorHAnsi" w:hAnsiTheme="minorHAnsi" w:cstheme="minorHAnsi"/>
          <w:i/>
          <w:iCs/>
          <w:szCs w:val="22"/>
          <w:lang w:val="en-GB"/>
        </w:rPr>
      </w:pPr>
      <w:bookmarkStart w:id="122" w:name="_Toc29915148"/>
      <w:r w:rsidRPr="00A261CD">
        <w:rPr>
          <w:rFonts w:asciiTheme="minorHAnsi" w:hAnsiTheme="minorHAnsi" w:cstheme="minorHAnsi"/>
          <w:i/>
          <w:iCs/>
          <w:szCs w:val="22"/>
          <w:lang w:val="en-GB"/>
        </w:rPr>
        <w:lastRenderedPageBreak/>
        <w:t>Growth rate</w:t>
      </w:r>
      <w:bookmarkEnd w:id="122"/>
    </w:p>
    <w:p w14:paraId="2FDCC2AE" w14:textId="77777777" w:rsidR="00723699" w:rsidRPr="00EA313C" w:rsidRDefault="00723699" w:rsidP="00696BB9">
      <w:pPr>
        <w:contextualSpacing/>
        <w:jc w:val="both"/>
        <w:rPr>
          <w:noProof/>
        </w:rPr>
      </w:pPr>
      <w:commentRangeStart w:id="123"/>
      <w:commentRangeStart w:id="124"/>
      <w:r w:rsidRPr="00EA313C">
        <w:rPr>
          <w:noProof/>
          <w:lang w:eastAsia="sv-SE"/>
        </w:rPr>
        <mc:AlternateContent>
          <mc:Choice Requires="wpg">
            <w:drawing>
              <wp:inline distT="0" distB="0" distL="0" distR="0" wp14:anchorId="2816720F" wp14:editId="00226120">
                <wp:extent cx="5923280" cy="4580890"/>
                <wp:effectExtent l="0" t="0" r="1270" b="0"/>
                <wp:docPr id="42" name="Group 42"/>
                <wp:cNvGraphicFramePr/>
                <a:graphic xmlns:a="http://schemas.openxmlformats.org/drawingml/2006/main">
                  <a:graphicData uri="http://schemas.microsoft.com/office/word/2010/wordprocessingGroup">
                    <wpg:wgp>
                      <wpg:cNvGrpSpPr/>
                      <wpg:grpSpPr>
                        <a:xfrm>
                          <a:off x="0" y="0"/>
                          <a:ext cx="5923280" cy="4580890"/>
                          <a:chOff x="0" y="0"/>
                          <a:chExt cx="5923280" cy="4580890"/>
                        </a:xfrm>
                      </wpg:grpSpPr>
                      <wpg:grpSp>
                        <wpg:cNvPr id="41" name="Group 41"/>
                        <wpg:cNvGrpSpPr/>
                        <wpg:grpSpPr>
                          <a:xfrm>
                            <a:off x="0" y="0"/>
                            <a:ext cx="5923280" cy="4580890"/>
                            <a:chOff x="0" y="0"/>
                            <a:chExt cx="5923280" cy="4580890"/>
                          </a:xfrm>
                        </wpg:grpSpPr>
                        <wpg:grpSp>
                          <wpg:cNvPr id="40" name="Group 40"/>
                          <wpg:cNvGrpSpPr/>
                          <wpg:grpSpPr>
                            <a:xfrm>
                              <a:off x="0" y="0"/>
                              <a:ext cx="5923280" cy="4580890"/>
                              <a:chOff x="0" y="0"/>
                              <a:chExt cx="5923280" cy="4580890"/>
                            </a:xfrm>
                          </wpg:grpSpPr>
                          <wpg:grpSp>
                            <wpg:cNvPr id="39" name="Group 39"/>
                            <wpg:cNvGrpSpPr/>
                            <wpg:grpSpPr>
                              <a:xfrm>
                                <a:off x="0" y="0"/>
                                <a:ext cx="5923280" cy="4580890"/>
                                <a:chOff x="0" y="0"/>
                                <a:chExt cx="5923280" cy="4580890"/>
                              </a:xfrm>
                            </wpg:grpSpPr>
                            <wpg:grpSp>
                              <wpg:cNvPr id="38" name="Group 38"/>
                              <wpg:cNvGrpSpPr/>
                              <wpg:grpSpPr>
                                <a:xfrm>
                                  <a:off x="0" y="0"/>
                                  <a:ext cx="5923280" cy="4580890"/>
                                  <a:chOff x="0" y="0"/>
                                  <a:chExt cx="5923280" cy="4580890"/>
                                </a:xfrm>
                              </wpg:grpSpPr>
                              <wpg:grpSp>
                                <wpg:cNvPr id="33" name="Group 33"/>
                                <wpg:cNvGrpSpPr/>
                                <wpg:grpSpPr>
                                  <a:xfrm>
                                    <a:off x="0" y="0"/>
                                    <a:ext cx="5923280" cy="4580890"/>
                                    <a:chOff x="-29517" y="53163"/>
                                    <a:chExt cx="5923560" cy="4580890"/>
                                  </a:xfrm>
                                </wpg:grpSpPr>
                                <pic:pic xmlns:pic="http://schemas.openxmlformats.org/drawingml/2006/picture">
                                  <pic:nvPicPr>
                                    <pic:cNvPr id="29" name="Picture 29"/>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2009553" y="53163"/>
                                      <a:ext cx="2121535" cy="2108835"/>
                                    </a:xfrm>
                                    <a:prstGeom prst="rect">
                                      <a:avLst/>
                                    </a:prstGeom>
                                  </pic:spPr>
                                </pic:pic>
                                <pic:pic xmlns:pic="http://schemas.openxmlformats.org/drawingml/2006/picture">
                                  <pic:nvPicPr>
                                    <pic:cNvPr id="27" name="Picture 27"/>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53163"/>
                                      <a:ext cx="2134870" cy="2122170"/>
                                    </a:xfrm>
                                    <a:prstGeom prst="rect">
                                      <a:avLst/>
                                    </a:prstGeom>
                                  </pic:spPr>
                                </pic:pic>
                                <pic:pic xmlns:pic="http://schemas.openxmlformats.org/drawingml/2006/picture">
                                  <pic:nvPicPr>
                                    <pic:cNvPr id="30" name="Picture 30"/>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29517" y="2266467"/>
                                      <a:ext cx="2224405" cy="2211070"/>
                                    </a:xfrm>
                                    <a:prstGeom prst="rect">
                                      <a:avLst/>
                                    </a:prstGeom>
                                  </pic:spPr>
                                </pic:pic>
                                <pic:pic xmlns:pic="http://schemas.openxmlformats.org/drawingml/2006/picture">
                                  <pic:nvPicPr>
                                    <pic:cNvPr id="31" name="Picture 31"/>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4193513" y="471628"/>
                                      <a:ext cx="1700530" cy="1690370"/>
                                    </a:xfrm>
                                    <a:prstGeom prst="rect">
                                      <a:avLst/>
                                    </a:prstGeom>
                                  </pic:spPr>
                                </pic:pic>
                                <pic:pic xmlns:pic="http://schemas.openxmlformats.org/drawingml/2006/picture">
                                  <pic:nvPicPr>
                                    <pic:cNvPr id="32" name="Picture 32"/>
                                    <pic:cNvPicPr>
                                      <a:picLocks noChangeAspect="1"/>
                                    </pic:cNvPicPr>
                                  </pic:nvPicPr>
                                  <pic:blipFill>
                                    <a:blip r:embed="rId20" cstate="print">
                                      <a:extLst>
                                        <a:ext uri="{28A0092B-C50C-407E-A947-70E740481C1C}">
                                          <a14:useLocalDpi xmlns:a14="http://schemas.microsoft.com/office/drawing/2010/main" val="0"/>
                                        </a:ext>
                                      </a:extLst>
                                    </a:blip>
                                    <a:stretch>
                                      <a:fillRect/>
                                    </a:stretch>
                                  </pic:blipFill>
                                  <pic:spPr>
                                    <a:xfrm>
                                      <a:off x="2265838" y="2421050"/>
                                      <a:ext cx="3405810" cy="2213003"/>
                                    </a:xfrm>
                                    <a:prstGeom prst="rect">
                                      <a:avLst/>
                                    </a:prstGeom>
                                  </pic:spPr>
                                </pic:pic>
                              </wpg:grpSp>
                              <wps:wsp>
                                <wps:cNvPr id="217" name="Text Box 2"/>
                                <wps:cNvSpPr txBox="1">
                                  <a:spLocks noChangeArrowheads="1"/>
                                </wps:cNvSpPr>
                                <wps:spPr bwMode="auto">
                                  <a:xfrm>
                                    <a:off x="723569" y="0"/>
                                    <a:ext cx="301625" cy="254000"/>
                                  </a:xfrm>
                                  <a:prstGeom prst="rect">
                                    <a:avLst/>
                                  </a:prstGeom>
                                  <a:noFill/>
                                  <a:ln w="9525">
                                    <a:noFill/>
                                    <a:miter lim="800000"/>
                                    <a:headEnd/>
                                    <a:tailEnd/>
                                  </a:ln>
                                </wps:spPr>
                                <wps:txbx>
                                  <w:txbxContent>
                                    <w:p w14:paraId="3DB14247" w14:textId="77777777" w:rsidR="0078617C" w:rsidRPr="00733C7E" w:rsidRDefault="0078617C" w:rsidP="00723699">
                                      <w:pPr>
                                        <w:jc w:val="center"/>
                                        <w:rPr>
                                          <w:rFonts w:asciiTheme="majorHAnsi" w:hAnsiTheme="majorHAnsi" w:cstheme="majorHAnsi"/>
                                          <w:b/>
                                        </w:rPr>
                                      </w:pPr>
                                      <w:r w:rsidRPr="00733C7E">
                                        <w:rPr>
                                          <w:rFonts w:asciiTheme="majorHAnsi" w:hAnsiTheme="majorHAnsi" w:cstheme="majorHAnsi"/>
                                          <w:b/>
                                        </w:rPr>
                                        <w:t>A</w:t>
                                      </w:r>
                                    </w:p>
                                  </w:txbxContent>
                                </wps:txbx>
                                <wps:bodyPr rot="0" vert="horz" wrap="square" lIns="91440" tIns="45720" rIns="91440" bIns="45720" anchor="t" anchorCtr="0">
                                  <a:noAutofit/>
                                </wps:bodyPr>
                              </wps:wsp>
                            </wpg:grpSp>
                            <wps:wsp>
                              <wps:cNvPr id="34" name="Text Box 2"/>
                              <wps:cNvSpPr txBox="1">
                                <a:spLocks noChangeArrowheads="1"/>
                              </wps:cNvSpPr>
                              <wps:spPr bwMode="auto">
                                <a:xfrm>
                                  <a:off x="2711395" y="0"/>
                                  <a:ext cx="301625" cy="254000"/>
                                </a:xfrm>
                                <a:prstGeom prst="rect">
                                  <a:avLst/>
                                </a:prstGeom>
                                <a:noFill/>
                                <a:ln w="9525">
                                  <a:noFill/>
                                  <a:miter lim="800000"/>
                                  <a:headEnd/>
                                  <a:tailEnd/>
                                </a:ln>
                              </wps:spPr>
                              <wps:txbx>
                                <w:txbxContent>
                                  <w:p w14:paraId="7995A55E" w14:textId="77777777" w:rsidR="0078617C" w:rsidRPr="00733C7E" w:rsidRDefault="0078617C" w:rsidP="00723699">
                                    <w:pPr>
                                      <w:jc w:val="center"/>
                                      <w:rPr>
                                        <w:rFonts w:asciiTheme="majorHAnsi" w:hAnsiTheme="majorHAnsi" w:cstheme="majorHAnsi"/>
                                        <w:b/>
                                      </w:rPr>
                                    </w:pPr>
                                    <w:r>
                                      <w:rPr>
                                        <w:rFonts w:asciiTheme="majorHAnsi" w:hAnsiTheme="majorHAnsi" w:cstheme="majorHAnsi"/>
                                        <w:b/>
                                      </w:rPr>
                                      <w:t>B</w:t>
                                    </w:r>
                                  </w:p>
                                </w:txbxContent>
                              </wps:txbx>
                              <wps:bodyPr rot="0" vert="horz" wrap="square" lIns="91440" tIns="45720" rIns="91440" bIns="45720" anchor="t" anchorCtr="0">
                                <a:noAutofit/>
                              </wps:bodyPr>
                            </wps:wsp>
                          </wpg:grpSp>
                          <wps:wsp>
                            <wps:cNvPr id="35" name="Text Box 2"/>
                            <wps:cNvSpPr txBox="1">
                              <a:spLocks noChangeArrowheads="1"/>
                            </wps:cNvSpPr>
                            <wps:spPr bwMode="auto">
                              <a:xfrm>
                                <a:off x="4492487" y="349858"/>
                                <a:ext cx="301625" cy="254000"/>
                              </a:xfrm>
                              <a:prstGeom prst="rect">
                                <a:avLst/>
                              </a:prstGeom>
                              <a:noFill/>
                              <a:ln w="9525">
                                <a:noFill/>
                                <a:miter lim="800000"/>
                                <a:headEnd/>
                                <a:tailEnd/>
                              </a:ln>
                            </wps:spPr>
                            <wps:txbx>
                              <w:txbxContent>
                                <w:p w14:paraId="0470E5DD" w14:textId="77777777" w:rsidR="0078617C" w:rsidRPr="00733C7E" w:rsidRDefault="0078617C" w:rsidP="00723699">
                                  <w:pPr>
                                    <w:jc w:val="center"/>
                                    <w:rPr>
                                      <w:rFonts w:asciiTheme="majorHAnsi" w:hAnsiTheme="majorHAnsi" w:cstheme="majorHAnsi"/>
                                      <w:b/>
                                    </w:rPr>
                                  </w:pPr>
                                  <w:r>
                                    <w:rPr>
                                      <w:rFonts w:asciiTheme="majorHAnsi" w:hAnsiTheme="majorHAnsi" w:cstheme="majorHAnsi"/>
                                      <w:b/>
                                    </w:rPr>
                                    <w:t>C</w:t>
                                  </w:r>
                                </w:p>
                              </w:txbxContent>
                            </wps:txbx>
                            <wps:bodyPr rot="0" vert="horz" wrap="square" lIns="91440" tIns="45720" rIns="91440" bIns="45720" anchor="t" anchorCtr="0">
                              <a:noAutofit/>
                            </wps:bodyPr>
                          </wps:wsp>
                        </wpg:grpSp>
                        <wps:wsp>
                          <wps:cNvPr id="36" name="Text Box 2"/>
                          <wps:cNvSpPr txBox="1">
                            <a:spLocks noChangeArrowheads="1"/>
                          </wps:cNvSpPr>
                          <wps:spPr bwMode="auto">
                            <a:xfrm>
                              <a:off x="230588" y="2210463"/>
                              <a:ext cx="301625" cy="254000"/>
                            </a:xfrm>
                            <a:prstGeom prst="rect">
                              <a:avLst/>
                            </a:prstGeom>
                            <a:noFill/>
                            <a:ln w="9525">
                              <a:noFill/>
                              <a:miter lim="800000"/>
                              <a:headEnd/>
                              <a:tailEnd/>
                            </a:ln>
                          </wps:spPr>
                          <wps:txbx>
                            <w:txbxContent>
                              <w:p w14:paraId="7592E6A7" w14:textId="77777777" w:rsidR="0078617C" w:rsidRPr="00733C7E" w:rsidRDefault="0078617C" w:rsidP="00723699">
                                <w:pPr>
                                  <w:jc w:val="center"/>
                                  <w:rPr>
                                    <w:rFonts w:asciiTheme="majorHAnsi" w:hAnsiTheme="majorHAnsi" w:cstheme="majorHAnsi"/>
                                    <w:b/>
                                  </w:rPr>
                                </w:pPr>
                                <w:r>
                                  <w:rPr>
                                    <w:rFonts w:asciiTheme="majorHAnsi" w:hAnsiTheme="majorHAnsi" w:cstheme="majorHAnsi"/>
                                    <w:b/>
                                  </w:rPr>
                                  <w:t>D</w:t>
                                </w:r>
                              </w:p>
                            </w:txbxContent>
                          </wps:txbx>
                          <wps:bodyPr rot="0" vert="horz" wrap="square" lIns="91440" tIns="45720" rIns="91440" bIns="45720" anchor="t" anchorCtr="0">
                            <a:noAutofit/>
                          </wps:bodyPr>
                        </wps:wsp>
                      </wpg:grpSp>
                      <wps:wsp>
                        <wps:cNvPr id="37" name="Text Box 2"/>
                        <wps:cNvSpPr txBox="1">
                          <a:spLocks noChangeArrowheads="1"/>
                        </wps:cNvSpPr>
                        <wps:spPr bwMode="auto">
                          <a:xfrm>
                            <a:off x="2504661" y="2321781"/>
                            <a:ext cx="301625" cy="254000"/>
                          </a:xfrm>
                          <a:prstGeom prst="rect">
                            <a:avLst/>
                          </a:prstGeom>
                          <a:noFill/>
                          <a:ln w="9525">
                            <a:noFill/>
                            <a:miter lim="800000"/>
                            <a:headEnd/>
                            <a:tailEnd/>
                          </a:ln>
                        </wps:spPr>
                        <wps:txbx>
                          <w:txbxContent>
                            <w:p w14:paraId="774CABB1" w14:textId="77777777" w:rsidR="0078617C" w:rsidRPr="00733C7E" w:rsidRDefault="0078617C" w:rsidP="00723699">
                              <w:pPr>
                                <w:jc w:val="center"/>
                                <w:rPr>
                                  <w:rFonts w:asciiTheme="majorHAnsi" w:hAnsiTheme="majorHAnsi" w:cstheme="majorHAnsi"/>
                                  <w:b/>
                                </w:rPr>
                              </w:pPr>
                              <w:r>
                                <w:rPr>
                                  <w:rFonts w:asciiTheme="majorHAnsi" w:hAnsiTheme="majorHAnsi" w:cstheme="majorHAnsi"/>
                                  <w:b/>
                                </w:rPr>
                                <w:t>E</w:t>
                              </w:r>
                            </w:p>
                          </w:txbxContent>
                        </wps:txbx>
                        <wps:bodyPr rot="0" vert="horz" wrap="square" lIns="91440" tIns="45720" rIns="91440" bIns="45720" anchor="t" anchorCtr="0">
                          <a:noAutofit/>
                        </wps:bodyPr>
                      </wps:wsp>
                    </wpg:wgp>
                  </a:graphicData>
                </a:graphic>
              </wp:inline>
            </w:drawing>
          </mc:Choice>
          <mc:Fallback>
            <w:pict>
              <v:group w14:anchorId="2816720F" id="Group 42" o:spid="_x0000_s1026" style="width:466.4pt;height:360.7pt;mso-position-horizontal-relative:char;mso-position-vertical-relative:line" coordsize="59232,4580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">
                <v:group id="Group 41" o:spid="_x0000_s1027" style="position:absolute;width:59232;height:45808" coordsize="59232,4580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">
                  <v:group id="Group 40" o:spid="_x0000_s1028" style="position:absolute;width:59232;height:45808" coordsize="59232,4580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">
                    <v:group id="Group 39" o:spid="_x0000_s1029" style="position:absolute;width:59232;height:45808" coordsize="59232,4580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">
                      <v:group id="Group 38" o:spid="_x0000_s1030" style="position:absolute;width:59232;height:45808" coordsize="59232,4580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">
                        <v:group id="Group 33" o:spid="_x0000_s1031" style="position:absolute;width:59232;height:45808" coordorigin="-295,531" coordsize="59235,4580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9" o:spid="_x0000_s1032" type="#_x0000_t75" style="position:absolute;left:20095;top:531;width:21215;height:2108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">
                            <v:imagedata r:id="rId21" o:title=""/>
                          </v:shape>
                          <v:shape id="Picture 27" o:spid="_x0000_s1033" type="#_x0000_t75" style="position:absolute;top:531;width:21348;height:21222;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">
                            <v:imagedata r:id="rId22" o:title=""/>
                          </v:shape>
                          <v:shape id="Picture 30" o:spid="_x0000_s1034" type="#_x0000_t75" style="position:absolute;left:-295;top:22664;width:22243;height:22111;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">
                            <v:imagedata r:id="rId23" o:title=""/>
                          </v:shape>
                          <v:shape id="Picture 31" o:spid="_x0000_s1035" type="#_x0000_t75" style="position:absolute;left:41935;top:4716;width:17005;height:16903;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">
                            <v:imagedata r:id="rId24" o:title=""/>
                          </v:shape>
                          <v:shape id="Picture 32" o:spid="_x0000_s1036" type="#_x0000_t75" style="position:absolute;left:22658;top:24210;width:34058;height:2213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">
                            <v:imagedata r:id="rId25" o:title=""/>
                          </v:shape>
                        </v:group>
                        <v:shapetype id="_x0000_t202" coordsize="21600,21600" o:spt="202" path="m,l,21600r21600,l21600,xe">
                          <v:stroke joinstyle="miter"/>
                          <v:path gradientshapeok="t" o:connecttype="rect"/>
                        </v:shapetype>
                        <v:shape id="Text Box 2" o:spid="_x0000_s1037" type="#_x0000_t202" style="position:absolute;left:7235;width:3016;height:25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" filled="f" stroked="f">
                          <v:textbox>
                            <w:txbxContent>
                              <w:p w14:paraId="3DB14247" w14:textId="77777777" w:rsidR="0078617C" w:rsidRPr="00733C7E" w:rsidRDefault="0078617C" w:rsidP="00723699">
                                <w:pPr>
                                  <w:jc w:val="center"/>
                                  <w:rPr>
                                    <w:rFonts w:asciiTheme="majorHAnsi" w:hAnsiTheme="majorHAnsi" w:cstheme="majorHAnsi"/>
                                    <w:b/>
                                  </w:rPr>
                                </w:pPr>
                                <w:r w:rsidRPr="00733C7E">
                                  <w:rPr>
                                    <w:rFonts w:asciiTheme="majorHAnsi" w:hAnsiTheme="majorHAnsi" w:cstheme="majorHAnsi"/>
                                    <w:b/>
                                  </w:rPr>
                                  <w:t>A</w:t>
                                </w:r>
                              </w:p>
                            </w:txbxContent>
                          </v:textbox>
                        </v:shape>
                      </v:group>
                      <v:shape id="Text Box 2" o:spid="_x0000_s1038" type="#_x0000_t202" style="position:absolute;left:27113;width:3017;height:25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" filled="f" stroked="f">
                        <v:textbox>
                          <w:txbxContent>
                            <w:p w14:paraId="7995A55E" w14:textId="77777777" w:rsidR="0078617C" w:rsidRPr="00733C7E" w:rsidRDefault="0078617C" w:rsidP="00723699">
                              <w:pPr>
                                <w:jc w:val="center"/>
                                <w:rPr>
                                  <w:rFonts w:asciiTheme="majorHAnsi" w:hAnsiTheme="majorHAnsi" w:cstheme="majorHAnsi"/>
                                  <w:b/>
                                </w:rPr>
                              </w:pPr>
                              <w:r>
                                <w:rPr>
                                  <w:rFonts w:asciiTheme="majorHAnsi" w:hAnsiTheme="majorHAnsi" w:cstheme="majorHAnsi"/>
                                  <w:b/>
                                </w:rPr>
                                <w:t>B</w:t>
                              </w:r>
                            </w:p>
                          </w:txbxContent>
                        </v:textbox>
                      </v:shape>
                    </v:group>
                    <v:shape id="Text Box 2" o:spid="_x0000_s1039" type="#_x0000_t202" style="position:absolute;left:44924;top:3498;width:3017;height:25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" filled="f" stroked="f">
                      <v:textbox>
                        <w:txbxContent>
                          <w:p w14:paraId="0470E5DD" w14:textId="77777777" w:rsidR="0078617C" w:rsidRPr="00733C7E" w:rsidRDefault="0078617C" w:rsidP="00723699">
                            <w:pPr>
                              <w:jc w:val="center"/>
                              <w:rPr>
                                <w:rFonts w:asciiTheme="majorHAnsi" w:hAnsiTheme="majorHAnsi" w:cstheme="majorHAnsi"/>
                                <w:b/>
                              </w:rPr>
                            </w:pPr>
                            <w:r>
                              <w:rPr>
                                <w:rFonts w:asciiTheme="majorHAnsi" w:hAnsiTheme="majorHAnsi" w:cstheme="majorHAnsi"/>
                                <w:b/>
                              </w:rPr>
                              <w:t>C</w:t>
                            </w:r>
                          </w:p>
                        </w:txbxContent>
                      </v:textbox>
                    </v:shape>
                  </v:group>
                  <v:shape id="Text Box 2" o:spid="_x0000_s1040" type="#_x0000_t202" style="position:absolute;left:2305;top:22104;width:3017;height:25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" filled="f" stroked="f">
                    <v:textbox>
                      <w:txbxContent>
                        <w:p w14:paraId="7592E6A7" w14:textId="77777777" w:rsidR="0078617C" w:rsidRPr="00733C7E" w:rsidRDefault="0078617C" w:rsidP="00723699">
                          <w:pPr>
                            <w:jc w:val="center"/>
                            <w:rPr>
                              <w:rFonts w:asciiTheme="majorHAnsi" w:hAnsiTheme="majorHAnsi" w:cstheme="majorHAnsi"/>
                              <w:b/>
                            </w:rPr>
                          </w:pPr>
                          <w:r>
                            <w:rPr>
                              <w:rFonts w:asciiTheme="majorHAnsi" w:hAnsiTheme="majorHAnsi" w:cstheme="majorHAnsi"/>
                              <w:b/>
                            </w:rPr>
                            <w:t>D</w:t>
                          </w:r>
                        </w:p>
                      </w:txbxContent>
                    </v:textbox>
                  </v:shape>
                </v:group>
                <v:shape id="Text Box 2" o:spid="_x0000_s1041" type="#_x0000_t202" style="position:absolute;left:25046;top:23217;width:3016;height:254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" filled="f" stroked="f">
                  <v:textbox>
                    <w:txbxContent>
                      <w:p w14:paraId="774CABB1" w14:textId="77777777" w:rsidR="0078617C" w:rsidRPr="00733C7E" w:rsidRDefault="0078617C" w:rsidP="00723699">
                        <w:pPr>
                          <w:jc w:val="center"/>
                          <w:rPr>
                            <w:rFonts w:asciiTheme="majorHAnsi" w:hAnsiTheme="majorHAnsi" w:cstheme="majorHAnsi"/>
                            <w:b/>
                          </w:rPr>
                        </w:pPr>
                        <w:r>
                          <w:rPr>
                            <w:rFonts w:asciiTheme="majorHAnsi" w:hAnsiTheme="majorHAnsi" w:cstheme="majorHAnsi"/>
                            <w:b/>
                          </w:rPr>
                          <w:t>E</w:t>
                        </w:r>
                      </w:p>
                    </w:txbxContent>
                  </v:textbox>
                </v:shape>
                <w10:anchorlock/>
              </v:group>
            </w:pict>
          </mc:Fallback>
        </mc:AlternateContent>
      </w:r>
      <w:commentRangeEnd w:id="123"/>
      <w:r w:rsidRPr="00EA313C">
        <w:rPr>
          <w:rStyle w:val="CommentReference"/>
          <w:sz w:val="22"/>
          <w:szCs w:val="22"/>
        </w:rPr>
        <w:commentReference w:id="123"/>
      </w:r>
      <w:commentRangeEnd w:id="124"/>
      <w:r w:rsidR="00617C86" w:rsidRPr="00EA313C">
        <w:rPr>
          <w:rStyle w:val="CommentReference"/>
          <w:sz w:val="22"/>
          <w:szCs w:val="22"/>
        </w:rPr>
        <w:commentReference w:id="124"/>
      </w:r>
      <w:r w:rsidRPr="00EA313C">
        <w:rPr>
          <w:noProof/>
        </w:rPr>
        <w:t xml:space="preserve"> </w:t>
      </w:r>
    </w:p>
    <w:p w14:paraId="09F571AB" w14:textId="0960FB07" w:rsidR="00723699" w:rsidRPr="00EA313C" w:rsidRDefault="00723699" w:rsidP="00696BB9">
      <w:pPr>
        <w:contextualSpacing/>
        <w:jc w:val="both"/>
      </w:pPr>
      <w:commentRangeStart w:id="125"/>
      <w:r w:rsidRPr="00EA313C">
        <w:t>Fig. S1</w:t>
      </w:r>
      <w:commentRangeEnd w:id="125"/>
      <w:r w:rsidRPr="00EA313C">
        <w:rPr>
          <w:rStyle w:val="CommentReference"/>
          <w:sz w:val="22"/>
          <w:szCs w:val="22"/>
        </w:rPr>
        <w:commentReference w:id="125"/>
      </w:r>
      <w:r w:rsidRPr="00EA313C">
        <w:t xml:space="preserve">. Summary </w:t>
      </w:r>
      <w:ins w:id="126" w:author="Anna Gårdmark" w:date="2020-01-21T15:40:00Z">
        <w:r w:rsidR="00B60122">
          <w:t xml:space="preserve">characteristics </w:t>
        </w:r>
      </w:ins>
      <w:r w:rsidRPr="00EA313C">
        <w:t>of data: A) Trop</w:t>
      </w:r>
      <w:ins w:id="127" w:author="Anna Gårdmark" w:date="2020-01-21T15:39:00Z">
        <w:r w:rsidR="00B60122">
          <w:t>h</w:t>
        </w:r>
      </w:ins>
      <w:r w:rsidRPr="00EA313C">
        <w:t>ic level</w:t>
      </w:r>
      <w:ins w:id="128" w:author="Anna Gårdmark" w:date="2020-01-21T15:40:00Z">
        <w:r w:rsidR="00B60122">
          <w:t>,</w:t>
        </w:r>
      </w:ins>
      <w:r w:rsidRPr="00EA313C">
        <w:t xml:space="preserve"> </w:t>
      </w:r>
      <w:del w:id="129" w:author="Anna Gårdmark" w:date="2020-01-21T15:40:00Z">
        <w:r w:rsidRPr="00EA313C" w:rsidDel="00B60122">
          <w:delText xml:space="preserve">of species </w:delText>
        </w:r>
      </w:del>
      <w:r w:rsidRPr="00EA313C">
        <w:t>B) Log</w:t>
      </w:r>
      <w:r w:rsidRPr="00EA313C">
        <w:rPr>
          <w:vertAlign w:val="subscript"/>
        </w:rPr>
        <w:t>10</w:t>
      </w:r>
      <w:r w:rsidRPr="00EA313C">
        <w:t xml:space="preserve"> maximum published weight (Fishbase)</w:t>
      </w:r>
      <w:ins w:id="130" w:author="Anna Gårdmark" w:date="2020-01-21T15:40:00Z">
        <w:r w:rsidR="00B60122">
          <w:t>,</w:t>
        </w:r>
      </w:ins>
      <w:r w:rsidRPr="00EA313C">
        <w:t xml:space="preserve"> C) Biogeography</w:t>
      </w:r>
      <w:ins w:id="131" w:author="Anna Gårdmark" w:date="2020-01-21T15:40:00Z">
        <w:r w:rsidR="00B60122">
          <w:t>,</w:t>
        </w:r>
      </w:ins>
      <w:r w:rsidRPr="00EA313C">
        <w:t xml:space="preserve"> D) Taxonomic grouping</w:t>
      </w:r>
      <w:ins w:id="132" w:author="Anna Gårdmark" w:date="2020-01-21T15:40:00Z">
        <w:r w:rsidR="00B60122">
          <w:t>, and</w:t>
        </w:r>
      </w:ins>
      <w:r w:rsidRPr="00EA313C">
        <w:t xml:space="preserve"> E) Lifestyle</w:t>
      </w:r>
      <w:ins w:id="133" w:author="Anna Gårdmark" w:date="2020-01-21T15:40:00Z">
        <w:r w:rsidR="00B60122">
          <w:t>, of species included in the final data set.</w:t>
        </w:r>
      </w:ins>
    </w:p>
    <w:p w14:paraId="041C1B26" w14:textId="029FE673" w:rsidR="00F73E57" w:rsidRPr="00EA313C" w:rsidRDefault="00F73E57" w:rsidP="00696BB9">
      <w:pPr>
        <w:contextualSpacing/>
        <w:jc w:val="both"/>
      </w:pPr>
    </w:p>
    <w:p w14:paraId="4B588220" w14:textId="7EC6CC64" w:rsidR="00C15222" w:rsidRPr="00EA313C" w:rsidRDefault="00C15222" w:rsidP="00696BB9">
      <w:pPr>
        <w:contextualSpacing/>
        <w:jc w:val="both"/>
      </w:pPr>
    </w:p>
    <w:p w14:paraId="2B9C0F51" w14:textId="5AFF633A" w:rsidR="00C15222" w:rsidRPr="00EA313C" w:rsidRDefault="00C15222" w:rsidP="00696BB9">
      <w:pPr>
        <w:contextualSpacing/>
        <w:jc w:val="both"/>
      </w:pPr>
    </w:p>
    <w:p w14:paraId="128E9A44" w14:textId="528D0D44" w:rsidR="00C15222" w:rsidRPr="00EA313C" w:rsidRDefault="00C15222" w:rsidP="00696BB9">
      <w:pPr>
        <w:contextualSpacing/>
        <w:jc w:val="both"/>
      </w:pPr>
    </w:p>
    <w:p w14:paraId="0842CB7D" w14:textId="537BEF0A" w:rsidR="00C15222" w:rsidRPr="00EA313C" w:rsidRDefault="00C15222" w:rsidP="00464C52">
      <w:pPr>
        <w:contextualSpacing/>
        <w:jc w:val="center"/>
      </w:pPr>
      <w:r w:rsidRPr="00EA313C">
        <w:rPr>
          <w:noProof/>
          <w:lang w:eastAsia="sv-SE"/>
        </w:rPr>
        <w:lastRenderedPageBreak/>
        <w:drawing>
          <wp:inline distT="0" distB="0" distL="0" distR="0" wp14:anchorId="548E43EC" wp14:editId="38015B4D">
            <wp:extent cx="4490519" cy="4490519"/>
            <wp:effectExtent l="0" t="0" r="5715" b="5715"/>
            <wp:docPr id="4" name="Picture 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exp_env_temps_gro.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496893" cy="4496893"/>
                    </a:xfrm>
                    <a:prstGeom prst="rect">
                      <a:avLst/>
                    </a:prstGeom>
                  </pic:spPr>
                </pic:pic>
              </a:graphicData>
            </a:graphic>
          </wp:inline>
        </w:drawing>
      </w:r>
    </w:p>
    <w:p w14:paraId="3680C83A" w14:textId="01E14750" w:rsidR="00970FF7" w:rsidRPr="00EA313C" w:rsidRDefault="00970FF7" w:rsidP="00696BB9">
      <w:pPr>
        <w:contextualSpacing/>
        <w:jc w:val="both"/>
      </w:pPr>
      <w:r w:rsidRPr="00EA313C">
        <w:t>Fig. S2. Experimental temperatures</w:t>
      </w:r>
      <w:r w:rsidR="00CC74D2" w:rsidRPr="00EA313C">
        <w:t xml:space="preserve"> (orange)</w:t>
      </w:r>
      <w:r w:rsidRPr="00EA313C">
        <w:t xml:space="preserve"> compared to </w:t>
      </w:r>
      <w:commentRangeStart w:id="134"/>
      <w:r w:rsidRPr="00EA313C">
        <w:t xml:space="preserve">median </w:t>
      </w:r>
      <w:commentRangeEnd w:id="134"/>
      <w:r w:rsidR="00B60122">
        <w:rPr>
          <w:rStyle w:val="CommentReference"/>
        </w:rPr>
        <w:commentReference w:id="134"/>
      </w:r>
      <w:r w:rsidRPr="00EA313C">
        <w:t>environmental temperature</w:t>
      </w:r>
      <w:r w:rsidR="00777EC3" w:rsidRPr="00EA313C">
        <w:t xml:space="preserve"> </w:t>
      </w:r>
      <w:r w:rsidR="00CC74D2" w:rsidRPr="00EA313C">
        <w:t xml:space="preserve">(green) </w:t>
      </w:r>
      <w:r w:rsidR="00777EC3" w:rsidRPr="00EA313C">
        <w:t>for growth data.</w:t>
      </w:r>
    </w:p>
    <w:p w14:paraId="312EF8E4" w14:textId="62A794C7" w:rsidR="00970FF7" w:rsidRPr="00EA313C" w:rsidRDefault="00970FF7" w:rsidP="00696BB9">
      <w:pPr>
        <w:contextualSpacing/>
        <w:jc w:val="both"/>
      </w:pPr>
    </w:p>
    <w:p w14:paraId="52038F9A" w14:textId="12D94F78" w:rsidR="009C2112" w:rsidRPr="00EA313C" w:rsidRDefault="009C2112" w:rsidP="00696BB9">
      <w:pPr>
        <w:contextualSpacing/>
        <w:jc w:val="both"/>
      </w:pPr>
    </w:p>
    <w:p w14:paraId="35CA6BD0" w14:textId="3196CD66" w:rsidR="009C2112" w:rsidRPr="00EA313C" w:rsidRDefault="009C2112" w:rsidP="00696BB9">
      <w:pPr>
        <w:contextualSpacing/>
        <w:jc w:val="both"/>
      </w:pPr>
    </w:p>
    <w:p w14:paraId="01529CCC" w14:textId="55127CDC" w:rsidR="009C2112" w:rsidRPr="00EA313C" w:rsidRDefault="009C2112" w:rsidP="00696BB9">
      <w:pPr>
        <w:contextualSpacing/>
        <w:jc w:val="both"/>
      </w:pPr>
    </w:p>
    <w:p w14:paraId="414CDE5C" w14:textId="582C9891" w:rsidR="009C2112" w:rsidRPr="00EA313C" w:rsidRDefault="009C2112" w:rsidP="00696BB9">
      <w:pPr>
        <w:contextualSpacing/>
        <w:jc w:val="both"/>
      </w:pPr>
    </w:p>
    <w:p w14:paraId="41E5E025" w14:textId="2AD4D3BE" w:rsidR="009C2112" w:rsidRPr="00EA313C" w:rsidRDefault="009C2112" w:rsidP="00696BB9">
      <w:pPr>
        <w:contextualSpacing/>
        <w:jc w:val="both"/>
      </w:pPr>
    </w:p>
    <w:p w14:paraId="41CBF3DE" w14:textId="42AA2E38" w:rsidR="009C2112" w:rsidRPr="00EA313C" w:rsidRDefault="009C2112" w:rsidP="00696BB9">
      <w:pPr>
        <w:contextualSpacing/>
        <w:jc w:val="both"/>
      </w:pPr>
    </w:p>
    <w:p w14:paraId="4556DBD7" w14:textId="64DE12B6" w:rsidR="002C3B90" w:rsidRPr="00EA313C" w:rsidRDefault="002C3B90" w:rsidP="00696BB9">
      <w:pPr>
        <w:pStyle w:val="Heading2"/>
        <w:contextualSpacing/>
        <w:jc w:val="both"/>
        <w:rPr>
          <w:rFonts w:asciiTheme="minorHAnsi" w:hAnsiTheme="minorHAnsi" w:cstheme="minorHAnsi"/>
          <w:i/>
          <w:iCs/>
          <w:szCs w:val="22"/>
        </w:rPr>
      </w:pPr>
      <w:bookmarkStart w:id="135" w:name="_Toc29915149"/>
      <w:r w:rsidRPr="00EA313C">
        <w:rPr>
          <w:rFonts w:asciiTheme="minorHAnsi" w:hAnsiTheme="minorHAnsi" w:cstheme="minorHAnsi"/>
          <w:i/>
          <w:iCs/>
          <w:szCs w:val="22"/>
        </w:rPr>
        <w:lastRenderedPageBreak/>
        <w:t xml:space="preserve">Metabolic </w:t>
      </w:r>
      <w:r w:rsidR="00CC1C62" w:rsidRPr="00EA313C">
        <w:rPr>
          <w:rFonts w:asciiTheme="minorHAnsi" w:hAnsiTheme="minorHAnsi" w:cstheme="minorHAnsi"/>
          <w:i/>
          <w:iCs/>
          <w:szCs w:val="22"/>
        </w:rPr>
        <w:t xml:space="preserve">&amp; </w:t>
      </w:r>
      <w:r w:rsidR="005013A7" w:rsidRPr="00EA313C">
        <w:rPr>
          <w:rFonts w:asciiTheme="minorHAnsi" w:hAnsiTheme="minorHAnsi" w:cstheme="minorHAnsi"/>
          <w:i/>
          <w:iCs/>
          <w:szCs w:val="22"/>
        </w:rPr>
        <w:t>m</w:t>
      </w:r>
      <w:r w:rsidRPr="00EA313C">
        <w:rPr>
          <w:rFonts w:asciiTheme="minorHAnsi" w:hAnsiTheme="minorHAnsi" w:cstheme="minorHAnsi"/>
          <w:i/>
          <w:iCs/>
          <w:szCs w:val="22"/>
        </w:rPr>
        <w:t>aximum consumption rate</w:t>
      </w:r>
      <w:bookmarkEnd w:id="135"/>
    </w:p>
    <w:p w14:paraId="5686270B" w14:textId="6F72914E" w:rsidR="009C2112" w:rsidRPr="00EA313C" w:rsidRDefault="009C2112" w:rsidP="00464C52">
      <w:pPr>
        <w:contextualSpacing/>
        <w:jc w:val="center"/>
      </w:pPr>
      <w:r w:rsidRPr="00EA313C">
        <w:rPr>
          <w:noProof/>
          <w:lang w:eastAsia="sv-SE"/>
        </w:rPr>
        <w:drawing>
          <wp:inline distT="0" distB="0" distL="0" distR="0" wp14:anchorId="193D6123" wp14:editId="13C4E448">
            <wp:extent cx="5731510" cy="5731510"/>
            <wp:effectExtent l="0" t="0" r="0" b="0"/>
            <wp:docPr id="9" name="Picture 9" descr="A pencil and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hylogeny.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1F4E9505" w14:textId="0EADDB67" w:rsidR="009C2112" w:rsidRPr="00EA313C" w:rsidRDefault="009C2112" w:rsidP="00696BB9">
      <w:pPr>
        <w:contextualSpacing/>
        <w:jc w:val="both"/>
      </w:pPr>
      <w:r w:rsidRPr="00EA313C">
        <w:t xml:space="preserve">Fig. S3. Taxonomic representation in metabolism </w:t>
      </w:r>
      <w:r w:rsidR="00252FB5" w:rsidRPr="00EA313C">
        <w:t xml:space="preserve">and consumption </w:t>
      </w:r>
      <w:r w:rsidRPr="00EA313C">
        <w:t>data</w:t>
      </w:r>
      <w:ins w:id="136" w:author="Anna Gårdmark" w:date="2020-01-21T15:42:00Z">
        <w:r w:rsidR="00B60122">
          <w:t xml:space="preserve"> set</w:t>
        </w:r>
      </w:ins>
      <w:r w:rsidRPr="00EA313C">
        <w:t>.</w:t>
      </w:r>
    </w:p>
    <w:p w14:paraId="7D93C530" w14:textId="77777777" w:rsidR="009C2112" w:rsidRPr="00EA313C" w:rsidRDefault="009C2112" w:rsidP="00696BB9">
      <w:pPr>
        <w:contextualSpacing/>
        <w:jc w:val="both"/>
      </w:pPr>
    </w:p>
    <w:p w14:paraId="605316AA" w14:textId="77777777" w:rsidR="009C2112" w:rsidRPr="00A261CD" w:rsidRDefault="009C2112" w:rsidP="00696BB9">
      <w:pPr>
        <w:contextualSpacing/>
        <w:jc w:val="both"/>
        <w:rPr>
          <w:lang w:val="en-GB"/>
        </w:rPr>
      </w:pPr>
    </w:p>
    <w:p w14:paraId="185AAA54" w14:textId="77777777" w:rsidR="009C2112" w:rsidRPr="00A261CD" w:rsidRDefault="009C2112" w:rsidP="00696BB9">
      <w:pPr>
        <w:contextualSpacing/>
        <w:jc w:val="both"/>
        <w:rPr>
          <w:lang w:val="en-GB"/>
        </w:rPr>
      </w:pPr>
    </w:p>
    <w:p w14:paraId="51844CAF" w14:textId="77777777" w:rsidR="009C2112" w:rsidRPr="00A261CD" w:rsidRDefault="009C2112" w:rsidP="00696BB9">
      <w:pPr>
        <w:contextualSpacing/>
        <w:jc w:val="both"/>
        <w:rPr>
          <w:lang w:val="en-GB"/>
        </w:rPr>
      </w:pPr>
    </w:p>
    <w:p w14:paraId="6031AF2D" w14:textId="77777777" w:rsidR="00B61E15" w:rsidRPr="00A261CD" w:rsidRDefault="00B61E15" w:rsidP="00696BB9">
      <w:pPr>
        <w:contextualSpacing/>
        <w:jc w:val="both"/>
        <w:rPr>
          <w:lang w:val="en-GB"/>
        </w:rPr>
      </w:pPr>
    </w:p>
    <w:p w14:paraId="2215323B" w14:textId="77777777" w:rsidR="00B61E15" w:rsidRPr="00A261CD" w:rsidRDefault="00B61E15" w:rsidP="00696BB9">
      <w:pPr>
        <w:contextualSpacing/>
        <w:jc w:val="both"/>
        <w:rPr>
          <w:lang w:val="en-GB"/>
        </w:rPr>
      </w:pPr>
    </w:p>
    <w:p w14:paraId="25178858" w14:textId="3D10240C" w:rsidR="002C3B90" w:rsidRPr="00EA313C" w:rsidRDefault="00E0157A" w:rsidP="00464C52">
      <w:pPr>
        <w:contextualSpacing/>
        <w:jc w:val="center"/>
      </w:pPr>
      <w:r w:rsidRPr="00EA313C">
        <w:rPr>
          <w:noProof/>
          <w:lang w:eastAsia="sv-SE"/>
        </w:rPr>
        <w:lastRenderedPageBreak/>
        <w:drawing>
          <wp:inline distT="0" distB="0" distL="0" distR="0" wp14:anchorId="2F43A5F8" wp14:editId="3CF83D66">
            <wp:extent cx="3962400" cy="7200900"/>
            <wp:effectExtent l="0" t="0" r="0" b="0"/>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3962400" cy="7200900"/>
                    </a:xfrm>
                    <a:prstGeom prst="rect">
                      <a:avLst/>
                    </a:prstGeom>
                  </pic:spPr>
                </pic:pic>
              </a:graphicData>
            </a:graphic>
          </wp:inline>
        </w:drawing>
      </w:r>
    </w:p>
    <w:p w14:paraId="26736A66" w14:textId="00605344" w:rsidR="009C2112" w:rsidRPr="00EA313C" w:rsidRDefault="00BE300C" w:rsidP="00696BB9">
      <w:pPr>
        <w:contextualSpacing/>
        <w:jc w:val="both"/>
      </w:pPr>
      <w:commentRangeStart w:id="137"/>
      <w:r w:rsidRPr="00EA313C">
        <w:t>Fig. S</w:t>
      </w:r>
      <w:r w:rsidR="00A77057" w:rsidRPr="00EA313C">
        <w:t>4</w:t>
      </w:r>
      <w:r w:rsidRPr="00EA313C">
        <w:t>.</w:t>
      </w:r>
      <w:commentRangeEnd w:id="137"/>
      <w:r w:rsidR="00B60122">
        <w:rPr>
          <w:rStyle w:val="CommentReference"/>
        </w:rPr>
        <w:commentReference w:id="137"/>
      </w:r>
      <w:r w:rsidRPr="00EA313C">
        <w:t xml:space="preserve"> </w:t>
      </w:r>
      <w:r w:rsidR="00AA0CFB" w:rsidRPr="00EA313C">
        <w:t>Biogeography and lifestyle of species in metabolism and consumption data</w:t>
      </w:r>
      <w:ins w:id="138" w:author="Anna Gårdmark" w:date="2020-01-21T15:42:00Z">
        <w:r w:rsidR="00B60122">
          <w:t xml:space="preserve"> set</w:t>
        </w:r>
      </w:ins>
      <w:r w:rsidR="00252FB5" w:rsidRPr="00EA313C">
        <w:t>.</w:t>
      </w:r>
    </w:p>
    <w:p w14:paraId="0F1B8E78" w14:textId="77777777" w:rsidR="009C2112" w:rsidRPr="00EA313C" w:rsidRDefault="009C2112" w:rsidP="00696BB9">
      <w:pPr>
        <w:contextualSpacing/>
        <w:jc w:val="both"/>
      </w:pPr>
    </w:p>
    <w:p w14:paraId="628F6709" w14:textId="77777777" w:rsidR="009C2112" w:rsidRPr="00EA313C" w:rsidRDefault="009C2112" w:rsidP="00696BB9">
      <w:pPr>
        <w:contextualSpacing/>
        <w:jc w:val="both"/>
      </w:pPr>
    </w:p>
    <w:p w14:paraId="2B603521" w14:textId="14F894C9" w:rsidR="009C2112" w:rsidRPr="00EA313C" w:rsidRDefault="00B474DF" w:rsidP="00464C52">
      <w:pPr>
        <w:contextualSpacing/>
        <w:jc w:val="center"/>
      </w:pPr>
      <w:r w:rsidRPr="00EA313C">
        <w:rPr>
          <w:noProof/>
          <w:lang w:eastAsia="sv-SE"/>
        </w:rPr>
        <w:lastRenderedPageBreak/>
        <w:drawing>
          <wp:inline distT="0" distB="0" distL="0" distR="0" wp14:anchorId="31F39A7C" wp14:editId="76461E2F">
            <wp:extent cx="4132580" cy="4132580"/>
            <wp:effectExtent l="0" t="0" r="0" b="0"/>
            <wp:docPr id="8" name="Picture 8"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max_weight.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132580" cy="4132580"/>
                    </a:xfrm>
                    <a:prstGeom prst="rect">
                      <a:avLst/>
                    </a:prstGeom>
                  </pic:spPr>
                </pic:pic>
              </a:graphicData>
            </a:graphic>
          </wp:inline>
        </w:drawing>
      </w:r>
    </w:p>
    <w:p w14:paraId="34DA791E" w14:textId="25C45F9D" w:rsidR="009E174F" w:rsidRPr="00EA313C" w:rsidRDefault="009E174F" w:rsidP="00696BB9">
      <w:pPr>
        <w:contextualSpacing/>
        <w:jc w:val="both"/>
      </w:pPr>
      <w:r w:rsidRPr="00EA313C">
        <w:t>Fig. S</w:t>
      </w:r>
      <w:r w:rsidR="00C9064B" w:rsidRPr="00EA313C">
        <w:t>5</w:t>
      </w:r>
      <w:r w:rsidRPr="00EA313C">
        <w:t xml:space="preserve">. </w:t>
      </w:r>
      <w:r w:rsidR="005A3B2C" w:rsidRPr="00EA313C">
        <w:t>Log</w:t>
      </w:r>
      <w:r w:rsidR="005A3B2C" w:rsidRPr="00EA313C">
        <w:rPr>
          <w:vertAlign w:val="subscript"/>
        </w:rPr>
        <w:t>10</w:t>
      </w:r>
      <w:r w:rsidR="005A3B2C" w:rsidRPr="00EA313C">
        <w:t xml:space="preserve"> of maximum published weight of species in metabolism and consumption data</w:t>
      </w:r>
      <w:ins w:id="139" w:author="Anna Gårdmark" w:date="2020-01-21T15:42:00Z">
        <w:r w:rsidR="00B60122">
          <w:t xml:space="preserve"> set</w:t>
        </w:r>
      </w:ins>
    </w:p>
    <w:p w14:paraId="2A5427EB" w14:textId="5498CA9F" w:rsidR="009C2112" w:rsidRPr="00EA313C" w:rsidRDefault="009C2112" w:rsidP="00696BB9">
      <w:pPr>
        <w:contextualSpacing/>
        <w:jc w:val="both"/>
      </w:pPr>
    </w:p>
    <w:p w14:paraId="676CAEC4" w14:textId="77777777" w:rsidR="009C2112" w:rsidRPr="00EA313C" w:rsidRDefault="009C2112" w:rsidP="00696BB9">
      <w:pPr>
        <w:contextualSpacing/>
        <w:jc w:val="both"/>
      </w:pPr>
    </w:p>
    <w:p w14:paraId="7A2DCED9" w14:textId="4F488853" w:rsidR="009C2112" w:rsidRPr="00EA313C" w:rsidRDefault="009C2112" w:rsidP="00696BB9">
      <w:pPr>
        <w:contextualSpacing/>
        <w:jc w:val="both"/>
      </w:pPr>
    </w:p>
    <w:p w14:paraId="31F9AD8D" w14:textId="15AC7B08" w:rsidR="009C2112" w:rsidRPr="00EA313C" w:rsidRDefault="009C2112" w:rsidP="00696BB9">
      <w:pPr>
        <w:contextualSpacing/>
        <w:jc w:val="both"/>
      </w:pPr>
    </w:p>
    <w:p w14:paraId="7666F7C2" w14:textId="3888412D" w:rsidR="009C2112" w:rsidRPr="00EA313C" w:rsidRDefault="009C2112" w:rsidP="00696BB9">
      <w:pPr>
        <w:contextualSpacing/>
        <w:jc w:val="both"/>
      </w:pPr>
    </w:p>
    <w:p w14:paraId="1707E364" w14:textId="77777777" w:rsidR="009C2112" w:rsidRPr="00EA313C" w:rsidRDefault="009C2112" w:rsidP="00696BB9">
      <w:pPr>
        <w:contextualSpacing/>
        <w:jc w:val="both"/>
      </w:pPr>
    </w:p>
    <w:p w14:paraId="6C850B47" w14:textId="162A00A3" w:rsidR="009C2112" w:rsidRPr="00EA313C" w:rsidRDefault="009C2112" w:rsidP="00696BB9">
      <w:pPr>
        <w:contextualSpacing/>
        <w:jc w:val="both"/>
      </w:pPr>
    </w:p>
    <w:p w14:paraId="6646053C" w14:textId="77777777" w:rsidR="009C2112" w:rsidRPr="00EA313C" w:rsidRDefault="009C2112" w:rsidP="00696BB9">
      <w:pPr>
        <w:contextualSpacing/>
        <w:jc w:val="both"/>
      </w:pPr>
    </w:p>
    <w:p w14:paraId="13BDCCD0" w14:textId="1A18266D" w:rsidR="009C2112" w:rsidRPr="00EA313C" w:rsidRDefault="009C2112" w:rsidP="00696BB9">
      <w:pPr>
        <w:contextualSpacing/>
        <w:jc w:val="both"/>
      </w:pPr>
    </w:p>
    <w:p w14:paraId="187EA1B4" w14:textId="35D64A7B" w:rsidR="00BE300C" w:rsidRPr="00EA313C" w:rsidRDefault="006467A7" w:rsidP="00696BB9">
      <w:pPr>
        <w:contextualSpacing/>
        <w:jc w:val="both"/>
      </w:pPr>
      <w:r w:rsidRPr="00EA313C">
        <w:rPr>
          <w:noProof/>
          <w:lang w:eastAsia="sv-SE"/>
        </w:rPr>
        <w:lastRenderedPageBreak/>
        <w:drawing>
          <wp:inline distT="0" distB="0" distL="0" distR="0" wp14:anchorId="78F4244D" wp14:editId="56EED7CC">
            <wp:extent cx="5731510" cy="5731510"/>
            <wp:effectExtent l="0" t="0" r="0" b="0"/>
            <wp:docPr id="5" name="Picture 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exp_env_temps_con_met.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7601A8DA" w14:textId="5D1D3C19" w:rsidR="00BE300C" w:rsidRPr="00EA313C" w:rsidRDefault="00BE300C" w:rsidP="00696BB9">
      <w:pPr>
        <w:contextualSpacing/>
        <w:jc w:val="both"/>
      </w:pPr>
      <w:commentRangeStart w:id="140"/>
      <w:r w:rsidRPr="00EA313C">
        <w:t>Fig. S</w:t>
      </w:r>
      <w:commentRangeEnd w:id="140"/>
      <w:r w:rsidR="00BF6BF5" w:rsidRPr="00EA313C">
        <w:rPr>
          <w:rStyle w:val="CommentReference"/>
          <w:sz w:val="22"/>
          <w:szCs w:val="22"/>
        </w:rPr>
        <w:commentReference w:id="140"/>
      </w:r>
      <w:r w:rsidR="00DD5101" w:rsidRPr="00EA313C">
        <w:t>6</w:t>
      </w:r>
      <w:r w:rsidRPr="00EA313C">
        <w:t xml:space="preserve">. Experimental temperatures </w:t>
      </w:r>
      <w:r w:rsidR="00BF6BF5" w:rsidRPr="00EA313C">
        <w:t xml:space="preserve">(orange) </w:t>
      </w:r>
      <w:r w:rsidRPr="00EA313C">
        <w:t xml:space="preserve">compared to </w:t>
      </w:r>
      <w:r w:rsidR="00BF6BF5" w:rsidRPr="00EA313C">
        <w:t xml:space="preserve">range and </w:t>
      </w:r>
      <w:r w:rsidRPr="00EA313C">
        <w:t>median environmental temperature</w:t>
      </w:r>
      <w:r w:rsidR="006467A7" w:rsidRPr="00EA313C">
        <w:t xml:space="preserve"> </w:t>
      </w:r>
      <w:r w:rsidR="00BF6BF5" w:rsidRPr="00EA313C">
        <w:t xml:space="preserve">(green) </w:t>
      </w:r>
      <w:r w:rsidR="006467A7" w:rsidRPr="00EA313C">
        <w:t xml:space="preserve">for metabolism and </w:t>
      </w:r>
      <w:r w:rsidR="008B2D1F" w:rsidRPr="00EA313C">
        <w:t>consumption</w:t>
      </w:r>
      <w:r w:rsidR="006467A7" w:rsidRPr="00EA313C">
        <w:t xml:space="preserve"> data</w:t>
      </w:r>
    </w:p>
    <w:p w14:paraId="7E3CCD2B" w14:textId="0675BF60" w:rsidR="00BE300C" w:rsidRPr="00EA313C" w:rsidRDefault="00BE300C" w:rsidP="00696BB9">
      <w:pPr>
        <w:contextualSpacing/>
        <w:jc w:val="both"/>
      </w:pPr>
    </w:p>
    <w:p w14:paraId="6E3B66CE" w14:textId="2788988E" w:rsidR="008874B5" w:rsidRPr="00EA313C" w:rsidRDefault="008874B5" w:rsidP="00696BB9">
      <w:pPr>
        <w:contextualSpacing/>
        <w:jc w:val="both"/>
      </w:pPr>
    </w:p>
    <w:p w14:paraId="3E515288" w14:textId="496B0E20" w:rsidR="008874B5" w:rsidRPr="00EA313C" w:rsidRDefault="008874B5" w:rsidP="00696BB9">
      <w:pPr>
        <w:contextualSpacing/>
        <w:jc w:val="both"/>
      </w:pPr>
    </w:p>
    <w:p w14:paraId="2B09B8EB" w14:textId="01545DD6" w:rsidR="008874B5" w:rsidRPr="00EA313C" w:rsidRDefault="008874B5" w:rsidP="00696BB9">
      <w:pPr>
        <w:contextualSpacing/>
        <w:jc w:val="both"/>
      </w:pPr>
    </w:p>
    <w:p w14:paraId="1CA09DE1" w14:textId="396472C5" w:rsidR="008874B5" w:rsidRPr="00EA313C" w:rsidRDefault="008874B5" w:rsidP="00696BB9">
      <w:pPr>
        <w:contextualSpacing/>
        <w:jc w:val="both"/>
      </w:pPr>
    </w:p>
    <w:p w14:paraId="5D93B878" w14:textId="3AC42961" w:rsidR="008874B5" w:rsidRPr="00EA313C" w:rsidRDefault="008874B5" w:rsidP="00696BB9">
      <w:pPr>
        <w:contextualSpacing/>
        <w:jc w:val="both"/>
      </w:pPr>
    </w:p>
    <w:p w14:paraId="12743FFD" w14:textId="46F0E618" w:rsidR="008874B5" w:rsidRPr="00EA313C" w:rsidRDefault="008C25E3" w:rsidP="00464C52">
      <w:pPr>
        <w:contextualSpacing/>
        <w:jc w:val="center"/>
      </w:pPr>
      <w:commentRangeStart w:id="141"/>
      <w:r w:rsidRPr="00EA313C">
        <w:rPr>
          <w:noProof/>
          <w:lang w:eastAsia="sv-SE"/>
        </w:rPr>
        <w:lastRenderedPageBreak/>
        <w:drawing>
          <wp:inline distT="0" distB="0" distL="0" distR="0" wp14:anchorId="22B8056E" wp14:editId="43009795">
            <wp:extent cx="4795284" cy="2597831"/>
            <wp:effectExtent l="0" t="0" r="5715" b="5715"/>
            <wp:docPr id="11" name="Picture 1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ize_range.png"/>
                    <pic:cNvPicPr/>
                  </pic:nvPicPr>
                  <pic:blipFill rotWithShape="1">
                    <a:blip r:embed="rId31" cstate="print">
                      <a:extLst>
                        <a:ext uri="{28A0092B-C50C-407E-A947-70E740481C1C}">
                          <a14:useLocalDpi xmlns:a14="http://schemas.microsoft.com/office/drawing/2010/main" val="0"/>
                        </a:ext>
                      </a:extLst>
                    </a:blip>
                    <a:srcRect t="23004" b="22821"/>
                    <a:stretch/>
                  </pic:blipFill>
                  <pic:spPr bwMode="auto">
                    <a:xfrm>
                      <a:off x="0" y="0"/>
                      <a:ext cx="4802118" cy="2601533"/>
                    </a:xfrm>
                    <a:prstGeom prst="rect">
                      <a:avLst/>
                    </a:prstGeom>
                    <a:ln>
                      <a:noFill/>
                    </a:ln>
                    <a:extLst>
                      <a:ext uri="{53640926-AAD7-44D8-BBD7-CCE9431645EC}">
                        <a14:shadowObscured xmlns:a14="http://schemas.microsoft.com/office/drawing/2010/main"/>
                      </a:ext>
                    </a:extLst>
                  </pic:spPr>
                </pic:pic>
              </a:graphicData>
            </a:graphic>
          </wp:inline>
        </w:drawing>
      </w:r>
      <w:commentRangeEnd w:id="141"/>
      <w:r w:rsidR="00D24B2F">
        <w:rPr>
          <w:rStyle w:val="CommentReference"/>
        </w:rPr>
        <w:commentReference w:id="141"/>
      </w:r>
    </w:p>
    <w:p w14:paraId="5C463CF1" w14:textId="620C56EC" w:rsidR="008874B5" w:rsidRPr="00EA313C" w:rsidRDefault="008874B5" w:rsidP="00696BB9">
      <w:pPr>
        <w:contextualSpacing/>
        <w:jc w:val="both"/>
      </w:pPr>
      <w:r w:rsidRPr="00EA313C">
        <w:t>Fig. S</w:t>
      </w:r>
      <w:r w:rsidR="008E421D" w:rsidRPr="00EA313C">
        <w:t>7</w:t>
      </w:r>
      <w:r w:rsidRPr="00EA313C">
        <w:t xml:space="preserve">. </w:t>
      </w:r>
      <w:r w:rsidR="008E421D" w:rsidRPr="00EA313C">
        <w:t xml:space="preserve">Distribution of relative body masses in </w:t>
      </w:r>
      <w:r w:rsidR="0037189D" w:rsidRPr="00EA313C">
        <w:t>metabolism and consumption data</w:t>
      </w:r>
      <w:ins w:id="142" w:author="Anna Gårdmark" w:date="2020-01-21T15:42:00Z">
        <w:r w:rsidR="00B60122">
          <w:t xml:space="preserve"> set.</w:t>
        </w:r>
      </w:ins>
      <w:ins w:id="143" w:author="Anna Gårdmark" w:date="2020-01-21T15:43:00Z">
        <w:r w:rsidR="00B60122">
          <w:rPr>
            <w:rStyle w:val="CommentReference"/>
          </w:rPr>
          <w:commentReference w:id="144"/>
        </w:r>
      </w:ins>
    </w:p>
    <w:p w14:paraId="54039A2F" w14:textId="091A0CA5" w:rsidR="008874B5" w:rsidRPr="00EA313C" w:rsidRDefault="008874B5" w:rsidP="00696BB9">
      <w:pPr>
        <w:contextualSpacing/>
        <w:jc w:val="both"/>
      </w:pPr>
    </w:p>
    <w:p w14:paraId="4763CC90" w14:textId="28646C7A" w:rsidR="000603A4" w:rsidRPr="00EA313C" w:rsidRDefault="000603A4" w:rsidP="00696BB9">
      <w:pPr>
        <w:contextualSpacing/>
        <w:jc w:val="both"/>
      </w:pPr>
    </w:p>
    <w:p w14:paraId="2FA2541F" w14:textId="25527491" w:rsidR="000603A4" w:rsidRPr="00EA313C" w:rsidRDefault="000603A4" w:rsidP="00696BB9">
      <w:pPr>
        <w:contextualSpacing/>
        <w:jc w:val="both"/>
      </w:pPr>
    </w:p>
    <w:p w14:paraId="674EA8A1" w14:textId="65C518FC" w:rsidR="000603A4" w:rsidRPr="00EA313C" w:rsidRDefault="000603A4" w:rsidP="00696BB9">
      <w:pPr>
        <w:contextualSpacing/>
        <w:jc w:val="both"/>
      </w:pPr>
    </w:p>
    <w:p w14:paraId="555C5AA1" w14:textId="2C3EE31B" w:rsidR="000603A4" w:rsidRPr="00EA313C" w:rsidRDefault="000603A4" w:rsidP="00696BB9">
      <w:pPr>
        <w:contextualSpacing/>
        <w:jc w:val="both"/>
      </w:pPr>
    </w:p>
    <w:p w14:paraId="039B602C" w14:textId="68153FE8" w:rsidR="000603A4" w:rsidRPr="00EA313C" w:rsidRDefault="000603A4" w:rsidP="00696BB9">
      <w:pPr>
        <w:contextualSpacing/>
        <w:jc w:val="both"/>
      </w:pPr>
    </w:p>
    <w:p w14:paraId="12419F9F" w14:textId="0FD47816" w:rsidR="000603A4" w:rsidRPr="00EA313C" w:rsidRDefault="000603A4" w:rsidP="00696BB9">
      <w:pPr>
        <w:contextualSpacing/>
        <w:jc w:val="both"/>
      </w:pPr>
    </w:p>
    <w:p w14:paraId="650FA541" w14:textId="74C84963" w:rsidR="000603A4" w:rsidRPr="00EA313C" w:rsidRDefault="000603A4" w:rsidP="00696BB9">
      <w:pPr>
        <w:contextualSpacing/>
        <w:jc w:val="both"/>
      </w:pPr>
    </w:p>
    <w:p w14:paraId="42B44B48" w14:textId="510E0B5C" w:rsidR="000603A4" w:rsidRPr="00EA313C" w:rsidRDefault="000603A4" w:rsidP="00696BB9">
      <w:pPr>
        <w:contextualSpacing/>
        <w:jc w:val="both"/>
      </w:pPr>
    </w:p>
    <w:p w14:paraId="22D6B7C4" w14:textId="735A24E3" w:rsidR="000603A4" w:rsidRPr="00EA313C" w:rsidRDefault="000603A4" w:rsidP="00696BB9">
      <w:pPr>
        <w:contextualSpacing/>
        <w:jc w:val="both"/>
      </w:pPr>
    </w:p>
    <w:p w14:paraId="6446204F" w14:textId="7FBF94BF" w:rsidR="000603A4" w:rsidRPr="00EA313C" w:rsidRDefault="000603A4" w:rsidP="00696BB9">
      <w:pPr>
        <w:contextualSpacing/>
        <w:jc w:val="both"/>
      </w:pPr>
    </w:p>
    <w:p w14:paraId="73BA5640" w14:textId="5FDAC14A" w:rsidR="000603A4" w:rsidRPr="00EA313C" w:rsidRDefault="000603A4" w:rsidP="00696BB9">
      <w:pPr>
        <w:contextualSpacing/>
        <w:jc w:val="both"/>
      </w:pPr>
    </w:p>
    <w:p w14:paraId="66361A28" w14:textId="07E0620A" w:rsidR="000603A4" w:rsidRPr="00EA313C" w:rsidRDefault="000603A4" w:rsidP="00696BB9">
      <w:pPr>
        <w:contextualSpacing/>
        <w:jc w:val="both"/>
      </w:pPr>
    </w:p>
    <w:p w14:paraId="461DDB92" w14:textId="0062B3F8" w:rsidR="000603A4" w:rsidRPr="00EA313C" w:rsidRDefault="000603A4" w:rsidP="00696BB9">
      <w:pPr>
        <w:contextualSpacing/>
        <w:jc w:val="both"/>
      </w:pPr>
    </w:p>
    <w:p w14:paraId="659EE611" w14:textId="6C6E3D3F" w:rsidR="000603A4" w:rsidRPr="00EA313C" w:rsidRDefault="000603A4" w:rsidP="00696BB9">
      <w:pPr>
        <w:contextualSpacing/>
        <w:jc w:val="both"/>
      </w:pPr>
    </w:p>
    <w:p w14:paraId="5C307F0A" w14:textId="77777777" w:rsidR="000603A4" w:rsidRPr="00EA313C" w:rsidRDefault="000603A4" w:rsidP="00696BB9">
      <w:pPr>
        <w:contextualSpacing/>
        <w:jc w:val="both"/>
      </w:pPr>
    </w:p>
    <w:p w14:paraId="482DBC0E" w14:textId="5FB8DF8C" w:rsidR="00EB04FD" w:rsidRPr="00EA313C" w:rsidRDefault="00A71C62" w:rsidP="00464C52">
      <w:pPr>
        <w:contextualSpacing/>
        <w:jc w:val="center"/>
      </w:pPr>
      <w:r w:rsidRPr="00EA313C">
        <w:rPr>
          <w:noProof/>
          <w:lang w:eastAsia="sv-SE"/>
        </w:rPr>
        <w:lastRenderedPageBreak/>
        <w:drawing>
          <wp:inline distT="0" distB="0" distL="0" distR="0" wp14:anchorId="5264F1B3" wp14:editId="5FA30074">
            <wp:extent cx="5731510" cy="5731510"/>
            <wp:effectExtent l="0" t="0" r="0" b="0"/>
            <wp:docPr id="12" name="Picture 1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model_data.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53A3EB2B" w14:textId="6B29B7C3" w:rsidR="00775DCF" w:rsidRPr="00EA313C" w:rsidRDefault="00775DCF" w:rsidP="00696BB9">
      <w:pPr>
        <w:contextualSpacing/>
        <w:jc w:val="both"/>
      </w:pPr>
      <w:commentRangeStart w:id="145"/>
      <w:r w:rsidRPr="00EA313C">
        <w:t>Fig. S</w:t>
      </w:r>
      <w:r w:rsidR="000603A4" w:rsidRPr="00EA313C">
        <w:t>8</w:t>
      </w:r>
      <w:r w:rsidRPr="00EA313C">
        <w:t xml:space="preserve">. </w:t>
      </w:r>
      <w:commentRangeEnd w:id="145"/>
      <w:r w:rsidR="00EB468B" w:rsidRPr="00EA313C">
        <w:rPr>
          <w:rStyle w:val="CommentReference"/>
          <w:sz w:val="22"/>
          <w:szCs w:val="22"/>
        </w:rPr>
        <w:commentReference w:id="145"/>
      </w:r>
      <w:r w:rsidR="00A71C62" w:rsidRPr="00EA313C">
        <w:t xml:space="preserve">Top row: </w:t>
      </w:r>
      <w:r w:rsidR="00C82EBF" w:rsidRPr="00EA313C">
        <w:t xml:space="preserve">natural log of </w:t>
      </w:r>
      <w:ins w:id="146" w:author="Anna Gårdmark" w:date="2020-01-21T15:44:00Z">
        <w:r w:rsidR="00B60122">
          <w:t xml:space="preserve">rates of </w:t>
        </w:r>
      </w:ins>
      <w:r w:rsidR="00C82EBF" w:rsidRPr="00EA313C">
        <w:t xml:space="preserve">consumption (A) and </w:t>
      </w:r>
      <w:commentRangeStart w:id="147"/>
      <w:r w:rsidR="00C82EBF" w:rsidRPr="00EA313C">
        <w:t>metabolism (B)</w:t>
      </w:r>
      <w:commentRangeEnd w:id="147"/>
      <w:r w:rsidR="00B60122">
        <w:rPr>
          <w:rStyle w:val="CommentReference"/>
        </w:rPr>
        <w:commentReference w:id="147"/>
      </w:r>
      <w:commentRangeStart w:id="148"/>
      <w:r w:rsidR="00C82EBF" w:rsidRPr="00EA313C">
        <w:t xml:space="preserve"> </w:t>
      </w:r>
      <w:commentRangeEnd w:id="148"/>
      <w:r w:rsidR="00B60122">
        <w:rPr>
          <w:rStyle w:val="CommentReference"/>
        </w:rPr>
        <w:commentReference w:id="148"/>
      </w:r>
      <w:r w:rsidR="00C82EBF" w:rsidRPr="00EA313C">
        <w:t xml:space="preserve">plotted against natural log of </w:t>
      </w:r>
      <w:commentRangeStart w:id="149"/>
      <w:ins w:id="150" w:author="Anna Gårdmark" w:date="2020-01-21T15:45:00Z">
        <w:r w:rsidR="00B60122">
          <w:t xml:space="preserve">relative </w:t>
        </w:r>
        <w:commentRangeEnd w:id="149"/>
        <w:r w:rsidR="00B60122">
          <w:rPr>
            <w:rStyle w:val="CommentReference"/>
          </w:rPr>
          <w:commentReference w:id="149"/>
        </w:r>
      </w:ins>
      <w:r w:rsidR="00C82EBF" w:rsidRPr="00EA313C">
        <w:t xml:space="preserve">mass. Colors indicate species (legend not shown), to illustrate clustering in data due to species. </w:t>
      </w:r>
      <w:r w:rsidR="00F20A31" w:rsidRPr="00EA313C">
        <w:t xml:space="preserve">Bottom row: </w:t>
      </w:r>
      <w:r w:rsidR="001E291C" w:rsidRPr="00EA313C">
        <w:t xml:space="preserve">natural log of </w:t>
      </w:r>
      <w:commentRangeStart w:id="151"/>
      <w:r w:rsidR="001E291C" w:rsidRPr="00EA313C">
        <w:t>consumption (A) and metabolism (B)</w:t>
      </w:r>
      <w:commentRangeEnd w:id="151"/>
      <w:r w:rsidR="00B42BCC">
        <w:rPr>
          <w:rStyle w:val="CommentReference"/>
        </w:rPr>
        <w:commentReference w:id="151"/>
      </w:r>
      <w:r w:rsidR="001E291C" w:rsidRPr="00EA313C">
        <w:t xml:space="preserve"> plotted against</w:t>
      </w:r>
      <w:r w:rsidR="0088775B" w:rsidRPr="00EA313C">
        <w:t xml:space="preserve"> environment-standardized Arrhenius temperature</w:t>
      </w:r>
      <w:r w:rsidR="004E6112" w:rsidRPr="00EA313C">
        <w:t xml:space="preserve">, colors </w:t>
      </w:r>
      <w:r w:rsidR="005044E3" w:rsidRPr="00EA313C">
        <w:t xml:space="preserve">indicate </w:t>
      </w:r>
      <w:ins w:id="152" w:author="Anna Gårdmark" w:date="2020-01-21T15:45:00Z">
        <w:r w:rsidR="00F93707">
          <w:t xml:space="preserve">relative </w:t>
        </w:r>
      </w:ins>
      <w:r w:rsidR="005044E3" w:rsidRPr="00EA313C">
        <w:t>body masses.</w:t>
      </w:r>
    </w:p>
    <w:p w14:paraId="6AC638F2" w14:textId="5C98D203" w:rsidR="00775DCF" w:rsidRPr="00EA313C" w:rsidRDefault="00775DCF" w:rsidP="00696BB9">
      <w:pPr>
        <w:contextualSpacing/>
        <w:jc w:val="both"/>
      </w:pPr>
    </w:p>
    <w:p w14:paraId="6DBD9461" w14:textId="77777777" w:rsidR="00775DCF" w:rsidRPr="00EA313C" w:rsidRDefault="00775DCF" w:rsidP="00696BB9">
      <w:pPr>
        <w:contextualSpacing/>
        <w:jc w:val="both"/>
      </w:pPr>
    </w:p>
    <w:p w14:paraId="6253753E" w14:textId="43FE6115" w:rsidR="00646A26" w:rsidRPr="00A261CD" w:rsidRDefault="00A81880" w:rsidP="00000AB2">
      <w:pPr>
        <w:pStyle w:val="Heading1"/>
        <w:rPr>
          <w:lang w:val="en-GB"/>
        </w:rPr>
      </w:pPr>
      <w:bookmarkStart w:id="153" w:name="_Toc29915150"/>
      <w:r w:rsidRPr="00A261CD">
        <w:rPr>
          <w:lang w:val="en-GB"/>
        </w:rPr>
        <w:t>Supplementary analysis</w:t>
      </w:r>
      <w:bookmarkEnd w:id="153"/>
    </w:p>
    <w:p w14:paraId="36C5C43C" w14:textId="7CA455B6" w:rsidR="00646A26" w:rsidRPr="00A261CD" w:rsidRDefault="00524FBE" w:rsidP="00747AE4">
      <w:pPr>
        <w:pStyle w:val="Heading2"/>
        <w:contextualSpacing/>
        <w:jc w:val="both"/>
        <w:rPr>
          <w:rFonts w:asciiTheme="minorHAnsi" w:hAnsiTheme="minorHAnsi" w:cstheme="minorHAnsi"/>
          <w:i/>
          <w:iCs/>
          <w:szCs w:val="22"/>
          <w:lang w:val="en-GB"/>
        </w:rPr>
      </w:pPr>
      <w:bookmarkStart w:id="154" w:name="_Toc29915151"/>
      <w:r w:rsidRPr="00A261CD">
        <w:rPr>
          <w:rFonts w:asciiTheme="minorHAnsi" w:hAnsiTheme="minorHAnsi" w:cstheme="minorHAnsi"/>
          <w:i/>
          <w:iCs/>
          <w:szCs w:val="22"/>
          <w:lang w:val="en-GB"/>
        </w:rPr>
        <w:t>Optimum growth temperature</w:t>
      </w:r>
      <w:bookmarkEnd w:id="154"/>
    </w:p>
    <w:p w14:paraId="3D3BB3A2" w14:textId="77777777" w:rsidR="00747AE4" w:rsidRPr="00EA313C" w:rsidRDefault="00747AE4" w:rsidP="00747AE4">
      <w:pPr>
        <w:contextualSpacing/>
        <w:jc w:val="both"/>
      </w:pPr>
    </w:p>
    <w:p w14:paraId="6345A523" w14:textId="0A8CCC64" w:rsidR="00636FB7" w:rsidRPr="00EA313C" w:rsidRDefault="00636FB7" w:rsidP="00747AE4">
      <w:pPr>
        <w:contextualSpacing/>
        <w:jc w:val="both"/>
      </w:pPr>
      <w:commentRangeStart w:id="155"/>
      <w:r w:rsidRPr="00EA313C">
        <w:t>Fig. S9</w:t>
      </w:r>
      <w:commentRangeEnd w:id="155"/>
      <w:r w:rsidR="00000AB2">
        <w:rPr>
          <w:rStyle w:val="CommentReference"/>
        </w:rPr>
        <w:commentReference w:id="155"/>
      </w:r>
      <w:r w:rsidRPr="00EA313C">
        <w:t xml:space="preserve">. Posterior densities and </w:t>
      </w:r>
      <w:r w:rsidR="002C2889" w:rsidRPr="00EA313C">
        <w:t>trace plots</w:t>
      </w:r>
      <w:r w:rsidRPr="00EA313C">
        <w:t xml:space="preserve"> for evaluation of chain convergence (by chain, indicated by color), for the </w:t>
      </w:r>
      <w:commentRangeStart w:id="156"/>
      <w:r w:rsidR="00FA1666" w:rsidRPr="00EA313C">
        <w:t>highest-level</w:t>
      </w:r>
      <w:commentRangeEnd w:id="156"/>
      <w:r w:rsidR="00FA1666" w:rsidRPr="00EA313C">
        <w:rPr>
          <w:rStyle w:val="CommentReference"/>
          <w:sz w:val="22"/>
          <w:szCs w:val="22"/>
        </w:rPr>
        <w:commentReference w:id="156"/>
      </w:r>
      <w:r w:rsidR="002C2889" w:rsidRPr="00EA313C">
        <w:t xml:space="preserve"> parameters</w:t>
      </w:r>
      <w:r w:rsidR="00F902D6" w:rsidRPr="00EA313C">
        <w:t xml:space="preserve"> for </w:t>
      </w:r>
      <m:oMath>
        <m:sSub>
          <m:sSubPr>
            <m:ctrlPr>
              <w:rPr>
                <w:rFonts w:ascii="Cambria Math" w:hAnsi="Cambria Math"/>
                <w:i/>
              </w:rPr>
            </m:ctrlPr>
          </m:sSubPr>
          <m:e>
            <m:r>
              <w:rPr>
                <w:rFonts w:ascii="Cambria Math" w:hAnsi="Cambria Math"/>
              </w:rPr>
              <m:t>T</m:t>
            </m:r>
          </m:e>
          <m:sub>
            <m:r>
              <w:rPr>
                <w:rFonts w:ascii="Cambria Math" w:hAnsi="Cambria Math"/>
              </w:rPr>
              <m:t>opt</m:t>
            </m:r>
          </m:sub>
        </m:sSub>
      </m:oMath>
      <w:r w:rsidR="00F902D6" w:rsidRPr="00EA313C">
        <w:t xml:space="preserve"> model</w:t>
      </w:r>
      <w:r w:rsidR="008D2352" w:rsidRPr="00EA313C">
        <w:t xml:space="preserve"> *NOT DONE YET FOR T_OPT*</w:t>
      </w:r>
    </w:p>
    <w:p w14:paraId="47792BF7" w14:textId="09EB1C98" w:rsidR="009428CD" w:rsidRPr="00EA313C" w:rsidRDefault="009428CD" w:rsidP="00747AE4">
      <w:pPr>
        <w:contextualSpacing/>
      </w:pPr>
    </w:p>
    <w:p w14:paraId="1AFFA5E9" w14:textId="65EB77A8" w:rsidR="00FC40B3" w:rsidRPr="00EA313C" w:rsidRDefault="00FC40B3" w:rsidP="00FC40B3">
      <w:pPr>
        <w:contextualSpacing/>
        <w:jc w:val="both"/>
      </w:pPr>
      <w:r w:rsidRPr="00EA313C">
        <w:t>Fig. S10.</w:t>
      </w:r>
      <w:commentRangeStart w:id="157"/>
      <w:r w:rsidRPr="00EA313C">
        <w:t xml:space="preserve"> </w:t>
      </w:r>
      <m:oMath>
        <m:acc>
          <m:accPr>
            <m:ctrlPr>
              <w:rPr>
                <w:rFonts w:ascii="Cambria Math" w:hAnsi="Cambria Math"/>
                <w:i/>
              </w:rPr>
            </m:ctrlPr>
          </m:accPr>
          <m:e>
            <m:r>
              <w:rPr>
                <w:rFonts w:ascii="Cambria Math" w:hAnsi="Cambria Math"/>
              </w:rPr>
              <m:t>R</m:t>
            </m:r>
          </m:e>
        </m:acc>
      </m:oMath>
      <w:r w:rsidRPr="00EA313C">
        <w:t xml:space="preserve"> </w:t>
      </w:r>
      <w:commentRangeEnd w:id="157"/>
      <w:r w:rsidR="000B1042">
        <w:rPr>
          <w:rStyle w:val="CommentReference"/>
        </w:rPr>
        <w:commentReference w:id="157"/>
      </w:r>
      <w:r w:rsidR="00B27A20" w:rsidRPr="00EA313C">
        <w:rPr>
          <w:rFonts w:eastAsiaTheme="minorEastAsia"/>
        </w:rPr>
        <w:t xml:space="preserve">for </w:t>
      </w:r>
      <m:oMath>
        <m:sSub>
          <m:sSubPr>
            <m:ctrlPr>
              <w:rPr>
                <w:rFonts w:ascii="Cambria Math" w:hAnsi="Cambria Math"/>
                <w:i/>
              </w:rPr>
            </m:ctrlPr>
          </m:sSubPr>
          <m:e>
            <m:r>
              <w:rPr>
                <w:rFonts w:ascii="Cambria Math" w:hAnsi="Cambria Math"/>
              </w:rPr>
              <m:t>T</m:t>
            </m:r>
          </m:e>
          <m:sub>
            <m:r>
              <w:rPr>
                <w:rFonts w:ascii="Cambria Math" w:hAnsi="Cambria Math"/>
              </w:rPr>
              <m:t>opt</m:t>
            </m:r>
          </m:sub>
        </m:sSub>
      </m:oMath>
      <w:r w:rsidRPr="00EA313C">
        <w:t xml:space="preserve"> model *NOT DONE YET FOR T_OPT*</w:t>
      </w:r>
    </w:p>
    <w:p w14:paraId="329F4E4C" w14:textId="0F91CE7C" w:rsidR="00747AE4" w:rsidRPr="00EA313C" w:rsidRDefault="00747AE4" w:rsidP="009428CD"/>
    <w:p w14:paraId="2FBDE913" w14:textId="74121F9E" w:rsidR="00DA3406" w:rsidRPr="00EA313C" w:rsidRDefault="001A382A" w:rsidP="00DA3406">
      <w:pPr>
        <w:contextualSpacing/>
        <w:jc w:val="both"/>
      </w:pPr>
      <w:r w:rsidRPr="00EA313C">
        <w:t>Fig. S1</w:t>
      </w:r>
      <w:r w:rsidR="00E13D80" w:rsidRPr="00EA313C">
        <w:t>1</w:t>
      </w:r>
      <w:r w:rsidRPr="00EA313C">
        <w:t xml:space="preserve">. </w:t>
      </w:r>
      <w:r w:rsidR="008A1780" w:rsidRPr="00EA313C">
        <w:t xml:space="preserve">Model fit (mean and coefficient of variation) for </w:t>
      </w:r>
      <m:oMath>
        <m:sSub>
          <m:sSubPr>
            <m:ctrlPr>
              <w:rPr>
                <w:rFonts w:ascii="Cambria Math" w:hAnsi="Cambria Math"/>
                <w:i/>
              </w:rPr>
            </m:ctrlPr>
          </m:sSubPr>
          <m:e>
            <m:r>
              <w:rPr>
                <w:rFonts w:ascii="Cambria Math" w:hAnsi="Cambria Math"/>
              </w:rPr>
              <m:t>T</m:t>
            </m:r>
          </m:e>
          <m:sub>
            <m:r>
              <w:rPr>
                <w:rFonts w:ascii="Cambria Math" w:hAnsi="Cambria Math"/>
              </w:rPr>
              <m:t>opt</m:t>
            </m:r>
          </m:sub>
        </m:sSub>
      </m:oMath>
      <w:r w:rsidR="008A1780" w:rsidRPr="00EA313C">
        <w:rPr>
          <w:rFonts w:eastAsiaTheme="minorEastAsia"/>
        </w:rPr>
        <w:t>model. Vertical line corresponds to mean in data and histogram depicts each posterior mean.</w:t>
      </w:r>
      <w:r w:rsidR="00FA6566" w:rsidRPr="00EA313C">
        <w:rPr>
          <w:rFonts w:eastAsiaTheme="minorEastAsia"/>
        </w:rPr>
        <w:t xml:space="preserve"> </w:t>
      </w:r>
      <w:commentRangeStart w:id="158"/>
      <w:r w:rsidR="00FA6566" w:rsidRPr="00EA313C">
        <w:rPr>
          <w:rFonts w:eastAsiaTheme="minorEastAsia"/>
        </w:rPr>
        <w:t>Numbers show probability of the posterior being larger or small than mean in data.</w:t>
      </w:r>
      <w:commentRangeEnd w:id="158"/>
      <w:r w:rsidR="00FA6566" w:rsidRPr="00EA313C">
        <w:rPr>
          <w:rStyle w:val="CommentReference"/>
          <w:sz w:val="22"/>
          <w:szCs w:val="22"/>
        </w:rPr>
        <w:commentReference w:id="158"/>
      </w:r>
      <w:r w:rsidR="00DA3406" w:rsidRPr="00EA313C">
        <w:t>*NOT DONE YET FOR T_OPT*</w:t>
      </w:r>
    </w:p>
    <w:p w14:paraId="3F0FC5B7" w14:textId="23A34B61" w:rsidR="001A382A" w:rsidRPr="00EA313C" w:rsidRDefault="001A382A" w:rsidP="001A382A">
      <w:pPr>
        <w:contextualSpacing/>
        <w:jc w:val="both"/>
      </w:pPr>
    </w:p>
    <w:p w14:paraId="67AB2304" w14:textId="4BF247A5" w:rsidR="00747AE4" w:rsidRPr="00EA313C" w:rsidRDefault="00747AE4" w:rsidP="009428CD"/>
    <w:p w14:paraId="28B35FC2" w14:textId="0FF8AC76" w:rsidR="00747AE4" w:rsidRPr="00EA313C" w:rsidRDefault="00747AE4" w:rsidP="009428CD"/>
    <w:p w14:paraId="51FCF173" w14:textId="7985BDF8" w:rsidR="00747AE4" w:rsidRPr="00EA313C" w:rsidRDefault="00747AE4" w:rsidP="009428CD"/>
    <w:p w14:paraId="1AD5D566" w14:textId="60F49919" w:rsidR="00747AE4" w:rsidRPr="00EA313C" w:rsidRDefault="00747AE4" w:rsidP="009428CD"/>
    <w:p w14:paraId="22A23EC8" w14:textId="6DDCB867" w:rsidR="00747AE4" w:rsidRPr="00EA313C" w:rsidRDefault="00747AE4" w:rsidP="009428CD"/>
    <w:p w14:paraId="479B26A7" w14:textId="5EFEEFF1" w:rsidR="00747AE4" w:rsidRPr="00EA313C" w:rsidRDefault="00747AE4" w:rsidP="009428CD"/>
    <w:p w14:paraId="7547DE4E" w14:textId="5F685BE7" w:rsidR="00747AE4" w:rsidRPr="00EA313C" w:rsidRDefault="00747AE4" w:rsidP="009428CD"/>
    <w:p w14:paraId="419AA0C2" w14:textId="1FC8ECAA" w:rsidR="00747AE4" w:rsidRPr="00EA313C" w:rsidRDefault="00747AE4" w:rsidP="009428CD"/>
    <w:p w14:paraId="7A2BF5F8" w14:textId="77777777" w:rsidR="00747AE4" w:rsidRPr="00EA313C" w:rsidRDefault="00747AE4" w:rsidP="009428CD"/>
    <w:p w14:paraId="61D48049" w14:textId="36ABD9DC" w:rsidR="00524FBE" w:rsidRPr="00EA313C" w:rsidRDefault="00524FBE" w:rsidP="00696BB9">
      <w:pPr>
        <w:pStyle w:val="Heading2"/>
        <w:contextualSpacing/>
        <w:jc w:val="both"/>
        <w:rPr>
          <w:rFonts w:asciiTheme="minorHAnsi" w:hAnsiTheme="minorHAnsi" w:cstheme="minorHAnsi"/>
          <w:i/>
          <w:iCs/>
          <w:szCs w:val="22"/>
        </w:rPr>
      </w:pPr>
      <w:bookmarkStart w:id="159" w:name="_Toc29915152"/>
      <w:r w:rsidRPr="00EA313C">
        <w:rPr>
          <w:rFonts w:asciiTheme="minorHAnsi" w:hAnsiTheme="minorHAnsi" w:cstheme="minorHAnsi"/>
          <w:i/>
          <w:iCs/>
          <w:szCs w:val="22"/>
        </w:rPr>
        <w:t>Growth rate</w:t>
      </w:r>
      <w:bookmarkEnd w:id="159"/>
    </w:p>
    <w:p w14:paraId="79D1A08A" w14:textId="46C4A4FD" w:rsidR="009428CD" w:rsidRPr="00EA313C" w:rsidRDefault="00636FB7" w:rsidP="00464C52">
      <w:pPr>
        <w:jc w:val="center"/>
      </w:pPr>
      <w:r w:rsidRPr="00EA313C">
        <w:rPr>
          <w:noProof/>
          <w:lang w:eastAsia="sv-SE"/>
        </w:rPr>
        <w:drawing>
          <wp:inline distT="0" distB="0" distL="0" distR="0" wp14:anchorId="07C372B7" wp14:editId="0C7C51A1">
            <wp:extent cx="5731510" cy="5731510"/>
            <wp:effectExtent l="0" t="0" r="0" b="0"/>
            <wp:docPr id="14" name="Picture 14"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model_validation_gro.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4DD47E81" w14:textId="25ABF821" w:rsidR="00747AE4" w:rsidRPr="00EA313C" w:rsidRDefault="00747AE4" w:rsidP="00747AE4">
      <w:pPr>
        <w:contextualSpacing/>
        <w:jc w:val="both"/>
      </w:pPr>
      <w:r w:rsidRPr="00EA313C">
        <w:lastRenderedPageBreak/>
        <w:t>Fig. S1</w:t>
      </w:r>
      <w:r w:rsidR="00871830" w:rsidRPr="00EA313C">
        <w:t>2</w:t>
      </w:r>
      <w:r w:rsidRPr="00EA313C">
        <w:t xml:space="preserve">. </w:t>
      </w:r>
      <w:bookmarkStart w:id="160" w:name="_GoBack"/>
      <w:r w:rsidRPr="00EA313C">
        <w:t xml:space="preserve">Posterior densities and trace plots </w:t>
      </w:r>
      <w:bookmarkEnd w:id="160"/>
      <w:r w:rsidRPr="00EA313C">
        <w:t xml:space="preserve">for evaluation of chain convergence (by chain, indicated by color), for the </w:t>
      </w:r>
      <w:r w:rsidR="008A1780" w:rsidRPr="00EA313C">
        <w:t>highest-level</w:t>
      </w:r>
      <w:r w:rsidRPr="00EA313C">
        <w:t xml:space="preserve"> parameters </w:t>
      </w:r>
      <w:r w:rsidR="00B937F3" w:rsidRPr="00EA313C">
        <w:t xml:space="preserve">for </w:t>
      </w:r>
      <w:ins w:id="161" w:author="Anna Gårdmark" w:date="2020-01-21T15:47:00Z">
        <w:r w:rsidR="000B1042">
          <w:t xml:space="preserve">the </w:t>
        </w:r>
      </w:ins>
      <w:r w:rsidR="00B937F3" w:rsidRPr="00EA313C">
        <w:t>growth rate model</w:t>
      </w:r>
      <w:ins w:id="162" w:author="Anna Gårdmark" w:date="2020-01-21T15:48:00Z">
        <w:r w:rsidR="000B1042">
          <w:t xml:space="preserve"> at </w:t>
        </w:r>
        <w:r w:rsidR="000B1042">
          <w:t xml:space="preserve">temperatures </w:t>
        </w:r>
        <w:r w:rsidR="000B1042">
          <w:t>below optimum temperature</w:t>
        </w:r>
      </w:ins>
      <w:ins w:id="163" w:author="Jan Ohlberger" w:date="2020-01-22T14:01:00Z">
        <w:r w:rsidR="00441CB7">
          <w:t>s</w:t>
        </w:r>
      </w:ins>
      <w:r w:rsidRPr="00EA313C">
        <w:t>.</w:t>
      </w:r>
    </w:p>
    <w:p w14:paraId="00FA4F49" w14:textId="21407D9D" w:rsidR="00747AE4" w:rsidRPr="00EA313C" w:rsidRDefault="00747AE4" w:rsidP="009428CD"/>
    <w:p w14:paraId="421FABE7" w14:textId="6511A541" w:rsidR="0002521E" w:rsidRPr="00EA313C" w:rsidRDefault="0002521E" w:rsidP="009428CD"/>
    <w:p w14:paraId="70FD91D1" w14:textId="384D59AB" w:rsidR="0002521E" w:rsidRPr="00EA313C" w:rsidRDefault="0002521E" w:rsidP="009428CD"/>
    <w:p w14:paraId="0A75B9FC" w14:textId="3127E7C9" w:rsidR="0002521E" w:rsidRPr="00EA313C" w:rsidRDefault="0002521E" w:rsidP="009428CD"/>
    <w:p w14:paraId="7C3970C7" w14:textId="2F14F844" w:rsidR="0002521E" w:rsidRPr="00EA313C" w:rsidRDefault="00464C52" w:rsidP="00464C52">
      <w:pPr>
        <w:contextualSpacing/>
        <w:jc w:val="center"/>
      </w:pPr>
      <w:r w:rsidRPr="00EA313C">
        <w:rPr>
          <w:noProof/>
          <w:lang w:eastAsia="sv-SE"/>
        </w:rPr>
        <w:drawing>
          <wp:inline distT="0" distB="0" distL="0" distR="0" wp14:anchorId="52850578" wp14:editId="3A18873B">
            <wp:extent cx="4348716" cy="4348716"/>
            <wp:effectExtent l="0" t="0" r="0" b="0"/>
            <wp:docPr id="17" name="Picture 17"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rhat_gro.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350090" cy="4350090"/>
                    </a:xfrm>
                    <a:prstGeom prst="rect">
                      <a:avLst/>
                    </a:prstGeom>
                  </pic:spPr>
                </pic:pic>
              </a:graphicData>
            </a:graphic>
          </wp:inline>
        </w:drawing>
      </w:r>
    </w:p>
    <w:p w14:paraId="47EDE24F" w14:textId="4ADE7252" w:rsidR="0002521E" w:rsidRPr="00EA313C" w:rsidRDefault="0002521E" w:rsidP="0002521E">
      <w:pPr>
        <w:contextualSpacing/>
        <w:jc w:val="both"/>
      </w:pPr>
      <w:commentRangeStart w:id="164"/>
      <w:r w:rsidRPr="00EA313C">
        <w:t>Fig. S1</w:t>
      </w:r>
      <w:r w:rsidR="00871830" w:rsidRPr="00EA313C">
        <w:t>3</w:t>
      </w:r>
      <w:r w:rsidRPr="00EA313C">
        <w:t xml:space="preserve">. </w:t>
      </w:r>
      <w:commentRangeEnd w:id="164"/>
      <w:r w:rsidR="000B1042">
        <w:rPr>
          <w:rStyle w:val="CommentReference"/>
        </w:rPr>
        <w:commentReference w:id="164"/>
      </w:r>
      <m:oMath>
        <m:acc>
          <m:accPr>
            <m:ctrlPr>
              <w:rPr>
                <w:rFonts w:ascii="Cambria Math" w:hAnsi="Cambria Math"/>
                <w:i/>
              </w:rPr>
            </m:ctrlPr>
          </m:accPr>
          <m:e>
            <m:r>
              <w:rPr>
                <w:rFonts w:ascii="Cambria Math" w:hAnsi="Cambria Math"/>
              </w:rPr>
              <m:t>R</m:t>
            </m:r>
          </m:e>
        </m:acc>
      </m:oMath>
      <w:r w:rsidRPr="00EA313C">
        <w:t xml:space="preserve"> </w:t>
      </w:r>
      <w:r w:rsidRPr="00EA313C">
        <w:rPr>
          <w:rFonts w:eastAsiaTheme="minorEastAsia"/>
        </w:rPr>
        <w:t xml:space="preserve">for </w:t>
      </w:r>
      <w:r w:rsidR="00322388" w:rsidRPr="00EA313C">
        <w:rPr>
          <w:rFonts w:eastAsiaTheme="minorEastAsia"/>
        </w:rPr>
        <w:t>growth</w:t>
      </w:r>
      <w:r w:rsidRPr="00EA313C">
        <w:t xml:space="preserve"> model</w:t>
      </w:r>
      <w:r w:rsidR="009D138C" w:rsidRPr="00EA313C">
        <w:t>.</w:t>
      </w:r>
    </w:p>
    <w:p w14:paraId="62F3D3F9" w14:textId="470AC8BA" w:rsidR="0002521E" w:rsidRPr="00EA313C" w:rsidRDefault="0002521E" w:rsidP="009428CD"/>
    <w:p w14:paraId="03C350DB" w14:textId="2CFE4A04" w:rsidR="00ED1BE0" w:rsidRPr="00EA313C" w:rsidRDefault="00ED1BE0" w:rsidP="009428CD"/>
    <w:p w14:paraId="326A3E24" w14:textId="5EDBE885" w:rsidR="00ED1BE0" w:rsidRPr="00EA313C" w:rsidRDefault="00ED1BE0" w:rsidP="009428CD"/>
    <w:p w14:paraId="3574286F" w14:textId="778F1DA9" w:rsidR="00ED1BE0" w:rsidRPr="00EA313C" w:rsidRDefault="00ED1BE0" w:rsidP="009428CD"/>
    <w:p w14:paraId="4871D448" w14:textId="30116270" w:rsidR="00ED1BE0" w:rsidRPr="00EA313C" w:rsidRDefault="00ED1BE0" w:rsidP="009428CD"/>
    <w:p w14:paraId="25FA3EED" w14:textId="749A6B04" w:rsidR="00ED1BE0" w:rsidRPr="00EA313C" w:rsidRDefault="00ED1BE0" w:rsidP="009428CD"/>
    <w:p w14:paraId="630876DB" w14:textId="447D550F" w:rsidR="00ED1BE0" w:rsidRPr="00EA313C" w:rsidRDefault="00ED1BE0" w:rsidP="009428CD"/>
    <w:p w14:paraId="1734F1C0" w14:textId="62CF19ED" w:rsidR="00ED1BE0" w:rsidRPr="00EA313C" w:rsidRDefault="00ED1BE0" w:rsidP="009428CD"/>
    <w:p w14:paraId="3E227E8D" w14:textId="73933CFD" w:rsidR="00ED1BE0" w:rsidRPr="00EA313C" w:rsidRDefault="00ED1BE0" w:rsidP="009428CD"/>
    <w:p w14:paraId="7297ADB8" w14:textId="203BA520" w:rsidR="00ED1BE0" w:rsidRPr="00EA313C" w:rsidRDefault="00E93C54" w:rsidP="009972DF">
      <w:pPr>
        <w:jc w:val="center"/>
      </w:pPr>
      <w:r w:rsidRPr="00EA313C">
        <w:rPr>
          <w:noProof/>
          <w:lang w:eastAsia="sv-SE"/>
        </w:rPr>
        <w:lastRenderedPageBreak/>
        <w:drawing>
          <wp:inline distT="0" distB="0" distL="0" distR="0" wp14:anchorId="2B3A8D06" wp14:editId="28E0937B">
            <wp:extent cx="5731056" cy="2796363"/>
            <wp:effectExtent l="0" t="0" r="0" b="0"/>
            <wp:docPr id="18" name="Picture 1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v_mean_fit_gro.png"/>
                    <pic:cNvPicPr/>
                  </pic:nvPicPr>
                  <pic:blipFill rotWithShape="1">
                    <a:blip r:embed="rId35" cstate="print">
                      <a:extLst>
                        <a:ext uri="{28A0092B-C50C-407E-A947-70E740481C1C}">
                          <a14:useLocalDpi xmlns:a14="http://schemas.microsoft.com/office/drawing/2010/main" val="0"/>
                        </a:ext>
                      </a:extLst>
                    </a:blip>
                    <a:srcRect t="25044" b="26163"/>
                    <a:stretch/>
                  </pic:blipFill>
                  <pic:spPr bwMode="auto">
                    <a:xfrm>
                      <a:off x="0" y="0"/>
                      <a:ext cx="5731510" cy="2796584"/>
                    </a:xfrm>
                    <a:prstGeom prst="rect">
                      <a:avLst/>
                    </a:prstGeom>
                    <a:ln>
                      <a:noFill/>
                    </a:ln>
                    <a:extLst>
                      <a:ext uri="{53640926-AAD7-44D8-BBD7-CCE9431645EC}">
                        <a14:shadowObscured xmlns:a14="http://schemas.microsoft.com/office/drawing/2010/main"/>
                      </a:ext>
                    </a:extLst>
                  </pic:spPr>
                </pic:pic>
              </a:graphicData>
            </a:graphic>
          </wp:inline>
        </w:drawing>
      </w:r>
    </w:p>
    <w:p w14:paraId="4AF3D3A0" w14:textId="58D70B03" w:rsidR="00ED1BE0" w:rsidRPr="00A261CD" w:rsidRDefault="00ED1BE0" w:rsidP="00ED1BE0">
      <w:pPr>
        <w:contextualSpacing/>
        <w:jc w:val="both"/>
        <w:rPr>
          <w:lang w:val="en-GB"/>
        </w:rPr>
      </w:pPr>
      <w:r w:rsidRPr="00EA313C">
        <w:t>Fig. S1</w:t>
      </w:r>
      <w:r w:rsidR="00871830" w:rsidRPr="00EA313C">
        <w:t>4</w:t>
      </w:r>
      <w:r w:rsidRPr="00EA313C">
        <w:t xml:space="preserve">. Model fit </w:t>
      </w:r>
      <w:r w:rsidR="00E93C54" w:rsidRPr="00EA313C">
        <w:t xml:space="preserve">(mean and coefficient of variation) </w:t>
      </w:r>
      <w:r w:rsidRPr="00EA313C">
        <w:t>for</w:t>
      </w:r>
      <w:ins w:id="165" w:author="Anna Gårdmark" w:date="2020-01-21T15:48:00Z">
        <w:r w:rsidR="000B1042">
          <w:t xml:space="preserve"> model of</w:t>
        </w:r>
      </w:ins>
      <w:r w:rsidRPr="00EA313C">
        <w:t xml:space="preserve"> </w:t>
      </w:r>
      <w:r w:rsidR="00BB68EA" w:rsidRPr="00EA313C">
        <w:t>growth</w:t>
      </w:r>
      <w:r w:rsidRPr="00EA313C">
        <w:rPr>
          <w:rFonts w:eastAsiaTheme="minorEastAsia"/>
        </w:rPr>
        <w:t xml:space="preserve"> </w:t>
      </w:r>
      <w:ins w:id="166" w:author="Anna Gårdmark" w:date="2020-01-21T15:48:00Z">
        <w:r w:rsidR="000B1042">
          <w:rPr>
            <w:rFonts w:eastAsiaTheme="minorEastAsia"/>
          </w:rPr>
          <w:t>at temperatures below temperature optima</w:t>
        </w:r>
      </w:ins>
      <w:del w:id="167" w:author="Anna Gårdmark" w:date="2020-01-21T15:48:00Z">
        <w:r w:rsidRPr="00EA313C" w:rsidDel="000B1042">
          <w:rPr>
            <w:rFonts w:eastAsiaTheme="minorEastAsia"/>
          </w:rPr>
          <w:delText>model</w:delText>
        </w:r>
      </w:del>
      <w:r w:rsidR="00C03152" w:rsidRPr="00EA313C">
        <w:rPr>
          <w:rFonts w:eastAsiaTheme="minorEastAsia"/>
        </w:rPr>
        <w:t>.</w:t>
      </w:r>
      <w:r w:rsidR="000062A0" w:rsidRPr="00EA313C">
        <w:rPr>
          <w:rFonts w:eastAsiaTheme="minorEastAsia"/>
        </w:rPr>
        <w:t xml:space="preserve"> Vertical line corresponds to mean in data and </w:t>
      </w:r>
      <w:r w:rsidR="00825A7E" w:rsidRPr="00EA313C">
        <w:rPr>
          <w:rFonts w:eastAsiaTheme="minorEastAsia"/>
        </w:rPr>
        <w:t xml:space="preserve">histogram depicts </w:t>
      </w:r>
      <w:r w:rsidR="00694636" w:rsidRPr="00EA313C">
        <w:rPr>
          <w:rFonts w:eastAsiaTheme="minorEastAsia"/>
        </w:rPr>
        <w:t>each posterior mean.</w:t>
      </w:r>
      <w:r w:rsidR="00FA6566" w:rsidRPr="00EA313C">
        <w:rPr>
          <w:rFonts w:eastAsiaTheme="minorEastAsia"/>
        </w:rPr>
        <w:t xml:space="preserve"> </w:t>
      </w:r>
      <w:commentRangeStart w:id="168"/>
      <w:r w:rsidR="00FA6566" w:rsidRPr="00EA313C">
        <w:rPr>
          <w:rFonts w:eastAsiaTheme="minorEastAsia"/>
        </w:rPr>
        <w:t>Numbers show probability of the posterior being larger or small than mean in data.</w:t>
      </w:r>
      <w:commentRangeEnd w:id="168"/>
      <w:r w:rsidR="00FA6566" w:rsidRPr="00EA313C">
        <w:rPr>
          <w:rStyle w:val="CommentReference"/>
          <w:sz w:val="22"/>
          <w:szCs w:val="22"/>
        </w:rPr>
        <w:commentReference w:id="168"/>
      </w:r>
    </w:p>
    <w:p w14:paraId="17ED9894" w14:textId="09AB888A" w:rsidR="00ED1BE0" w:rsidRPr="00EA313C" w:rsidRDefault="00ED1BE0" w:rsidP="009428CD"/>
    <w:p w14:paraId="14A1D4ED" w14:textId="0BF82ACC" w:rsidR="008A1780" w:rsidRPr="00EA313C" w:rsidRDefault="008A1780" w:rsidP="009428CD"/>
    <w:p w14:paraId="4A8E9260" w14:textId="4BCC9D74" w:rsidR="008A1780" w:rsidRPr="00EA313C" w:rsidRDefault="008A1780" w:rsidP="009428CD"/>
    <w:p w14:paraId="03C13A1E" w14:textId="0AFC3A74" w:rsidR="008A1780" w:rsidRPr="00EA313C" w:rsidRDefault="008A1780" w:rsidP="009428CD"/>
    <w:p w14:paraId="095B2CB7" w14:textId="7DD2CD26" w:rsidR="008A1780" w:rsidRPr="00EA313C" w:rsidRDefault="008A1780" w:rsidP="009428CD"/>
    <w:p w14:paraId="1B152910" w14:textId="799DA616" w:rsidR="008A1780" w:rsidRPr="00EA313C" w:rsidRDefault="008A1780" w:rsidP="009428CD"/>
    <w:p w14:paraId="2FF996F9" w14:textId="0CD6AA4D" w:rsidR="008A1780" w:rsidRPr="00EA313C" w:rsidRDefault="008A1780" w:rsidP="009428CD"/>
    <w:p w14:paraId="22501661" w14:textId="3A40C45E" w:rsidR="008A1780" w:rsidRPr="00EA313C" w:rsidRDefault="008A1780" w:rsidP="009428CD"/>
    <w:p w14:paraId="61BA0AF6" w14:textId="013A586E" w:rsidR="008A1780" w:rsidRPr="00EA313C" w:rsidRDefault="008A1780" w:rsidP="009428CD"/>
    <w:p w14:paraId="365F148E" w14:textId="75F9A81A" w:rsidR="008A1780" w:rsidRPr="00EA313C" w:rsidRDefault="008A1780" w:rsidP="009428CD"/>
    <w:p w14:paraId="5C05FD2C" w14:textId="461F08FB" w:rsidR="00646A26" w:rsidRPr="00EA313C" w:rsidRDefault="00130327" w:rsidP="00696BB9">
      <w:pPr>
        <w:pStyle w:val="Heading2"/>
        <w:contextualSpacing/>
        <w:jc w:val="both"/>
        <w:rPr>
          <w:rFonts w:asciiTheme="minorHAnsi" w:hAnsiTheme="minorHAnsi" w:cstheme="minorHAnsi"/>
          <w:i/>
          <w:iCs/>
          <w:szCs w:val="22"/>
        </w:rPr>
      </w:pPr>
      <w:bookmarkStart w:id="169" w:name="_Toc29915153"/>
      <w:r w:rsidRPr="00EA313C">
        <w:rPr>
          <w:rFonts w:asciiTheme="minorHAnsi" w:hAnsiTheme="minorHAnsi" w:cstheme="minorHAnsi"/>
          <w:i/>
          <w:iCs/>
          <w:szCs w:val="22"/>
        </w:rPr>
        <w:lastRenderedPageBreak/>
        <w:t>Metabolic rate</w:t>
      </w:r>
      <w:bookmarkEnd w:id="169"/>
    </w:p>
    <w:p w14:paraId="2FA8677E" w14:textId="24893F36" w:rsidR="009428CD" w:rsidRPr="00EA313C" w:rsidRDefault="00636FB7" w:rsidP="009972DF">
      <w:pPr>
        <w:jc w:val="center"/>
      </w:pPr>
      <w:r w:rsidRPr="00EA313C">
        <w:rPr>
          <w:noProof/>
          <w:lang w:eastAsia="sv-SE"/>
        </w:rPr>
        <w:drawing>
          <wp:inline distT="0" distB="0" distL="0" distR="0" wp14:anchorId="09C3CB9B" wp14:editId="114D7326">
            <wp:extent cx="5731510" cy="5731510"/>
            <wp:effectExtent l="0" t="0" r="0" b="0"/>
            <wp:docPr id="13" name="Picture 13"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odel_validation_met.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73A0DEC0" w14:textId="0F6E51FA" w:rsidR="002A1574" w:rsidRPr="00EA313C" w:rsidRDefault="002A1574" w:rsidP="002A1574">
      <w:pPr>
        <w:contextualSpacing/>
        <w:jc w:val="both"/>
      </w:pPr>
      <w:r w:rsidRPr="00EA313C">
        <w:t>Fig. S1</w:t>
      </w:r>
      <w:r w:rsidR="00871830" w:rsidRPr="00EA313C">
        <w:t>5</w:t>
      </w:r>
      <w:r w:rsidRPr="00EA313C">
        <w:t>. Posterior densities and trace plots for evaluation of chain convergence (by chain, indicated by color), for the highest level parameters for</w:t>
      </w:r>
      <w:ins w:id="170" w:author="Anna Gårdmark" w:date="2020-01-21T15:50:00Z">
        <w:r w:rsidR="00076ADA">
          <w:t xml:space="preserve"> the model of</w:t>
        </w:r>
      </w:ins>
      <w:r w:rsidRPr="00EA313C">
        <w:t xml:space="preserve"> </w:t>
      </w:r>
      <w:r w:rsidR="00FB4892" w:rsidRPr="00EA313C">
        <w:t>metaboli</w:t>
      </w:r>
      <w:ins w:id="171" w:author="Anna Gårdmark" w:date="2020-01-21T15:50:00Z">
        <w:r w:rsidR="00076ADA">
          <w:t>c rate at temperatures below optimum temperatures</w:t>
        </w:r>
      </w:ins>
      <w:del w:id="172" w:author="Anna Gårdmark" w:date="2020-01-21T15:50:00Z">
        <w:r w:rsidR="00FB4892" w:rsidRPr="00EA313C" w:rsidDel="00076ADA">
          <w:delText>sm</w:delText>
        </w:r>
        <w:r w:rsidRPr="00EA313C" w:rsidDel="00076ADA">
          <w:delText xml:space="preserve"> model</w:delText>
        </w:r>
      </w:del>
      <w:r w:rsidRPr="00EA313C">
        <w:t>.</w:t>
      </w:r>
    </w:p>
    <w:p w14:paraId="404AB8CF" w14:textId="334FF2DE" w:rsidR="002A1574" w:rsidRPr="003D7553" w:rsidRDefault="002A1574" w:rsidP="009428CD">
      <w:pPr>
        <w:rPr>
          <w:lang w:val="en-GB"/>
        </w:rPr>
      </w:pPr>
    </w:p>
    <w:p w14:paraId="1D24EBDE" w14:textId="3D54AC6B" w:rsidR="00A3045E" w:rsidRPr="003D7553" w:rsidRDefault="00A3045E" w:rsidP="009428CD">
      <w:pPr>
        <w:rPr>
          <w:lang w:val="en-GB"/>
        </w:rPr>
      </w:pPr>
    </w:p>
    <w:p w14:paraId="746753EB" w14:textId="5DE862D2" w:rsidR="00A3045E" w:rsidRPr="003D7553" w:rsidRDefault="00A3045E" w:rsidP="009428CD">
      <w:pPr>
        <w:rPr>
          <w:lang w:val="en-GB"/>
        </w:rPr>
      </w:pPr>
    </w:p>
    <w:p w14:paraId="3723F066" w14:textId="78214031" w:rsidR="00A3045E" w:rsidRPr="003D7553" w:rsidRDefault="00A3045E" w:rsidP="009428CD">
      <w:pPr>
        <w:rPr>
          <w:lang w:val="en-GB"/>
        </w:rPr>
      </w:pPr>
    </w:p>
    <w:p w14:paraId="2EA8A2A5" w14:textId="04CA395C" w:rsidR="00A3045E" w:rsidRPr="00EA313C" w:rsidRDefault="00CB0E2B" w:rsidP="00CB0E2B">
      <w:pPr>
        <w:jc w:val="center"/>
      </w:pPr>
      <w:r w:rsidRPr="00EA313C">
        <w:rPr>
          <w:noProof/>
          <w:lang w:eastAsia="sv-SE"/>
        </w:rPr>
        <w:lastRenderedPageBreak/>
        <w:drawing>
          <wp:inline distT="0" distB="0" distL="0" distR="0" wp14:anchorId="5D073EDC" wp14:editId="126A206E">
            <wp:extent cx="4146698" cy="4146698"/>
            <wp:effectExtent l="0" t="0" r="6350" b="6350"/>
            <wp:docPr id="19" name="Picture 19"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rhat_met.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4148439" cy="4148439"/>
                    </a:xfrm>
                    <a:prstGeom prst="rect">
                      <a:avLst/>
                    </a:prstGeom>
                  </pic:spPr>
                </pic:pic>
              </a:graphicData>
            </a:graphic>
          </wp:inline>
        </w:drawing>
      </w:r>
    </w:p>
    <w:p w14:paraId="6D6B65C6" w14:textId="44992578" w:rsidR="00A3045E" w:rsidRPr="00EA313C" w:rsidRDefault="00A3045E" w:rsidP="00A3045E">
      <w:pPr>
        <w:contextualSpacing/>
        <w:jc w:val="both"/>
      </w:pPr>
      <w:commentRangeStart w:id="173"/>
      <w:r w:rsidRPr="00EA313C">
        <w:t>Fig. S1</w:t>
      </w:r>
      <w:r w:rsidR="00871830" w:rsidRPr="00EA313C">
        <w:t>6</w:t>
      </w:r>
      <w:commentRangeEnd w:id="173"/>
      <w:r w:rsidR="00076ADA">
        <w:rPr>
          <w:rStyle w:val="CommentReference"/>
        </w:rPr>
        <w:commentReference w:id="173"/>
      </w:r>
      <w:r w:rsidRPr="00EA313C">
        <w:t xml:space="preserve">. </w:t>
      </w:r>
      <m:oMath>
        <m:acc>
          <m:accPr>
            <m:ctrlPr>
              <w:rPr>
                <w:rFonts w:ascii="Cambria Math" w:hAnsi="Cambria Math"/>
                <w:i/>
              </w:rPr>
            </m:ctrlPr>
          </m:accPr>
          <m:e>
            <m:r>
              <w:rPr>
                <w:rFonts w:ascii="Cambria Math" w:hAnsi="Cambria Math"/>
              </w:rPr>
              <m:t>R</m:t>
            </m:r>
          </m:e>
        </m:acc>
      </m:oMath>
      <w:r w:rsidRPr="00EA313C">
        <w:t xml:space="preserve"> </w:t>
      </w:r>
      <w:r w:rsidRPr="00EA313C">
        <w:rPr>
          <w:rFonts w:eastAsiaTheme="minorEastAsia"/>
        </w:rPr>
        <w:t xml:space="preserve">for </w:t>
      </w:r>
      <w:r w:rsidR="00D33FE7" w:rsidRPr="00EA313C">
        <w:rPr>
          <w:rFonts w:eastAsiaTheme="minorEastAsia"/>
        </w:rPr>
        <w:t>metabolism</w:t>
      </w:r>
      <w:r w:rsidRPr="00EA313C">
        <w:t xml:space="preserve"> model.</w:t>
      </w:r>
    </w:p>
    <w:p w14:paraId="62078155" w14:textId="7DC74370" w:rsidR="00A3045E" w:rsidRPr="00A261CD" w:rsidRDefault="00A3045E" w:rsidP="009428CD">
      <w:pPr>
        <w:rPr>
          <w:lang w:val="en-GB"/>
        </w:rPr>
      </w:pPr>
    </w:p>
    <w:p w14:paraId="60732270" w14:textId="3866FB11" w:rsidR="009972DF" w:rsidRPr="00A261CD" w:rsidRDefault="009972DF" w:rsidP="009428CD">
      <w:pPr>
        <w:rPr>
          <w:lang w:val="en-GB"/>
        </w:rPr>
      </w:pPr>
    </w:p>
    <w:p w14:paraId="61BA8594" w14:textId="6200EDB1" w:rsidR="009972DF" w:rsidRPr="00A261CD" w:rsidRDefault="009972DF" w:rsidP="009428CD">
      <w:pPr>
        <w:rPr>
          <w:lang w:val="en-GB"/>
        </w:rPr>
      </w:pPr>
    </w:p>
    <w:p w14:paraId="58AB9637" w14:textId="6DDB57A5" w:rsidR="009972DF" w:rsidRPr="00A261CD" w:rsidRDefault="009972DF" w:rsidP="009428CD">
      <w:pPr>
        <w:rPr>
          <w:lang w:val="en-GB"/>
        </w:rPr>
      </w:pPr>
    </w:p>
    <w:p w14:paraId="12BE42F0" w14:textId="0F4FC839" w:rsidR="009972DF" w:rsidRPr="00A261CD" w:rsidRDefault="009972DF" w:rsidP="009428CD">
      <w:pPr>
        <w:rPr>
          <w:lang w:val="en-GB"/>
        </w:rPr>
      </w:pPr>
    </w:p>
    <w:p w14:paraId="02C0D986" w14:textId="7B0814B2" w:rsidR="009972DF" w:rsidRPr="00A261CD" w:rsidRDefault="009972DF" w:rsidP="009428CD">
      <w:pPr>
        <w:rPr>
          <w:lang w:val="en-GB"/>
        </w:rPr>
      </w:pPr>
    </w:p>
    <w:p w14:paraId="000EEE79" w14:textId="2D5D6282" w:rsidR="009972DF" w:rsidRPr="00A261CD" w:rsidRDefault="009972DF" w:rsidP="009428CD">
      <w:pPr>
        <w:rPr>
          <w:lang w:val="en-GB"/>
        </w:rPr>
      </w:pPr>
    </w:p>
    <w:p w14:paraId="7298F20F" w14:textId="77C434FE" w:rsidR="009972DF" w:rsidRPr="00A261CD" w:rsidRDefault="009972DF" w:rsidP="009428CD">
      <w:pPr>
        <w:rPr>
          <w:lang w:val="en-GB"/>
        </w:rPr>
      </w:pPr>
    </w:p>
    <w:p w14:paraId="3D31DC93" w14:textId="10855898" w:rsidR="009972DF" w:rsidRPr="00A261CD" w:rsidRDefault="009972DF" w:rsidP="009428CD">
      <w:pPr>
        <w:rPr>
          <w:lang w:val="en-GB"/>
        </w:rPr>
      </w:pPr>
    </w:p>
    <w:p w14:paraId="66A475FD" w14:textId="57E15F1B" w:rsidR="009972DF" w:rsidRPr="00EA313C" w:rsidRDefault="00E85B62" w:rsidP="004A4764">
      <w:pPr>
        <w:jc w:val="center"/>
      </w:pPr>
      <w:r w:rsidRPr="00EA313C">
        <w:rPr>
          <w:noProof/>
          <w:lang w:eastAsia="sv-SE"/>
        </w:rPr>
        <w:drawing>
          <wp:inline distT="0" distB="0" distL="0" distR="0" wp14:anchorId="7C0A693E" wp14:editId="54F35258">
            <wp:extent cx="5731264" cy="2604977"/>
            <wp:effectExtent l="0" t="0" r="0" b="0"/>
            <wp:docPr id="20" name="Picture 20" descr="A picture containing tre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v_mean_fit_met_con.png"/>
                    <pic:cNvPicPr/>
                  </pic:nvPicPr>
                  <pic:blipFill rotWithShape="1">
                    <a:blip r:embed="rId38" cstate="print">
                      <a:extLst>
                        <a:ext uri="{28A0092B-C50C-407E-A947-70E740481C1C}">
                          <a14:useLocalDpi xmlns:a14="http://schemas.microsoft.com/office/drawing/2010/main" val="0"/>
                        </a:ext>
                      </a:extLst>
                    </a:blip>
                    <a:srcRect t="3896" b="50652"/>
                    <a:stretch/>
                  </pic:blipFill>
                  <pic:spPr bwMode="auto">
                    <a:xfrm>
                      <a:off x="0" y="0"/>
                      <a:ext cx="5731510" cy="2605089"/>
                    </a:xfrm>
                    <a:prstGeom prst="rect">
                      <a:avLst/>
                    </a:prstGeom>
                    <a:ln>
                      <a:noFill/>
                    </a:ln>
                    <a:extLst>
                      <a:ext uri="{53640926-AAD7-44D8-BBD7-CCE9431645EC}">
                        <a14:shadowObscured xmlns:a14="http://schemas.microsoft.com/office/drawing/2010/main"/>
                      </a:ext>
                    </a:extLst>
                  </pic:spPr>
                </pic:pic>
              </a:graphicData>
            </a:graphic>
          </wp:inline>
        </w:drawing>
      </w:r>
    </w:p>
    <w:p w14:paraId="23325EA2" w14:textId="62DB5195" w:rsidR="009972DF" w:rsidRPr="00EA313C" w:rsidRDefault="009972DF" w:rsidP="009972DF">
      <w:pPr>
        <w:contextualSpacing/>
        <w:jc w:val="both"/>
      </w:pPr>
      <w:commentRangeStart w:id="174"/>
      <w:r w:rsidRPr="00EA313C">
        <w:lastRenderedPageBreak/>
        <w:t>Fig. S1</w:t>
      </w:r>
      <w:r w:rsidR="00871830" w:rsidRPr="00EA313C">
        <w:t>7</w:t>
      </w:r>
      <w:commentRangeEnd w:id="174"/>
      <w:r w:rsidR="00253BE7" w:rsidRPr="00EA313C">
        <w:rPr>
          <w:rStyle w:val="CommentReference"/>
          <w:sz w:val="22"/>
          <w:szCs w:val="22"/>
        </w:rPr>
        <w:commentReference w:id="174"/>
      </w:r>
      <w:r w:rsidRPr="00EA313C">
        <w:t xml:space="preserve">. Model fit (mean and coefficient of variation) for </w:t>
      </w:r>
      <w:r w:rsidR="00E85B62" w:rsidRPr="00EA313C">
        <w:t>metabolism</w:t>
      </w:r>
      <w:r w:rsidRPr="00EA313C">
        <w:rPr>
          <w:rFonts w:eastAsiaTheme="minorEastAsia"/>
        </w:rPr>
        <w:t xml:space="preserve"> model. Vertical line corresponds to mean in data and histogram depicts each posterior mean.</w:t>
      </w:r>
      <w:r w:rsidR="00FA6566" w:rsidRPr="00EA313C">
        <w:rPr>
          <w:rFonts w:eastAsiaTheme="minorEastAsia"/>
        </w:rPr>
        <w:t xml:space="preserve"> </w:t>
      </w:r>
      <w:commentRangeStart w:id="175"/>
      <w:r w:rsidR="00FA6566" w:rsidRPr="00EA313C">
        <w:rPr>
          <w:rFonts w:eastAsiaTheme="minorEastAsia"/>
        </w:rPr>
        <w:t>Numbers show probability of the posterior being larger or small than mean in data.</w:t>
      </w:r>
      <w:commentRangeEnd w:id="175"/>
      <w:r w:rsidR="00FA6566" w:rsidRPr="00EA313C">
        <w:rPr>
          <w:rStyle w:val="CommentReference"/>
          <w:sz w:val="22"/>
          <w:szCs w:val="22"/>
        </w:rPr>
        <w:commentReference w:id="175"/>
      </w:r>
    </w:p>
    <w:p w14:paraId="2378981E" w14:textId="77777777" w:rsidR="009972DF" w:rsidRPr="00EA313C" w:rsidRDefault="009972DF" w:rsidP="009428CD"/>
    <w:p w14:paraId="041DAA9B" w14:textId="0E325571" w:rsidR="00524FBE" w:rsidRPr="00EA313C" w:rsidRDefault="00524FBE" w:rsidP="00696BB9">
      <w:pPr>
        <w:pStyle w:val="Heading2"/>
        <w:contextualSpacing/>
        <w:jc w:val="both"/>
        <w:rPr>
          <w:rFonts w:asciiTheme="minorHAnsi" w:hAnsiTheme="minorHAnsi" w:cstheme="minorHAnsi"/>
          <w:i/>
          <w:iCs/>
          <w:szCs w:val="22"/>
        </w:rPr>
      </w:pPr>
      <w:bookmarkStart w:id="176" w:name="_Toc29915154"/>
      <w:r w:rsidRPr="00EA313C">
        <w:rPr>
          <w:rFonts w:asciiTheme="minorHAnsi" w:hAnsiTheme="minorHAnsi" w:cstheme="minorHAnsi"/>
          <w:i/>
          <w:iCs/>
          <w:szCs w:val="22"/>
        </w:rPr>
        <w:t>Maximum consumption rate</w:t>
      </w:r>
      <w:bookmarkEnd w:id="176"/>
    </w:p>
    <w:p w14:paraId="3C04986F" w14:textId="56457960" w:rsidR="009428CD" w:rsidRPr="00EA313C" w:rsidRDefault="00636FB7" w:rsidP="004A4764">
      <w:pPr>
        <w:jc w:val="center"/>
      </w:pPr>
      <w:r w:rsidRPr="00EA313C">
        <w:rPr>
          <w:noProof/>
          <w:lang w:eastAsia="sv-SE"/>
        </w:rPr>
        <w:drawing>
          <wp:inline distT="0" distB="0" distL="0" distR="0" wp14:anchorId="424E3875" wp14:editId="6F345E6C">
            <wp:extent cx="5731510" cy="5731510"/>
            <wp:effectExtent l="0" t="0" r="0" b="0"/>
            <wp:docPr id="16" name="Picture 16"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odel_validation_con.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6DB993F8" w14:textId="6B3C5E67" w:rsidR="00412AE8" w:rsidRPr="00EA313C" w:rsidRDefault="00412AE8" w:rsidP="00412AE8">
      <w:pPr>
        <w:contextualSpacing/>
        <w:jc w:val="both"/>
      </w:pPr>
      <w:r w:rsidRPr="00EA313C">
        <w:t>Fig. S1</w:t>
      </w:r>
      <w:r w:rsidR="00871830" w:rsidRPr="00EA313C">
        <w:t>8</w:t>
      </w:r>
      <w:r w:rsidRPr="00EA313C">
        <w:t xml:space="preserve">. Posterior densities and trace plots for evaluation of chain convergence (by chain, indicated by color), for the </w:t>
      </w:r>
      <w:r w:rsidR="00871830" w:rsidRPr="00EA313C">
        <w:t>highest-level</w:t>
      </w:r>
      <w:r w:rsidRPr="00EA313C">
        <w:t xml:space="preserve"> parameters for </w:t>
      </w:r>
      <w:ins w:id="177" w:author="Anna Gårdmark" w:date="2020-01-21T15:51:00Z">
        <w:r w:rsidR="00076ADA">
          <w:t xml:space="preserve">the model of </w:t>
        </w:r>
      </w:ins>
      <w:r w:rsidR="00264FFE" w:rsidRPr="00EA313C">
        <w:t xml:space="preserve">maximum consumption </w:t>
      </w:r>
      <w:r w:rsidRPr="00EA313C">
        <w:t xml:space="preserve">rate </w:t>
      </w:r>
      <w:ins w:id="178" w:author="Anna Gårdmark" w:date="2020-01-21T15:51:00Z">
        <w:r w:rsidR="00076ADA">
          <w:t>at temperatures below temperature optima</w:t>
        </w:r>
      </w:ins>
      <w:del w:id="179" w:author="Anna Gårdmark" w:date="2020-01-21T15:51:00Z">
        <w:r w:rsidRPr="00EA313C" w:rsidDel="00076ADA">
          <w:delText>model</w:delText>
        </w:r>
      </w:del>
      <w:r w:rsidRPr="00EA313C">
        <w:t>.</w:t>
      </w:r>
    </w:p>
    <w:p w14:paraId="4E9310AF" w14:textId="57AB61A5" w:rsidR="00524FBE" w:rsidRPr="00EA313C" w:rsidRDefault="00524FBE" w:rsidP="00696BB9">
      <w:pPr>
        <w:contextualSpacing/>
        <w:jc w:val="both"/>
      </w:pPr>
    </w:p>
    <w:p w14:paraId="64CDE8FB" w14:textId="51848800" w:rsidR="00771FEB" w:rsidRPr="00EA313C" w:rsidRDefault="00771FEB" w:rsidP="00696BB9">
      <w:pPr>
        <w:contextualSpacing/>
        <w:jc w:val="both"/>
      </w:pPr>
    </w:p>
    <w:p w14:paraId="64624925" w14:textId="152E0A1D" w:rsidR="00771FEB" w:rsidRPr="00EA313C" w:rsidRDefault="00771FEB" w:rsidP="00696BB9">
      <w:pPr>
        <w:contextualSpacing/>
        <w:jc w:val="both"/>
      </w:pPr>
    </w:p>
    <w:p w14:paraId="2246C923" w14:textId="36E7FE07" w:rsidR="00771FEB" w:rsidRPr="00EA313C" w:rsidRDefault="00771FEB" w:rsidP="00696BB9">
      <w:pPr>
        <w:contextualSpacing/>
        <w:jc w:val="both"/>
      </w:pPr>
    </w:p>
    <w:p w14:paraId="7D091D65" w14:textId="49215DBD" w:rsidR="00771FEB" w:rsidRPr="00EA313C" w:rsidRDefault="00771FEB" w:rsidP="00696BB9">
      <w:pPr>
        <w:contextualSpacing/>
        <w:jc w:val="both"/>
      </w:pPr>
    </w:p>
    <w:p w14:paraId="2015E850" w14:textId="2BDD3F26" w:rsidR="00771FEB" w:rsidRPr="00EA313C" w:rsidRDefault="004A4764" w:rsidP="004A4764">
      <w:pPr>
        <w:contextualSpacing/>
        <w:jc w:val="center"/>
      </w:pPr>
      <w:r w:rsidRPr="00EA313C">
        <w:rPr>
          <w:noProof/>
          <w:lang w:eastAsia="sv-SE"/>
        </w:rPr>
        <w:lastRenderedPageBreak/>
        <w:drawing>
          <wp:inline distT="0" distB="0" distL="0" distR="0" wp14:anchorId="61CC71A4" wp14:editId="19B52E49">
            <wp:extent cx="4284921" cy="4284921"/>
            <wp:effectExtent l="0" t="0" r="0" b="0"/>
            <wp:docPr id="21" name="Picture 21"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rhat_con.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286559" cy="4286559"/>
                    </a:xfrm>
                    <a:prstGeom prst="rect">
                      <a:avLst/>
                    </a:prstGeom>
                  </pic:spPr>
                </pic:pic>
              </a:graphicData>
            </a:graphic>
          </wp:inline>
        </w:drawing>
      </w:r>
    </w:p>
    <w:p w14:paraId="4A1FAF05" w14:textId="6CD7A2AC" w:rsidR="00771FEB" w:rsidRPr="00EA313C" w:rsidRDefault="00771FEB" w:rsidP="00771FEB">
      <w:pPr>
        <w:contextualSpacing/>
        <w:jc w:val="both"/>
      </w:pPr>
      <w:commentRangeStart w:id="180"/>
      <w:r w:rsidRPr="00EA313C">
        <w:t>Fig. S1</w:t>
      </w:r>
      <w:r w:rsidR="00871830" w:rsidRPr="00EA313C">
        <w:t>9</w:t>
      </w:r>
      <w:r w:rsidRPr="00EA313C">
        <w:t xml:space="preserve">. </w:t>
      </w:r>
      <m:oMath>
        <m:acc>
          <m:accPr>
            <m:ctrlPr>
              <w:rPr>
                <w:rFonts w:ascii="Cambria Math" w:hAnsi="Cambria Math"/>
                <w:i/>
              </w:rPr>
            </m:ctrlPr>
          </m:accPr>
          <m:e>
            <m:r>
              <w:rPr>
                <w:rFonts w:ascii="Cambria Math" w:hAnsi="Cambria Math"/>
              </w:rPr>
              <m:t>R</m:t>
            </m:r>
          </m:e>
        </m:acc>
      </m:oMath>
      <w:r w:rsidRPr="00EA313C">
        <w:t xml:space="preserve"> </w:t>
      </w:r>
      <w:r w:rsidRPr="00EA313C">
        <w:rPr>
          <w:rFonts w:eastAsiaTheme="minorEastAsia"/>
        </w:rPr>
        <w:t>for consumption</w:t>
      </w:r>
      <w:r w:rsidRPr="00EA313C">
        <w:t xml:space="preserve"> model.</w:t>
      </w:r>
    </w:p>
    <w:commentRangeEnd w:id="180"/>
    <w:p w14:paraId="287E7062" w14:textId="397E9785" w:rsidR="00771FEB" w:rsidRPr="00EA313C" w:rsidRDefault="00076ADA" w:rsidP="00696BB9">
      <w:pPr>
        <w:contextualSpacing/>
        <w:jc w:val="both"/>
      </w:pPr>
      <w:r>
        <w:rPr>
          <w:rStyle w:val="CommentReference"/>
        </w:rPr>
        <w:commentReference w:id="180"/>
      </w:r>
    </w:p>
    <w:p w14:paraId="4887A69A" w14:textId="1C90E4C8" w:rsidR="004A4764" w:rsidRPr="00EA313C" w:rsidRDefault="004A4764" w:rsidP="00696BB9">
      <w:pPr>
        <w:contextualSpacing/>
        <w:jc w:val="both"/>
      </w:pPr>
    </w:p>
    <w:p w14:paraId="7DA5811A" w14:textId="0B60B1EE" w:rsidR="004A4764" w:rsidRPr="00EA313C" w:rsidRDefault="004A4764" w:rsidP="00696BB9">
      <w:pPr>
        <w:contextualSpacing/>
        <w:jc w:val="both"/>
      </w:pPr>
    </w:p>
    <w:p w14:paraId="1796AC4A" w14:textId="7D1B3CFC" w:rsidR="004A4764" w:rsidRPr="00EA313C" w:rsidRDefault="004A4764" w:rsidP="00696BB9">
      <w:pPr>
        <w:contextualSpacing/>
        <w:jc w:val="both"/>
      </w:pPr>
    </w:p>
    <w:p w14:paraId="18FF9380" w14:textId="6DDD611A" w:rsidR="004A4764" w:rsidRPr="00EA313C" w:rsidRDefault="004A4764" w:rsidP="00696BB9">
      <w:pPr>
        <w:contextualSpacing/>
        <w:jc w:val="both"/>
      </w:pPr>
    </w:p>
    <w:p w14:paraId="60E32711" w14:textId="20A2DB04" w:rsidR="004A4764" w:rsidRPr="00EA313C" w:rsidRDefault="004A4764" w:rsidP="00696BB9">
      <w:pPr>
        <w:contextualSpacing/>
        <w:jc w:val="both"/>
      </w:pPr>
    </w:p>
    <w:p w14:paraId="22B8DF87" w14:textId="6D10EF6B" w:rsidR="004A4764" w:rsidRPr="00EA313C" w:rsidRDefault="004A4764" w:rsidP="00696BB9">
      <w:pPr>
        <w:contextualSpacing/>
        <w:jc w:val="both"/>
      </w:pPr>
    </w:p>
    <w:p w14:paraId="3DBDD960" w14:textId="4E403522" w:rsidR="004A4764" w:rsidRPr="00EA313C" w:rsidRDefault="004A4764" w:rsidP="00696BB9">
      <w:pPr>
        <w:contextualSpacing/>
        <w:jc w:val="both"/>
      </w:pPr>
    </w:p>
    <w:p w14:paraId="10432AF4" w14:textId="4ECB0999" w:rsidR="004A4764" w:rsidRPr="00EA313C" w:rsidRDefault="004A4764" w:rsidP="00696BB9">
      <w:pPr>
        <w:contextualSpacing/>
        <w:jc w:val="both"/>
      </w:pPr>
    </w:p>
    <w:p w14:paraId="5E3C04A1" w14:textId="2BD6E89C" w:rsidR="004A4764" w:rsidRPr="00EA313C" w:rsidRDefault="004A4764" w:rsidP="00696BB9">
      <w:pPr>
        <w:contextualSpacing/>
        <w:jc w:val="both"/>
      </w:pPr>
    </w:p>
    <w:p w14:paraId="6EA67D90" w14:textId="20B4563E" w:rsidR="004A4764" w:rsidRPr="00EA313C" w:rsidRDefault="004A4764" w:rsidP="00696BB9">
      <w:pPr>
        <w:contextualSpacing/>
        <w:jc w:val="both"/>
      </w:pPr>
    </w:p>
    <w:p w14:paraId="415D3987" w14:textId="3319CCAB" w:rsidR="004A4764" w:rsidRPr="00EA313C" w:rsidRDefault="004A4764" w:rsidP="00696BB9">
      <w:pPr>
        <w:contextualSpacing/>
        <w:jc w:val="both"/>
      </w:pPr>
    </w:p>
    <w:p w14:paraId="7FCD8027" w14:textId="22C52A08" w:rsidR="004A4764" w:rsidRPr="00EA313C" w:rsidRDefault="001B4ED3" w:rsidP="00871830">
      <w:pPr>
        <w:contextualSpacing/>
        <w:jc w:val="center"/>
      </w:pPr>
      <w:r w:rsidRPr="00EA313C">
        <w:rPr>
          <w:noProof/>
          <w:lang w:eastAsia="sv-SE"/>
        </w:rPr>
        <w:lastRenderedPageBreak/>
        <w:drawing>
          <wp:inline distT="0" distB="0" distL="0" distR="0" wp14:anchorId="00EA4037" wp14:editId="2410F875">
            <wp:extent cx="5731510" cy="2648068"/>
            <wp:effectExtent l="0" t="0" r="0" b="6350"/>
            <wp:docPr id="22" name="Picture 22" descr="A picture containing tre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cv_mean_fit_met_con.png"/>
                    <pic:cNvPicPr/>
                  </pic:nvPicPr>
                  <pic:blipFill rotWithShape="1">
                    <a:blip r:embed="rId38" cstate="print">
                      <a:extLst>
                        <a:ext uri="{28A0092B-C50C-407E-A947-70E740481C1C}">
                          <a14:useLocalDpi xmlns:a14="http://schemas.microsoft.com/office/drawing/2010/main" val="0"/>
                        </a:ext>
                      </a:extLst>
                    </a:blip>
                    <a:srcRect t="53798"/>
                    <a:stretch/>
                  </pic:blipFill>
                  <pic:spPr bwMode="auto">
                    <a:xfrm>
                      <a:off x="0" y="0"/>
                      <a:ext cx="5731510" cy="2648068"/>
                    </a:xfrm>
                    <a:prstGeom prst="rect">
                      <a:avLst/>
                    </a:prstGeom>
                    <a:ln>
                      <a:noFill/>
                    </a:ln>
                    <a:extLst>
                      <a:ext uri="{53640926-AAD7-44D8-BBD7-CCE9431645EC}">
                        <a14:shadowObscured xmlns:a14="http://schemas.microsoft.com/office/drawing/2010/main"/>
                      </a:ext>
                    </a:extLst>
                  </pic:spPr>
                </pic:pic>
              </a:graphicData>
            </a:graphic>
          </wp:inline>
        </w:drawing>
      </w:r>
    </w:p>
    <w:p w14:paraId="408A33DC" w14:textId="2C1E1B39" w:rsidR="004A4764" w:rsidRPr="00EA313C" w:rsidRDefault="004A4764" w:rsidP="004A4764">
      <w:pPr>
        <w:contextualSpacing/>
        <w:jc w:val="both"/>
      </w:pPr>
      <w:commentRangeStart w:id="181"/>
      <w:r w:rsidRPr="00EA313C">
        <w:t>Fig. S</w:t>
      </w:r>
      <w:r w:rsidR="00871830" w:rsidRPr="00EA313C">
        <w:t>20</w:t>
      </w:r>
      <w:r w:rsidRPr="00EA313C">
        <w:t xml:space="preserve">. </w:t>
      </w:r>
      <w:commentRangeEnd w:id="181"/>
      <w:r w:rsidR="00253BE7" w:rsidRPr="00EA313C">
        <w:rPr>
          <w:rStyle w:val="CommentReference"/>
          <w:sz w:val="22"/>
          <w:szCs w:val="22"/>
        </w:rPr>
        <w:commentReference w:id="181"/>
      </w:r>
      <w:r w:rsidRPr="00EA313C">
        <w:t>Model fit (mean and coefficient of variation) for consumption</w:t>
      </w:r>
      <w:ins w:id="182" w:author="Anna Gårdmark" w:date="2020-01-21T15:52:00Z">
        <w:r w:rsidR="00076ADA">
          <w:t xml:space="preserve"> rate</w:t>
        </w:r>
      </w:ins>
      <w:r w:rsidRPr="00EA313C">
        <w:rPr>
          <w:rFonts w:eastAsiaTheme="minorEastAsia"/>
        </w:rPr>
        <w:t xml:space="preserve"> </w:t>
      </w:r>
      <w:commentRangeStart w:id="183"/>
      <w:r w:rsidRPr="00EA313C">
        <w:rPr>
          <w:rFonts w:eastAsiaTheme="minorEastAsia"/>
        </w:rPr>
        <w:t>model</w:t>
      </w:r>
      <w:commentRangeEnd w:id="183"/>
      <w:r w:rsidR="00076ADA">
        <w:rPr>
          <w:rStyle w:val="CommentReference"/>
        </w:rPr>
        <w:commentReference w:id="183"/>
      </w:r>
      <w:r w:rsidRPr="00EA313C">
        <w:rPr>
          <w:rFonts w:eastAsiaTheme="minorEastAsia"/>
        </w:rPr>
        <w:t>. Vertical line corresponds to mean in data and histogram depicts each posterior mean.</w:t>
      </w:r>
      <w:r w:rsidR="00FA6566" w:rsidRPr="00EA313C">
        <w:rPr>
          <w:rFonts w:eastAsiaTheme="minorEastAsia"/>
        </w:rPr>
        <w:t xml:space="preserve"> </w:t>
      </w:r>
      <w:commentRangeStart w:id="184"/>
      <w:r w:rsidR="00FA6566" w:rsidRPr="00EA313C">
        <w:rPr>
          <w:rFonts w:eastAsiaTheme="minorEastAsia"/>
        </w:rPr>
        <w:t>Numbers show probability of the posterior being larger or small than mean in data.</w:t>
      </w:r>
      <w:commentRangeEnd w:id="184"/>
      <w:r w:rsidR="00FA6566" w:rsidRPr="00EA313C">
        <w:rPr>
          <w:rStyle w:val="CommentReference"/>
          <w:sz w:val="22"/>
          <w:szCs w:val="22"/>
        </w:rPr>
        <w:commentReference w:id="184"/>
      </w:r>
    </w:p>
    <w:p w14:paraId="23200B97" w14:textId="6D95B0CB" w:rsidR="004A4764" w:rsidRPr="00EA313C" w:rsidRDefault="004A4764" w:rsidP="00696BB9">
      <w:pPr>
        <w:contextualSpacing/>
        <w:jc w:val="both"/>
      </w:pPr>
    </w:p>
    <w:p w14:paraId="61D1D228" w14:textId="03B7CA12" w:rsidR="0047220A" w:rsidRPr="00EA313C" w:rsidRDefault="001864ED" w:rsidP="00696BB9">
      <w:pPr>
        <w:contextualSpacing/>
        <w:jc w:val="both"/>
      </w:pPr>
      <w:r w:rsidRPr="00EA313C">
        <w:rPr>
          <w:noProof/>
          <w:lang w:eastAsia="sv-SE"/>
        </w:rPr>
        <w:drawing>
          <wp:inline distT="0" distB="0" distL="0" distR="0" wp14:anchorId="5FFD28D1" wp14:editId="0D808E9F">
            <wp:extent cx="5188688" cy="5188688"/>
            <wp:effectExtent l="0" t="0" r="5715" b="5715"/>
            <wp:docPr id="23" name="Picture 23" descr="A close up of text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nl_model_species_fit.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189918" cy="5189918"/>
                    </a:xfrm>
                    <a:prstGeom prst="rect">
                      <a:avLst/>
                    </a:prstGeom>
                  </pic:spPr>
                </pic:pic>
              </a:graphicData>
            </a:graphic>
          </wp:inline>
        </w:drawing>
      </w:r>
    </w:p>
    <w:p w14:paraId="053955B7" w14:textId="4DD4DE20" w:rsidR="001864ED" w:rsidRPr="00EA313C" w:rsidRDefault="001864ED" w:rsidP="001864ED">
      <w:pPr>
        <w:contextualSpacing/>
        <w:jc w:val="both"/>
      </w:pPr>
      <w:r w:rsidRPr="00EA313C">
        <w:lastRenderedPageBreak/>
        <w:t>Fig. S2</w:t>
      </w:r>
      <w:r w:rsidR="006F090C" w:rsidRPr="00EA313C">
        <w:t>1</w:t>
      </w:r>
      <w:r w:rsidRPr="00EA313C">
        <w:t xml:space="preserve">. </w:t>
      </w:r>
      <w:r w:rsidR="006F090C" w:rsidRPr="00EA313C">
        <w:t xml:space="preserve">Predictions (line), 80% credible interval (band) and data (points) from polynomial models </w:t>
      </w:r>
      <w:ins w:id="185" w:author="Anna Gårdmark" w:date="2020-01-21T15:53:00Z">
        <w:r w:rsidR="00076ADA">
          <w:t xml:space="preserve">of maximum consumption rate versus </w:t>
        </w:r>
        <w:commentRangeStart w:id="186"/>
        <w:r w:rsidR="00076ADA">
          <w:t xml:space="preserve">standardized </w:t>
        </w:r>
        <w:commentRangeEnd w:id="186"/>
        <w:r w:rsidR="00076ADA">
          <w:rPr>
            <w:rStyle w:val="CommentReference"/>
          </w:rPr>
          <w:commentReference w:id="186"/>
        </w:r>
        <w:r w:rsidR="00076ADA">
          <w:t xml:space="preserve">temperature, </w:t>
        </w:r>
      </w:ins>
      <w:r w:rsidR="006F090C" w:rsidRPr="00EA313C">
        <w:t xml:space="preserve">fitted </w:t>
      </w:r>
      <w:ins w:id="187" w:author="Anna Gårdmark" w:date="2020-01-21T15:53:00Z">
        <w:r w:rsidR="00076ADA">
          <w:t xml:space="preserve">separately </w:t>
        </w:r>
      </w:ins>
      <w:r w:rsidR="006F090C" w:rsidRPr="00EA313C">
        <w:t xml:space="preserve">to </w:t>
      </w:r>
      <w:ins w:id="188" w:author="Anna Gårdmark" w:date="2020-01-21T15:53:00Z">
        <w:r w:rsidR="00076ADA">
          <w:t xml:space="preserve">each </w:t>
        </w:r>
      </w:ins>
      <w:r w:rsidR="006F090C" w:rsidRPr="00EA313C">
        <w:t>species</w:t>
      </w:r>
      <w:del w:id="189" w:author="Anna Gårdmark" w:date="2020-01-21T15:53:00Z">
        <w:r w:rsidR="006F090C" w:rsidRPr="00EA313C" w:rsidDel="00076ADA">
          <w:delText xml:space="preserve"> separate</w:delText>
        </w:r>
      </w:del>
      <w:r w:rsidR="006F090C" w:rsidRPr="00EA313C">
        <w:t>.</w:t>
      </w:r>
    </w:p>
    <w:p w14:paraId="3CCFD966" w14:textId="3EB71CF2" w:rsidR="001864ED" w:rsidRPr="00EA313C" w:rsidRDefault="001864ED" w:rsidP="00696BB9">
      <w:pPr>
        <w:contextualSpacing/>
        <w:jc w:val="both"/>
      </w:pPr>
    </w:p>
    <w:p w14:paraId="2D038304" w14:textId="488A2703" w:rsidR="00D80A37" w:rsidRPr="00EA313C" w:rsidRDefault="00D80A37" w:rsidP="00D80A37">
      <w:pPr>
        <w:contextualSpacing/>
        <w:jc w:val="both"/>
      </w:pPr>
      <w:r w:rsidRPr="00EA313C">
        <w:t>Fig. S</w:t>
      </w:r>
      <w:r w:rsidR="004178B8" w:rsidRPr="00EA313C">
        <w:t>22</w:t>
      </w:r>
      <w:r w:rsidRPr="00EA313C">
        <w:t xml:space="preserve">. Posterior densities and trace plots for evaluation of chain convergence (by chain, indicated by color), for the </w:t>
      </w:r>
      <w:commentRangeStart w:id="190"/>
      <w:r w:rsidRPr="00EA313C">
        <w:t>highest-level</w:t>
      </w:r>
      <w:commentRangeEnd w:id="190"/>
      <w:r w:rsidRPr="00EA313C">
        <w:rPr>
          <w:rStyle w:val="CommentReference"/>
          <w:sz w:val="22"/>
          <w:szCs w:val="22"/>
        </w:rPr>
        <w:commentReference w:id="190"/>
      </w:r>
      <w:r w:rsidRPr="00EA313C">
        <w:t xml:space="preserve"> parameters for</w:t>
      </w:r>
      <w:r w:rsidR="00E21C22" w:rsidRPr="00EA313C">
        <w:t xml:space="preserve"> polynomial</w:t>
      </w:r>
      <w:r w:rsidRPr="00EA313C">
        <w:t xml:space="preserve"> model *NOT DONE YET FOR T_OPT*</w:t>
      </w:r>
    </w:p>
    <w:p w14:paraId="7AC6050B" w14:textId="77777777" w:rsidR="00D80A37" w:rsidRPr="00EA313C" w:rsidRDefault="00D80A37" w:rsidP="00D80A37">
      <w:pPr>
        <w:contextualSpacing/>
      </w:pPr>
    </w:p>
    <w:p w14:paraId="19BC79F9" w14:textId="5A817094" w:rsidR="00D80A37" w:rsidRPr="00EA313C" w:rsidRDefault="00D80A37" w:rsidP="00D80A37">
      <w:pPr>
        <w:contextualSpacing/>
        <w:jc w:val="both"/>
      </w:pPr>
      <w:r w:rsidRPr="00EA313C">
        <w:t>Fig. S</w:t>
      </w:r>
      <w:r w:rsidR="004178B8" w:rsidRPr="00EA313C">
        <w:t>23</w:t>
      </w:r>
      <w:r w:rsidRPr="00EA313C">
        <w:t xml:space="preserve">. </w:t>
      </w:r>
      <m:oMath>
        <m:acc>
          <m:accPr>
            <m:ctrlPr>
              <w:rPr>
                <w:rFonts w:ascii="Cambria Math" w:hAnsi="Cambria Math"/>
                <w:i/>
              </w:rPr>
            </m:ctrlPr>
          </m:accPr>
          <m:e>
            <m:r>
              <w:rPr>
                <w:rFonts w:ascii="Cambria Math" w:hAnsi="Cambria Math"/>
              </w:rPr>
              <m:t>R</m:t>
            </m:r>
          </m:e>
        </m:acc>
      </m:oMath>
      <w:r w:rsidRPr="00EA313C">
        <w:t xml:space="preserve"> </w:t>
      </w:r>
      <w:r w:rsidRPr="00EA313C">
        <w:rPr>
          <w:rFonts w:eastAsiaTheme="minorEastAsia"/>
        </w:rPr>
        <w:t xml:space="preserve">for </w:t>
      </w:r>
      <w:r w:rsidR="00E21C22" w:rsidRPr="00EA313C">
        <w:t>polynomial</w:t>
      </w:r>
      <w:r w:rsidRPr="00EA313C">
        <w:t xml:space="preserve"> model *NOT DONE YET FOR T_OPT*</w:t>
      </w:r>
    </w:p>
    <w:p w14:paraId="6EA00C69" w14:textId="77777777" w:rsidR="00D80A37" w:rsidRPr="00EA313C" w:rsidRDefault="00D80A37" w:rsidP="00D80A37"/>
    <w:p w14:paraId="11DE542C" w14:textId="32C27B2D" w:rsidR="00D80A37" w:rsidRPr="00EA313C" w:rsidRDefault="00D80A37" w:rsidP="00696BB9">
      <w:pPr>
        <w:contextualSpacing/>
        <w:jc w:val="both"/>
      </w:pPr>
      <w:r w:rsidRPr="00EA313C">
        <w:t>Fig. S</w:t>
      </w:r>
      <w:r w:rsidR="004178B8" w:rsidRPr="00EA313C">
        <w:t>24</w:t>
      </w:r>
      <w:r w:rsidRPr="00EA313C">
        <w:t xml:space="preserve">. Model fit (mean and coefficient of variation) for </w:t>
      </w:r>
      <w:r w:rsidR="00E21C22" w:rsidRPr="00EA313C">
        <w:t>polynomial</w:t>
      </w:r>
      <w:r w:rsidR="00E21C22" w:rsidRPr="00EA313C">
        <w:rPr>
          <w:rFonts w:eastAsiaTheme="minorEastAsia"/>
        </w:rPr>
        <w:t xml:space="preserve"> </w:t>
      </w:r>
      <w:r w:rsidRPr="00EA313C">
        <w:rPr>
          <w:rFonts w:eastAsiaTheme="minorEastAsia"/>
        </w:rPr>
        <w:t xml:space="preserve">model. Vertical line corresponds to mean in data and histogram depicts each posterior mean. </w:t>
      </w:r>
      <w:commentRangeStart w:id="191"/>
      <w:r w:rsidRPr="00EA313C">
        <w:rPr>
          <w:rFonts w:eastAsiaTheme="minorEastAsia"/>
        </w:rPr>
        <w:t>Numbers show probability of the posterior being larger or small than mean in data.</w:t>
      </w:r>
      <w:commentRangeEnd w:id="191"/>
      <w:r w:rsidRPr="00EA313C">
        <w:rPr>
          <w:rStyle w:val="CommentReference"/>
          <w:sz w:val="22"/>
          <w:szCs w:val="22"/>
        </w:rPr>
        <w:commentReference w:id="191"/>
      </w:r>
      <w:r w:rsidRPr="00EA313C">
        <w:t>*NOT DONE YET FOR T_OPT*</w:t>
      </w:r>
    </w:p>
    <w:p w14:paraId="111330E1" w14:textId="67675666" w:rsidR="00BE5814" w:rsidRPr="00A261CD" w:rsidRDefault="00BE5814" w:rsidP="00000AB2">
      <w:pPr>
        <w:pStyle w:val="Heading1"/>
        <w:rPr>
          <w:lang w:val="en-GB"/>
        </w:rPr>
        <w:pPrChange w:id="192" w:author="Jan Ohlberger" w:date="2020-01-22T13:59:00Z">
          <w:pPr>
            <w:pStyle w:val="Heading1"/>
            <w:contextualSpacing/>
            <w:jc w:val="both"/>
          </w:pPr>
        </w:pPrChange>
      </w:pPr>
      <w:bookmarkStart w:id="193" w:name="_Toc29915155"/>
      <w:commentRangeStart w:id="194"/>
      <w:r w:rsidRPr="00A261CD">
        <w:rPr>
          <w:lang w:val="en-GB"/>
        </w:rPr>
        <w:t>Bibliography</w:t>
      </w:r>
      <w:bookmarkEnd w:id="193"/>
      <w:commentRangeEnd w:id="194"/>
      <w:r w:rsidR="00076ADA">
        <w:rPr>
          <w:rStyle w:val="CommentReference"/>
          <w:rFonts w:asciiTheme="minorHAnsi" w:eastAsiaTheme="minorHAnsi" w:hAnsiTheme="minorHAnsi" w:cstheme="minorBidi"/>
          <w:color w:val="auto"/>
        </w:rPr>
        <w:commentReference w:id="194"/>
      </w:r>
    </w:p>
    <w:p w14:paraId="67A91FD7" w14:textId="77777777" w:rsidR="005924FA" w:rsidRPr="00A261CD" w:rsidRDefault="00BE5814" w:rsidP="00696BB9">
      <w:pPr>
        <w:pStyle w:val="Bibliography"/>
        <w:contextualSpacing/>
        <w:jc w:val="both"/>
        <w:rPr>
          <w:rFonts w:ascii="Times New Roman" w:hAnsi="Times New Roman" w:cs="Times New Roman"/>
          <w:lang w:val="en-GB"/>
        </w:rPr>
      </w:pPr>
      <w:r w:rsidRPr="00EA313C">
        <w:fldChar w:fldCharType="begin"/>
      </w:r>
      <w:r w:rsidRPr="00A261CD">
        <w:rPr>
          <w:lang w:val="en-GB"/>
        </w:rPr>
        <w:instrText xml:space="preserve"> ADDIN ZOTERO_BIBL {"uncited":[],"omitted":[],"custom":[]} CSL_BIBLIOGRAPHY </w:instrText>
      </w:r>
      <w:r w:rsidRPr="00EA313C">
        <w:fldChar w:fldCharType="separate"/>
      </w:r>
      <w:r w:rsidR="005924FA" w:rsidRPr="00A261CD">
        <w:rPr>
          <w:rFonts w:ascii="Times New Roman" w:hAnsi="Times New Roman" w:cs="Times New Roman"/>
          <w:lang w:val="en-GB"/>
        </w:rPr>
        <w:t xml:space="preserve">Brett, J.R., Shelbourn, J.E. &amp; Shoop, C.T. (1969). Growth Rate and Body Composition of Fingerling Sockeye Salmon, Oncorhynchus nerka, in relation to Temperature and Ration Size. </w:t>
      </w:r>
      <w:r w:rsidR="005924FA" w:rsidRPr="00A261CD">
        <w:rPr>
          <w:rFonts w:ascii="Times New Roman" w:hAnsi="Times New Roman" w:cs="Times New Roman"/>
          <w:i/>
          <w:iCs/>
          <w:lang w:val="en-GB"/>
        </w:rPr>
        <w:t>J. Fish. Res. Bd. Can.</w:t>
      </w:r>
      <w:r w:rsidR="005924FA" w:rsidRPr="00A261CD">
        <w:rPr>
          <w:rFonts w:ascii="Times New Roman" w:hAnsi="Times New Roman" w:cs="Times New Roman"/>
          <w:lang w:val="en-GB"/>
        </w:rPr>
        <w:t>, 26, 2363–2394.</w:t>
      </w:r>
    </w:p>
    <w:p w14:paraId="5E377948" w14:textId="77777777" w:rsidR="005924FA" w:rsidRPr="00A261CD" w:rsidRDefault="005924FA" w:rsidP="00696BB9">
      <w:pPr>
        <w:pStyle w:val="Bibliography"/>
        <w:contextualSpacing/>
        <w:jc w:val="both"/>
        <w:rPr>
          <w:rFonts w:ascii="Times New Roman" w:hAnsi="Times New Roman" w:cs="Times New Roman"/>
          <w:lang w:val="en-GB"/>
        </w:rPr>
      </w:pPr>
      <w:r w:rsidRPr="00A261CD">
        <w:rPr>
          <w:rFonts w:ascii="Times New Roman" w:hAnsi="Times New Roman" w:cs="Times New Roman"/>
          <w:lang w:val="en-GB"/>
        </w:rPr>
        <w:t xml:space="preserve">Deslauriers, D., Chipps, S.R., Breck, J.E., Rice, J.A. &amp; Madenjian, C.P. (2017). Fish Bioenergetics 4.0: An R-Based Modeling Application. </w:t>
      </w:r>
      <w:r w:rsidRPr="00A261CD">
        <w:rPr>
          <w:rFonts w:ascii="Times New Roman" w:hAnsi="Times New Roman" w:cs="Times New Roman"/>
          <w:i/>
          <w:iCs/>
          <w:lang w:val="en-GB"/>
        </w:rPr>
        <w:t>Fisheries</w:t>
      </w:r>
      <w:r w:rsidRPr="00A261CD">
        <w:rPr>
          <w:rFonts w:ascii="Times New Roman" w:hAnsi="Times New Roman" w:cs="Times New Roman"/>
          <w:lang w:val="en-GB"/>
        </w:rPr>
        <w:t>, 42, 586–596.</w:t>
      </w:r>
    </w:p>
    <w:p w14:paraId="1134BADE" w14:textId="77777777" w:rsidR="005924FA" w:rsidRPr="00A261CD" w:rsidRDefault="005924FA" w:rsidP="00696BB9">
      <w:pPr>
        <w:pStyle w:val="Bibliography"/>
        <w:contextualSpacing/>
        <w:jc w:val="both"/>
        <w:rPr>
          <w:rFonts w:ascii="Times New Roman" w:hAnsi="Times New Roman" w:cs="Times New Roman"/>
          <w:lang w:val="en-GB"/>
        </w:rPr>
      </w:pPr>
      <w:r w:rsidRPr="00A261CD">
        <w:rPr>
          <w:rFonts w:ascii="Times New Roman" w:hAnsi="Times New Roman" w:cs="Times New Roman"/>
          <w:lang w:val="en-GB"/>
        </w:rPr>
        <w:t xml:space="preserve">Froese, R. &amp; Pauly, D. (2016). </w:t>
      </w:r>
      <w:r w:rsidRPr="00A261CD">
        <w:rPr>
          <w:rFonts w:ascii="Times New Roman" w:hAnsi="Times New Roman" w:cs="Times New Roman"/>
          <w:i/>
          <w:iCs/>
          <w:lang w:val="en-GB"/>
        </w:rPr>
        <w:t>Editors. FishBase</w:t>
      </w:r>
      <w:r w:rsidRPr="00A261CD">
        <w:rPr>
          <w:rFonts w:ascii="Times New Roman" w:hAnsi="Times New Roman" w:cs="Times New Roman"/>
          <w:lang w:val="en-GB"/>
        </w:rPr>
        <w:t>. World Wide Web electronic publication. www.fishbase.org, (10/2016).</w:t>
      </w:r>
    </w:p>
    <w:p w14:paraId="2EF185DB" w14:textId="77777777" w:rsidR="005924FA" w:rsidRPr="00A261CD" w:rsidRDefault="005924FA" w:rsidP="00696BB9">
      <w:pPr>
        <w:pStyle w:val="Bibliography"/>
        <w:contextualSpacing/>
        <w:jc w:val="both"/>
        <w:rPr>
          <w:rFonts w:ascii="Times New Roman" w:hAnsi="Times New Roman" w:cs="Times New Roman"/>
          <w:lang w:val="en-GB"/>
        </w:rPr>
      </w:pPr>
      <w:r w:rsidRPr="00A261CD">
        <w:rPr>
          <w:rFonts w:ascii="Times New Roman" w:hAnsi="Times New Roman" w:cs="Times New Roman"/>
          <w:lang w:val="en-GB"/>
        </w:rPr>
        <w:t xml:space="preserve">Froese, R., Thorson, J.T. &amp; Reyes, R.B. (2014). A Bayesian approach for estimating length‐weight relationships in fishes. </w:t>
      </w:r>
      <w:r w:rsidRPr="00A261CD">
        <w:rPr>
          <w:rFonts w:ascii="Times New Roman" w:hAnsi="Times New Roman" w:cs="Times New Roman"/>
          <w:i/>
          <w:iCs/>
          <w:lang w:val="en-GB"/>
        </w:rPr>
        <w:t>Journal of Applied Ichthyology</w:t>
      </w:r>
      <w:r w:rsidRPr="00A261CD">
        <w:rPr>
          <w:rFonts w:ascii="Times New Roman" w:hAnsi="Times New Roman" w:cs="Times New Roman"/>
          <w:lang w:val="en-GB"/>
        </w:rPr>
        <w:t>, 30, 78–85.</w:t>
      </w:r>
    </w:p>
    <w:p w14:paraId="02A8E6AC" w14:textId="77777777" w:rsidR="005924FA" w:rsidRPr="00A261CD" w:rsidRDefault="005924FA" w:rsidP="00696BB9">
      <w:pPr>
        <w:pStyle w:val="Bibliography"/>
        <w:contextualSpacing/>
        <w:jc w:val="both"/>
        <w:rPr>
          <w:rFonts w:ascii="Times New Roman" w:hAnsi="Times New Roman" w:cs="Times New Roman"/>
          <w:lang w:val="en-GB"/>
        </w:rPr>
      </w:pPr>
      <w:r w:rsidRPr="00A261CD">
        <w:rPr>
          <w:rFonts w:ascii="Times New Roman" w:hAnsi="Times New Roman" w:cs="Times New Roman"/>
          <w:lang w:val="en-GB"/>
        </w:rPr>
        <w:t xml:space="preserve">Rohatgi, A. (2012). </w:t>
      </w:r>
      <w:r w:rsidRPr="00A261CD">
        <w:rPr>
          <w:rFonts w:ascii="Times New Roman" w:hAnsi="Times New Roman" w:cs="Times New Roman"/>
          <w:i/>
          <w:iCs/>
          <w:lang w:val="en-GB"/>
        </w:rPr>
        <w:t>WebPlotDigitalizer: HTML5 based online tool to extract numerical data from plot images. Version 4.1. [WWW document] URL https://automeris.io/WebPlotDigitizer (accessed on January 2019).</w:t>
      </w:r>
    </w:p>
    <w:p w14:paraId="3E90058E" w14:textId="5C0A5925" w:rsidR="002509CC" w:rsidRPr="00EA313C" w:rsidRDefault="00BE5814" w:rsidP="00696BB9">
      <w:pPr>
        <w:contextualSpacing/>
        <w:jc w:val="both"/>
        <w:rPr>
          <w:rFonts w:cstheme="minorHAnsi"/>
        </w:rPr>
      </w:pPr>
      <w:r w:rsidRPr="00EA313C">
        <w:fldChar w:fldCharType="end"/>
      </w:r>
    </w:p>
    <w:sectPr w:rsidR="002509CC" w:rsidRPr="00EA313C" w:rsidSect="00991991">
      <w:headerReference w:type="even" r:id="rId42"/>
      <w:footerReference w:type="default" r:id="rId43"/>
      <w:headerReference w:type="first" r:id="rId44"/>
      <w:pgSz w:w="11906" w:h="16838" w:code="9"/>
      <w:pgMar w:top="1440" w:right="1440" w:bottom="1440" w:left="1440" w:header="851" w:footer="369" w:gutter="0"/>
      <w:lnNumType w:countBy="1" w:restart="continuous"/>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 w:author="Max Lindmark" w:date="2019-11-25T09:46:00Z" w:initials="ML">
    <w:p w14:paraId="6BD91BD7" w14:textId="77777777" w:rsidR="0078617C" w:rsidRPr="00A261CD" w:rsidRDefault="0078617C">
      <w:pPr>
        <w:pStyle w:val="CommentText"/>
        <w:rPr>
          <w:lang w:val="en-GB"/>
        </w:rPr>
      </w:pPr>
      <w:r>
        <w:rPr>
          <w:rStyle w:val="CommentReference"/>
        </w:rPr>
        <w:annotationRef/>
      </w:r>
      <w:r w:rsidRPr="00A261CD">
        <w:rPr>
          <w:lang w:val="en-GB"/>
        </w:rPr>
        <w:t>See notes document</w:t>
      </w:r>
    </w:p>
    <w:p w14:paraId="030EC2FD" w14:textId="2A05D331" w:rsidR="0078617C" w:rsidRPr="00A261CD" w:rsidRDefault="0078617C">
      <w:pPr>
        <w:pStyle w:val="CommentText"/>
        <w:rPr>
          <w:lang w:val="en-GB"/>
        </w:rPr>
      </w:pPr>
      <w:r w:rsidRPr="00A261CD">
        <w:rPr>
          <w:lang w:val="en-GB"/>
        </w:rPr>
        <w:t>Reader should be able to reproduce everything</w:t>
      </w:r>
    </w:p>
  </w:comment>
  <w:comment w:id="2" w:author="Max Lindmark" w:date="2020-01-14T16:33:00Z" w:initials="ML">
    <w:p w14:paraId="3D31F8A7" w14:textId="16191306" w:rsidR="0078617C" w:rsidRPr="00A261CD" w:rsidRDefault="0078617C">
      <w:pPr>
        <w:pStyle w:val="CommentText"/>
        <w:rPr>
          <w:lang w:val="en-GB"/>
        </w:rPr>
      </w:pPr>
      <w:r>
        <w:rPr>
          <w:rStyle w:val="CommentReference"/>
        </w:rPr>
        <w:annotationRef/>
      </w:r>
      <w:r w:rsidRPr="00A261CD">
        <w:rPr>
          <w:rStyle w:val="CommentReference"/>
          <w:lang w:val="en-GB"/>
        </w:rPr>
        <w:t>The appendix hasn’t received as much attention as the ms, before the next round it will be more complete!</w:t>
      </w:r>
    </w:p>
  </w:comment>
  <w:comment w:id="3" w:author="Anna Gårdmark" w:date="2020-01-21T11:32:00Z" w:initials="AG">
    <w:p w14:paraId="406B7534" w14:textId="59691B8F" w:rsidR="0078617C" w:rsidRPr="00875CA8" w:rsidRDefault="0078617C">
      <w:pPr>
        <w:pStyle w:val="CommentText"/>
        <w:rPr>
          <w:lang w:val="en-GB"/>
        </w:rPr>
      </w:pPr>
      <w:r>
        <w:rPr>
          <w:rStyle w:val="CommentReference"/>
        </w:rPr>
        <w:annotationRef/>
      </w:r>
      <w:r w:rsidRPr="00875CA8">
        <w:rPr>
          <w:lang w:val="en-GB"/>
        </w:rPr>
        <w:t>make sure to use same title as the ms</w:t>
      </w:r>
    </w:p>
  </w:comment>
  <w:comment w:id="7" w:author="Jan Ohlberger" w:date="2020-01-22T13:24:00Z" w:initials="Ca">
    <w:p w14:paraId="78BCE1F4" w14:textId="77777777" w:rsidR="0078617C" w:rsidRDefault="0078617C">
      <w:pPr>
        <w:pStyle w:val="CommentText"/>
      </w:pPr>
      <w:r>
        <w:rPr>
          <w:rStyle w:val="CommentReference"/>
        </w:rPr>
        <w:annotationRef/>
      </w:r>
      <w:r>
        <w:t>Font sizes need adjustment – this here is smaller than the following sub-headings, which is confusing</w:t>
      </w:r>
    </w:p>
    <w:p w14:paraId="71D06DA1" w14:textId="77777777" w:rsidR="0078617C" w:rsidRDefault="0078617C">
      <w:pPr>
        <w:pStyle w:val="CommentText"/>
      </w:pPr>
    </w:p>
    <w:p w14:paraId="16E2694C" w14:textId="08CB53E7" w:rsidR="0078617C" w:rsidRDefault="0078617C">
      <w:pPr>
        <w:pStyle w:val="CommentText"/>
      </w:pPr>
      <w:r>
        <w:t xml:space="preserve">A general note about the search: I think the description for the three searches could be much condensed. </w:t>
      </w:r>
    </w:p>
    <w:p w14:paraId="7BC6B9C7" w14:textId="77777777" w:rsidR="0078617C" w:rsidRDefault="0078617C">
      <w:pPr>
        <w:pStyle w:val="CommentText"/>
      </w:pPr>
    </w:p>
    <w:p w14:paraId="6AD438A8" w14:textId="5B0FE180" w:rsidR="0078617C" w:rsidRDefault="0078617C">
      <w:pPr>
        <w:pStyle w:val="CommentText"/>
      </w:pPr>
      <w:r>
        <w:t>For instance, we could define the subject categories we used to filter results upfront, and then each time just mention that we filtered results by our pre-defined categories.</w:t>
      </w:r>
    </w:p>
    <w:p w14:paraId="75AEC22A" w14:textId="77777777" w:rsidR="0078617C" w:rsidRDefault="0078617C">
      <w:pPr>
        <w:pStyle w:val="CommentText"/>
      </w:pPr>
    </w:p>
    <w:p w14:paraId="36E65623" w14:textId="77777777" w:rsidR="0078617C" w:rsidRDefault="0078617C">
      <w:pPr>
        <w:pStyle w:val="CommentText"/>
      </w:pPr>
      <w:r>
        <w:t>We could also omit ‘TOPIC’, because that’s all we used right? It would just be a string of search terms with OR and AND between them. Or am I missing something here?</w:t>
      </w:r>
    </w:p>
    <w:p w14:paraId="723A9BA7" w14:textId="77777777" w:rsidR="0078617C" w:rsidRDefault="0078617C">
      <w:pPr>
        <w:pStyle w:val="CommentText"/>
      </w:pPr>
    </w:p>
    <w:p w14:paraId="344FFF38" w14:textId="1F549492" w:rsidR="0078617C" w:rsidRDefault="0078617C">
      <w:pPr>
        <w:pStyle w:val="CommentText"/>
      </w:pPr>
      <w:r>
        <w:t>Finally, I don’t think we need to talk about a ‘</w:t>
      </w:r>
      <w:r w:rsidRPr="00485261">
        <w:rPr>
          <w:lang w:val="en-GB"/>
        </w:rPr>
        <w:t>misunderstanding of search syntax</w:t>
      </w:r>
      <w:r>
        <w:t>’, but can rather state that to include other missing terms, we added a second consumption rate search.</w:t>
      </w:r>
    </w:p>
  </w:comment>
  <w:comment w:id="9" w:author="Anna Gårdmark" w:date="2020-01-21T15:12:00Z" w:initials="AG">
    <w:p w14:paraId="6BAD4D61" w14:textId="794E3C16" w:rsidR="0078617C" w:rsidRPr="00855696" w:rsidRDefault="0078617C">
      <w:pPr>
        <w:pStyle w:val="CommentText"/>
        <w:rPr>
          <w:lang w:val="en-GB"/>
        </w:rPr>
      </w:pPr>
      <w:r>
        <w:rPr>
          <w:rStyle w:val="CommentReference"/>
        </w:rPr>
        <w:annotationRef/>
      </w:r>
      <w:r w:rsidRPr="00855696">
        <w:rPr>
          <w:lang w:val="en-GB"/>
        </w:rPr>
        <w:t>refer to place where these criteria are presented</w:t>
      </w:r>
    </w:p>
  </w:comment>
  <w:comment w:id="13" w:author="Max Lindmark" w:date="2020-01-14T15:40:00Z" w:initials="ML">
    <w:p w14:paraId="51A0E589" w14:textId="77777777" w:rsidR="0078617C" w:rsidRPr="00A261CD" w:rsidRDefault="0078617C" w:rsidP="007E1B01">
      <w:pPr>
        <w:pStyle w:val="CommentText"/>
        <w:rPr>
          <w:lang w:val="en-GB"/>
        </w:rPr>
      </w:pPr>
      <w:r>
        <w:rPr>
          <w:rStyle w:val="CommentReference"/>
        </w:rPr>
        <w:annotationRef/>
      </w:r>
      <w:r>
        <w:rPr>
          <w:rStyle w:val="CommentReference"/>
        </w:rPr>
        <w:annotationRef/>
      </w:r>
      <w:r w:rsidRPr="00A261CD">
        <w:rPr>
          <w:lang w:val="en-GB"/>
        </w:rPr>
        <w:t xml:space="preserve">For the other rates I have written how many results there were before filtering, but I don’t have the number that was at the time for growth. I suspect around ~10000, now it’s ~10500. </w:t>
      </w:r>
    </w:p>
    <w:p w14:paraId="24928892" w14:textId="77777777" w:rsidR="0078617C" w:rsidRPr="00A261CD" w:rsidRDefault="0078617C" w:rsidP="007E1B01">
      <w:pPr>
        <w:pStyle w:val="CommentText"/>
        <w:rPr>
          <w:lang w:val="en-GB"/>
        </w:rPr>
      </w:pPr>
    </w:p>
    <w:p w14:paraId="248E0DAD" w14:textId="77777777" w:rsidR="0078617C" w:rsidRPr="00A261CD" w:rsidRDefault="0078617C" w:rsidP="007E1B01">
      <w:pPr>
        <w:pStyle w:val="CommentText"/>
        <w:rPr>
          <w:lang w:val="en-GB"/>
        </w:rPr>
      </w:pPr>
      <w:r w:rsidRPr="00A261CD">
        <w:rPr>
          <w:lang w:val="en-GB"/>
        </w:rPr>
        <w:t xml:space="preserve">The reason is I first searched for “optimum”, which did not find any optima, optimal, optimized, optimised etc etc. So </w:t>
      </w:r>
    </w:p>
    <w:p w14:paraId="78AF6802" w14:textId="77777777" w:rsidR="0078617C" w:rsidRPr="00A261CD" w:rsidRDefault="0078617C" w:rsidP="007E1B01">
      <w:pPr>
        <w:pStyle w:val="CommentText"/>
        <w:rPr>
          <w:lang w:val="en-GB"/>
        </w:rPr>
      </w:pPr>
    </w:p>
  </w:comment>
  <w:comment w:id="16" w:author="Anna Gårdmark" w:date="2020-01-21T15:17:00Z" w:initials="AG">
    <w:p w14:paraId="2A9499EB" w14:textId="2DC7453A" w:rsidR="0078617C" w:rsidRPr="00855696" w:rsidRDefault="0078617C">
      <w:pPr>
        <w:pStyle w:val="CommentText"/>
        <w:rPr>
          <w:lang w:val="en-GB"/>
        </w:rPr>
      </w:pPr>
      <w:r>
        <w:rPr>
          <w:rStyle w:val="CommentReference"/>
        </w:rPr>
        <w:annotationRef/>
      </w:r>
      <w:r w:rsidRPr="00855696">
        <w:rPr>
          <w:lang w:val="en-GB"/>
        </w:rPr>
        <w:t xml:space="preserve">I assume this was </w:t>
      </w:r>
      <w:r w:rsidRPr="004B443E">
        <w:rPr>
          <w:rFonts w:eastAsiaTheme="minorEastAsia"/>
          <w:i/>
        </w:rPr>
        <w:t>TOPIC:</w:t>
      </w:r>
      <w:r>
        <w:rPr>
          <w:rFonts w:eastAsiaTheme="minorEastAsia"/>
          <w:i/>
        </w:rPr>
        <w:t xml:space="preserve"> </w:t>
      </w:r>
      <w:r w:rsidRPr="00855696">
        <w:rPr>
          <w:rFonts w:eastAsiaTheme="minorEastAsia"/>
        </w:rPr>
        <w:t>as well?</w:t>
      </w:r>
    </w:p>
  </w:comment>
  <w:comment w:id="20" w:author="Anna Gårdmark" w:date="2020-01-21T15:17:00Z" w:initials="AG">
    <w:p w14:paraId="282DB42F" w14:textId="179BCE61" w:rsidR="0078617C" w:rsidRDefault="0078617C">
      <w:pPr>
        <w:pStyle w:val="CommentText"/>
      </w:pPr>
      <w:r>
        <w:rPr>
          <w:rStyle w:val="CommentReference"/>
        </w:rPr>
        <w:annotationRef/>
      </w:r>
      <w:r>
        <w:t>same here?</w:t>
      </w:r>
    </w:p>
  </w:comment>
  <w:comment w:id="23" w:author="Anna Gårdmark" w:date="2020-01-21T15:15:00Z" w:initials="AG">
    <w:p w14:paraId="076F9E01" w14:textId="6F511ADE" w:rsidR="0078617C" w:rsidRPr="00855696" w:rsidRDefault="0078617C">
      <w:pPr>
        <w:pStyle w:val="CommentText"/>
        <w:rPr>
          <w:lang w:val="en-GB"/>
        </w:rPr>
      </w:pPr>
      <w:r>
        <w:rPr>
          <w:rStyle w:val="CommentReference"/>
        </w:rPr>
        <w:annotationRef/>
      </w:r>
      <w:r w:rsidRPr="00855696">
        <w:rPr>
          <w:lang w:val="en-GB"/>
        </w:rPr>
        <w:t>say how many remaining studies you got – if you know</w:t>
      </w:r>
    </w:p>
  </w:comment>
  <w:comment w:id="31" w:author="Max Lindmark [2]" w:date="2019-06-06T14:12:00Z" w:initials="ML">
    <w:p w14:paraId="037571FD" w14:textId="684F6F80" w:rsidR="0078617C" w:rsidRPr="00A261CD" w:rsidRDefault="0078617C" w:rsidP="00765102">
      <w:pPr>
        <w:rPr>
          <w:rFonts w:ascii="Times" w:eastAsia="Times New Roman" w:hAnsi="Times" w:cs="Arial"/>
          <w:lang w:val="en-GB"/>
        </w:rPr>
      </w:pPr>
      <w:r w:rsidRPr="003B3428">
        <w:rPr>
          <w:rStyle w:val="CommentReference"/>
          <w:rFonts w:ascii="Times" w:hAnsi="Times"/>
          <w:sz w:val="22"/>
          <w:szCs w:val="22"/>
        </w:rPr>
        <w:annotationRef/>
      </w:r>
      <w:r w:rsidRPr="00A261CD">
        <w:rPr>
          <w:rFonts w:ascii="Times" w:eastAsia="Times New Roman" w:hAnsi="Times" w:cs="Arial"/>
          <w:lang w:val="en-GB"/>
        </w:rPr>
        <w:t>This is the reason for the confusion:</w:t>
      </w:r>
    </w:p>
    <w:p w14:paraId="380B252F" w14:textId="77777777" w:rsidR="0078617C" w:rsidRPr="00A261CD" w:rsidRDefault="0078617C" w:rsidP="00765102">
      <w:pPr>
        <w:rPr>
          <w:rFonts w:ascii="Times" w:eastAsia="Times New Roman" w:hAnsi="Times" w:cs="Arial"/>
          <w:lang w:val="en-GB"/>
        </w:rPr>
      </w:pPr>
    </w:p>
    <w:p w14:paraId="23DD5D38" w14:textId="3AAA0616" w:rsidR="0078617C" w:rsidRPr="00A261CD" w:rsidRDefault="0078617C" w:rsidP="00765102">
      <w:pPr>
        <w:rPr>
          <w:rFonts w:ascii="Times" w:eastAsia="Times New Roman" w:hAnsi="Times"/>
          <w:lang w:val="en-GB"/>
        </w:rPr>
      </w:pPr>
      <w:r w:rsidRPr="00A261CD">
        <w:rPr>
          <w:rFonts w:ascii="Times" w:eastAsia="Times New Roman" w:hAnsi="Times" w:cs="Arial"/>
          <w:lang w:val="en-GB"/>
        </w:rPr>
        <w:t>“I also contacted the library, and here’s the thing: $ cannot be space or dash… which means that our search terms for Cmax:</w:t>
      </w:r>
    </w:p>
    <w:p w14:paraId="7E4DE7B6" w14:textId="77777777" w:rsidR="0078617C" w:rsidRPr="00A261CD" w:rsidRDefault="0078617C" w:rsidP="00765102">
      <w:pPr>
        <w:rPr>
          <w:rFonts w:ascii="Times" w:eastAsia="Times New Roman" w:hAnsi="Times"/>
          <w:lang w:val="en-GB"/>
        </w:rPr>
      </w:pPr>
      <w:r w:rsidRPr="00A261CD">
        <w:rPr>
          <w:rFonts w:ascii="Times" w:eastAsia="Times New Roman" w:hAnsi="Times" w:cs="Arial"/>
          <w:lang w:val="en-GB"/>
        </w:rPr>
        <w:t> </w:t>
      </w:r>
    </w:p>
    <w:p w14:paraId="0DBF1E11" w14:textId="77777777" w:rsidR="0078617C" w:rsidRPr="00A261CD" w:rsidRDefault="0078617C" w:rsidP="00765102">
      <w:pPr>
        <w:spacing w:line="480" w:lineRule="atLeast"/>
        <w:rPr>
          <w:rFonts w:ascii="Times" w:eastAsia="Times New Roman" w:hAnsi="Times"/>
          <w:lang w:val="en-GB"/>
        </w:rPr>
      </w:pPr>
      <w:r w:rsidRPr="00A261CD">
        <w:rPr>
          <w:rFonts w:ascii="Times" w:eastAsia="Times New Roman" w:hAnsi="Times"/>
          <w:i/>
          <w:iCs/>
          <w:lang w:val="en-GB"/>
        </w:rPr>
        <w:t>(consumption or feeding$rate or food$intake or bio$energ* or ingestion or food-intake) AND TOPIC: (mass or weight or size) AND TOPIC: (temperature*)</w:t>
      </w:r>
    </w:p>
    <w:p w14:paraId="77F129D8" w14:textId="77777777" w:rsidR="0078617C" w:rsidRPr="00A261CD" w:rsidRDefault="0078617C" w:rsidP="00765102">
      <w:pPr>
        <w:rPr>
          <w:rFonts w:ascii="Times" w:eastAsia="Times New Roman" w:hAnsi="Times"/>
          <w:lang w:val="en-GB"/>
        </w:rPr>
      </w:pPr>
      <w:r w:rsidRPr="00A261CD">
        <w:rPr>
          <w:rFonts w:ascii="Times" w:eastAsia="Times New Roman" w:hAnsi="Times" w:cs="Arial"/>
          <w:lang w:val="en-GB"/>
        </w:rPr>
        <w:t>Did not include</w:t>
      </w:r>
      <w:r w:rsidRPr="00A261CD">
        <w:rPr>
          <w:rStyle w:val="apple-converted-space"/>
          <w:rFonts w:ascii="Times" w:eastAsia="Times New Roman" w:hAnsi="Times" w:cs="Arial"/>
          <w:lang w:val="en-GB"/>
        </w:rPr>
        <w:t> </w:t>
      </w:r>
      <w:r w:rsidRPr="00A261CD">
        <w:rPr>
          <w:rFonts w:ascii="Times" w:eastAsia="Times New Roman" w:hAnsi="Times"/>
          <w:i/>
          <w:iCs/>
          <w:lang w:val="en-GB"/>
        </w:rPr>
        <w:t>feeding rate, feeding-rate, bio-energ*</w:t>
      </w:r>
      <w:r w:rsidRPr="00A261CD">
        <w:rPr>
          <w:rStyle w:val="apple-converted-space"/>
          <w:rFonts w:ascii="Times" w:eastAsia="Times New Roman" w:hAnsi="Times" w:cs="Arial"/>
          <w:lang w:val="en-GB"/>
        </w:rPr>
        <w:t> </w:t>
      </w:r>
      <w:r w:rsidRPr="00A261CD">
        <w:rPr>
          <w:rFonts w:ascii="Times" w:eastAsia="Times New Roman" w:hAnsi="Times" w:cs="Arial"/>
          <w:lang w:val="en-GB"/>
        </w:rPr>
        <w:t>or</w:t>
      </w:r>
      <w:r w:rsidRPr="00A261CD">
        <w:rPr>
          <w:rStyle w:val="apple-converted-space"/>
          <w:rFonts w:ascii="Times" w:eastAsia="Times New Roman" w:hAnsi="Times" w:cs="Arial"/>
          <w:lang w:val="en-GB"/>
        </w:rPr>
        <w:t> </w:t>
      </w:r>
      <w:r w:rsidRPr="00A261CD">
        <w:rPr>
          <w:rFonts w:ascii="Times" w:eastAsia="Times New Roman" w:hAnsi="Times"/>
          <w:i/>
          <w:iCs/>
          <w:lang w:val="en-GB"/>
        </w:rPr>
        <w:t>bio energ*</w:t>
      </w:r>
      <w:r w:rsidRPr="00A261CD">
        <w:rPr>
          <w:rStyle w:val="apple-converted-space"/>
          <w:rFonts w:ascii="Times" w:eastAsia="Times New Roman" w:hAnsi="Times" w:cs="Arial"/>
          <w:lang w:val="en-GB"/>
        </w:rPr>
        <w:t> </w:t>
      </w:r>
      <w:r w:rsidRPr="00A261CD">
        <w:rPr>
          <w:rFonts w:ascii="Times" w:eastAsia="Times New Roman" w:hAnsi="Times" w:cs="Arial"/>
          <w:lang w:val="en-GB"/>
        </w:rPr>
        <w:t>(but note it does include</w:t>
      </w:r>
      <w:r w:rsidRPr="00A261CD">
        <w:rPr>
          <w:rFonts w:ascii="Times" w:eastAsia="Times New Roman" w:hAnsi="Times"/>
          <w:i/>
          <w:iCs/>
          <w:lang w:val="en-GB"/>
        </w:rPr>
        <w:t>food-intake</w:t>
      </w:r>
      <w:r w:rsidRPr="00A261CD">
        <w:rPr>
          <w:rStyle w:val="apple-converted-space"/>
          <w:rFonts w:ascii="Times" w:eastAsia="Times New Roman" w:hAnsi="Times" w:cs="Arial"/>
          <w:lang w:val="en-GB"/>
        </w:rPr>
        <w:t> </w:t>
      </w:r>
      <w:r w:rsidRPr="00A261CD">
        <w:rPr>
          <w:rFonts w:ascii="Times" w:eastAsia="Times New Roman" w:hAnsi="Times" w:cs="Arial"/>
          <w:lang w:val="en-GB"/>
        </w:rPr>
        <w:t>because for some reason that was specified manually). That’s of course good now, but not something I had to have given how I interpreted $ in the first place. Note that also covers</w:t>
      </w:r>
      <w:r w:rsidRPr="00A261CD">
        <w:rPr>
          <w:rStyle w:val="apple-converted-space"/>
          <w:rFonts w:ascii="Times" w:eastAsia="Times New Roman" w:hAnsi="Times" w:cs="Arial"/>
          <w:lang w:val="en-GB"/>
        </w:rPr>
        <w:t> </w:t>
      </w:r>
      <w:r w:rsidRPr="00A261CD">
        <w:rPr>
          <w:rFonts w:ascii="Times" w:eastAsia="Times New Roman" w:hAnsi="Times"/>
          <w:i/>
          <w:iCs/>
          <w:lang w:val="en-GB"/>
        </w:rPr>
        <w:t>food intake</w:t>
      </w:r>
      <w:r w:rsidRPr="00A261CD">
        <w:rPr>
          <w:rFonts w:ascii="Times" w:eastAsia="Times New Roman" w:hAnsi="Times" w:cs="Arial"/>
          <w:lang w:val="en-GB"/>
        </w:rPr>
        <w:t>. We don’t need to “quote” it because without quotes it searchers for both</w:t>
      </w:r>
      <w:r w:rsidRPr="00A261CD">
        <w:rPr>
          <w:rFonts w:ascii="Times" w:eastAsia="Times New Roman" w:hAnsi="Times"/>
          <w:i/>
          <w:iCs/>
          <w:lang w:val="en-GB"/>
        </w:rPr>
        <w:t>food-intake</w:t>
      </w:r>
      <w:r w:rsidRPr="00A261CD">
        <w:rPr>
          <w:rStyle w:val="apple-converted-space"/>
          <w:rFonts w:ascii="Times" w:eastAsia="Times New Roman" w:hAnsi="Times"/>
          <w:i/>
          <w:iCs/>
          <w:lang w:val="en-GB"/>
        </w:rPr>
        <w:t> </w:t>
      </w:r>
      <w:r w:rsidRPr="00A261CD">
        <w:rPr>
          <w:rFonts w:ascii="Times" w:eastAsia="Times New Roman" w:hAnsi="Times" w:cs="Arial"/>
          <w:lang w:val="en-GB"/>
        </w:rPr>
        <w:t>and</w:t>
      </w:r>
      <w:r w:rsidRPr="00A261CD">
        <w:rPr>
          <w:rStyle w:val="apple-converted-space"/>
          <w:rFonts w:ascii="Times" w:eastAsia="Times New Roman" w:hAnsi="Times" w:cs="Arial"/>
          <w:lang w:val="en-GB"/>
        </w:rPr>
        <w:t> </w:t>
      </w:r>
      <w:r w:rsidRPr="00A261CD">
        <w:rPr>
          <w:rFonts w:ascii="Times" w:eastAsia="Times New Roman" w:hAnsi="Times"/>
          <w:i/>
          <w:iCs/>
          <w:lang w:val="en-GB"/>
        </w:rPr>
        <w:t>food-intake</w:t>
      </w:r>
      <w:r w:rsidRPr="00A261CD">
        <w:rPr>
          <w:rStyle w:val="apple-converted-space"/>
          <w:rFonts w:ascii="Times" w:eastAsia="Times New Roman" w:hAnsi="Times" w:cs="Arial"/>
          <w:lang w:val="en-GB"/>
        </w:rPr>
        <w:t> </w:t>
      </w:r>
      <w:r w:rsidRPr="00A261CD">
        <w:rPr>
          <w:rFonts w:ascii="Times" w:eastAsia="Times New Roman" w:hAnsi="Times" w:cs="Arial"/>
          <w:lang w:val="en-GB"/>
        </w:rPr>
        <w:t>– nothing more, nothing less, just what we want.</w:t>
      </w:r>
      <w:hyperlink r:id="rId1" w:history="1">
        <w:r w:rsidRPr="00A261CD">
          <w:rPr>
            <w:rStyle w:val="Hyperlink"/>
            <w:rFonts w:ascii="Times" w:eastAsia="Times New Roman" w:hAnsi="Times" w:cs="Arial"/>
            <w:color w:val="auto"/>
            <w:lang w:val="en-GB"/>
          </w:rPr>
          <w:t>https://clarivate.libguides.com/woscc/searchtips</w:t>
        </w:r>
      </w:hyperlink>
    </w:p>
    <w:p w14:paraId="79DF4218" w14:textId="77777777" w:rsidR="0078617C" w:rsidRPr="00A261CD" w:rsidRDefault="0078617C" w:rsidP="00765102">
      <w:pPr>
        <w:rPr>
          <w:rFonts w:ascii="Times" w:eastAsia="Times New Roman" w:hAnsi="Times"/>
          <w:lang w:val="en-GB"/>
        </w:rPr>
      </w:pPr>
      <w:r w:rsidRPr="00A261CD">
        <w:rPr>
          <w:rFonts w:ascii="Times" w:eastAsia="Times New Roman" w:hAnsi="Times" w:cs="Arial"/>
          <w:lang w:val="en-GB"/>
        </w:rPr>
        <w:t> </w:t>
      </w:r>
    </w:p>
    <w:p w14:paraId="04F79207" w14:textId="77777777" w:rsidR="0078617C" w:rsidRPr="00A261CD" w:rsidRDefault="0078617C" w:rsidP="00765102">
      <w:pPr>
        <w:rPr>
          <w:rFonts w:ascii="Times" w:eastAsia="Times New Roman" w:hAnsi="Times"/>
          <w:lang w:val="en-GB"/>
        </w:rPr>
      </w:pPr>
      <w:r w:rsidRPr="00A261CD">
        <w:rPr>
          <w:rFonts w:ascii="Times" w:eastAsia="Times New Roman" w:hAnsi="Times" w:cs="Arial"/>
          <w:lang w:val="en-GB"/>
        </w:rPr>
        <w:t>So, that means I will need to make a complementary search (with only the search strings that were missing), like this:</w:t>
      </w:r>
    </w:p>
    <w:p w14:paraId="28A9BB09" w14:textId="77777777" w:rsidR="0078617C" w:rsidRPr="00A261CD" w:rsidRDefault="0078617C" w:rsidP="00765102">
      <w:pPr>
        <w:rPr>
          <w:rFonts w:ascii="Times" w:eastAsia="Times New Roman" w:hAnsi="Times"/>
          <w:lang w:val="en-GB"/>
        </w:rPr>
      </w:pPr>
      <w:r w:rsidRPr="00A261CD">
        <w:rPr>
          <w:rFonts w:ascii="Times" w:eastAsia="Times New Roman" w:hAnsi="Times" w:cs="Arial"/>
          <w:lang w:val="en-GB"/>
        </w:rPr>
        <w:t> </w:t>
      </w:r>
    </w:p>
    <w:p w14:paraId="490221AB" w14:textId="7701A3DD" w:rsidR="0078617C" w:rsidRPr="003D7553" w:rsidRDefault="0078617C" w:rsidP="00C46389">
      <w:pPr>
        <w:spacing w:line="480" w:lineRule="atLeast"/>
        <w:rPr>
          <w:rFonts w:ascii="Times" w:eastAsia="Times New Roman" w:hAnsi="Times"/>
          <w:lang w:val="en-GB"/>
        </w:rPr>
      </w:pPr>
      <w:r w:rsidRPr="003D7553">
        <w:rPr>
          <w:rFonts w:ascii="Times" w:eastAsia="Times New Roman" w:hAnsi="Times" w:cs="Arial"/>
          <w:shd w:val="clear" w:color="auto" w:fill="F8F8F8"/>
          <w:lang w:val="en-GB"/>
        </w:rPr>
        <w:t>((feeding-rate or bio-energ*)) </w:t>
      </w:r>
      <w:r w:rsidRPr="003D7553">
        <w:rPr>
          <w:rFonts w:ascii="Times" w:eastAsia="Times New Roman" w:hAnsi="Times" w:cs="Arial"/>
          <w:i/>
          <w:iCs/>
          <w:shd w:val="clear" w:color="auto" w:fill="F8F8F8"/>
          <w:lang w:val="en-GB"/>
        </w:rPr>
        <w:t>AND</w:t>
      </w:r>
      <w:r w:rsidRPr="003D7553">
        <w:rPr>
          <w:rFonts w:ascii="Times" w:eastAsia="Times New Roman" w:hAnsi="Times" w:cs="Arial"/>
          <w:shd w:val="clear" w:color="auto" w:fill="F8F8F8"/>
          <w:lang w:val="en-GB"/>
        </w:rPr>
        <w:t> </w:t>
      </w:r>
      <w:r w:rsidRPr="003D7553">
        <w:rPr>
          <w:rFonts w:ascii="Times" w:eastAsia="Times New Roman" w:hAnsi="Times" w:cs="Arial"/>
          <w:b/>
          <w:bCs/>
          <w:shd w:val="clear" w:color="auto" w:fill="F8F8F8"/>
          <w:lang w:val="en-GB"/>
        </w:rPr>
        <w:t>TOPIC:</w:t>
      </w:r>
      <w:r w:rsidRPr="003D7553">
        <w:rPr>
          <w:rFonts w:ascii="Times" w:eastAsia="Times New Roman" w:hAnsi="Times" w:cs="Arial"/>
          <w:shd w:val="clear" w:color="auto" w:fill="F8F8F8"/>
          <w:lang w:val="en-GB"/>
        </w:rPr>
        <w:t>((mass or weight or size)) </w:t>
      </w:r>
      <w:r w:rsidRPr="003D7553">
        <w:rPr>
          <w:rFonts w:ascii="Times" w:eastAsia="Times New Roman" w:hAnsi="Times" w:cs="Arial"/>
          <w:i/>
          <w:iCs/>
          <w:shd w:val="clear" w:color="auto" w:fill="F8F8F8"/>
          <w:lang w:val="en-GB"/>
        </w:rPr>
        <w:t>AND</w:t>
      </w:r>
      <w:r w:rsidRPr="003D7553">
        <w:rPr>
          <w:rFonts w:ascii="Times" w:eastAsia="Times New Roman" w:hAnsi="Times" w:cs="Arial"/>
          <w:shd w:val="clear" w:color="auto" w:fill="F8F8F8"/>
          <w:lang w:val="en-GB"/>
        </w:rPr>
        <w:t> </w:t>
      </w:r>
      <w:r w:rsidRPr="003D7553">
        <w:rPr>
          <w:rFonts w:ascii="Times" w:eastAsia="Times New Roman" w:hAnsi="Times" w:cs="Arial"/>
          <w:b/>
          <w:bCs/>
          <w:shd w:val="clear" w:color="auto" w:fill="F8F8F8"/>
          <w:lang w:val="en-GB"/>
        </w:rPr>
        <w:t>TOPIC:</w:t>
      </w:r>
      <w:r w:rsidRPr="003D7553">
        <w:rPr>
          <w:rFonts w:ascii="Times" w:eastAsia="Times New Roman" w:hAnsi="Times" w:cs="Arial"/>
          <w:shd w:val="clear" w:color="auto" w:fill="F8F8F8"/>
          <w:lang w:val="en-GB"/>
        </w:rPr>
        <w:t>((temperature*))”</w:t>
      </w:r>
    </w:p>
  </w:comment>
  <w:comment w:id="35" w:author="Max Lindmark" w:date="2020-01-14T15:50:00Z" w:initials="ML">
    <w:p w14:paraId="483F7A7C" w14:textId="77777777" w:rsidR="0078617C" w:rsidRPr="00A261CD" w:rsidRDefault="0078617C" w:rsidP="00791E19">
      <w:pPr>
        <w:contextualSpacing/>
        <w:jc w:val="both"/>
        <w:rPr>
          <w:rFonts w:cstheme="minorHAnsi"/>
          <w:color w:val="FF0000"/>
          <w:lang w:val="en-GB"/>
        </w:rPr>
      </w:pPr>
      <w:r>
        <w:rPr>
          <w:rStyle w:val="CommentReference"/>
        </w:rPr>
        <w:annotationRef/>
      </w:r>
      <w:r w:rsidRPr="00A261CD">
        <w:rPr>
          <w:rFonts w:cstheme="minorHAnsi"/>
          <w:lang w:val="en-GB"/>
        </w:rPr>
        <w:t>(</w:t>
      </w:r>
      <w:r w:rsidRPr="00A261CD">
        <w:rPr>
          <w:rFonts w:cstheme="minorHAnsi"/>
          <w:color w:val="FF0000"/>
          <w:lang w:val="en-GB"/>
        </w:rPr>
        <w:t>e.g. Armstrong</w:t>
      </w:r>
      <w:r w:rsidRPr="00A261CD">
        <w:rPr>
          <w:rFonts w:cstheme="minorHAnsi"/>
          <w:lang w:val="en-GB"/>
        </w:rPr>
        <w:t>) (</w:t>
      </w:r>
      <w:r w:rsidRPr="00A261CD">
        <w:rPr>
          <w:rFonts w:cstheme="minorHAnsi"/>
          <w:color w:val="FF0000"/>
          <w:lang w:val="en-GB"/>
        </w:rPr>
        <w:t>did I not write down this protocol somewhere?</w:t>
      </w:r>
      <w:r w:rsidRPr="00A261CD">
        <w:rPr>
          <w:rFonts w:cstheme="minorHAnsi"/>
          <w:lang w:val="en-GB"/>
        </w:rPr>
        <w:t xml:space="preserve">). </w:t>
      </w:r>
      <w:r w:rsidRPr="00A261CD">
        <w:rPr>
          <w:rFonts w:cstheme="minorHAnsi"/>
          <w:color w:val="FF0000"/>
          <w:lang w:val="en-GB"/>
        </w:rPr>
        <w:t>See documents I prepared for meeting with Jan and Anna, if I had to take other things into consideration</w:t>
      </w:r>
      <w:r w:rsidRPr="00A261CD">
        <w:rPr>
          <w:rFonts w:cstheme="minorHAnsi"/>
          <w:lang w:val="en-GB"/>
        </w:rPr>
        <w:t xml:space="preserve">. </w:t>
      </w:r>
      <w:r w:rsidRPr="00A261CD">
        <w:rPr>
          <w:rFonts w:cstheme="minorHAnsi"/>
          <w:color w:val="FF0000"/>
          <w:lang w:val="en-GB"/>
        </w:rPr>
        <w:t>For cod e.g., we can also cite the other papers essentially showing the same thing!</w:t>
      </w:r>
    </w:p>
    <w:p w14:paraId="7DD4F9CD" w14:textId="464ACDD9" w:rsidR="0078617C" w:rsidRPr="00A261CD" w:rsidRDefault="0078617C">
      <w:pPr>
        <w:pStyle w:val="CommentText"/>
        <w:rPr>
          <w:lang w:val="en-GB"/>
        </w:rPr>
      </w:pPr>
    </w:p>
  </w:comment>
  <w:comment w:id="36" w:author="Max Lindmark" w:date="2020-01-14T16:01:00Z" w:initials="ML">
    <w:p w14:paraId="483B1BD0" w14:textId="3B114674" w:rsidR="0078617C" w:rsidRPr="00A261CD" w:rsidRDefault="0078617C">
      <w:pPr>
        <w:pStyle w:val="CommentText"/>
        <w:rPr>
          <w:lang w:val="en-GB"/>
        </w:rPr>
      </w:pPr>
      <w:r>
        <w:rPr>
          <w:rStyle w:val="CommentReference"/>
        </w:rPr>
        <w:annotationRef/>
      </w:r>
      <w:r w:rsidRPr="00A261CD">
        <w:rPr>
          <w:lang w:val="en-GB"/>
        </w:rPr>
        <w:t>This will be a siz file I think, will be huuuuge. Maybe deposited somewhere…</w:t>
      </w:r>
    </w:p>
  </w:comment>
  <w:comment w:id="37" w:author="Jan Ohlberger" w:date="2020-01-22T13:32:00Z" w:initials="Ca">
    <w:p w14:paraId="02F930D5" w14:textId="60D43560" w:rsidR="0078617C" w:rsidRDefault="0078617C">
      <w:pPr>
        <w:pStyle w:val="CommentText"/>
      </w:pPr>
      <w:r>
        <w:rPr>
          <w:rStyle w:val="CommentReference"/>
        </w:rPr>
        <w:annotationRef/>
      </w:r>
      <w:r>
        <w:t>A list of paper titles as text file - why would that be huge?</w:t>
      </w:r>
    </w:p>
  </w:comment>
  <w:comment w:id="38" w:author="Anna Gårdmark" w:date="2020-01-21T15:19:00Z" w:initials="AG">
    <w:p w14:paraId="2878BA52" w14:textId="19CC7486" w:rsidR="0078617C" w:rsidRPr="00855696" w:rsidRDefault="0078617C">
      <w:pPr>
        <w:pStyle w:val="CommentText"/>
        <w:rPr>
          <w:lang w:val="en-GB"/>
        </w:rPr>
      </w:pPr>
      <w:r>
        <w:rPr>
          <w:rStyle w:val="CommentReference"/>
        </w:rPr>
        <w:annotationRef/>
      </w:r>
      <w:r w:rsidRPr="00855696">
        <w:rPr>
          <w:lang w:val="en-GB"/>
        </w:rPr>
        <w:t xml:space="preserve">in which papers – the ones that popped up (or among the selected) in </w:t>
      </w:r>
      <w:r>
        <w:rPr>
          <w:lang w:val="en-GB"/>
        </w:rPr>
        <w:t>your search? or others?</w:t>
      </w:r>
    </w:p>
  </w:comment>
  <w:comment w:id="39" w:author="Anna Gårdmark" w:date="2020-01-21T15:22:00Z" w:initials="AG">
    <w:p w14:paraId="1FD2ED0F" w14:textId="6B1696D8" w:rsidR="0078617C" w:rsidRPr="008F41C5" w:rsidRDefault="0078617C">
      <w:pPr>
        <w:pStyle w:val="CommentText"/>
        <w:rPr>
          <w:lang w:val="en-GB"/>
        </w:rPr>
      </w:pPr>
      <w:r>
        <w:rPr>
          <w:rStyle w:val="CommentReference"/>
        </w:rPr>
        <w:annotationRef/>
      </w:r>
      <w:r w:rsidRPr="008F41C5">
        <w:rPr>
          <w:lang w:val="en-GB"/>
        </w:rPr>
        <w:t>this info on data extraction comes logically after you’ve presented how you ended up with your final selection of papers</w:t>
      </w:r>
    </w:p>
  </w:comment>
  <w:comment w:id="42" w:author="Anna Gårdmark" w:date="2020-01-21T15:22:00Z" w:initials="AG">
    <w:p w14:paraId="03842DCE" w14:textId="43A7F321" w:rsidR="0078617C" w:rsidRPr="008F41C5" w:rsidRDefault="0078617C">
      <w:pPr>
        <w:pStyle w:val="CommentText"/>
        <w:rPr>
          <w:lang w:val="en-GB"/>
        </w:rPr>
      </w:pPr>
      <w:r>
        <w:rPr>
          <w:rStyle w:val="CommentReference"/>
        </w:rPr>
        <w:annotationRef/>
      </w:r>
      <w:r w:rsidRPr="008F41C5">
        <w:rPr>
          <w:lang w:val="en-GB"/>
        </w:rPr>
        <w:t xml:space="preserve">this comes logically after you’ve done </w:t>
      </w:r>
      <w:r>
        <w:rPr>
          <w:lang w:val="en-GB"/>
        </w:rPr>
        <w:t>selections based on title and abstract. Move down.</w:t>
      </w:r>
    </w:p>
  </w:comment>
  <w:comment w:id="48" w:author="Anna Gårdmark" w:date="2020-01-21T15:22:00Z" w:initials="AG">
    <w:p w14:paraId="6B57C207" w14:textId="77777777" w:rsidR="0078617C" w:rsidRPr="008F41C5" w:rsidRDefault="0078617C" w:rsidP="008F41C5">
      <w:pPr>
        <w:pStyle w:val="CommentText"/>
        <w:rPr>
          <w:lang w:val="en-GB"/>
        </w:rPr>
      </w:pPr>
      <w:r>
        <w:rPr>
          <w:rStyle w:val="CommentReference"/>
        </w:rPr>
        <w:annotationRef/>
      </w:r>
      <w:r w:rsidRPr="008F41C5">
        <w:rPr>
          <w:lang w:val="en-GB"/>
        </w:rPr>
        <w:t xml:space="preserve">this comes logically after you’ve done </w:t>
      </w:r>
      <w:r>
        <w:rPr>
          <w:lang w:val="en-GB"/>
        </w:rPr>
        <w:t>selections based on title and abstract. Move down.</w:t>
      </w:r>
    </w:p>
  </w:comment>
  <w:comment w:id="62" w:author="Max Lindmark" w:date="2020-01-14T16:31:00Z" w:initials="ML">
    <w:p w14:paraId="14D243D3" w14:textId="2DCA171E" w:rsidR="0078617C" w:rsidRPr="00A261CD" w:rsidRDefault="0078617C">
      <w:pPr>
        <w:pStyle w:val="CommentText"/>
        <w:rPr>
          <w:lang w:val="en-GB"/>
        </w:rPr>
      </w:pPr>
      <w:r>
        <w:rPr>
          <w:rStyle w:val="CommentReference"/>
        </w:rPr>
        <w:annotationRef/>
      </w:r>
      <w:r w:rsidRPr="00A261CD">
        <w:rPr>
          <w:lang w:val="en-GB"/>
        </w:rPr>
        <w:t>Will double check if I did this in the end… (i.e. if I had any such examples of length-based growth)</w:t>
      </w:r>
    </w:p>
  </w:comment>
  <w:comment w:id="63" w:author="Anna Gårdmark" w:date="2020-01-21T15:28:00Z" w:initials="AG">
    <w:p w14:paraId="3E2D9511" w14:textId="291ED295" w:rsidR="0078617C" w:rsidRPr="008F41C5" w:rsidRDefault="0078617C">
      <w:pPr>
        <w:pStyle w:val="CommentText"/>
        <w:rPr>
          <w:lang w:val="en-GB"/>
        </w:rPr>
      </w:pPr>
      <w:r>
        <w:rPr>
          <w:rStyle w:val="CommentReference"/>
        </w:rPr>
        <w:annotationRef/>
      </w:r>
      <w:r w:rsidRPr="008F41C5">
        <w:rPr>
          <w:lang w:val="en-GB"/>
        </w:rPr>
        <w:t>if not, you can specify size-dependence to mass-dependence in a couple of places further up in the suppl.</w:t>
      </w:r>
    </w:p>
  </w:comment>
  <w:comment w:id="64" w:author="Anna Gårdmark" w:date="2020-01-21T15:29:00Z" w:initials="AG">
    <w:p w14:paraId="73F4280D" w14:textId="1BB0804C" w:rsidR="0078617C" w:rsidRPr="008F41C5" w:rsidRDefault="0078617C">
      <w:pPr>
        <w:pStyle w:val="CommentText"/>
        <w:rPr>
          <w:lang w:val="en-GB"/>
        </w:rPr>
      </w:pPr>
      <w:r>
        <w:rPr>
          <w:rStyle w:val="CommentReference"/>
        </w:rPr>
        <w:annotationRef/>
      </w:r>
      <w:r w:rsidRPr="008F41C5">
        <w:rPr>
          <w:lang w:val="en-GB"/>
        </w:rPr>
        <w:t>said above, in the general section</w:t>
      </w:r>
    </w:p>
  </w:comment>
  <w:comment w:id="65" w:author="Jan Ohlberger" w:date="2020-01-22T13:36:00Z" w:initials="Ca">
    <w:p w14:paraId="5AC0F870" w14:textId="1FF23944" w:rsidR="0078617C" w:rsidRDefault="0078617C">
      <w:pPr>
        <w:pStyle w:val="CommentText"/>
      </w:pPr>
      <w:r>
        <w:rPr>
          <w:rStyle w:val="CommentReference"/>
        </w:rPr>
        <w:annotationRef/>
      </w:r>
      <w:r>
        <w:t>Maybe also move this up then?</w:t>
      </w:r>
    </w:p>
  </w:comment>
  <w:comment w:id="66" w:author="Jan Ohlberger" w:date="2020-01-22T13:40:00Z" w:initials="Ca">
    <w:p w14:paraId="13FD1B20" w14:textId="1BE07542" w:rsidR="005E56F5" w:rsidRDefault="005E56F5">
      <w:pPr>
        <w:pStyle w:val="CommentText"/>
      </w:pPr>
      <w:r>
        <w:rPr>
          <w:rStyle w:val="CommentReference"/>
        </w:rPr>
        <w:annotationRef/>
      </w:r>
      <w:r>
        <w:t>Avoid another numbering – maybe use roman or letters?</w:t>
      </w:r>
    </w:p>
  </w:comment>
  <w:comment w:id="67" w:author="Jan Ohlberger" w:date="2019-09-23T08:35:00Z" w:initials="Ca">
    <w:p w14:paraId="499FD84A" w14:textId="77777777" w:rsidR="0078617C" w:rsidRPr="00364D0F" w:rsidRDefault="0078617C" w:rsidP="00B705CC">
      <w:pPr>
        <w:pStyle w:val="CommentText"/>
      </w:pPr>
      <w:r>
        <w:rPr>
          <w:rStyle w:val="CommentReference"/>
        </w:rPr>
        <w:annotationRef/>
      </w:r>
      <w:r w:rsidRPr="00364D0F">
        <w:t>When the temperature effect on growth was not estimated and you took the temperature yielding the highest growth, how did you decide whether it was close enough to optimum?</w:t>
      </w:r>
    </w:p>
  </w:comment>
  <w:comment w:id="68" w:author="Max Lindmark" w:date="2020-01-14T16:09:00Z" w:initials="ML">
    <w:p w14:paraId="5F3C5F42" w14:textId="145D7A30" w:rsidR="0078617C" w:rsidRPr="00A261CD" w:rsidRDefault="0078617C">
      <w:pPr>
        <w:pStyle w:val="CommentText"/>
        <w:rPr>
          <w:lang w:val="en-GB"/>
        </w:rPr>
      </w:pPr>
      <w:r>
        <w:rPr>
          <w:rStyle w:val="CommentReference"/>
        </w:rPr>
        <w:annotationRef/>
      </w:r>
      <w:r w:rsidRPr="003D7553">
        <w:rPr>
          <w:lang w:val="en-GB"/>
        </w:rPr>
        <w:t xml:space="preserve">I added a sentence here. Basically, from these kind of curves, which are unimodal but optimum is not a prediction from a quadratic model. </w:t>
      </w:r>
      <w:r w:rsidRPr="00A261CD">
        <w:rPr>
          <w:lang w:val="en-GB"/>
        </w:rPr>
        <w:t xml:space="preserve">This was also the reason for the two data sets (growth_data contains data, growth_data_Topt contains (often predicted) temperatures at the highest growth), make it easier to separate them, but I could also add a column saying if it’s an observation or prediction. </w:t>
      </w:r>
    </w:p>
    <w:p w14:paraId="0D56B478" w14:textId="77777777" w:rsidR="0078617C" w:rsidRPr="00A261CD" w:rsidRDefault="0078617C">
      <w:pPr>
        <w:pStyle w:val="CommentText"/>
        <w:rPr>
          <w:lang w:val="en-GB"/>
        </w:rPr>
      </w:pPr>
    </w:p>
    <w:p w14:paraId="23DB78C1" w14:textId="59DC8DEA" w:rsidR="0078617C" w:rsidRDefault="0078617C">
      <w:pPr>
        <w:pStyle w:val="CommentText"/>
      </w:pPr>
      <w:r>
        <w:rPr>
          <w:noProof/>
          <w:lang w:eastAsia="sv-SE"/>
        </w:rPr>
        <w:drawing>
          <wp:inline distT="0" distB="0" distL="0" distR="0" wp14:anchorId="7D3D257E" wp14:editId="444100D9">
            <wp:extent cx="1752600" cy="2984500"/>
            <wp:effectExtent l="0" t="0" r="0" b="0"/>
            <wp:docPr id="3" name="Picture 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020-01-14 at 16.11.19.png"/>
                    <pic:cNvPicPr/>
                  </pic:nvPicPr>
                  <pic:blipFill>
                    <a:blip r:embed="rId2">
                      <a:extLst>
                        <a:ext uri="{28A0092B-C50C-407E-A947-70E740481C1C}">
                          <a14:useLocalDpi xmlns:a14="http://schemas.microsoft.com/office/drawing/2010/main" val="0"/>
                        </a:ext>
                      </a:extLst>
                    </a:blip>
                    <a:stretch>
                      <a:fillRect/>
                    </a:stretch>
                  </pic:blipFill>
                  <pic:spPr>
                    <a:xfrm>
                      <a:off x="0" y="0"/>
                      <a:ext cx="1752600" cy="2984500"/>
                    </a:xfrm>
                    <a:prstGeom prst="rect">
                      <a:avLst/>
                    </a:prstGeom>
                  </pic:spPr>
                </pic:pic>
              </a:graphicData>
            </a:graphic>
          </wp:inline>
        </w:drawing>
      </w:r>
    </w:p>
    <w:p w14:paraId="60CD8A9C" w14:textId="77777777" w:rsidR="0078617C" w:rsidRDefault="0078617C">
      <w:pPr>
        <w:pStyle w:val="CommentText"/>
      </w:pPr>
    </w:p>
    <w:p w14:paraId="0E11E04D" w14:textId="77777777" w:rsidR="0078617C" w:rsidRDefault="0078617C">
      <w:pPr>
        <w:pStyle w:val="CommentText"/>
      </w:pPr>
    </w:p>
    <w:p w14:paraId="70DEAA1D" w14:textId="484B5BE9" w:rsidR="0078617C" w:rsidRDefault="0078617C">
      <w:pPr>
        <w:pStyle w:val="CommentText"/>
      </w:pPr>
    </w:p>
  </w:comment>
  <w:comment w:id="73" w:author="Anna Gårdmark" w:date="2020-01-21T15:30:00Z" w:initials="AG">
    <w:p w14:paraId="6ED00F6E" w14:textId="10428FA2" w:rsidR="0078617C" w:rsidRPr="000206BC" w:rsidRDefault="0078617C">
      <w:pPr>
        <w:pStyle w:val="CommentText"/>
        <w:rPr>
          <w:lang w:val="en-GB"/>
        </w:rPr>
      </w:pPr>
      <w:r>
        <w:rPr>
          <w:rStyle w:val="CommentReference"/>
        </w:rPr>
        <w:annotationRef/>
      </w:r>
      <w:r w:rsidRPr="000206BC">
        <w:rPr>
          <w:lang w:val="en-GB"/>
        </w:rPr>
        <w:t xml:space="preserve">do you mean was NOT estimated by the original authors? </w:t>
      </w:r>
      <w:r>
        <w:rPr>
          <w:lang w:val="en-GB"/>
        </w:rPr>
        <w:t>(else I don’t get the difference to the first half of the sentence)</w:t>
      </w:r>
    </w:p>
  </w:comment>
  <w:comment w:id="74" w:author="Jan Ohlberger" w:date="2020-01-22T13:37:00Z" w:initials="Ca">
    <w:p w14:paraId="155E8C31" w14:textId="070BDD18" w:rsidR="0078617C" w:rsidRDefault="0078617C">
      <w:pPr>
        <w:pStyle w:val="CommentText"/>
      </w:pPr>
      <w:r>
        <w:rPr>
          <w:rStyle w:val="CommentReference"/>
        </w:rPr>
        <w:annotationRef/>
      </w:r>
      <w:r>
        <w:t>yes, and maybe move that up to replace ‘in a few cases’ which otherwise sounds a bit arbitrary…?</w:t>
      </w:r>
    </w:p>
  </w:comment>
  <w:comment w:id="75" w:author="Jan Ohlberger" w:date="2019-09-19T12:10:00Z" w:initials="Ca">
    <w:p w14:paraId="14395FE2" w14:textId="77777777" w:rsidR="0078617C" w:rsidRPr="00364D0F" w:rsidRDefault="0078617C" w:rsidP="00B705CC">
      <w:pPr>
        <w:pStyle w:val="CommentText"/>
      </w:pPr>
      <w:r>
        <w:rPr>
          <w:rStyle w:val="CommentReference"/>
        </w:rPr>
        <w:annotationRef/>
      </w:r>
      <w:r w:rsidRPr="00364D0F">
        <w:t>Not clear why it needs to be two different datasets ???</w:t>
      </w:r>
    </w:p>
  </w:comment>
  <w:comment w:id="77" w:author="Anna Gårdmark" w:date="2020-01-21T15:32:00Z" w:initials="AG">
    <w:p w14:paraId="05AD5F8A" w14:textId="7239FBCC" w:rsidR="0078617C" w:rsidRPr="00574DDF" w:rsidRDefault="0078617C">
      <w:pPr>
        <w:pStyle w:val="CommentText"/>
        <w:rPr>
          <w:lang w:val="en-GB"/>
        </w:rPr>
      </w:pPr>
      <w:r>
        <w:rPr>
          <w:rStyle w:val="CommentReference"/>
        </w:rPr>
        <w:annotationRef/>
      </w:r>
      <w:r w:rsidRPr="00574DDF">
        <w:rPr>
          <w:lang w:val="en-GB"/>
        </w:rPr>
        <w:t>like R, I seem to recall that WPD has version numbers, which could be good to include</w:t>
      </w:r>
    </w:p>
  </w:comment>
  <w:comment w:id="82" w:author="Jan Ohlberger" w:date="2020-01-22T13:38:00Z" w:initials="Ca">
    <w:p w14:paraId="27B43786" w14:textId="1013F9BB" w:rsidR="0078617C" w:rsidRDefault="0078617C">
      <w:pPr>
        <w:pStyle w:val="CommentText"/>
      </w:pPr>
      <w:r>
        <w:rPr>
          <w:rStyle w:val="CommentReference"/>
        </w:rPr>
        <w:annotationRef/>
      </w:r>
      <w:r w:rsidR="005E56F5">
        <w:t>Not sure it is obvious that for each section this continues from the first three numbers in the general paragraph above… maybe explicitly state ‘in addition to the three general criteria…’ or something similar?</w:t>
      </w:r>
    </w:p>
  </w:comment>
  <w:comment w:id="88" w:author="Anna Gårdmark" w:date="2020-01-21T15:38:00Z" w:initials="AG">
    <w:p w14:paraId="38A15919" w14:textId="19BF2028" w:rsidR="0078617C" w:rsidRPr="00574DDF" w:rsidRDefault="0078617C">
      <w:pPr>
        <w:pStyle w:val="CommentText"/>
        <w:rPr>
          <w:lang w:val="en-GB"/>
        </w:rPr>
      </w:pPr>
      <w:r>
        <w:rPr>
          <w:rStyle w:val="CommentReference"/>
        </w:rPr>
        <w:annotationRef/>
      </w:r>
      <w:r w:rsidRPr="00574DDF">
        <w:rPr>
          <w:lang w:val="en-GB"/>
        </w:rPr>
        <w:t>list the criteria that are in common for both rates first, and then present rate-specific exclusion criteria</w:t>
      </w:r>
    </w:p>
  </w:comment>
  <w:comment w:id="94" w:author="Anna Gårdmark" w:date="2020-01-21T15:35:00Z" w:initials="AG">
    <w:p w14:paraId="49DEF8DE" w14:textId="0D00B60C" w:rsidR="0078617C" w:rsidRPr="00574DDF" w:rsidRDefault="0078617C">
      <w:pPr>
        <w:pStyle w:val="CommentText"/>
        <w:rPr>
          <w:lang w:val="en-GB"/>
        </w:rPr>
      </w:pPr>
      <w:r>
        <w:rPr>
          <w:rStyle w:val="CommentReference"/>
        </w:rPr>
        <w:annotationRef/>
      </w:r>
      <w:r w:rsidRPr="00574DDF">
        <w:rPr>
          <w:lang w:val="en-GB"/>
        </w:rPr>
        <w:t>said above (now moved below)</w:t>
      </w:r>
    </w:p>
  </w:comment>
  <w:comment w:id="114" w:author="Anna Gårdmark" w:date="2020-01-21T15:39:00Z" w:initials="AG">
    <w:p w14:paraId="1DA0D5AA" w14:textId="7D71224B" w:rsidR="0078617C" w:rsidRDefault="0078617C">
      <w:pPr>
        <w:pStyle w:val="CommentText"/>
      </w:pPr>
      <w:r>
        <w:rPr>
          <w:rStyle w:val="CommentReference"/>
        </w:rPr>
        <w:annotationRef/>
      </w:r>
      <w:r>
        <w:t>moved here from above</w:t>
      </w:r>
    </w:p>
  </w:comment>
  <w:comment w:id="121" w:author="Max Lindmark" w:date="2020-01-14T16:38:00Z" w:initials="ML">
    <w:p w14:paraId="0ACD5FED" w14:textId="5F152479" w:rsidR="0078617C" w:rsidRPr="00A261CD" w:rsidRDefault="0078617C">
      <w:pPr>
        <w:pStyle w:val="CommentText"/>
        <w:rPr>
          <w:lang w:val="en-GB"/>
        </w:rPr>
      </w:pPr>
      <w:r>
        <w:rPr>
          <w:rStyle w:val="CommentReference"/>
        </w:rPr>
        <w:annotationRef/>
      </w:r>
      <w:r w:rsidRPr="00A261CD">
        <w:rPr>
          <w:lang w:val="en-GB"/>
        </w:rPr>
        <w:t>So far just preliminary figures, will standardize this a bit more…</w:t>
      </w:r>
    </w:p>
  </w:comment>
  <w:comment w:id="123" w:author="Jan Ohlberger" w:date="2019-09-19T12:13:00Z" w:initials="Ca">
    <w:p w14:paraId="41F4BA87" w14:textId="77777777" w:rsidR="0078617C" w:rsidRPr="00364D0F" w:rsidRDefault="0078617C" w:rsidP="00723699">
      <w:pPr>
        <w:pStyle w:val="CommentText"/>
      </w:pPr>
      <w:r>
        <w:rPr>
          <w:rStyle w:val="CommentReference"/>
        </w:rPr>
        <w:annotationRef/>
      </w:r>
      <w:r w:rsidRPr="00364D0F">
        <w:t xml:space="preserve">Raises the question if we should analyze temperate fishes separately, and see if results are clearer for the most important group </w:t>
      </w:r>
    </w:p>
  </w:comment>
  <w:comment w:id="124" w:author="Max Lindmark" w:date="2020-01-14T16:37:00Z" w:initials="ML">
    <w:p w14:paraId="74924411" w14:textId="6C9EEFB5" w:rsidR="0078617C" w:rsidRPr="00A261CD" w:rsidRDefault="0078617C">
      <w:pPr>
        <w:pStyle w:val="CommentText"/>
        <w:rPr>
          <w:lang w:val="en-GB"/>
        </w:rPr>
      </w:pPr>
      <w:r>
        <w:rPr>
          <w:rStyle w:val="CommentReference"/>
        </w:rPr>
        <w:annotationRef/>
      </w:r>
      <w:r w:rsidRPr="00A261CD">
        <w:rPr>
          <w:lang w:val="en-GB"/>
        </w:rPr>
        <w:t>Maybe something for the sensitivity analysis!</w:t>
      </w:r>
    </w:p>
  </w:comment>
  <w:comment w:id="125" w:author="Max Lindmark [2]" w:date="2019-09-19T11:23:00Z" w:initials="ML">
    <w:p w14:paraId="64A4A5D5" w14:textId="19A0E5A3" w:rsidR="0078617C" w:rsidRPr="00364D0F" w:rsidRDefault="0078617C" w:rsidP="00723699">
      <w:pPr>
        <w:pStyle w:val="CommentText"/>
      </w:pPr>
      <w:r w:rsidRPr="00364D0F">
        <w:t xml:space="preserve">Very preliminary figure, just a suggestions. </w:t>
      </w:r>
      <w:r>
        <w:rPr>
          <w:rStyle w:val="CommentReference"/>
        </w:rPr>
        <w:annotationRef/>
      </w:r>
      <w:r w:rsidRPr="00364D0F">
        <w:t>X</w:t>
      </w:r>
      <w:r>
        <w:t>. Will change palette to the one I use below…</w:t>
      </w:r>
    </w:p>
  </w:comment>
  <w:comment w:id="134" w:author="Anna Gårdmark" w:date="2020-01-21T15:40:00Z" w:initials="AG">
    <w:p w14:paraId="0E4B67C8" w14:textId="0C5298B8" w:rsidR="0078617C" w:rsidRPr="00B60122" w:rsidRDefault="0078617C">
      <w:pPr>
        <w:pStyle w:val="CommentText"/>
        <w:rPr>
          <w:lang w:val="en-GB"/>
        </w:rPr>
      </w:pPr>
      <w:r>
        <w:rPr>
          <w:rStyle w:val="CommentReference"/>
        </w:rPr>
        <w:annotationRef/>
      </w:r>
      <w:r w:rsidRPr="00B60122">
        <w:rPr>
          <w:lang w:val="en-GB"/>
        </w:rPr>
        <w:t>when you have time change symbol of Env Temp (think of the color blind ;))</w:t>
      </w:r>
    </w:p>
  </w:comment>
  <w:comment w:id="137" w:author="Anna Gårdmark" w:date="2020-01-21T15:41:00Z" w:initials="AG">
    <w:p w14:paraId="43497C3E" w14:textId="6EF2F99B" w:rsidR="0078617C" w:rsidRPr="00B60122" w:rsidRDefault="0078617C">
      <w:pPr>
        <w:pStyle w:val="CommentText"/>
        <w:rPr>
          <w:lang w:val="en-GB"/>
        </w:rPr>
      </w:pPr>
      <w:r>
        <w:rPr>
          <w:rStyle w:val="CommentReference"/>
        </w:rPr>
        <w:annotationRef/>
      </w:r>
      <w:r w:rsidRPr="00B60122">
        <w:rPr>
          <w:lang w:val="en-GB"/>
        </w:rPr>
        <w:t>paste figure in a different way – not readable now</w:t>
      </w:r>
    </w:p>
  </w:comment>
  <w:comment w:id="140" w:author="Max Lindmark" w:date="2020-01-14T16:43:00Z" w:initials="ML">
    <w:p w14:paraId="6FD449C9" w14:textId="075D90B2" w:rsidR="0078617C" w:rsidRPr="00A261CD" w:rsidRDefault="0078617C">
      <w:pPr>
        <w:pStyle w:val="CommentText"/>
        <w:rPr>
          <w:lang w:val="en-GB"/>
        </w:rPr>
      </w:pPr>
      <w:r>
        <w:rPr>
          <w:rStyle w:val="CommentReference"/>
        </w:rPr>
        <w:annotationRef/>
      </w:r>
      <w:r w:rsidRPr="00A261CD">
        <w:rPr>
          <w:lang w:val="en-GB"/>
        </w:rPr>
        <w:t>This is not updated + I also plot the range of temperatures here and not only the median. This is why not all species have env-temp. Will likely just plot the median, as in the growth figure.</w:t>
      </w:r>
    </w:p>
  </w:comment>
  <w:comment w:id="141" w:author="Jan Ohlberger" w:date="2020-01-22T13:54:00Z" w:initials="Ca">
    <w:p w14:paraId="1F8017E7" w14:textId="77777777" w:rsidR="00D24B2F" w:rsidRDefault="00D24B2F">
      <w:pPr>
        <w:pStyle w:val="CommentText"/>
      </w:pPr>
      <w:r>
        <w:rPr>
          <w:rStyle w:val="CommentReference"/>
        </w:rPr>
        <w:annotationRef/>
      </w:r>
      <w:r>
        <w:t xml:space="preserve">I think we should be careful with using ‘asymptotic’, because it really is the largest mass recorded (right?), so not an average asymptotic mass (as e.g. defined in a von B growth function), which anyway likely differs by population within species. </w:t>
      </w:r>
    </w:p>
    <w:p w14:paraId="65A6E2E6" w14:textId="77777777" w:rsidR="00D24B2F" w:rsidRDefault="00D24B2F">
      <w:pPr>
        <w:pStyle w:val="CommentText"/>
      </w:pPr>
    </w:p>
    <w:p w14:paraId="3836BB5F" w14:textId="1A024F3F" w:rsidR="00D24B2F" w:rsidRDefault="00D24B2F">
      <w:pPr>
        <w:pStyle w:val="CommentText"/>
      </w:pPr>
      <w:r>
        <w:t>Thinking about it more also makes me realize how much this maximum mass can affect the results. Maximum recorded mass in something like fishbase is an extreme observation by all means!</w:t>
      </w:r>
    </w:p>
  </w:comment>
  <w:comment w:id="144" w:author="Anna Gårdmark" w:date="2020-01-21T15:43:00Z" w:initials="AG">
    <w:p w14:paraId="465F73D9" w14:textId="3EBF7FF5" w:rsidR="0078617C" w:rsidRDefault="0078617C">
      <w:pPr>
        <w:pStyle w:val="CommentText"/>
      </w:pPr>
      <w:r>
        <w:rPr>
          <w:rStyle w:val="CommentReference"/>
        </w:rPr>
        <w:annotationRef/>
      </w:r>
      <w:r>
        <w:t>remember to explain coloring</w:t>
      </w:r>
    </w:p>
  </w:comment>
  <w:comment w:id="145" w:author="Max Lindmark" w:date="2020-01-14T16:56:00Z" w:initials="ML">
    <w:p w14:paraId="7F354EEF" w14:textId="6B20179A" w:rsidR="0078617C" w:rsidRPr="00A261CD" w:rsidRDefault="0078617C">
      <w:pPr>
        <w:pStyle w:val="CommentText"/>
        <w:rPr>
          <w:lang w:val="en-GB"/>
        </w:rPr>
      </w:pPr>
      <w:r>
        <w:rPr>
          <w:rStyle w:val="CommentReference"/>
        </w:rPr>
        <w:annotationRef/>
      </w:r>
      <w:r w:rsidRPr="00A261CD">
        <w:rPr>
          <w:lang w:val="en-GB"/>
        </w:rPr>
        <w:t>Legend does not fit. Maybe I’ll colour also the bottom row by species…</w:t>
      </w:r>
    </w:p>
  </w:comment>
  <w:comment w:id="147" w:author="Anna Gårdmark" w:date="2020-01-21T15:44:00Z" w:initials="AG">
    <w:p w14:paraId="439BE612" w14:textId="25DDFF3E" w:rsidR="0078617C" w:rsidRPr="00B60122" w:rsidRDefault="0078617C">
      <w:pPr>
        <w:pStyle w:val="CommentText"/>
        <w:rPr>
          <w:lang w:val="en-GB"/>
        </w:rPr>
      </w:pPr>
      <w:r>
        <w:rPr>
          <w:rStyle w:val="CommentReference"/>
        </w:rPr>
        <w:annotationRef/>
      </w:r>
      <w:r w:rsidRPr="00B60122">
        <w:rPr>
          <w:lang w:val="en-GB"/>
        </w:rPr>
        <w:t>this is really intriguing pattern – what are these clusters?</w:t>
      </w:r>
    </w:p>
  </w:comment>
  <w:comment w:id="148" w:author="Anna Gårdmark" w:date="2020-01-21T15:44:00Z" w:initials="AG">
    <w:p w14:paraId="6E6E73EC" w14:textId="53DFE75A" w:rsidR="0078617C" w:rsidRPr="00B60122" w:rsidRDefault="0078617C">
      <w:pPr>
        <w:pStyle w:val="CommentText"/>
        <w:rPr>
          <w:lang w:val="en-GB"/>
        </w:rPr>
      </w:pPr>
      <w:r>
        <w:rPr>
          <w:rStyle w:val="CommentReference"/>
        </w:rPr>
        <w:annotationRef/>
      </w:r>
      <w:r w:rsidRPr="00B60122">
        <w:rPr>
          <w:lang w:val="en-GB"/>
        </w:rPr>
        <w:t>include units of the two rates</w:t>
      </w:r>
    </w:p>
  </w:comment>
  <w:comment w:id="149" w:author="Anna Gårdmark" w:date="2020-01-21T15:45:00Z" w:initials="AG">
    <w:p w14:paraId="23384ABF" w14:textId="0311E5FA" w:rsidR="0078617C" w:rsidRPr="00F93707" w:rsidRDefault="0078617C">
      <w:pPr>
        <w:pStyle w:val="CommentText"/>
        <w:rPr>
          <w:lang w:val="en-GB"/>
        </w:rPr>
      </w:pPr>
      <w:r>
        <w:rPr>
          <w:rStyle w:val="CommentReference"/>
        </w:rPr>
        <w:annotationRef/>
      </w:r>
      <w:r w:rsidRPr="00F93707">
        <w:rPr>
          <w:lang w:val="en-GB"/>
        </w:rPr>
        <w:t xml:space="preserve">right? </w:t>
      </w:r>
      <w:r>
        <w:rPr>
          <w:lang w:val="en-GB"/>
        </w:rPr>
        <w:t xml:space="preserve">(else correct axis label in plot); </w:t>
      </w:r>
      <w:r w:rsidRPr="00F93707">
        <w:rPr>
          <w:lang w:val="en-GB"/>
        </w:rPr>
        <w:t>spell out how mass is relative</w:t>
      </w:r>
    </w:p>
  </w:comment>
  <w:comment w:id="151" w:author="Jan Ohlberger" w:date="2020-01-22T13:59:00Z" w:initials="Ca">
    <w:p w14:paraId="7D3F7122" w14:textId="07C4DFE5" w:rsidR="00B42BCC" w:rsidRDefault="00B42BCC">
      <w:pPr>
        <w:pStyle w:val="CommentText"/>
      </w:pPr>
      <w:r>
        <w:rPr>
          <w:rStyle w:val="CommentReference"/>
        </w:rPr>
        <w:annotationRef/>
      </w:r>
      <w:r>
        <w:t>(C) and (D) ?</w:t>
      </w:r>
    </w:p>
  </w:comment>
  <w:comment w:id="155" w:author="Jan Ohlberger" w:date="2020-01-22T14:00:00Z" w:initials="Ca">
    <w:p w14:paraId="10175EA8" w14:textId="4061EBA8" w:rsidR="00000AB2" w:rsidRDefault="00000AB2">
      <w:pPr>
        <w:pStyle w:val="CommentText"/>
      </w:pPr>
      <w:r>
        <w:rPr>
          <w:rStyle w:val="CommentReference"/>
        </w:rPr>
        <w:annotationRef/>
      </w:r>
      <w:r>
        <w:t xml:space="preserve">Correct that Figs. S9-S11 are still missing? </w:t>
      </w:r>
    </w:p>
  </w:comment>
  <w:comment w:id="156" w:author="Max Lindmark" w:date="2020-01-14T17:09:00Z" w:initials="ML">
    <w:p w14:paraId="39B32956" w14:textId="1AA1571E" w:rsidR="0078617C" w:rsidRPr="00A261CD" w:rsidRDefault="0078617C">
      <w:pPr>
        <w:pStyle w:val="CommentText"/>
        <w:rPr>
          <w:lang w:val="en-GB"/>
        </w:rPr>
      </w:pPr>
      <w:r>
        <w:rPr>
          <w:rStyle w:val="CommentReference"/>
        </w:rPr>
        <w:annotationRef/>
      </w:r>
      <w:r w:rsidRPr="00A261CD">
        <w:rPr>
          <w:lang w:val="en-GB"/>
        </w:rPr>
        <w:t>I.e. not all the species varying stuf, that would be too much. Will maybe put them in a separate appendix.</w:t>
      </w:r>
    </w:p>
  </w:comment>
  <w:comment w:id="157" w:author="Anna Gårdmark" w:date="2020-01-21T15:46:00Z" w:initials="AG">
    <w:p w14:paraId="6AE21474" w14:textId="48717C31" w:rsidR="0078617C" w:rsidRDefault="0078617C">
      <w:pPr>
        <w:pStyle w:val="CommentText"/>
      </w:pPr>
      <w:r>
        <w:rPr>
          <w:rStyle w:val="CommentReference"/>
        </w:rPr>
        <w:annotationRef/>
      </w:r>
      <w:r>
        <w:t>explain Rhat</w:t>
      </w:r>
    </w:p>
  </w:comment>
  <w:comment w:id="158" w:author="Max Lindmark" w:date="2020-01-14T17:21:00Z" w:initials="ML">
    <w:p w14:paraId="7653DB78" w14:textId="77777777" w:rsidR="0078617C" w:rsidRPr="00A261CD" w:rsidRDefault="0078617C" w:rsidP="00FA6566">
      <w:pPr>
        <w:pStyle w:val="CommentText"/>
        <w:rPr>
          <w:lang w:val="en-GB"/>
        </w:rPr>
      </w:pPr>
      <w:r>
        <w:rPr>
          <w:rStyle w:val="CommentReference"/>
        </w:rPr>
        <w:annotationRef/>
      </w:r>
      <w:r w:rsidRPr="00A261CD">
        <w:rPr>
          <w:lang w:val="en-GB"/>
        </w:rPr>
        <w:t>THINK SO, will double check code!!</w:t>
      </w:r>
    </w:p>
  </w:comment>
  <w:comment w:id="164" w:author="Anna Gårdmark" w:date="2020-01-21T15:48:00Z" w:initials="AG">
    <w:p w14:paraId="5FD49495" w14:textId="6A13B2D4" w:rsidR="0078617C" w:rsidRDefault="0078617C">
      <w:pPr>
        <w:pStyle w:val="CommentText"/>
      </w:pPr>
      <w:r>
        <w:rPr>
          <w:rStyle w:val="CommentReference"/>
        </w:rPr>
        <w:annotationRef/>
      </w:r>
      <w:r>
        <w:t>needs explanation</w:t>
      </w:r>
    </w:p>
  </w:comment>
  <w:comment w:id="168" w:author="Max Lindmark" w:date="2020-01-14T17:21:00Z" w:initials="ML">
    <w:p w14:paraId="1591C386" w14:textId="77777777" w:rsidR="0078617C" w:rsidRPr="00A261CD" w:rsidRDefault="0078617C" w:rsidP="00FA6566">
      <w:pPr>
        <w:pStyle w:val="CommentText"/>
        <w:rPr>
          <w:lang w:val="en-GB"/>
        </w:rPr>
      </w:pPr>
      <w:r>
        <w:rPr>
          <w:rStyle w:val="CommentReference"/>
        </w:rPr>
        <w:annotationRef/>
      </w:r>
      <w:r w:rsidRPr="00A261CD">
        <w:rPr>
          <w:lang w:val="en-GB"/>
        </w:rPr>
        <w:t>THINK SO, will double check code!!</w:t>
      </w:r>
    </w:p>
  </w:comment>
  <w:comment w:id="173" w:author="Anna Gårdmark" w:date="2020-01-21T15:50:00Z" w:initials="AG">
    <w:p w14:paraId="337B03B1" w14:textId="5D1F4E83" w:rsidR="0078617C" w:rsidRPr="00076ADA" w:rsidRDefault="0078617C">
      <w:pPr>
        <w:pStyle w:val="CommentText"/>
        <w:rPr>
          <w:lang w:val="en-GB"/>
        </w:rPr>
      </w:pPr>
      <w:r>
        <w:rPr>
          <w:rStyle w:val="CommentReference"/>
        </w:rPr>
        <w:annotationRef/>
      </w:r>
      <w:r w:rsidRPr="00076ADA">
        <w:rPr>
          <w:lang w:val="en-GB"/>
        </w:rPr>
        <w:t>explain also here (and make y-axis readable)</w:t>
      </w:r>
    </w:p>
  </w:comment>
  <w:comment w:id="174" w:author="Max Lindmark" w:date="2020-01-14T17:20:00Z" w:initials="ML">
    <w:p w14:paraId="03B4E534" w14:textId="5841A16F" w:rsidR="0078617C" w:rsidRPr="00A261CD" w:rsidRDefault="0078617C">
      <w:pPr>
        <w:pStyle w:val="CommentText"/>
        <w:rPr>
          <w:lang w:val="en-GB"/>
        </w:rPr>
      </w:pPr>
      <w:r>
        <w:rPr>
          <w:rStyle w:val="CommentReference"/>
        </w:rPr>
        <w:annotationRef/>
      </w:r>
      <w:r w:rsidRPr="00A261CD">
        <w:rPr>
          <w:lang w:val="en-GB"/>
        </w:rPr>
        <w:t>Remove A and B</w:t>
      </w:r>
    </w:p>
  </w:comment>
  <w:comment w:id="175" w:author="Max Lindmark" w:date="2020-01-14T17:21:00Z" w:initials="ML">
    <w:p w14:paraId="176403E2" w14:textId="77777777" w:rsidR="0078617C" w:rsidRPr="00A261CD" w:rsidRDefault="0078617C" w:rsidP="00FA6566">
      <w:pPr>
        <w:pStyle w:val="CommentText"/>
        <w:rPr>
          <w:lang w:val="en-GB"/>
        </w:rPr>
      </w:pPr>
      <w:r>
        <w:rPr>
          <w:rStyle w:val="CommentReference"/>
        </w:rPr>
        <w:annotationRef/>
      </w:r>
      <w:r w:rsidRPr="00A261CD">
        <w:rPr>
          <w:lang w:val="en-GB"/>
        </w:rPr>
        <w:t>THINK SO, will double check code!!</w:t>
      </w:r>
    </w:p>
  </w:comment>
  <w:comment w:id="180" w:author="Anna Gårdmark" w:date="2020-01-21T15:52:00Z" w:initials="AG">
    <w:p w14:paraId="0C1A1CC8" w14:textId="249C3F0E" w:rsidR="0078617C" w:rsidRPr="00076ADA" w:rsidRDefault="0078617C">
      <w:pPr>
        <w:pStyle w:val="CommentText"/>
        <w:rPr>
          <w:lang w:val="en-GB"/>
        </w:rPr>
      </w:pPr>
      <w:r>
        <w:rPr>
          <w:rStyle w:val="CommentReference"/>
        </w:rPr>
        <w:annotationRef/>
      </w:r>
      <w:r w:rsidRPr="00076ADA">
        <w:rPr>
          <w:lang w:val="en-GB"/>
        </w:rPr>
        <w:t>help interpret (and increase yaxis for readability)</w:t>
      </w:r>
    </w:p>
  </w:comment>
  <w:comment w:id="181" w:author="Max Lindmark" w:date="2020-01-14T17:20:00Z" w:initials="ML">
    <w:p w14:paraId="489F96F2" w14:textId="758779BE" w:rsidR="0078617C" w:rsidRPr="00A261CD" w:rsidRDefault="0078617C">
      <w:pPr>
        <w:pStyle w:val="CommentText"/>
        <w:rPr>
          <w:lang w:val="en-GB"/>
        </w:rPr>
      </w:pPr>
      <w:r>
        <w:rPr>
          <w:rStyle w:val="CommentReference"/>
        </w:rPr>
        <w:annotationRef/>
      </w:r>
      <w:r w:rsidRPr="00A261CD">
        <w:rPr>
          <w:lang w:val="en-GB"/>
        </w:rPr>
        <w:t>Remove C and C</w:t>
      </w:r>
    </w:p>
  </w:comment>
  <w:comment w:id="183" w:author="Anna Gårdmark" w:date="2020-01-21T15:52:00Z" w:initials="AG">
    <w:p w14:paraId="53409DF4" w14:textId="37B971BC" w:rsidR="0078617C" w:rsidRPr="00076ADA" w:rsidRDefault="0078617C">
      <w:pPr>
        <w:pStyle w:val="CommentText"/>
        <w:rPr>
          <w:lang w:val="en-GB"/>
        </w:rPr>
      </w:pPr>
      <w:r>
        <w:rPr>
          <w:rStyle w:val="CommentReference"/>
        </w:rPr>
        <w:annotationRef/>
      </w:r>
      <w:r w:rsidRPr="00076ADA">
        <w:rPr>
          <w:lang w:val="en-GB"/>
        </w:rPr>
        <w:t>is this the exponential or the unimodal one?</w:t>
      </w:r>
    </w:p>
  </w:comment>
  <w:comment w:id="184" w:author="Max Lindmark" w:date="2020-01-14T17:21:00Z" w:initials="ML">
    <w:p w14:paraId="764554E6" w14:textId="29C22D15" w:rsidR="0078617C" w:rsidRPr="00A261CD" w:rsidRDefault="0078617C">
      <w:pPr>
        <w:pStyle w:val="CommentText"/>
        <w:rPr>
          <w:lang w:val="en-GB"/>
        </w:rPr>
      </w:pPr>
      <w:r>
        <w:rPr>
          <w:rStyle w:val="CommentReference"/>
        </w:rPr>
        <w:annotationRef/>
      </w:r>
      <w:r w:rsidRPr="00A261CD">
        <w:rPr>
          <w:lang w:val="en-GB"/>
        </w:rPr>
        <w:t>THINK SO, will double check code!!</w:t>
      </w:r>
    </w:p>
  </w:comment>
  <w:comment w:id="186" w:author="Anna Gårdmark" w:date="2020-01-21T15:53:00Z" w:initials="AG">
    <w:p w14:paraId="1ED1B4FE" w14:textId="6A89D055" w:rsidR="0078617C" w:rsidRPr="00076ADA" w:rsidRDefault="0078617C">
      <w:pPr>
        <w:pStyle w:val="CommentText"/>
        <w:rPr>
          <w:lang w:val="en-GB"/>
        </w:rPr>
      </w:pPr>
      <w:r>
        <w:rPr>
          <w:rStyle w:val="CommentReference"/>
        </w:rPr>
        <w:annotationRef/>
      </w:r>
      <w:r w:rsidRPr="00076ADA">
        <w:rPr>
          <w:lang w:val="en-GB"/>
        </w:rPr>
        <w:t>use same term as you do in main text</w:t>
      </w:r>
    </w:p>
  </w:comment>
  <w:comment w:id="190" w:author="Max Lindmark" w:date="2020-01-14T17:09:00Z" w:initials="ML">
    <w:p w14:paraId="310BFF40" w14:textId="77777777" w:rsidR="0078617C" w:rsidRPr="00A261CD" w:rsidRDefault="0078617C" w:rsidP="00D80A37">
      <w:pPr>
        <w:pStyle w:val="CommentText"/>
        <w:rPr>
          <w:lang w:val="en-GB"/>
        </w:rPr>
      </w:pPr>
      <w:r>
        <w:rPr>
          <w:rStyle w:val="CommentReference"/>
        </w:rPr>
        <w:annotationRef/>
      </w:r>
      <w:r w:rsidRPr="00A261CD">
        <w:rPr>
          <w:lang w:val="en-GB"/>
        </w:rPr>
        <w:t>I.e. not all the species varying stuf, that would be too much. Will maybe put them in a separate appendix.</w:t>
      </w:r>
    </w:p>
  </w:comment>
  <w:comment w:id="191" w:author="Max Lindmark" w:date="2020-01-14T17:21:00Z" w:initials="ML">
    <w:p w14:paraId="344C04BB" w14:textId="77777777" w:rsidR="0078617C" w:rsidRPr="00A261CD" w:rsidRDefault="0078617C" w:rsidP="00D80A37">
      <w:pPr>
        <w:pStyle w:val="CommentText"/>
        <w:rPr>
          <w:lang w:val="en-GB"/>
        </w:rPr>
      </w:pPr>
      <w:r>
        <w:rPr>
          <w:rStyle w:val="CommentReference"/>
        </w:rPr>
        <w:annotationRef/>
      </w:r>
      <w:r w:rsidRPr="00A261CD">
        <w:rPr>
          <w:lang w:val="en-GB"/>
        </w:rPr>
        <w:t>THINK SO, will double check code!!</w:t>
      </w:r>
    </w:p>
  </w:comment>
  <w:comment w:id="194" w:author="Anna Gårdmark" w:date="2020-01-21T15:54:00Z" w:initials="AG">
    <w:p w14:paraId="381DB48F" w14:textId="5BB1C21A" w:rsidR="0078617C" w:rsidRDefault="0078617C">
      <w:pPr>
        <w:pStyle w:val="CommentText"/>
      </w:pPr>
      <w:r>
        <w:rPr>
          <w:rStyle w:val="CommentReference"/>
        </w:rPr>
        <w:annotationRef/>
      </w:r>
      <w:r>
        <w:t>why not ’References’?</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30EC2FD" w15:done="0"/>
  <w15:commentEx w15:paraId="3D31F8A7" w15:done="0"/>
  <w15:commentEx w15:paraId="406B7534" w15:done="0"/>
  <w15:commentEx w15:paraId="344FFF38" w15:done="0"/>
  <w15:commentEx w15:paraId="6BAD4D61" w15:done="0"/>
  <w15:commentEx w15:paraId="78AF6802" w15:done="0"/>
  <w15:commentEx w15:paraId="2A9499EB" w15:done="0"/>
  <w15:commentEx w15:paraId="282DB42F" w15:done="0"/>
  <w15:commentEx w15:paraId="076F9E01" w15:done="0"/>
  <w15:commentEx w15:paraId="490221AB" w15:done="0"/>
  <w15:commentEx w15:paraId="7DD4F9CD" w15:done="0"/>
  <w15:commentEx w15:paraId="483B1BD0" w15:done="0"/>
  <w15:commentEx w15:paraId="02F930D5" w15:paraIdParent="483B1BD0" w15:done="0"/>
  <w15:commentEx w15:paraId="2878BA52" w15:done="0"/>
  <w15:commentEx w15:paraId="1FD2ED0F" w15:done="0"/>
  <w15:commentEx w15:paraId="03842DCE" w15:done="0"/>
  <w15:commentEx w15:paraId="6B57C207" w15:done="0"/>
  <w15:commentEx w15:paraId="14D243D3" w15:done="0"/>
  <w15:commentEx w15:paraId="3E2D9511" w15:paraIdParent="14D243D3" w15:done="0"/>
  <w15:commentEx w15:paraId="73F4280D" w15:done="0"/>
  <w15:commentEx w15:paraId="5AC0F870" w15:done="0"/>
  <w15:commentEx w15:paraId="13FD1B20" w15:done="0"/>
  <w15:commentEx w15:paraId="499FD84A" w15:done="0"/>
  <w15:commentEx w15:paraId="70DEAA1D" w15:paraIdParent="499FD84A" w15:done="0"/>
  <w15:commentEx w15:paraId="6ED00F6E" w15:done="0"/>
  <w15:commentEx w15:paraId="155E8C31" w15:paraIdParent="6ED00F6E" w15:done="0"/>
  <w15:commentEx w15:paraId="14395FE2" w15:done="0"/>
  <w15:commentEx w15:paraId="05AD5F8A" w15:done="0"/>
  <w15:commentEx w15:paraId="27B43786" w15:done="0"/>
  <w15:commentEx w15:paraId="38A15919" w15:done="0"/>
  <w15:commentEx w15:paraId="49DEF8DE" w15:done="0"/>
  <w15:commentEx w15:paraId="1DA0D5AA" w15:done="0"/>
  <w15:commentEx w15:paraId="0ACD5FED" w15:done="0"/>
  <w15:commentEx w15:paraId="41F4BA87" w15:done="0"/>
  <w15:commentEx w15:paraId="74924411" w15:paraIdParent="41F4BA87" w15:done="0"/>
  <w15:commentEx w15:paraId="64A4A5D5" w15:done="0"/>
  <w15:commentEx w15:paraId="0E4B67C8" w15:done="0"/>
  <w15:commentEx w15:paraId="43497C3E" w15:done="0"/>
  <w15:commentEx w15:paraId="6FD449C9" w15:done="0"/>
  <w15:commentEx w15:paraId="3836BB5F" w15:done="0"/>
  <w15:commentEx w15:paraId="465F73D9" w15:done="0"/>
  <w15:commentEx w15:paraId="7F354EEF" w15:done="0"/>
  <w15:commentEx w15:paraId="439BE612" w15:done="0"/>
  <w15:commentEx w15:paraId="6E6E73EC" w15:done="0"/>
  <w15:commentEx w15:paraId="23384ABF" w15:done="0"/>
  <w15:commentEx w15:paraId="7D3F7122" w15:done="0"/>
  <w15:commentEx w15:paraId="10175EA8" w15:done="0"/>
  <w15:commentEx w15:paraId="39B32956" w15:done="0"/>
  <w15:commentEx w15:paraId="6AE21474" w15:done="0"/>
  <w15:commentEx w15:paraId="7653DB78" w15:done="0"/>
  <w15:commentEx w15:paraId="5FD49495" w15:done="0"/>
  <w15:commentEx w15:paraId="1591C386" w15:done="0"/>
  <w15:commentEx w15:paraId="337B03B1" w15:done="0"/>
  <w15:commentEx w15:paraId="03B4E534" w15:done="0"/>
  <w15:commentEx w15:paraId="176403E2" w15:done="0"/>
  <w15:commentEx w15:paraId="0C1A1CC8" w15:done="0"/>
  <w15:commentEx w15:paraId="489F96F2" w15:done="0"/>
  <w15:commentEx w15:paraId="53409DF4" w15:done="0"/>
  <w15:commentEx w15:paraId="764554E6" w15:done="0"/>
  <w15:commentEx w15:paraId="1ED1B4FE" w15:done="0"/>
  <w15:commentEx w15:paraId="310BFF40" w15:done="0"/>
  <w15:commentEx w15:paraId="344C04BB" w15:done="0"/>
  <w15:commentEx w15:paraId="381DB48F"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30EC2FD" w16cid:durableId="2186217B"/>
  <w16cid:commentId w16cid:paraId="3D31F8A7" w16cid:durableId="21C86BE8"/>
  <w16cid:commentId w16cid:paraId="406B7534" w16cid:durableId="21D2CA06"/>
  <w16cid:commentId w16cid:paraId="344FFF38" w16cid:durableId="21D2CBA6"/>
  <w16cid:commentId w16cid:paraId="6BAD4D61" w16cid:durableId="21D2CA07"/>
  <w16cid:commentId w16cid:paraId="78AF6802" w16cid:durableId="21C85F68"/>
  <w16cid:commentId w16cid:paraId="2A9499EB" w16cid:durableId="21D2CA09"/>
  <w16cid:commentId w16cid:paraId="282DB42F" w16cid:durableId="21D2CA0A"/>
  <w16cid:commentId w16cid:paraId="076F9E01" w16cid:durableId="21D2CA0B"/>
  <w16cid:commentId w16cid:paraId="490221AB" w16cid:durableId="2186216B"/>
  <w16cid:commentId w16cid:paraId="7DD4F9CD" w16cid:durableId="21C861C4"/>
  <w16cid:commentId w16cid:paraId="483B1BD0" w16cid:durableId="21C8646B"/>
  <w16cid:commentId w16cid:paraId="02F930D5" w16cid:durableId="21D2CD7C"/>
  <w16cid:commentId w16cid:paraId="2878BA52" w16cid:durableId="21D2CA0F"/>
  <w16cid:commentId w16cid:paraId="1FD2ED0F" w16cid:durableId="21D2CA10"/>
  <w16cid:commentId w16cid:paraId="03842DCE" w16cid:durableId="21D2CA11"/>
  <w16cid:commentId w16cid:paraId="6B57C207" w16cid:durableId="21D2CA12"/>
  <w16cid:commentId w16cid:paraId="14D243D3" w16cid:durableId="21C86B68"/>
  <w16cid:commentId w16cid:paraId="3E2D9511" w16cid:durableId="21D2CA14"/>
  <w16cid:commentId w16cid:paraId="73F4280D" w16cid:durableId="21D2CA15"/>
  <w16cid:commentId w16cid:paraId="5AC0F870" w16cid:durableId="21D2CE4F"/>
  <w16cid:commentId w16cid:paraId="13FD1B20" w16cid:durableId="21D2CF49"/>
  <w16cid:commentId w16cid:paraId="499FD84A" w16cid:durableId="21330251"/>
  <w16cid:commentId w16cid:paraId="70DEAA1D" w16cid:durableId="21C86623"/>
  <w16cid:commentId w16cid:paraId="6ED00F6E" w16cid:durableId="21D2CA18"/>
  <w16cid:commentId w16cid:paraId="155E8C31" w16cid:durableId="21D2CE8B"/>
  <w16cid:commentId w16cid:paraId="14395FE2" w16cid:durableId="212DEEBB"/>
  <w16cid:commentId w16cid:paraId="05AD5F8A" w16cid:durableId="21D2CA1A"/>
  <w16cid:commentId w16cid:paraId="27B43786" w16cid:durableId="21D2CEE2"/>
  <w16cid:commentId w16cid:paraId="38A15919" w16cid:durableId="21D2CA1B"/>
  <w16cid:commentId w16cid:paraId="49DEF8DE" w16cid:durableId="21D2CA1C"/>
  <w16cid:commentId w16cid:paraId="1DA0D5AA" w16cid:durableId="21D2CA1D"/>
  <w16cid:commentId w16cid:paraId="0ACD5FED" w16cid:durableId="21C86CFF"/>
  <w16cid:commentId w16cid:paraId="41F4BA87" w16cid:durableId="212DEF4C"/>
  <w16cid:commentId w16cid:paraId="74924411" w16cid:durableId="21C86CCC"/>
  <w16cid:commentId w16cid:paraId="64A4A5D5" w16cid:durableId="212DD5A5"/>
  <w16cid:commentId w16cid:paraId="0E4B67C8" w16cid:durableId="21D2CA22"/>
  <w16cid:commentId w16cid:paraId="43497C3E" w16cid:durableId="21D2CA23"/>
  <w16cid:commentId w16cid:paraId="6FD449C9" w16cid:durableId="21C86E34"/>
  <w16cid:commentId w16cid:paraId="3836BB5F" w16cid:durableId="21D2D27B"/>
  <w16cid:commentId w16cid:paraId="7F354EEF" w16cid:durableId="21C8714D"/>
  <w16cid:commentId w16cid:paraId="439BE612" w16cid:durableId="21D2CA26"/>
  <w16cid:commentId w16cid:paraId="6E6E73EC" w16cid:durableId="21D2CA27"/>
  <w16cid:commentId w16cid:paraId="23384ABF" w16cid:durableId="21D2CA28"/>
  <w16cid:commentId w16cid:paraId="7D3F7122" w16cid:durableId="21D2D3AD"/>
  <w16cid:commentId w16cid:paraId="10175EA8" w16cid:durableId="21D2D3F6"/>
  <w16cid:commentId w16cid:paraId="39B32956" w16cid:durableId="21C8744D"/>
  <w16cid:commentId w16cid:paraId="6AE21474" w16cid:durableId="21D2CA2A"/>
  <w16cid:commentId w16cid:paraId="7653DB78" w16cid:durableId="21C8772F"/>
  <w16cid:commentId w16cid:paraId="5FD49495" w16cid:durableId="21D2CA2D"/>
  <w16cid:commentId w16cid:paraId="1591C386" w16cid:durableId="21C87726"/>
  <w16cid:commentId w16cid:paraId="337B03B1" w16cid:durableId="21D2CA2F"/>
  <w16cid:commentId w16cid:paraId="03B4E534" w16cid:durableId="21C876D7"/>
  <w16cid:commentId w16cid:paraId="176403E2" w16cid:durableId="21C87723"/>
  <w16cid:commentId w16cid:paraId="0C1A1CC8" w16cid:durableId="21D2CA32"/>
  <w16cid:commentId w16cid:paraId="489F96F2" w16cid:durableId="21C876E6"/>
  <w16cid:commentId w16cid:paraId="53409DF4" w16cid:durableId="21D2CA34"/>
  <w16cid:commentId w16cid:paraId="764554E6" w16cid:durableId="21C87714"/>
  <w16cid:commentId w16cid:paraId="1ED1B4FE" w16cid:durableId="21D2CA36"/>
  <w16cid:commentId w16cid:paraId="310BFF40" w16cid:durableId="21C877BD"/>
  <w16cid:commentId w16cid:paraId="344C04BB" w16cid:durableId="21C877BC"/>
  <w16cid:commentId w16cid:paraId="381DB48F" w16cid:durableId="21D2CA3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2F9397B" w14:textId="77777777" w:rsidR="00EB63AC" w:rsidRDefault="00EB63AC" w:rsidP="00B65B3A">
      <w:r>
        <w:separator/>
      </w:r>
    </w:p>
    <w:p w14:paraId="6E1EEAF0" w14:textId="77777777" w:rsidR="00EB63AC" w:rsidRDefault="00EB63AC"/>
  </w:endnote>
  <w:endnote w:type="continuationSeparator" w:id="0">
    <w:p w14:paraId="1E18F45A" w14:textId="77777777" w:rsidR="00EB63AC" w:rsidRDefault="00EB63AC" w:rsidP="00B65B3A">
      <w:r>
        <w:continuationSeparator/>
      </w:r>
    </w:p>
    <w:p w14:paraId="3E62ECAC" w14:textId="77777777" w:rsidR="00EB63AC" w:rsidRDefault="00EB63A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Times">
    <w:panose1 w:val="02000500000000000000"/>
    <w:charset w:val="00"/>
    <w:family w:val="auto"/>
    <w:pitch w:val="variable"/>
    <w:sig w:usb0="E00002FF" w:usb1="5000205A" w:usb2="00000000" w:usb3="00000000" w:csb0="0000019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919706296"/>
      <w:docPartObj>
        <w:docPartGallery w:val="Page Numbers (Bottom of Page)"/>
        <w:docPartUnique/>
      </w:docPartObj>
    </w:sdtPr>
    <w:sdtEndPr>
      <w:rPr>
        <w:noProof/>
      </w:rPr>
    </w:sdtEndPr>
    <w:sdtContent>
      <w:p w14:paraId="59B198AA" w14:textId="4A8FE5E2" w:rsidR="0078617C" w:rsidRDefault="0078617C">
        <w:pPr>
          <w:pStyle w:val="Footer"/>
          <w:jc w:val="center"/>
        </w:pPr>
        <w:r>
          <w:fldChar w:fldCharType="begin"/>
        </w:r>
        <w:r>
          <w:instrText xml:space="preserve"> PAGE   \* MERGEFORMAT </w:instrText>
        </w:r>
        <w:r>
          <w:fldChar w:fldCharType="separate"/>
        </w:r>
        <w:r>
          <w:rPr>
            <w:noProof/>
          </w:rPr>
          <w:t>24</w:t>
        </w:r>
        <w:r>
          <w:rPr>
            <w:noProof/>
          </w:rPr>
          <w:fldChar w:fldCharType="end"/>
        </w:r>
      </w:p>
    </w:sdtContent>
  </w:sdt>
  <w:p w14:paraId="0D3AA5C0" w14:textId="77777777" w:rsidR="0078617C" w:rsidRDefault="0078617C">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C2EC255" w14:textId="77777777" w:rsidR="00EB63AC" w:rsidRDefault="00EB63AC" w:rsidP="00B65B3A">
      <w:r>
        <w:separator/>
      </w:r>
    </w:p>
  </w:footnote>
  <w:footnote w:type="continuationSeparator" w:id="0">
    <w:p w14:paraId="0E081550" w14:textId="77777777" w:rsidR="00EB63AC" w:rsidRDefault="00EB63AC" w:rsidP="00B65B3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558BC1F" w14:textId="77777777" w:rsidR="0078617C" w:rsidRDefault="0078617C" w:rsidP="00B65B3A">
    <w:pPr>
      <w:pStyle w:val="Header"/>
      <w:spacing w:before="240" w:after="276"/>
    </w:pPr>
  </w:p>
  <w:p w14:paraId="2835C4F5" w14:textId="77777777" w:rsidR="0078617C" w:rsidRDefault="0078617C" w:rsidP="00B65B3A">
    <w:pPr>
      <w:spacing w:after="276"/>
    </w:pPr>
  </w:p>
  <w:p w14:paraId="31D1C0B9" w14:textId="77777777" w:rsidR="0078617C" w:rsidRDefault="0078617C"/>
  <w:p w14:paraId="56DB4B41" w14:textId="77777777" w:rsidR="0078617C" w:rsidRDefault="0078617C"/>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C0178D8" w14:textId="77777777" w:rsidR="0078617C" w:rsidRPr="00B30794" w:rsidRDefault="0078617C" w:rsidP="0005173A">
    <w:pPr>
      <w:pStyle w:val="Header-info"/>
      <w:spacing w:after="734"/>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88"/>
    <w:multiLevelType w:val="singleLevel"/>
    <w:tmpl w:val="53B83634"/>
    <w:lvl w:ilvl="0">
      <w:start w:val="1"/>
      <w:numFmt w:val="decimal"/>
      <w:pStyle w:val="ListNumber"/>
      <w:lvlText w:val="%1."/>
      <w:lvlJc w:val="left"/>
      <w:pPr>
        <w:tabs>
          <w:tab w:val="num" w:pos="360"/>
        </w:tabs>
        <w:ind w:left="360" w:hanging="360"/>
      </w:pPr>
    </w:lvl>
  </w:abstractNum>
  <w:abstractNum w:abstractNumId="1" w15:restartNumberingAfterBreak="0">
    <w:nsid w:val="FFFFFF89"/>
    <w:multiLevelType w:val="singleLevel"/>
    <w:tmpl w:val="5A027E0A"/>
    <w:lvl w:ilvl="0">
      <w:start w:val="1"/>
      <w:numFmt w:val="bullet"/>
      <w:pStyle w:val="ListBullet"/>
      <w:lvlText w:val=""/>
      <w:lvlJc w:val="left"/>
      <w:pPr>
        <w:tabs>
          <w:tab w:val="num" w:pos="360"/>
        </w:tabs>
        <w:ind w:left="360" w:hanging="360"/>
      </w:pPr>
      <w:rPr>
        <w:rFonts w:ascii="Symbol" w:hAnsi="Symbol" w:hint="default"/>
      </w:rPr>
    </w:lvl>
  </w:abstractNum>
  <w:abstractNum w:abstractNumId="2" w15:restartNumberingAfterBreak="0">
    <w:nsid w:val="08D9262F"/>
    <w:multiLevelType w:val="multilevel"/>
    <w:tmpl w:val="283E38C6"/>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2C7E15BE"/>
    <w:multiLevelType w:val="hybridMultilevel"/>
    <w:tmpl w:val="152456EE"/>
    <w:lvl w:ilvl="0" w:tplc="B49EADB8">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04A4A68"/>
    <w:multiLevelType w:val="hybridMultilevel"/>
    <w:tmpl w:val="04988A46"/>
    <w:lvl w:ilvl="0" w:tplc="9D78A2FC">
      <w:numFmt w:val="bullet"/>
      <w:lvlText w:val=""/>
      <w:lvlJc w:val="left"/>
      <w:pPr>
        <w:ind w:left="720" w:hanging="360"/>
      </w:pPr>
      <w:rPr>
        <w:rFonts w:ascii="Symbol" w:eastAsiaTheme="minorHAnsi" w:hAnsi="Symbol" w:cstheme="minorHAns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0DB6E0C"/>
    <w:multiLevelType w:val="multilevel"/>
    <w:tmpl w:val="47481C86"/>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6" w15:restartNumberingAfterBreak="0">
    <w:nsid w:val="49D70570"/>
    <w:multiLevelType w:val="hybridMultilevel"/>
    <w:tmpl w:val="09B0083A"/>
    <w:lvl w:ilvl="0" w:tplc="5AB8C884">
      <w:start w:val="1"/>
      <w:numFmt w:val="decimal"/>
      <w:lvlText w:val="%1."/>
      <w:lvlJc w:val="left"/>
      <w:pPr>
        <w:ind w:left="960" w:hanging="60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7" w15:restartNumberingAfterBreak="0">
    <w:nsid w:val="4D644395"/>
    <w:multiLevelType w:val="multilevel"/>
    <w:tmpl w:val="C67ABF90"/>
    <w:lvl w:ilvl="0">
      <w:start w:val="1"/>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56E54CAF"/>
    <w:multiLevelType w:val="hybridMultilevel"/>
    <w:tmpl w:val="81D43092"/>
    <w:lvl w:ilvl="0" w:tplc="041D000F">
      <w:start w:val="1"/>
      <w:numFmt w:val="decimal"/>
      <w:lvlText w:val="%1."/>
      <w:lvlJc w:val="left"/>
      <w:pPr>
        <w:ind w:left="720" w:hanging="360"/>
      </w:p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9" w15:restartNumberingAfterBreak="0">
    <w:nsid w:val="634F233B"/>
    <w:multiLevelType w:val="hybridMultilevel"/>
    <w:tmpl w:val="E43A20EC"/>
    <w:lvl w:ilvl="0" w:tplc="B41078C6">
      <w:start w:val="1"/>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73AF6025"/>
    <w:multiLevelType w:val="hybridMultilevel"/>
    <w:tmpl w:val="F3A6CD3A"/>
    <w:lvl w:ilvl="0" w:tplc="E2381766">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EE57801"/>
    <w:multiLevelType w:val="hybridMultilevel"/>
    <w:tmpl w:val="FDCE5DBE"/>
    <w:lvl w:ilvl="0" w:tplc="70362B3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8"/>
  </w:num>
  <w:num w:numId="3">
    <w:abstractNumId w:val="0"/>
  </w:num>
  <w:num w:numId="4">
    <w:abstractNumId w:val="1"/>
  </w:num>
  <w:num w:numId="5">
    <w:abstractNumId w:val="5"/>
  </w:num>
  <w:num w:numId="6">
    <w:abstractNumId w:val="4"/>
  </w:num>
  <w:num w:numId="7">
    <w:abstractNumId w:val="7"/>
  </w:num>
  <w:num w:numId="8">
    <w:abstractNumId w:val="2"/>
  </w:num>
  <w:num w:numId="9">
    <w:abstractNumId w:val="3"/>
  </w:num>
  <w:num w:numId="10">
    <w:abstractNumId w:val="10"/>
  </w:num>
  <w:num w:numId="11">
    <w:abstractNumId w:val="11"/>
  </w:num>
  <w:num w:numId="12">
    <w:abstractNumId w:val="9"/>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Jan Ohlberger">
    <w15:presenceInfo w15:providerId="None" w15:userId="Jan Ohlberger"/>
  </w15:person>
  <w15:person w15:author="Max Lindmark">
    <w15:presenceInfo w15:providerId="AD" w15:userId="S::max.lindmark@slu.se::74a91d58-1def-4e6c-a200-e80e4af38c20"/>
  </w15:person>
  <w15:person w15:author="Anna Gårdmark">
    <w15:presenceInfo w15:providerId="AD" w15:userId="S-1-5-21-1060284298-1343024091-682003330-100775"/>
  </w15:person>
  <w15:person w15:author="Max Lindmark [2]">
    <w15:presenceInfo w15:providerId="AD" w15:userId="S-1-5-21-1060284298-1343024091-682003330-14241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1"/>
  <w:linkStyles/>
  <w:stylePaneFormatFilter w:val="D024" w:allStyles="0" w:customStyles="0" w:latentStyles="1" w:stylesInUse="0" w:headingStyles="1" w:numberingStyles="0" w:tableStyles="0" w:directFormattingOnRuns="0" w:directFormattingOnParagraphs="0" w:directFormattingOnNumbering="0" w:directFormattingOnTables="0" w:clearFormatting="1" w:top3HeadingStyles="0" w:visibleStyles="1" w:alternateStyleNames="1"/>
  <w:trackRevisions/>
  <w:defaultTabStop w:val="1304"/>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71EDA"/>
    <w:rsid w:val="00000AB2"/>
    <w:rsid w:val="00002EF2"/>
    <w:rsid w:val="000062A0"/>
    <w:rsid w:val="00006884"/>
    <w:rsid w:val="0001208A"/>
    <w:rsid w:val="000150FA"/>
    <w:rsid w:val="0001577C"/>
    <w:rsid w:val="00017F5C"/>
    <w:rsid w:val="000206BC"/>
    <w:rsid w:val="0002287F"/>
    <w:rsid w:val="0002521E"/>
    <w:rsid w:val="00027AAF"/>
    <w:rsid w:val="00030CDA"/>
    <w:rsid w:val="0003125C"/>
    <w:rsid w:val="00031B52"/>
    <w:rsid w:val="0003516B"/>
    <w:rsid w:val="00035221"/>
    <w:rsid w:val="00037581"/>
    <w:rsid w:val="000405B9"/>
    <w:rsid w:val="00040639"/>
    <w:rsid w:val="0004223C"/>
    <w:rsid w:val="00045129"/>
    <w:rsid w:val="00046A75"/>
    <w:rsid w:val="0005173A"/>
    <w:rsid w:val="00053E90"/>
    <w:rsid w:val="00054960"/>
    <w:rsid w:val="000603A4"/>
    <w:rsid w:val="0006455F"/>
    <w:rsid w:val="00066CCD"/>
    <w:rsid w:val="000700A6"/>
    <w:rsid w:val="00074793"/>
    <w:rsid w:val="00074A3E"/>
    <w:rsid w:val="00076ADA"/>
    <w:rsid w:val="00076C95"/>
    <w:rsid w:val="000977AA"/>
    <w:rsid w:val="000A7BFE"/>
    <w:rsid w:val="000B1042"/>
    <w:rsid w:val="000B2B57"/>
    <w:rsid w:val="000B61DD"/>
    <w:rsid w:val="000C1CC2"/>
    <w:rsid w:val="000D0FE3"/>
    <w:rsid w:val="000D4E9B"/>
    <w:rsid w:val="000E3D94"/>
    <w:rsid w:val="000E5BE8"/>
    <w:rsid w:val="000E6188"/>
    <w:rsid w:val="000E67FF"/>
    <w:rsid w:val="000E74B7"/>
    <w:rsid w:val="000F015A"/>
    <w:rsid w:val="000F0583"/>
    <w:rsid w:val="000F5E03"/>
    <w:rsid w:val="000F69CD"/>
    <w:rsid w:val="0011432F"/>
    <w:rsid w:val="001143B2"/>
    <w:rsid w:val="001168AF"/>
    <w:rsid w:val="0011776D"/>
    <w:rsid w:val="00121A54"/>
    <w:rsid w:val="001231E4"/>
    <w:rsid w:val="00123287"/>
    <w:rsid w:val="00125ED1"/>
    <w:rsid w:val="00130327"/>
    <w:rsid w:val="001406CC"/>
    <w:rsid w:val="001414D6"/>
    <w:rsid w:val="0014245C"/>
    <w:rsid w:val="001433B7"/>
    <w:rsid w:val="00152606"/>
    <w:rsid w:val="00152C1E"/>
    <w:rsid w:val="00153304"/>
    <w:rsid w:val="00153387"/>
    <w:rsid w:val="0015461A"/>
    <w:rsid w:val="001662CF"/>
    <w:rsid w:val="00171577"/>
    <w:rsid w:val="00174445"/>
    <w:rsid w:val="00174BC9"/>
    <w:rsid w:val="001844E7"/>
    <w:rsid w:val="001864ED"/>
    <w:rsid w:val="00190949"/>
    <w:rsid w:val="00193CAC"/>
    <w:rsid w:val="00196B58"/>
    <w:rsid w:val="00197B0E"/>
    <w:rsid w:val="001A1F63"/>
    <w:rsid w:val="001A382A"/>
    <w:rsid w:val="001B155A"/>
    <w:rsid w:val="001B4646"/>
    <w:rsid w:val="001B4E2B"/>
    <w:rsid w:val="001B4ED3"/>
    <w:rsid w:val="001C3335"/>
    <w:rsid w:val="001C464D"/>
    <w:rsid w:val="001C71E7"/>
    <w:rsid w:val="001D2308"/>
    <w:rsid w:val="001D39ED"/>
    <w:rsid w:val="001D4672"/>
    <w:rsid w:val="001D501B"/>
    <w:rsid w:val="001E0C17"/>
    <w:rsid w:val="001E2112"/>
    <w:rsid w:val="001E291C"/>
    <w:rsid w:val="001E378D"/>
    <w:rsid w:val="001E7E67"/>
    <w:rsid w:val="001F1F3E"/>
    <w:rsid w:val="002007B3"/>
    <w:rsid w:val="0020772E"/>
    <w:rsid w:val="00211B86"/>
    <w:rsid w:val="00214BB4"/>
    <w:rsid w:val="00216172"/>
    <w:rsid w:val="002169D8"/>
    <w:rsid w:val="00217657"/>
    <w:rsid w:val="00226C97"/>
    <w:rsid w:val="002361B2"/>
    <w:rsid w:val="00241100"/>
    <w:rsid w:val="00242ACA"/>
    <w:rsid w:val="00242E4F"/>
    <w:rsid w:val="002472F4"/>
    <w:rsid w:val="002509CC"/>
    <w:rsid w:val="00252FB5"/>
    <w:rsid w:val="00253BE7"/>
    <w:rsid w:val="00254101"/>
    <w:rsid w:val="00264FFE"/>
    <w:rsid w:val="00265D48"/>
    <w:rsid w:val="00266BE1"/>
    <w:rsid w:val="002713B1"/>
    <w:rsid w:val="002716B1"/>
    <w:rsid w:val="0027209B"/>
    <w:rsid w:val="0027787D"/>
    <w:rsid w:val="002800BE"/>
    <w:rsid w:val="0028087E"/>
    <w:rsid w:val="002817AF"/>
    <w:rsid w:val="002850E1"/>
    <w:rsid w:val="00294C85"/>
    <w:rsid w:val="002A1574"/>
    <w:rsid w:val="002A7901"/>
    <w:rsid w:val="002B0CCB"/>
    <w:rsid w:val="002B1321"/>
    <w:rsid w:val="002B2FB8"/>
    <w:rsid w:val="002B3399"/>
    <w:rsid w:val="002B4435"/>
    <w:rsid w:val="002B60F9"/>
    <w:rsid w:val="002C00B8"/>
    <w:rsid w:val="002C2889"/>
    <w:rsid w:val="002C3B90"/>
    <w:rsid w:val="002D13AA"/>
    <w:rsid w:val="002D4370"/>
    <w:rsid w:val="002D4C21"/>
    <w:rsid w:val="002D50F7"/>
    <w:rsid w:val="002D51AC"/>
    <w:rsid w:val="002E2CE0"/>
    <w:rsid w:val="002E56D0"/>
    <w:rsid w:val="002E63C8"/>
    <w:rsid w:val="002E6AE3"/>
    <w:rsid w:val="002F3FDC"/>
    <w:rsid w:val="002F5282"/>
    <w:rsid w:val="002F5C42"/>
    <w:rsid w:val="002F67F4"/>
    <w:rsid w:val="003061B6"/>
    <w:rsid w:val="00306576"/>
    <w:rsid w:val="003152C4"/>
    <w:rsid w:val="00316A97"/>
    <w:rsid w:val="00322388"/>
    <w:rsid w:val="00322AAE"/>
    <w:rsid w:val="003235EF"/>
    <w:rsid w:val="00325907"/>
    <w:rsid w:val="00326391"/>
    <w:rsid w:val="00331A69"/>
    <w:rsid w:val="00334DA1"/>
    <w:rsid w:val="00337D7E"/>
    <w:rsid w:val="00342ACC"/>
    <w:rsid w:val="00344660"/>
    <w:rsid w:val="003459F3"/>
    <w:rsid w:val="00346952"/>
    <w:rsid w:val="00351382"/>
    <w:rsid w:val="003531C4"/>
    <w:rsid w:val="00357867"/>
    <w:rsid w:val="00361F96"/>
    <w:rsid w:val="00362712"/>
    <w:rsid w:val="003654A4"/>
    <w:rsid w:val="0037189D"/>
    <w:rsid w:val="003718C1"/>
    <w:rsid w:val="00373994"/>
    <w:rsid w:val="00375892"/>
    <w:rsid w:val="00383C7E"/>
    <w:rsid w:val="0038424A"/>
    <w:rsid w:val="00384A59"/>
    <w:rsid w:val="00384C8B"/>
    <w:rsid w:val="003909DD"/>
    <w:rsid w:val="00395BFD"/>
    <w:rsid w:val="003A00F6"/>
    <w:rsid w:val="003A4E22"/>
    <w:rsid w:val="003A75A6"/>
    <w:rsid w:val="003B0009"/>
    <w:rsid w:val="003B2F68"/>
    <w:rsid w:val="003B3428"/>
    <w:rsid w:val="003B3DDB"/>
    <w:rsid w:val="003C1561"/>
    <w:rsid w:val="003D0CAB"/>
    <w:rsid w:val="003D1A83"/>
    <w:rsid w:val="003D2D67"/>
    <w:rsid w:val="003D2FC1"/>
    <w:rsid w:val="003D51C2"/>
    <w:rsid w:val="003D5F56"/>
    <w:rsid w:val="003D5F98"/>
    <w:rsid w:val="003D7553"/>
    <w:rsid w:val="003E2485"/>
    <w:rsid w:val="003E5DF0"/>
    <w:rsid w:val="003E7466"/>
    <w:rsid w:val="003F3413"/>
    <w:rsid w:val="003F7323"/>
    <w:rsid w:val="00402384"/>
    <w:rsid w:val="00405850"/>
    <w:rsid w:val="0041116C"/>
    <w:rsid w:val="00412AE8"/>
    <w:rsid w:val="00413378"/>
    <w:rsid w:val="004178B8"/>
    <w:rsid w:val="00417F51"/>
    <w:rsid w:val="004210DE"/>
    <w:rsid w:val="004227D9"/>
    <w:rsid w:val="00424B12"/>
    <w:rsid w:val="0042590D"/>
    <w:rsid w:val="00426CA6"/>
    <w:rsid w:val="004332BF"/>
    <w:rsid w:val="004340C3"/>
    <w:rsid w:val="004343E5"/>
    <w:rsid w:val="00435A47"/>
    <w:rsid w:val="004408B7"/>
    <w:rsid w:val="00441A49"/>
    <w:rsid w:val="00441CB7"/>
    <w:rsid w:val="00451B93"/>
    <w:rsid w:val="00452F78"/>
    <w:rsid w:val="004542F8"/>
    <w:rsid w:val="0045434E"/>
    <w:rsid w:val="0045503A"/>
    <w:rsid w:val="00463513"/>
    <w:rsid w:val="00464C52"/>
    <w:rsid w:val="00464CC6"/>
    <w:rsid w:val="00470C32"/>
    <w:rsid w:val="00472081"/>
    <w:rsid w:val="0047220A"/>
    <w:rsid w:val="0047478F"/>
    <w:rsid w:val="00476BEF"/>
    <w:rsid w:val="00477744"/>
    <w:rsid w:val="0048032B"/>
    <w:rsid w:val="00485261"/>
    <w:rsid w:val="00487A11"/>
    <w:rsid w:val="00494B46"/>
    <w:rsid w:val="004A4764"/>
    <w:rsid w:val="004A5A06"/>
    <w:rsid w:val="004B1249"/>
    <w:rsid w:val="004B2D63"/>
    <w:rsid w:val="004B6550"/>
    <w:rsid w:val="004B66CF"/>
    <w:rsid w:val="004C247D"/>
    <w:rsid w:val="004C371D"/>
    <w:rsid w:val="004C7413"/>
    <w:rsid w:val="004D7F9D"/>
    <w:rsid w:val="004E3188"/>
    <w:rsid w:val="004E5F22"/>
    <w:rsid w:val="004E6112"/>
    <w:rsid w:val="004E64ED"/>
    <w:rsid w:val="004F3D9C"/>
    <w:rsid w:val="00500020"/>
    <w:rsid w:val="005013A7"/>
    <w:rsid w:val="005044E3"/>
    <w:rsid w:val="00505276"/>
    <w:rsid w:val="00506259"/>
    <w:rsid w:val="00514117"/>
    <w:rsid w:val="00514B2F"/>
    <w:rsid w:val="00515287"/>
    <w:rsid w:val="005173DF"/>
    <w:rsid w:val="00521C3B"/>
    <w:rsid w:val="005237A3"/>
    <w:rsid w:val="0052484B"/>
    <w:rsid w:val="00524FBE"/>
    <w:rsid w:val="00525D7B"/>
    <w:rsid w:val="005267B8"/>
    <w:rsid w:val="00535DE1"/>
    <w:rsid w:val="00543FBC"/>
    <w:rsid w:val="00546552"/>
    <w:rsid w:val="00551D6E"/>
    <w:rsid w:val="00564621"/>
    <w:rsid w:val="00567179"/>
    <w:rsid w:val="00573C57"/>
    <w:rsid w:val="00574CAE"/>
    <w:rsid w:val="00574DDF"/>
    <w:rsid w:val="00580806"/>
    <w:rsid w:val="00591AE1"/>
    <w:rsid w:val="005924FA"/>
    <w:rsid w:val="00594326"/>
    <w:rsid w:val="005946A3"/>
    <w:rsid w:val="005A1F48"/>
    <w:rsid w:val="005A36B4"/>
    <w:rsid w:val="005A3B2C"/>
    <w:rsid w:val="005A5403"/>
    <w:rsid w:val="005B3495"/>
    <w:rsid w:val="005B5620"/>
    <w:rsid w:val="005B77B3"/>
    <w:rsid w:val="005C761B"/>
    <w:rsid w:val="005C79CD"/>
    <w:rsid w:val="005D6C45"/>
    <w:rsid w:val="005D7805"/>
    <w:rsid w:val="005E00A9"/>
    <w:rsid w:val="005E34D1"/>
    <w:rsid w:val="005E3E03"/>
    <w:rsid w:val="005E4C3E"/>
    <w:rsid w:val="005E56F5"/>
    <w:rsid w:val="00603543"/>
    <w:rsid w:val="00604615"/>
    <w:rsid w:val="006049CB"/>
    <w:rsid w:val="0060679E"/>
    <w:rsid w:val="006114A3"/>
    <w:rsid w:val="006142CF"/>
    <w:rsid w:val="00617C86"/>
    <w:rsid w:val="006323DC"/>
    <w:rsid w:val="00633F86"/>
    <w:rsid w:val="0063539C"/>
    <w:rsid w:val="00636FB7"/>
    <w:rsid w:val="00637619"/>
    <w:rsid w:val="00642838"/>
    <w:rsid w:val="006467A7"/>
    <w:rsid w:val="00646A26"/>
    <w:rsid w:val="00652168"/>
    <w:rsid w:val="006534F5"/>
    <w:rsid w:val="00655400"/>
    <w:rsid w:val="00655AA6"/>
    <w:rsid w:val="00662CBB"/>
    <w:rsid w:val="00670CFE"/>
    <w:rsid w:val="006724EF"/>
    <w:rsid w:val="00680DF3"/>
    <w:rsid w:val="00686537"/>
    <w:rsid w:val="00687097"/>
    <w:rsid w:val="00694636"/>
    <w:rsid w:val="00694732"/>
    <w:rsid w:val="00694BB7"/>
    <w:rsid w:val="00695912"/>
    <w:rsid w:val="00695E24"/>
    <w:rsid w:val="00696BB9"/>
    <w:rsid w:val="006B1020"/>
    <w:rsid w:val="006B21EA"/>
    <w:rsid w:val="006B3A85"/>
    <w:rsid w:val="006C5E84"/>
    <w:rsid w:val="006C7BA1"/>
    <w:rsid w:val="006C7EEC"/>
    <w:rsid w:val="006C7EF6"/>
    <w:rsid w:val="006D1B82"/>
    <w:rsid w:val="006E4110"/>
    <w:rsid w:val="006E7C7F"/>
    <w:rsid w:val="006F01B8"/>
    <w:rsid w:val="006F090C"/>
    <w:rsid w:val="006F223F"/>
    <w:rsid w:val="006F68DD"/>
    <w:rsid w:val="007002D7"/>
    <w:rsid w:val="00704F5F"/>
    <w:rsid w:val="00705A1E"/>
    <w:rsid w:val="00707ACA"/>
    <w:rsid w:val="007121F4"/>
    <w:rsid w:val="00712832"/>
    <w:rsid w:val="00714D04"/>
    <w:rsid w:val="007212EF"/>
    <w:rsid w:val="00723412"/>
    <w:rsid w:val="00723699"/>
    <w:rsid w:val="007325DC"/>
    <w:rsid w:val="007352AF"/>
    <w:rsid w:val="007365E2"/>
    <w:rsid w:val="007374AA"/>
    <w:rsid w:val="007439BE"/>
    <w:rsid w:val="007441A3"/>
    <w:rsid w:val="007458A5"/>
    <w:rsid w:val="00747AE4"/>
    <w:rsid w:val="00751EFE"/>
    <w:rsid w:val="0075307C"/>
    <w:rsid w:val="0075555D"/>
    <w:rsid w:val="007648D6"/>
    <w:rsid w:val="00765102"/>
    <w:rsid w:val="007677E9"/>
    <w:rsid w:val="00771FEB"/>
    <w:rsid w:val="00775DCF"/>
    <w:rsid w:val="0077745B"/>
    <w:rsid w:val="00777EC3"/>
    <w:rsid w:val="00785E28"/>
    <w:rsid w:val="0078617C"/>
    <w:rsid w:val="007871FE"/>
    <w:rsid w:val="00791E19"/>
    <w:rsid w:val="007953D6"/>
    <w:rsid w:val="00796EB5"/>
    <w:rsid w:val="007B14B8"/>
    <w:rsid w:val="007B29D2"/>
    <w:rsid w:val="007B410B"/>
    <w:rsid w:val="007D413C"/>
    <w:rsid w:val="007D4D7A"/>
    <w:rsid w:val="007D651B"/>
    <w:rsid w:val="007E0699"/>
    <w:rsid w:val="007E0B80"/>
    <w:rsid w:val="007E1B01"/>
    <w:rsid w:val="007E4639"/>
    <w:rsid w:val="007E47DA"/>
    <w:rsid w:val="007F02D8"/>
    <w:rsid w:val="007F070B"/>
    <w:rsid w:val="007F3F68"/>
    <w:rsid w:val="007F4C56"/>
    <w:rsid w:val="007F6F9B"/>
    <w:rsid w:val="007F7D23"/>
    <w:rsid w:val="008006B7"/>
    <w:rsid w:val="008013A7"/>
    <w:rsid w:val="00801EE7"/>
    <w:rsid w:val="008056C4"/>
    <w:rsid w:val="00813044"/>
    <w:rsid w:val="0082256C"/>
    <w:rsid w:val="00825A7E"/>
    <w:rsid w:val="008276FC"/>
    <w:rsid w:val="00835213"/>
    <w:rsid w:val="00842EA9"/>
    <w:rsid w:val="00843EA7"/>
    <w:rsid w:val="00845F3D"/>
    <w:rsid w:val="0084674F"/>
    <w:rsid w:val="00850F2F"/>
    <w:rsid w:val="008539CC"/>
    <w:rsid w:val="00854010"/>
    <w:rsid w:val="00854DAA"/>
    <w:rsid w:val="00855696"/>
    <w:rsid w:val="008602EC"/>
    <w:rsid w:val="00862510"/>
    <w:rsid w:val="00864EFB"/>
    <w:rsid w:val="0086706D"/>
    <w:rsid w:val="00870902"/>
    <w:rsid w:val="00871830"/>
    <w:rsid w:val="00872AA1"/>
    <w:rsid w:val="00875CA8"/>
    <w:rsid w:val="00881D68"/>
    <w:rsid w:val="008874B5"/>
    <w:rsid w:val="0088775B"/>
    <w:rsid w:val="00887DD8"/>
    <w:rsid w:val="00890B5B"/>
    <w:rsid w:val="00892CBF"/>
    <w:rsid w:val="00894B16"/>
    <w:rsid w:val="008952A7"/>
    <w:rsid w:val="00896136"/>
    <w:rsid w:val="00897091"/>
    <w:rsid w:val="008A1780"/>
    <w:rsid w:val="008A18FE"/>
    <w:rsid w:val="008B24D0"/>
    <w:rsid w:val="008B2D1F"/>
    <w:rsid w:val="008B35B5"/>
    <w:rsid w:val="008B3703"/>
    <w:rsid w:val="008B5D3E"/>
    <w:rsid w:val="008B6FC9"/>
    <w:rsid w:val="008C1C55"/>
    <w:rsid w:val="008C25E3"/>
    <w:rsid w:val="008C7FA3"/>
    <w:rsid w:val="008D2352"/>
    <w:rsid w:val="008D3244"/>
    <w:rsid w:val="008D4166"/>
    <w:rsid w:val="008D43BC"/>
    <w:rsid w:val="008D4670"/>
    <w:rsid w:val="008D6573"/>
    <w:rsid w:val="008D73FC"/>
    <w:rsid w:val="008E21C6"/>
    <w:rsid w:val="008E2971"/>
    <w:rsid w:val="008E2C57"/>
    <w:rsid w:val="008E421D"/>
    <w:rsid w:val="008E46A2"/>
    <w:rsid w:val="008E6358"/>
    <w:rsid w:val="008E6D54"/>
    <w:rsid w:val="008E724E"/>
    <w:rsid w:val="008F24D9"/>
    <w:rsid w:val="008F41C5"/>
    <w:rsid w:val="008F433D"/>
    <w:rsid w:val="008F5EBE"/>
    <w:rsid w:val="008F6421"/>
    <w:rsid w:val="008F72C3"/>
    <w:rsid w:val="009015C9"/>
    <w:rsid w:val="00910110"/>
    <w:rsid w:val="009109E8"/>
    <w:rsid w:val="009146C3"/>
    <w:rsid w:val="00915181"/>
    <w:rsid w:val="0092356A"/>
    <w:rsid w:val="00924093"/>
    <w:rsid w:val="009310C9"/>
    <w:rsid w:val="00934211"/>
    <w:rsid w:val="0093475D"/>
    <w:rsid w:val="009358AE"/>
    <w:rsid w:val="00941229"/>
    <w:rsid w:val="009428CD"/>
    <w:rsid w:val="00942FA2"/>
    <w:rsid w:val="009534B8"/>
    <w:rsid w:val="00963820"/>
    <w:rsid w:val="009662BC"/>
    <w:rsid w:val="0096674C"/>
    <w:rsid w:val="00970FF7"/>
    <w:rsid w:val="0097111B"/>
    <w:rsid w:val="00983215"/>
    <w:rsid w:val="00990EFA"/>
    <w:rsid w:val="00991991"/>
    <w:rsid w:val="00996DDB"/>
    <w:rsid w:val="009972DF"/>
    <w:rsid w:val="009A6B8E"/>
    <w:rsid w:val="009B47A9"/>
    <w:rsid w:val="009B74D3"/>
    <w:rsid w:val="009C2112"/>
    <w:rsid w:val="009C2C75"/>
    <w:rsid w:val="009D1037"/>
    <w:rsid w:val="009D138C"/>
    <w:rsid w:val="009D6203"/>
    <w:rsid w:val="009D6327"/>
    <w:rsid w:val="009D74AD"/>
    <w:rsid w:val="009E0DF1"/>
    <w:rsid w:val="009E174F"/>
    <w:rsid w:val="009E2AAB"/>
    <w:rsid w:val="00A07925"/>
    <w:rsid w:val="00A1585A"/>
    <w:rsid w:val="00A228E0"/>
    <w:rsid w:val="00A22A18"/>
    <w:rsid w:val="00A261CD"/>
    <w:rsid w:val="00A3045E"/>
    <w:rsid w:val="00A30EE0"/>
    <w:rsid w:val="00A313E2"/>
    <w:rsid w:val="00A347F9"/>
    <w:rsid w:val="00A3732E"/>
    <w:rsid w:val="00A47A74"/>
    <w:rsid w:val="00A541E1"/>
    <w:rsid w:val="00A61E29"/>
    <w:rsid w:val="00A71874"/>
    <w:rsid w:val="00A71C62"/>
    <w:rsid w:val="00A73167"/>
    <w:rsid w:val="00A74572"/>
    <w:rsid w:val="00A758DD"/>
    <w:rsid w:val="00A77057"/>
    <w:rsid w:val="00A77640"/>
    <w:rsid w:val="00A80F56"/>
    <w:rsid w:val="00A810E7"/>
    <w:rsid w:val="00A81880"/>
    <w:rsid w:val="00A82303"/>
    <w:rsid w:val="00A8367A"/>
    <w:rsid w:val="00A84352"/>
    <w:rsid w:val="00A8530F"/>
    <w:rsid w:val="00A8595D"/>
    <w:rsid w:val="00A9420D"/>
    <w:rsid w:val="00A96079"/>
    <w:rsid w:val="00AA0CFB"/>
    <w:rsid w:val="00AA38C0"/>
    <w:rsid w:val="00AA40D0"/>
    <w:rsid w:val="00AA5A49"/>
    <w:rsid w:val="00AB4427"/>
    <w:rsid w:val="00AC0BC2"/>
    <w:rsid w:val="00AC1AAB"/>
    <w:rsid w:val="00AD1A0A"/>
    <w:rsid w:val="00AD6401"/>
    <w:rsid w:val="00AE1389"/>
    <w:rsid w:val="00AE49D8"/>
    <w:rsid w:val="00AE6707"/>
    <w:rsid w:val="00AF5948"/>
    <w:rsid w:val="00AF6BCB"/>
    <w:rsid w:val="00AF7ECC"/>
    <w:rsid w:val="00B01D8C"/>
    <w:rsid w:val="00B034DD"/>
    <w:rsid w:val="00B05438"/>
    <w:rsid w:val="00B0699D"/>
    <w:rsid w:val="00B07093"/>
    <w:rsid w:val="00B1048A"/>
    <w:rsid w:val="00B15E37"/>
    <w:rsid w:val="00B20DA4"/>
    <w:rsid w:val="00B27A20"/>
    <w:rsid w:val="00B30794"/>
    <w:rsid w:val="00B32F31"/>
    <w:rsid w:val="00B416F8"/>
    <w:rsid w:val="00B42BCC"/>
    <w:rsid w:val="00B474DF"/>
    <w:rsid w:val="00B54387"/>
    <w:rsid w:val="00B54733"/>
    <w:rsid w:val="00B54D19"/>
    <w:rsid w:val="00B60122"/>
    <w:rsid w:val="00B61E15"/>
    <w:rsid w:val="00B658E3"/>
    <w:rsid w:val="00B65B3A"/>
    <w:rsid w:val="00B705CC"/>
    <w:rsid w:val="00B716F0"/>
    <w:rsid w:val="00B76DDF"/>
    <w:rsid w:val="00B84312"/>
    <w:rsid w:val="00B847CB"/>
    <w:rsid w:val="00B8680D"/>
    <w:rsid w:val="00B90DFD"/>
    <w:rsid w:val="00B928F5"/>
    <w:rsid w:val="00B937F3"/>
    <w:rsid w:val="00BA08A8"/>
    <w:rsid w:val="00BA0E41"/>
    <w:rsid w:val="00BA1A4E"/>
    <w:rsid w:val="00BA2A63"/>
    <w:rsid w:val="00BB68EA"/>
    <w:rsid w:val="00BC073F"/>
    <w:rsid w:val="00BC082F"/>
    <w:rsid w:val="00BC3E43"/>
    <w:rsid w:val="00BD281F"/>
    <w:rsid w:val="00BE0B98"/>
    <w:rsid w:val="00BE2C17"/>
    <w:rsid w:val="00BE300C"/>
    <w:rsid w:val="00BE5814"/>
    <w:rsid w:val="00BE6CCC"/>
    <w:rsid w:val="00BF1046"/>
    <w:rsid w:val="00BF1FB7"/>
    <w:rsid w:val="00BF3713"/>
    <w:rsid w:val="00BF3C53"/>
    <w:rsid w:val="00BF5EBE"/>
    <w:rsid w:val="00BF6698"/>
    <w:rsid w:val="00BF6BF5"/>
    <w:rsid w:val="00BF7296"/>
    <w:rsid w:val="00C03152"/>
    <w:rsid w:val="00C07176"/>
    <w:rsid w:val="00C1078B"/>
    <w:rsid w:val="00C115DB"/>
    <w:rsid w:val="00C13987"/>
    <w:rsid w:val="00C15222"/>
    <w:rsid w:val="00C154CC"/>
    <w:rsid w:val="00C16F8A"/>
    <w:rsid w:val="00C17276"/>
    <w:rsid w:val="00C26923"/>
    <w:rsid w:val="00C27EEA"/>
    <w:rsid w:val="00C3278E"/>
    <w:rsid w:val="00C32E09"/>
    <w:rsid w:val="00C36986"/>
    <w:rsid w:val="00C44B80"/>
    <w:rsid w:val="00C45AFB"/>
    <w:rsid w:val="00C46389"/>
    <w:rsid w:val="00C47E76"/>
    <w:rsid w:val="00C52BFD"/>
    <w:rsid w:val="00C54031"/>
    <w:rsid w:val="00C56D4E"/>
    <w:rsid w:val="00C62AB9"/>
    <w:rsid w:val="00C74346"/>
    <w:rsid w:val="00C74A00"/>
    <w:rsid w:val="00C76A34"/>
    <w:rsid w:val="00C76FBD"/>
    <w:rsid w:val="00C8189C"/>
    <w:rsid w:val="00C82EBF"/>
    <w:rsid w:val="00C84384"/>
    <w:rsid w:val="00C87604"/>
    <w:rsid w:val="00C9064B"/>
    <w:rsid w:val="00C944F3"/>
    <w:rsid w:val="00CA53D7"/>
    <w:rsid w:val="00CB0E2B"/>
    <w:rsid w:val="00CB1ACC"/>
    <w:rsid w:val="00CB57EA"/>
    <w:rsid w:val="00CC1C62"/>
    <w:rsid w:val="00CC31D7"/>
    <w:rsid w:val="00CC47D2"/>
    <w:rsid w:val="00CC74D2"/>
    <w:rsid w:val="00CD410A"/>
    <w:rsid w:val="00CE52DC"/>
    <w:rsid w:val="00CE7013"/>
    <w:rsid w:val="00D00E93"/>
    <w:rsid w:val="00D02D87"/>
    <w:rsid w:val="00D02D93"/>
    <w:rsid w:val="00D03B1E"/>
    <w:rsid w:val="00D065C5"/>
    <w:rsid w:val="00D118F6"/>
    <w:rsid w:val="00D13B89"/>
    <w:rsid w:val="00D24B2F"/>
    <w:rsid w:val="00D25D89"/>
    <w:rsid w:val="00D2662D"/>
    <w:rsid w:val="00D33C7F"/>
    <w:rsid w:val="00D33FE7"/>
    <w:rsid w:val="00D44B2E"/>
    <w:rsid w:val="00D46A26"/>
    <w:rsid w:val="00D46D60"/>
    <w:rsid w:val="00D50343"/>
    <w:rsid w:val="00D53D16"/>
    <w:rsid w:val="00D53EF0"/>
    <w:rsid w:val="00D63247"/>
    <w:rsid w:val="00D6326C"/>
    <w:rsid w:val="00D63946"/>
    <w:rsid w:val="00D65A45"/>
    <w:rsid w:val="00D66CE1"/>
    <w:rsid w:val="00D77423"/>
    <w:rsid w:val="00D80A37"/>
    <w:rsid w:val="00D83999"/>
    <w:rsid w:val="00D84C25"/>
    <w:rsid w:val="00D860BD"/>
    <w:rsid w:val="00D94F7E"/>
    <w:rsid w:val="00DA3406"/>
    <w:rsid w:val="00DB02E7"/>
    <w:rsid w:val="00DB234C"/>
    <w:rsid w:val="00DB37EB"/>
    <w:rsid w:val="00DB5D93"/>
    <w:rsid w:val="00DB7E7E"/>
    <w:rsid w:val="00DC0B2C"/>
    <w:rsid w:val="00DC260E"/>
    <w:rsid w:val="00DC566B"/>
    <w:rsid w:val="00DC691C"/>
    <w:rsid w:val="00DD141D"/>
    <w:rsid w:val="00DD5101"/>
    <w:rsid w:val="00DD5700"/>
    <w:rsid w:val="00DD59D8"/>
    <w:rsid w:val="00DD5E59"/>
    <w:rsid w:val="00DE700F"/>
    <w:rsid w:val="00DF0174"/>
    <w:rsid w:val="00DF0E82"/>
    <w:rsid w:val="00DF14CB"/>
    <w:rsid w:val="00DF4E3E"/>
    <w:rsid w:val="00E00700"/>
    <w:rsid w:val="00E0157A"/>
    <w:rsid w:val="00E01AE2"/>
    <w:rsid w:val="00E032A9"/>
    <w:rsid w:val="00E052A1"/>
    <w:rsid w:val="00E110ED"/>
    <w:rsid w:val="00E11BD3"/>
    <w:rsid w:val="00E13D80"/>
    <w:rsid w:val="00E15401"/>
    <w:rsid w:val="00E17891"/>
    <w:rsid w:val="00E20554"/>
    <w:rsid w:val="00E21C22"/>
    <w:rsid w:val="00E23BF4"/>
    <w:rsid w:val="00E24668"/>
    <w:rsid w:val="00E25334"/>
    <w:rsid w:val="00E32A53"/>
    <w:rsid w:val="00E5258F"/>
    <w:rsid w:val="00E53C78"/>
    <w:rsid w:val="00E57C07"/>
    <w:rsid w:val="00E606C7"/>
    <w:rsid w:val="00E63D26"/>
    <w:rsid w:val="00E673A1"/>
    <w:rsid w:val="00E71622"/>
    <w:rsid w:val="00E71EDA"/>
    <w:rsid w:val="00E749AF"/>
    <w:rsid w:val="00E75317"/>
    <w:rsid w:val="00E76355"/>
    <w:rsid w:val="00E846A1"/>
    <w:rsid w:val="00E85B62"/>
    <w:rsid w:val="00E86224"/>
    <w:rsid w:val="00E87C25"/>
    <w:rsid w:val="00E9203D"/>
    <w:rsid w:val="00E92B93"/>
    <w:rsid w:val="00E93C54"/>
    <w:rsid w:val="00E940F2"/>
    <w:rsid w:val="00E97CF2"/>
    <w:rsid w:val="00EA040B"/>
    <w:rsid w:val="00EA313C"/>
    <w:rsid w:val="00EA49DE"/>
    <w:rsid w:val="00EA5B94"/>
    <w:rsid w:val="00EB04FD"/>
    <w:rsid w:val="00EB468B"/>
    <w:rsid w:val="00EB529D"/>
    <w:rsid w:val="00EB5E48"/>
    <w:rsid w:val="00EB63AC"/>
    <w:rsid w:val="00EC681C"/>
    <w:rsid w:val="00ED1BE0"/>
    <w:rsid w:val="00ED3D97"/>
    <w:rsid w:val="00ED5CA7"/>
    <w:rsid w:val="00EE00FB"/>
    <w:rsid w:val="00EE44E4"/>
    <w:rsid w:val="00EE5A56"/>
    <w:rsid w:val="00EF1ECF"/>
    <w:rsid w:val="00F0120B"/>
    <w:rsid w:val="00F05B25"/>
    <w:rsid w:val="00F1077E"/>
    <w:rsid w:val="00F108AE"/>
    <w:rsid w:val="00F171CE"/>
    <w:rsid w:val="00F20840"/>
    <w:rsid w:val="00F20A31"/>
    <w:rsid w:val="00F240C5"/>
    <w:rsid w:val="00F3199E"/>
    <w:rsid w:val="00F338AF"/>
    <w:rsid w:val="00F36535"/>
    <w:rsid w:val="00F370B7"/>
    <w:rsid w:val="00F461E8"/>
    <w:rsid w:val="00F47BDF"/>
    <w:rsid w:val="00F50A15"/>
    <w:rsid w:val="00F57F98"/>
    <w:rsid w:val="00F616DB"/>
    <w:rsid w:val="00F62135"/>
    <w:rsid w:val="00F73E57"/>
    <w:rsid w:val="00F74F50"/>
    <w:rsid w:val="00F76766"/>
    <w:rsid w:val="00F86F28"/>
    <w:rsid w:val="00F902D6"/>
    <w:rsid w:val="00F90898"/>
    <w:rsid w:val="00F93707"/>
    <w:rsid w:val="00F954FF"/>
    <w:rsid w:val="00F96F2A"/>
    <w:rsid w:val="00F97B62"/>
    <w:rsid w:val="00FA1666"/>
    <w:rsid w:val="00FA6566"/>
    <w:rsid w:val="00FA6CD0"/>
    <w:rsid w:val="00FB0CDA"/>
    <w:rsid w:val="00FB4892"/>
    <w:rsid w:val="00FC0E1F"/>
    <w:rsid w:val="00FC2990"/>
    <w:rsid w:val="00FC3869"/>
    <w:rsid w:val="00FC40B3"/>
    <w:rsid w:val="00FD0720"/>
    <w:rsid w:val="00FD0A11"/>
    <w:rsid w:val="00FD2352"/>
    <w:rsid w:val="00FD3C3D"/>
    <w:rsid w:val="00FD3E5D"/>
    <w:rsid w:val="00FD5507"/>
    <w:rsid w:val="00FD7DA9"/>
    <w:rsid w:val="00FE5CCF"/>
    <w:rsid w:val="00FF0354"/>
  </w:rsids>
  <m:mathPr>
    <m:mathFont m:val="Cambria Math"/>
    <m:brkBin m:val="before"/>
    <m:brkBinSub m:val="--"/>
    <m:smallFrac m:val="0"/>
    <m:dispDef/>
    <m:lMargin m:val="0"/>
    <m:rMargin m:val="0"/>
    <m:defJc m:val="centerGroup"/>
    <m:wrapIndent m:val="1440"/>
    <m:intLim m:val="subSup"/>
    <m:naryLim m:val="undOvr"/>
  </m:mathPr>
  <w:themeFontLang w:val="sv-SE"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40459FC"/>
  <w15:chartTrackingRefBased/>
  <w15:docId w15:val="{7C0A2312-A98C-45B6-AF3F-828FDF6163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Theme="minorHAnsi" w:hAnsi="Arial" w:cstheme="minorBidi"/>
        <w:sz w:val="22"/>
        <w:szCs w:val="22"/>
        <w:lang w:val="sv-SE" w:eastAsia="en-US" w:bidi="ar-SA"/>
      </w:rPr>
    </w:rPrDefault>
    <w:pPrDefault>
      <w:pPr>
        <w:spacing w:after="200" w:line="480"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qFormat="1"/>
    <w:lsdException w:name="List Number"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1"/>
    <w:lsdException w:name="Emphasis" w:uiPriority="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10"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qFormat="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F338AF"/>
    <w:pPr>
      <w:spacing w:after="0" w:line="240" w:lineRule="auto"/>
    </w:pPr>
    <w:rPr>
      <w:rFonts w:asciiTheme="minorHAnsi" w:hAnsiTheme="minorHAnsi"/>
      <w:sz w:val="24"/>
      <w:szCs w:val="24"/>
      <w:lang w:val="en-US"/>
    </w:rPr>
  </w:style>
  <w:style w:type="paragraph" w:styleId="Heading1">
    <w:name w:val="heading 1"/>
    <w:basedOn w:val="Normal"/>
    <w:next w:val="Normal"/>
    <w:link w:val="Heading1Char"/>
    <w:autoRedefine/>
    <w:uiPriority w:val="9"/>
    <w:qFormat/>
    <w:rsid w:val="00000AB2"/>
    <w:pPr>
      <w:keepNext/>
      <w:keepLines/>
      <w:spacing w:before="120" w:line="480" w:lineRule="auto"/>
      <w:contextualSpacing/>
      <w:jc w:val="both"/>
      <w:outlineLvl w:val="0"/>
      <w:pPrChange w:id="0" w:author="Jan Ohlberger" w:date="2020-01-22T13:59:00Z">
        <w:pPr>
          <w:keepNext/>
          <w:keepLines/>
          <w:spacing w:before="120" w:line="480" w:lineRule="auto"/>
          <w:outlineLvl w:val="0"/>
        </w:pPr>
      </w:pPrChange>
    </w:pPr>
    <w:rPr>
      <w:rFonts w:ascii="Times New Roman" w:eastAsiaTheme="majorEastAsia" w:hAnsi="Times New Roman" w:cstheme="majorBidi"/>
      <w:b/>
      <w:color w:val="000000" w:themeColor="text1"/>
      <w:sz w:val="32"/>
      <w:szCs w:val="32"/>
      <w:rPrChange w:id="0" w:author="Jan Ohlberger" w:date="2020-01-22T13:59:00Z">
        <w:rPr>
          <w:rFonts w:eastAsiaTheme="majorEastAsia" w:cstheme="majorBidi"/>
          <w:b/>
          <w:color w:val="000000" w:themeColor="text1"/>
          <w:sz w:val="32"/>
          <w:szCs w:val="32"/>
          <w:lang w:val="en-US" w:eastAsia="en-US" w:bidi="ar-SA"/>
        </w:rPr>
      </w:rPrChange>
    </w:rPr>
  </w:style>
  <w:style w:type="paragraph" w:styleId="Heading2">
    <w:name w:val="heading 2"/>
    <w:basedOn w:val="Normal"/>
    <w:next w:val="Normal"/>
    <w:link w:val="Heading2Char"/>
    <w:autoRedefine/>
    <w:uiPriority w:val="9"/>
    <w:unhideWhenUsed/>
    <w:qFormat/>
    <w:rsid w:val="00F338AF"/>
    <w:pPr>
      <w:keepNext/>
      <w:keepLines/>
      <w:spacing w:line="480" w:lineRule="auto"/>
      <w:outlineLvl w:val="1"/>
    </w:pPr>
    <w:rPr>
      <w:rFonts w:ascii="Times New Roman" w:eastAsiaTheme="majorEastAsia" w:hAnsi="Times New Roman" w:cstheme="majorBidi"/>
      <w:b/>
      <w:color w:val="000000" w:themeColor="text1"/>
      <w:sz w:val="28"/>
      <w:szCs w:val="26"/>
    </w:rPr>
  </w:style>
  <w:style w:type="paragraph" w:styleId="Heading3">
    <w:name w:val="heading 3"/>
    <w:basedOn w:val="Normal"/>
    <w:next w:val="Normal"/>
    <w:link w:val="Heading3Char"/>
    <w:autoRedefine/>
    <w:uiPriority w:val="9"/>
    <w:unhideWhenUsed/>
    <w:qFormat/>
    <w:rsid w:val="00F338AF"/>
    <w:pPr>
      <w:keepNext/>
      <w:keepLines/>
      <w:spacing w:before="60" w:after="60" w:line="480" w:lineRule="auto"/>
      <w:outlineLvl w:val="2"/>
    </w:pPr>
    <w:rPr>
      <w:rFonts w:ascii="Times New Roman" w:eastAsiaTheme="majorEastAsia" w:hAnsi="Times New Roman" w:cstheme="majorBidi"/>
      <w:b/>
      <w:i/>
      <w:color w:val="000000" w:themeColor="text1"/>
    </w:rPr>
  </w:style>
  <w:style w:type="paragraph" w:styleId="Heading4">
    <w:name w:val="heading 4"/>
    <w:basedOn w:val="Normal"/>
    <w:next w:val="Normal"/>
    <w:link w:val="Heading4Char"/>
    <w:uiPriority w:val="9"/>
    <w:unhideWhenUsed/>
    <w:rsid w:val="00A61E29"/>
    <w:pPr>
      <w:keepNext/>
      <w:keepLines/>
      <w:spacing w:before="200"/>
      <w:outlineLvl w:val="3"/>
    </w:pPr>
    <w:rPr>
      <w:rFonts w:asciiTheme="majorHAnsi" w:eastAsiaTheme="majorEastAsia" w:hAnsiTheme="majorHAnsi" w:cstheme="majorBidi"/>
      <w:b/>
      <w:bCs/>
      <w:i/>
      <w:iCs/>
      <w:color w:val="000000" w:themeColor="accent1"/>
    </w:rPr>
  </w:style>
  <w:style w:type="character" w:default="1" w:styleId="DefaultParagraphFont">
    <w:name w:val="Default Paragraph Font"/>
    <w:uiPriority w:val="1"/>
    <w:unhideWhenUsed/>
    <w:rsid w:val="00F338AF"/>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F338AF"/>
  </w:style>
  <w:style w:type="character" w:customStyle="1" w:styleId="Heading1Char">
    <w:name w:val="Heading 1 Char"/>
    <w:basedOn w:val="DefaultParagraphFont"/>
    <w:link w:val="Heading1"/>
    <w:uiPriority w:val="9"/>
    <w:rsid w:val="00000AB2"/>
    <w:rPr>
      <w:rFonts w:ascii="Times New Roman" w:eastAsiaTheme="majorEastAsia" w:hAnsi="Times New Roman" w:cstheme="majorBidi"/>
      <w:b/>
      <w:color w:val="000000" w:themeColor="text1"/>
      <w:sz w:val="32"/>
      <w:szCs w:val="32"/>
      <w:lang w:val="en-US"/>
    </w:rPr>
  </w:style>
  <w:style w:type="character" w:customStyle="1" w:styleId="Heading2Char">
    <w:name w:val="Heading 2 Char"/>
    <w:basedOn w:val="DefaultParagraphFont"/>
    <w:link w:val="Heading2"/>
    <w:uiPriority w:val="9"/>
    <w:rsid w:val="00F338AF"/>
    <w:rPr>
      <w:rFonts w:ascii="Times New Roman" w:eastAsiaTheme="majorEastAsia" w:hAnsi="Times New Roman" w:cstheme="majorBidi"/>
      <w:b/>
      <w:color w:val="000000" w:themeColor="text1"/>
      <w:sz w:val="28"/>
      <w:szCs w:val="26"/>
      <w:lang w:val="en-US"/>
    </w:rPr>
  </w:style>
  <w:style w:type="character" w:customStyle="1" w:styleId="Heading3Char">
    <w:name w:val="Heading 3 Char"/>
    <w:basedOn w:val="DefaultParagraphFont"/>
    <w:link w:val="Heading3"/>
    <w:uiPriority w:val="9"/>
    <w:rsid w:val="00F338AF"/>
    <w:rPr>
      <w:rFonts w:ascii="Times New Roman" w:eastAsiaTheme="majorEastAsia" w:hAnsi="Times New Roman" w:cstheme="majorBidi"/>
      <w:b/>
      <w:i/>
      <w:color w:val="000000" w:themeColor="text1"/>
      <w:sz w:val="24"/>
      <w:szCs w:val="24"/>
      <w:lang w:val="en-US"/>
    </w:rPr>
  </w:style>
  <w:style w:type="paragraph" w:styleId="Title">
    <w:name w:val="Title"/>
    <w:aliases w:val="Titel/Dokumentnamn"/>
    <w:basedOn w:val="Normal"/>
    <w:next w:val="Normal"/>
    <w:link w:val="TitleChar"/>
    <w:uiPriority w:val="99"/>
    <w:rsid w:val="00A61E29"/>
    <w:pPr>
      <w:keepNext/>
      <w:suppressAutoHyphens/>
      <w:spacing w:before="600" w:after="100"/>
      <w:contextualSpacing/>
    </w:pPr>
    <w:rPr>
      <w:rFonts w:asciiTheme="majorHAnsi" w:eastAsiaTheme="majorEastAsia" w:hAnsiTheme="majorHAnsi" w:cstheme="majorBidi"/>
      <w:color w:val="000000" w:themeColor="text2" w:themeShade="BF"/>
      <w:spacing w:val="5"/>
      <w:kern w:val="28"/>
      <w:sz w:val="30"/>
      <w:szCs w:val="52"/>
    </w:rPr>
  </w:style>
  <w:style w:type="character" w:customStyle="1" w:styleId="TitleChar">
    <w:name w:val="Title Char"/>
    <w:aliases w:val="Titel/Dokumentnamn Char"/>
    <w:basedOn w:val="DefaultParagraphFont"/>
    <w:link w:val="Title"/>
    <w:uiPriority w:val="99"/>
    <w:rsid w:val="00A61E29"/>
    <w:rPr>
      <w:rFonts w:asciiTheme="majorHAnsi" w:eastAsiaTheme="majorEastAsia" w:hAnsiTheme="majorHAnsi" w:cstheme="majorBidi"/>
      <w:color w:val="000000" w:themeColor="text2" w:themeShade="BF"/>
      <w:spacing w:val="5"/>
      <w:kern w:val="28"/>
      <w:sz w:val="30"/>
      <w:szCs w:val="52"/>
      <w:lang w:val="en-US"/>
    </w:rPr>
  </w:style>
  <w:style w:type="paragraph" w:styleId="Header">
    <w:name w:val="header"/>
    <w:basedOn w:val="Normal"/>
    <w:link w:val="HeaderChar"/>
    <w:uiPriority w:val="99"/>
    <w:semiHidden/>
    <w:rsid w:val="00A61E29"/>
    <w:pPr>
      <w:tabs>
        <w:tab w:val="center" w:pos="3686"/>
        <w:tab w:val="right" w:pos="9072"/>
      </w:tabs>
      <w:spacing w:line="200" w:lineRule="exact"/>
    </w:pPr>
    <w:rPr>
      <w:rFonts w:asciiTheme="majorHAnsi" w:hAnsiTheme="majorHAnsi"/>
      <w:sz w:val="14"/>
    </w:rPr>
  </w:style>
  <w:style w:type="character" w:customStyle="1" w:styleId="HeaderChar">
    <w:name w:val="Header Char"/>
    <w:basedOn w:val="DefaultParagraphFont"/>
    <w:link w:val="Header"/>
    <w:uiPriority w:val="99"/>
    <w:semiHidden/>
    <w:rsid w:val="00A61E29"/>
    <w:rPr>
      <w:rFonts w:asciiTheme="majorHAnsi" w:hAnsiTheme="majorHAnsi"/>
      <w:sz w:val="14"/>
      <w:lang w:val="en-US"/>
    </w:rPr>
  </w:style>
  <w:style w:type="paragraph" w:styleId="Footer">
    <w:name w:val="footer"/>
    <w:basedOn w:val="Header"/>
    <w:link w:val="FooterChar"/>
    <w:uiPriority w:val="99"/>
    <w:rsid w:val="00A61E29"/>
    <w:pPr>
      <w:tabs>
        <w:tab w:val="clear" w:pos="3686"/>
        <w:tab w:val="left" w:pos="4111"/>
      </w:tabs>
    </w:pPr>
  </w:style>
  <w:style w:type="character" w:customStyle="1" w:styleId="FooterChar">
    <w:name w:val="Footer Char"/>
    <w:basedOn w:val="DefaultParagraphFont"/>
    <w:link w:val="Footer"/>
    <w:uiPriority w:val="99"/>
    <w:rsid w:val="00A61E29"/>
    <w:rPr>
      <w:rFonts w:asciiTheme="majorHAnsi" w:hAnsiTheme="majorHAnsi"/>
      <w:sz w:val="14"/>
      <w:lang w:val="en-GB"/>
    </w:rPr>
  </w:style>
  <w:style w:type="character" w:styleId="PlaceholderText">
    <w:name w:val="Placeholder Text"/>
    <w:basedOn w:val="DefaultParagraphFont"/>
    <w:uiPriority w:val="99"/>
    <w:semiHidden/>
    <w:rsid w:val="00A61E29"/>
    <w:rPr>
      <w:color w:val="808080"/>
    </w:rPr>
  </w:style>
  <w:style w:type="paragraph" w:styleId="BalloonText">
    <w:name w:val="Balloon Text"/>
    <w:basedOn w:val="Normal"/>
    <w:link w:val="BalloonTextChar"/>
    <w:uiPriority w:val="99"/>
    <w:semiHidden/>
    <w:unhideWhenUsed/>
    <w:rsid w:val="00A61E29"/>
    <w:rPr>
      <w:rFonts w:ascii="Tahoma" w:hAnsi="Tahoma" w:cs="Tahoma"/>
      <w:sz w:val="16"/>
      <w:szCs w:val="16"/>
    </w:rPr>
  </w:style>
  <w:style w:type="character" w:customStyle="1" w:styleId="BalloonTextChar">
    <w:name w:val="Balloon Text Char"/>
    <w:basedOn w:val="DefaultParagraphFont"/>
    <w:link w:val="BalloonText"/>
    <w:uiPriority w:val="99"/>
    <w:semiHidden/>
    <w:rsid w:val="00A61E29"/>
    <w:rPr>
      <w:rFonts w:ascii="Tahoma" w:hAnsi="Tahoma" w:cs="Tahoma"/>
      <w:sz w:val="16"/>
      <w:szCs w:val="16"/>
      <w:lang w:val="en-US"/>
    </w:rPr>
  </w:style>
  <w:style w:type="table" w:styleId="TableGrid">
    <w:name w:val="Table Grid"/>
    <w:basedOn w:val="TableNormal"/>
    <w:uiPriority w:val="59"/>
    <w:rsid w:val="00A61E2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Header-info">
    <w:name w:val="Header-info"/>
    <w:basedOn w:val="Header"/>
    <w:uiPriority w:val="99"/>
    <w:semiHidden/>
    <w:rsid w:val="00A61E29"/>
    <w:pPr>
      <w:tabs>
        <w:tab w:val="clear" w:pos="9072"/>
        <w:tab w:val="right" w:pos="8789"/>
      </w:tabs>
    </w:pPr>
  </w:style>
  <w:style w:type="character" w:styleId="Hyperlink">
    <w:name w:val="Hyperlink"/>
    <w:basedOn w:val="DefaultParagraphFont"/>
    <w:uiPriority w:val="99"/>
    <w:qFormat/>
    <w:rsid w:val="00A61E29"/>
    <w:rPr>
      <w:color w:val="0000FF"/>
      <w:u w:val="single"/>
    </w:rPr>
  </w:style>
  <w:style w:type="paragraph" w:styleId="TOCHeading">
    <w:name w:val="TOC Heading"/>
    <w:basedOn w:val="Heading1"/>
    <w:next w:val="Normal"/>
    <w:uiPriority w:val="39"/>
    <w:rsid w:val="00A61E29"/>
    <w:pPr>
      <w:pageBreakBefore/>
      <w:outlineLvl w:val="9"/>
    </w:pPr>
    <w:rPr>
      <w:lang w:eastAsia="ja-JP"/>
    </w:rPr>
  </w:style>
  <w:style w:type="paragraph" w:styleId="Quote">
    <w:name w:val="Quote"/>
    <w:basedOn w:val="Normal"/>
    <w:link w:val="QuoteChar"/>
    <w:uiPriority w:val="10"/>
    <w:qFormat/>
    <w:rsid w:val="00A61E29"/>
    <w:pPr>
      <w:spacing w:after="220"/>
      <w:ind w:left="357"/>
    </w:pPr>
    <w:rPr>
      <w:iCs/>
      <w:color w:val="000000" w:themeColor="text1"/>
      <w:sz w:val="20"/>
    </w:rPr>
  </w:style>
  <w:style w:type="character" w:customStyle="1" w:styleId="QuoteChar">
    <w:name w:val="Quote Char"/>
    <w:basedOn w:val="DefaultParagraphFont"/>
    <w:link w:val="Quote"/>
    <w:uiPriority w:val="10"/>
    <w:rsid w:val="00A61E29"/>
    <w:rPr>
      <w:rFonts w:asciiTheme="minorHAnsi" w:hAnsiTheme="minorHAnsi"/>
      <w:iCs/>
      <w:color w:val="000000" w:themeColor="text1"/>
      <w:sz w:val="20"/>
      <w:lang w:val="en-US"/>
    </w:rPr>
  </w:style>
  <w:style w:type="paragraph" w:styleId="TOC1">
    <w:name w:val="toc 1"/>
    <w:basedOn w:val="Normal"/>
    <w:next w:val="Normal"/>
    <w:uiPriority w:val="39"/>
    <w:rsid w:val="00A61E29"/>
    <w:pPr>
      <w:spacing w:beforeLines="100" w:before="100"/>
    </w:pPr>
  </w:style>
  <w:style w:type="paragraph" w:styleId="TOC2">
    <w:name w:val="toc 2"/>
    <w:basedOn w:val="Normal"/>
    <w:next w:val="Normal"/>
    <w:uiPriority w:val="39"/>
    <w:rsid w:val="00A61E29"/>
    <w:pPr>
      <w:ind w:left="276"/>
    </w:pPr>
  </w:style>
  <w:style w:type="paragraph" w:styleId="TOC3">
    <w:name w:val="toc 3"/>
    <w:basedOn w:val="Normal"/>
    <w:next w:val="Normal"/>
    <w:uiPriority w:val="99"/>
    <w:rsid w:val="00A61E29"/>
    <w:pPr>
      <w:ind w:left="552"/>
    </w:pPr>
  </w:style>
  <w:style w:type="character" w:styleId="Emphasis">
    <w:name w:val="Emphasis"/>
    <w:basedOn w:val="DefaultParagraphFont"/>
    <w:uiPriority w:val="1"/>
    <w:rsid w:val="00A61E29"/>
    <w:rPr>
      <w:i/>
      <w:iCs/>
    </w:rPr>
  </w:style>
  <w:style w:type="paragraph" w:styleId="TOC4">
    <w:name w:val="toc 4"/>
    <w:basedOn w:val="Normal"/>
    <w:next w:val="Normal"/>
    <w:uiPriority w:val="99"/>
    <w:semiHidden/>
    <w:rsid w:val="00A61E29"/>
    <w:pPr>
      <w:spacing w:after="100"/>
      <w:ind w:left="660"/>
    </w:pPr>
  </w:style>
  <w:style w:type="paragraph" w:styleId="TOC5">
    <w:name w:val="toc 5"/>
    <w:basedOn w:val="Normal"/>
    <w:next w:val="Normal"/>
    <w:uiPriority w:val="99"/>
    <w:semiHidden/>
    <w:rsid w:val="00A61E29"/>
    <w:pPr>
      <w:spacing w:after="100"/>
      <w:ind w:left="880"/>
    </w:pPr>
  </w:style>
  <w:style w:type="paragraph" w:styleId="TOC6">
    <w:name w:val="toc 6"/>
    <w:basedOn w:val="Normal"/>
    <w:next w:val="Normal"/>
    <w:uiPriority w:val="99"/>
    <w:semiHidden/>
    <w:rsid w:val="00A61E29"/>
    <w:pPr>
      <w:spacing w:after="100"/>
      <w:ind w:left="1100"/>
    </w:pPr>
  </w:style>
  <w:style w:type="paragraph" w:styleId="TOC7">
    <w:name w:val="toc 7"/>
    <w:basedOn w:val="Normal"/>
    <w:next w:val="Normal"/>
    <w:uiPriority w:val="99"/>
    <w:semiHidden/>
    <w:rsid w:val="00A61E29"/>
    <w:pPr>
      <w:spacing w:after="100"/>
      <w:ind w:left="1320"/>
    </w:pPr>
  </w:style>
  <w:style w:type="paragraph" w:styleId="TOC8">
    <w:name w:val="toc 8"/>
    <w:basedOn w:val="Normal"/>
    <w:next w:val="Normal"/>
    <w:uiPriority w:val="99"/>
    <w:semiHidden/>
    <w:rsid w:val="00A61E29"/>
    <w:pPr>
      <w:spacing w:after="100"/>
      <w:ind w:left="1540"/>
    </w:pPr>
  </w:style>
  <w:style w:type="paragraph" w:styleId="TOC9">
    <w:name w:val="toc 9"/>
    <w:basedOn w:val="Normal"/>
    <w:next w:val="Normal"/>
    <w:uiPriority w:val="99"/>
    <w:semiHidden/>
    <w:rsid w:val="00A61E29"/>
    <w:pPr>
      <w:spacing w:after="100"/>
      <w:ind w:left="1760"/>
    </w:pPr>
  </w:style>
  <w:style w:type="table" w:customStyle="1" w:styleId="Trelinjerstabell">
    <w:name w:val="Trelinjerstabell"/>
    <w:basedOn w:val="TableNormal"/>
    <w:uiPriority w:val="99"/>
    <w:rsid w:val="00A61E29"/>
    <w:pPr>
      <w:spacing w:after="0" w:line="240" w:lineRule="auto"/>
      <w:contextualSpacing/>
    </w:pPr>
    <w:rPr>
      <w:rFonts w:asciiTheme="majorHAnsi" w:hAnsiTheme="majorHAnsi"/>
      <w:sz w:val="20"/>
    </w:rPr>
    <w:tblPr>
      <w:tblBorders>
        <w:top w:val="single" w:sz="4" w:space="0" w:color="auto"/>
        <w:bottom w:val="single" w:sz="4" w:space="0" w:color="auto"/>
      </w:tblBorders>
      <w:tblCellMar>
        <w:top w:w="57" w:type="dxa"/>
        <w:left w:w="0" w:type="dxa"/>
        <w:bottom w:w="57" w:type="dxa"/>
        <w:right w:w="0" w:type="dxa"/>
      </w:tblCellMar>
    </w:tblPr>
    <w:tblStylePr w:type="firstRow">
      <w:rPr>
        <w:b/>
      </w:rPr>
      <w:tblPr/>
      <w:tcPr>
        <w:tcBorders>
          <w:bottom w:val="single" w:sz="4" w:space="0" w:color="auto"/>
        </w:tcBorders>
      </w:tcPr>
    </w:tblStylePr>
    <w:tblStylePr w:type="lastRow">
      <w:tblPr/>
      <w:tcPr>
        <w:tcBorders>
          <w:top w:val="single" w:sz="4" w:space="0" w:color="auto"/>
          <w:left w:val="nil"/>
          <w:bottom w:val="single" w:sz="4" w:space="0" w:color="auto"/>
          <w:right w:val="nil"/>
          <w:insideH w:val="nil"/>
          <w:insideV w:val="nil"/>
          <w:tl2br w:val="nil"/>
          <w:tr2bl w:val="nil"/>
        </w:tcBorders>
      </w:tcPr>
    </w:tblStylePr>
  </w:style>
  <w:style w:type="table" w:styleId="LightShading">
    <w:name w:val="Light Shading"/>
    <w:basedOn w:val="Trelinjerstabell"/>
    <w:uiPriority w:val="60"/>
    <w:rsid w:val="00A61E29"/>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l2br w:val="nil"/>
          <w:tr2bl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2">
    <w:name w:val="Light Shading Accent 2"/>
    <w:basedOn w:val="Trelinjerstabell"/>
    <w:uiPriority w:val="60"/>
    <w:rsid w:val="00A61E29"/>
    <w:rPr>
      <w:color w:val="9D6900" w:themeColor="accent2" w:themeShade="BF"/>
    </w:rPr>
    <w:tblPr>
      <w:tblStyleRowBandSize w:val="1"/>
      <w:tblStyleColBandSize w:val="1"/>
      <w:tblBorders>
        <w:top w:val="single" w:sz="8" w:space="0" w:color="D28E00" w:themeColor="accent2"/>
        <w:bottom w:val="single" w:sz="8" w:space="0" w:color="D28E00" w:themeColor="accent2"/>
      </w:tblBorders>
    </w:tblPr>
    <w:tblStylePr w:type="firstRow">
      <w:pPr>
        <w:spacing w:before="0" w:after="0" w:line="240" w:lineRule="auto"/>
      </w:pPr>
      <w:rPr>
        <w:b/>
        <w:bCs/>
      </w:rPr>
      <w:tblPr/>
      <w:tcPr>
        <w:tcBorders>
          <w:top w:val="single" w:sz="8" w:space="0" w:color="D28E00" w:themeColor="accent2"/>
          <w:left w:val="nil"/>
          <w:bottom w:val="single" w:sz="8" w:space="0" w:color="D28E00" w:themeColor="accent2"/>
          <w:right w:val="nil"/>
          <w:insideH w:val="nil"/>
          <w:insideV w:val="nil"/>
        </w:tcBorders>
      </w:tcPr>
    </w:tblStylePr>
    <w:tblStylePr w:type="lastRow">
      <w:pPr>
        <w:spacing w:before="0" w:after="0" w:line="240" w:lineRule="auto"/>
      </w:pPr>
      <w:rPr>
        <w:b/>
        <w:bCs/>
      </w:rPr>
      <w:tblPr/>
      <w:tcPr>
        <w:tcBorders>
          <w:top w:val="single" w:sz="8" w:space="0" w:color="D28E00" w:themeColor="accent2"/>
          <w:left w:val="nil"/>
          <w:bottom w:val="single" w:sz="8" w:space="0" w:color="D28E00" w:themeColor="accent2"/>
          <w:right w:val="nil"/>
          <w:insideH w:val="nil"/>
          <w:insideV w:val="nil"/>
          <w:tl2br w:val="nil"/>
          <w:tr2bl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FE6B4" w:themeFill="accent2" w:themeFillTint="3F"/>
      </w:tcPr>
    </w:tblStylePr>
    <w:tblStylePr w:type="band1Horz">
      <w:tblPr/>
      <w:tcPr>
        <w:tcBorders>
          <w:left w:val="nil"/>
          <w:right w:val="nil"/>
          <w:insideH w:val="nil"/>
          <w:insideV w:val="nil"/>
        </w:tcBorders>
        <w:shd w:val="clear" w:color="auto" w:fill="FFE6B4" w:themeFill="accent2" w:themeFillTint="3F"/>
      </w:tcPr>
    </w:tblStylePr>
  </w:style>
  <w:style w:type="table" w:styleId="LightShading-Accent1">
    <w:name w:val="Light Shading Accent 1"/>
    <w:basedOn w:val="Trelinjerstabell"/>
    <w:uiPriority w:val="60"/>
    <w:rsid w:val="00A61E29"/>
    <w:rPr>
      <w:color w:val="000000" w:themeColor="accent1" w:themeShade="BF"/>
    </w:rPr>
    <w:tblPr>
      <w:tblStyleRowBandSize w:val="1"/>
      <w:tblStyleColBandSize w:val="1"/>
      <w:tblBorders>
        <w:top w:val="single" w:sz="8" w:space="0" w:color="000000" w:themeColor="accent1"/>
        <w:bottom w:val="single" w:sz="8" w:space="0" w:color="000000" w:themeColor="accent1"/>
      </w:tblBorders>
    </w:tblPr>
    <w:tblStylePr w:type="firstRow">
      <w:pPr>
        <w:spacing w:before="0" w:after="0" w:line="240" w:lineRule="auto"/>
      </w:pPr>
      <w:rPr>
        <w:b/>
        <w:bCs/>
      </w:rPr>
      <w:tblPr/>
      <w:tcPr>
        <w:tcBorders>
          <w:top w:val="single" w:sz="8" w:space="0" w:color="000000" w:themeColor="accent1"/>
          <w:left w:val="nil"/>
          <w:bottom w:val="single" w:sz="8" w:space="0" w:color="000000" w:themeColor="accent1"/>
          <w:right w:val="nil"/>
          <w:insideH w:val="nil"/>
          <w:insideV w:val="nil"/>
        </w:tcBorders>
      </w:tcPr>
    </w:tblStylePr>
    <w:tblStylePr w:type="lastRow">
      <w:pPr>
        <w:spacing w:before="0" w:after="0" w:line="240" w:lineRule="auto"/>
      </w:pPr>
      <w:rPr>
        <w:b/>
        <w:bCs/>
      </w:rPr>
      <w:tblPr/>
      <w:tcPr>
        <w:tcBorders>
          <w:top w:val="single" w:sz="8" w:space="0" w:color="000000" w:themeColor="accent1"/>
          <w:left w:val="nil"/>
          <w:bottom w:val="single" w:sz="8" w:space="0" w:color="000000" w:themeColor="accent1"/>
          <w:right w:val="nil"/>
          <w:insideH w:val="nil"/>
          <w:insideV w:val="nil"/>
          <w:tl2br w:val="nil"/>
          <w:tr2bl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accent1" w:themeFillTint="3F"/>
      </w:tcPr>
    </w:tblStylePr>
    <w:tblStylePr w:type="band1Horz">
      <w:tblPr/>
      <w:tcPr>
        <w:tcBorders>
          <w:left w:val="nil"/>
          <w:right w:val="nil"/>
          <w:insideH w:val="nil"/>
          <w:insideV w:val="nil"/>
        </w:tcBorders>
        <w:shd w:val="clear" w:color="auto" w:fill="C0C0C0" w:themeFill="accent1" w:themeFillTint="3F"/>
      </w:tcPr>
    </w:tblStylePr>
  </w:style>
  <w:style w:type="table" w:styleId="LightShading-Accent3">
    <w:name w:val="Light Shading Accent 3"/>
    <w:basedOn w:val="Trelinjerstabell"/>
    <w:uiPriority w:val="60"/>
    <w:rsid w:val="00A61E29"/>
    <w:rPr>
      <w:color w:val="743C9E" w:themeColor="accent3" w:themeShade="BF"/>
    </w:rPr>
    <w:tblPr>
      <w:tblStyleRowBandSize w:val="1"/>
      <w:tblStyleColBandSize w:val="1"/>
      <w:tblBorders>
        <w:top w:val="single" w:sz="8" w:space="0" w:color="9961C3" w:themeColor="accent3"/>
        <w:bottom w:val="single" w:sz="8" w:space="0" w:color="9961C3" w:themeColor="accent3"/>
      </w:tblBorders>
    </w:tblPr>
    <w:tblStylePr w:type="firstRow">
      <w:pPr>
        <w:spacing w:before="0" w:after="0" w:line="240" w:lineRule="auto"/>
      </w:pPr>
      <w:rPr>
        <w:b/>
        <w:bCs/>
      </w:rPr>
      <w:tblPr/>
      <w:tcPr>
        <w:tcBorders>
          <w:top w:val="single" w:sz="8" w:space="0" w:color="9961C3" w:themeColor="accent3"/>
          <w:left w:val="nil"/>
          <w:bottom w:val="single" w:sz="8" w:space="0" w:color="9961C3" w:themeColor="accent3"/>
          <w:right w:val="nil"/>
          <w:insideH w:val="nil"/>
          <w:insideV w:val="nil"/>
        </w:tcBorders>
      </w:tcPr>
    </w:tblStylePr>
    <w:tblStylePr w:type="lastRow">
      <w:pPr>
        <w:spacing w:before="0" w:after="0" w:line="240" w:lineRule="auto"/>
      </w:pPr>
      <w:rPr>
        <w:b/>
        <w:bCs/>
      </w:rPr>
      <w:tblPr/>
      <w:tcPr>
        <w:tcBorders>
          <w:top w:val="single" w:sz="8" w:space="0" w:color="9961C3" w:themeColor="accent3"/>
          <w:left w:val="nil"/>
          <w:bottom w:val="single" w:sz="8" w:space="0" w:color="9961C3" w:themeColor="accent3"/>
          <w:right w:val="nil"/>
          <w:insideH w:val="nil"/>
          <w:insideV w:val="nil"/>
          <w:tl2br w:val="nil"/>
          <w:tr2bl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5D7F0" w:themeFill="accent3" w:themeFillTint="3F"/>
      </w:tcPr>
    </w:tblStylePr>
    <w:tblStylePr w:type="band1Horz">
      <w:tblPr/>
      <w:tcPr>
        <w:tcBorders>
          <w:left w:val="nil"/>
          <w:right w:val="nil"/>
          <w:insideH w:val="nil"/>
          <w:insideV w:val="nil"/>
        </w:tcBorders>
        <w:shd w:val="clear" w:color="auto" w:fill="E5D7F0" w:themeFill="accent3" w:themeFillTint="3F"/>
      </w:tcPr>
    </w:tblStylePr>
  </w:style>
  <w:style w:type="table" w:styleId="LightShading-Accent4">
    <w:name w:val="Light Shading Accent 4"/>
    <w:basedOn w:val="Trelinjerstabell"/>
    <w:uiPriority w:val="60"/>
    <w:rsid w:val="00A61E29"/>
    <w:rPr>
      <w:color w:val="419EBC" w:themeColor="accent4" w:themeShade="BF"/>
    </w:rPr>
    <w:tblPr>
      <w:tblStyleRowBandSize w:val="1"/>
      <w:tblStyleColBandSize w:val="1"/>
      <w:tblBorders>
        <w:top w:val="single" w:sz="8" w:space="0" w:color="80BFD3" w:themeColor="accent4"/>
        <w:bottom w:val="single" w:sz="8" w:space="0" w:color="80BFD3" w:themeColor="accent4"/>
      </w:tblBorders>
    </w:tblPr>
    <w:tblStylePr w:type="firstRow">
      <w:pPr>
        <w:spacing w:before="0" w:after="0" w:line="240" w:lineRule="auto"/>
      </w:pPr>
      <w:rPr>
        <w:b/>
        <w:bCs/>
      </w:rPr>
      <w:tblPr/>
      <w:tcPr>
        <w:tcBorders>
          <w:top w:val="single" w:sz="8" w:space="0" w:color="80BFD3" w:themeColor="accent4"/>
          <w:left w:val="nil"/>
          <w:bottom w:val="single" w:sz="8" w:space="0" w:color="80BFD3" w:themeColor="accent4"/>
          <w:right w:val="nil"/>
          <w:insideH w:val="nil"/>
          <w:insideV w:val="nil"/>
        </w:tcBorders>
      </w:tcPr>
    </w:tblStylePr>
    <w:tblStylePr w:type="lastRow">
      <w:pPr>
        <w:spacing w:before="0" w:after="0" w:line="240" w:lineRule="auto"/>
      </w:pPr>
      <w:rPr>
        <w:b/>
        <w:bCs/>
      </w:rPr>
      <w:tblPr/>
      <w:tcPr>
        <w:tcBorders>
          <w:top w:val="single" w:sz="8" w:space="0" w:color="80BFD3" w:themeColor="accent4"/>
          <w:left w:val="nil"/>
          <w:bottom w:val="single" w:sz="8" w:space="0" w:color="80BFD3" w:themeColor="accent4"/>
          <w:right w:val="nil"/>
          <w:insideH w:val="nil"/>
          <w:insideV w:val="nil"/>
          <w:tl2br w:val="nil"/>
          <w:tr2bl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EFF4" w:themeFill="accent4" w:themeFillTint="3F"/>
      </w:tcPr>
    </w:tblStylePr>
    <w:tblStylePr w:type="band1Horz">
      <w:tblPr/>
      <w:tcPr>
        <w:tcBorders>
          <w:left w:val="nil"/>
          <w:right w:val="nil"/>
          <w:insideH w:val="nil"/>
          <w:insideV w:val="nil"/>
        </w:tcBorders>
        <w:shd w:val="clear" w:color="auto" w:fill="DFEFF4" w:themeFill="accent4" w:themeFillTint="3F"/>
      </w:tcPr>
    </w:tblStylePr>
  </w:style>
  <w:style w:type="table" w:styleId="LightShading-Accent5">
    <w:name w:val="Light Shading Accent 5"/>
    <w:basedOn w:val="Trelinjerstabell"/>
    <w:uiPriority w:val="60"/>
    <w:rsid w:val="00A61E29"/>
    <w:rPr>
      <w:color w:val="C0BB2E" w:themeColor="accent5" w:themeShade="BF"/>
    </w:rPr>
    <w:tblPr>
      <w:tblStyleRowBandSize w:val="1"/>
      <w:tblStyleColBandSize w:val="1"/>
      <w:tblBorders>
        <w:top w:val="single" w:sz="8" w:space="0" w:color="DAD666" w:themeColor="accent5"/>
        <w:bottom w:val="single" w:sz="8" w:space="0" w:color="DAD666" w:themeColor="accent5"/>
      </w:tblBorders>
    </w:tblPr>
    <w:tblStylePr w:type="firstRow">
      <w:pPr>
        <w:spacing w:before="0" w:after="0" w:line="240" w:lineRule="auto"/>
      </w:pPr>
      <w:rPr>
        <w:b/>
        <w:bCs/>
      </w:rPr>
      <w:tblPr/>
      <w:tcPr>
        <w:tcBorders>
          <w:top w:val="single" w:sz="8" w:space="0" w:color="DAD666" w:themeColor="accent5"/>
          <w:left w:val="nil"/>
          <w:bottom w:val="single" w:sz="8" w:space="0" w:color="DAD666" w:themeColor="accent5"/>
          <w:right w:val="nil"/>
          <w:insideH w:val="nil"/>
          <w:insideV w:val="nil"/>
        </w:tcBorders>
      </w:tcPr>
    </w:tblStylePr>
    <w:tblStylePr w:type="lastRow">
      <w:pPr>
        <w:spacing w:before="0" w:after="0" w:line="240" w:lineRule="auto"/>
      </w:pPr>
      <w:rPr>
        <w:b/>
        <w:bCs/>
      </w:rPr>
      <w:tblPr/>
      <w:tcPr>
        <w:tcBorders>
          <w:top w:val="single" w:sz="8" w:space="0" w:color="DAD666" w:themeColor="accent5"/>
          <w:left w:val="nil"/>
          <w:bottom w:val="single" w:sz="8" w:space="0" w:color="DAD666" w:themeColor="accent5"/>
          <w:right w:val="nil"/>
          <w:insideH w:val="nil"/>
          <w:insideV w:val="nil"/>
          <w:tl2br w:val="nil"/>
          <w:tr2bl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6F4D9" w:themeFill="accent5" w:themeFillTint="3F"/>
      </w:tcPr>
    </w:tblStylePr>
    <w:tblStylePr w:type="band1Horz">
      <w:tblPr/>
      <w:tcPr>
        <w:tcBorders>
          <w:left w:val="nil"/>
          <w:right w:val="nil"/>
          <w:insideH w:val="nil"/>
          <w:insideV w:val="nil"/>
        </w:tcBorders>
        <w:shd w:val="clear" w:color="auto" w:fill="F6F4D9" w:themeFill="accent5" w:themeFillTint="3F"/>
      </w:tcPr>
    </w:tblStylePr>
  </w:style>
  <w:style w:type="table" w:styleId="LightShading-Accent6">
    <w:name w:val="Light Shading Accent 6"/>
    <w:basedOn w:val="Trelinjerstabell"/>
    <w:uiPriority w:val="60"/>
    <w:rsid w:val="00A61E29"/>
    <w:rPr>
      <w:color w:val="48494B" w:themeColor="accent6" w:themeShade="BF"/>
    </w:rPr>
    <w:tblPr>
      <w:tblStyleRowBandSize w:val="1"/>
      <w:tblStyleColBandSize w:val="1"/>
      <w:tblBorders>
        <w:top w:val="single" w:sz="8" w:space="0" w:color="616265" w:themeColor="accent6"/>
        <w:bottom w:val="single" w:sz="8" w:space="0" w:color="616265" w:themeColor="accent6"/>
      </w:tblBorders>
    </w:tblPr>
    <w:tblStylePr w:type="firstRow">
      <w:pPr>
        <w:spacing w:before="0" w:after="0" w:line="240" w:lineRule="auto"/>
      </w:pPr>
      <w:rPr>
        <w:b/>
        <w:bCs/>
      </w:rPr>
      <w:tblPr/>
      <w:tcPr>
        <w:tcBorders>
          <w:top w:val="single" w:sz="8" w:space="0" w:color="616265" w:themeColor="accent6"/>
          <w:left w:val="nil"/>
          <w:bottom w:val="single" w:sz="8" w:space="0" w:color="616265" w:themeColor="accent6"/>
          <w:right w:val="nil"/>
          <w:insideH w:val="nil"/>
          <w:insideV w:val="nil"/>
        </w:tcBorders>
      </w:tcPr>
    </w:tblStylePr>
    <w:tblStylePr w:type="lastRow">
      <w:pPr>
        <w:spacing w:before="0" w:after="0" w:line="240" w:lineRule="auto"/>
      </w:pPr>
      <w:rPr>
        <w:b/>
        <w:bCs/>
      </w:rPr>
      <w:tblPr/>
      <w:tcPr>
        <w:tcBorders>
          <w:top w:val="single" w:sz="8" w:space="0" w:color="616265" w:themeColor="accent6"/>
          <w:left w:val="nil"/>
          <w:bottom w:val="single" w:sz="8" w:space="0" w:color="616265" w:themeColor="accent6"/>
          <w:right w:val="nil"/>
          <w:insideH w:val="nil"/>
          <w:insideV w:val="nil"/>
          <w:tl2br w:val="nil"/>
          <w:tr2bl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7D7D9" w:themeFill="accent6" w:themeFillTint="3F"/>
      </w:tcPr>
    </w:tblStylePr>
    <w:tblStylePr w:type="band1Horz">
      <w:tblPr/>
      <w:tcPr>
        <w:tcBorders>
          <w:left w:val="nil"/>
          <w:right w:val="nil"/>
          <w:insideH w:val="nil"/>
          <w:insideV w:val="nil"/>
        </w:tcBorders>
        <w:shd w:val="clear" w:color="auto" w:fill="D7D7D9" w:themeFill="accent6" w:themeFillTint="3F"/>
      </w:tcPr>
    </w:tblStylePr>
  </w:style>
  <w:style w:type="table" w:styleId="LightList">
    <w:name w:val="Light List"/>
    <w:basedOn w:val="Trelinjerstabell"/>
    <w:uiPriority w:val="61"/>
    <w:rsid w:val="00A61E29"/>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tcBorders>
          <w:bottom w:val="single" w:sz="4" w:space="0" w:color="auto"/>
        </w:tcBorders>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relinjerstabell"/>
    <w:uiPriority w:val="61"/>
    <w:rsid w:val="00A61E29"/>
    <w:tblPr>
      <w:tblStyleRowBandSize w:val="1"/>
      <w:tblStyleColBandSize w:val="1"/>
      <w:tblBorders>
        <w:top w:val="single" w:sz="8" w:space="0" w:color="000000" w:themeColor="accent1"/>
        <w:left w:val="single" w:sz="8" w:space="0" w:color="000000" w:themeColor="accent1"/>
        <w:bottom w:val="single" w:sz="8" w:space="0" w:color="000000" w:themeColor="accent1"/>
        <w:right w:val="single" w:sz="8" w:space="0" w:color="000000" w:themeColor="accent1"/>
      </w:tblBorders>
    </w:tblPr>
    <w:tblStylePr w:type="firstRow">
      <w:pPr>
        <w:spacing w:before="0" w:after="0" w:line="240" w:lineRule="auto"/>
      </w:pPr>
      <w:rPr>
        <w:b/>
        <w:bCs/>
        <w:color w:val="FFFFFF" w:themeColor="background1"/>
      </w:rPr>
      <w:tblPr/>
      <w:tcPr>
        <w:tcBorders>
          <w:bottom w:val="single" w:sz="4" w:space="0" w:color="auto"/>
        </w:tcBorders>
        <w:shd w:val="clear" w:color="auto" w:fill="000000" w:themeFill="accent1"/>
      </w:tcPr>
    </w:tblStylePr>
    <w:tblStylePr w:type="lastRow">
      <w:pPr>
        <w:spacing w:before="0" w:after="0" w:line="240" w:lineRule="auto"/>
      </w:pPr>
      <w:rPr>
        <w:b/>
        <w:bCs/>
      </w:rPr>
      <w:tblPr/>
      <w:tcPr>
        <w:tcBorders>
          <w:top w:val="double" w:sz="6" w:space="0" w:color="000000" w:themeColor="accent1"/>
          <w:left w:val="single" w:sz="8" w:space="0" w:color="000000" w:themeColor="accent1"/>
          <w:bottom w:val="single" w:sz="8" w:space="0" w:color="000000" w:themeColor="accent1"/>
          <w:right w:val="single" w:sz="8" w:space="0" w:color="000000" w:themeColor="accent1"/>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000000" w:themeColor="accent1"/>
          <w:left w:val="single" w:sz="8" w:space="0" w:color="000000" w:themeColor="accent1"/>
          <w:bottom w:val="single" w:sz="8" w:space="0" w:color="000000" w:themeColor="accent1"/>
          <w:right w:val="single" w:sz="8" w:space="0" w:color="000000" w:themeColor="accent1"/>
        </w:tcBorders>
      </w:tcPr>
    </w:tblStylePr>
    <w:tblStylePr w:type="band1Horz">
      <w:tblPr/>
      <w:tcPr>
        <w:tcBorders>
          <w:top w:val="single" w:sz="8" w:space="0" w:color="000000" w:themeColor="accent1"/>
          <w:left w:val="single" w:sz="8" w:space="0" w:color="000000" w:themeColor="accent1"/>
          <w:bottom w:val="single" w:sz="8" w:space="0" w:color="000000" w:themeColor="accent1"/>
          <w:right w:val="single" w:sz="8" w:space="0" w:color="000000" w:themeColor="accent1"/>
        </w:tcBorders>
      </w:tcPr>
    </w:tblStylePr>
  </w:style>
  <w:style w:type="table" w:styleId="LightList-Accent2">
    <w:name w:val="Light List Accent 2"/>
    <w:basedOn w:val="Trelinjerstabell"/>
    <w:uiPriority w:val="61"/>
    <w:rsid w:val="00A61E29"/>
    <w:tblPr>
      <w:tblStyleRowBandSize w:val="1"/>
      <w:tblStyleColBandSize w:val="1"/>
      <w:tblBorders>
        <w:top w:val="single" w:sz="8" w:space="0" w:color="D28E00" w:themeColor="accent2"/>
        <w:left w:val="single" w:sz="8" w:space="0" w:color="D28E00" w:themeColor="accent2"/>
        <w:bottom w:val="single" w:sz="8" w:space="0" w:color="D28E00" w:themeColor="accent2"/>
        <w:right w:val="single" w:sz="8" w:space="0" w:color="D28E00" w:themeColor="accent2"/>
      </w:tblBorders>
    </w:tblPr>
    <w:tblStylePr w:type="firstRow">
      <w:pPr>
        <w:spacing w:before="0" w:after="0" w:line="240" w:lineRule="auto"/>
      </w:pPr>
      <w:rPr>
        <w:b/>
        <w:bCs/>
        <w:color w:val="FFFFFF" w:themeColor="background1"/>
      </w:rPr>
      <w:tblPr/>
      <w:tcPr>
        <w:tcBorders>
          <w:bottom w:val="single" w:sz="4" w:space="0" w:color="auto"/>
        </w:tcBorders>
        <w:shd w:val="clear" w:color="auto" w:fill="D28E00" w:themeFill="accent2"/>
      </w:tcPr>
    </w:tblStylePr>
    <w:tblStylePr w:type="lastRow">
      <w:pPr>
        <w:spacing w:before="0" w:after="0" w:line="240" w:lineRule="auto"/>
      </w:pPr>
      <w:rPr>
        <w:b/>
        <w:bCs/>
      </w:rPr>
      <w:tblPr/>
      <w:tcPr>
        <w:tcBorders>
          <w:top w:val="double" w:sz="6" w:space="0" w:color="D28E00" w:themeColor="accent2"/>
          <w:left w:val="single" w:sz="8" w:space="0" w:color="D28E00" w:themeColor="accent2"/>
          <w:bottom w:val="single" w:sz="8" w:space="0" w:color="D28E00" w:themeColor="accent2"/>
          <w:right w:val="single" w:sz="8" w:space="0" w:color="D28E00" w:themeColor="accent2"/>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D28E00" w:themeColor="accent2"/>
          <w:left w:val="single" w:sz="8" w:space="0" w:color="D28E00" w:themeColor="accent2"/>
          <w:bottom w:val="single" w:sz="8" w:space="0" w:color="D28E00" w:themeColor="accent2"/>
          <w:right w:val="single" w:sz="8" w:space="0" w:color="D28E00" w:themeColor="accent2"/>
        </w:tcBorders>
      </w:tcPr>
    </w:tblStylePr>
    <w:tblStylePr w:type="band1Horz">
      <w:tblPr/>
      <w:tcPr>
        <w:tcBorders>
          <w:top w:val="single" w:sz="8" w:space="0" w:color="D28E00" w:themeColor="accent2"/>
          <w:left w:val="single" w:sz="8" w:space="0" w:color="D28E00" w:themeColor="accent2"/>
          <w:bottom w:val="single" w:sz="8" w:space="0" w:color="D28E00" w:themeColor="accent2"/>
          <w:right w:val="single" w:sz="8" w:space="0" w:color="D28E00" w:themeColor="accent2"/>
        </w:tcBorders>
      </w:tcPr>
    </w:tblStylePr>
  </w:style>
  <w:style w:type="table" w:styleId="LightList-Accent3">
    <w:name w:val="Light List Accent 3"/>
    <w:basedOn w:val="Trelinjerstabell"/>
    <w:uiPriority w:val="61"/>
    <w:rsid w:val="00A61E29"/>
    <w:tblPr>
      <w:tblStyleRowBandSize w:val="1"/>
      <w:tblStyleColBandSize w:val="1"/>
      <w:tblBorders>
        <w:top w:val="single" w:sz="8" w:space="0" w:color="9961C3" w:themeColor="accent3"/>
        <w:left w:val="single" w:sz="8" w:space="0" w:color="9961C3" w:themeColor="accent3"/>
        <w:bottom w:val="single" w:sz="8" w:space="0" w:color="9961C3" w:themeColor="accent3"/>
        <w:right w:val="single" w:sz="8" w:space="0" w:color="9961C3" w:themeColor="accent3"/>
      </w:tblBorders>
    </w:tblPr>
    <w:tblStylePr w:type="firstRow">
      <w:pPr>
        <w:spacing w:before="0" w:after="0" w:line="240" w:lineRule="auto"/>
      </w:pPr>
      <w:rPr>
        <w:b/>
        <w:bCs/>
        <w:color w:val="FFFFFF" w:themeColor="background1"/>
      </w:rPr>
      <w:tblPr/>
      <w:tcPr>
        <w:tcBorders>
          <w:bottom w:val="single" w:sz="4" w:space="0" w:color="auto"/>
        </w:tcBorders>
        <w:shd w:val="clear" w:color="auto" w:fill="9961C3" w:themeFill="accent3"/>
      </w:tcPr>
    </w:tblStylePr>
    <w:tblStylePr w:type="lastRow">
      <w:pPr>
        <w:spacing w:before="0" w:after="0" w:line="240" w:lineRule="auto"/>
      </w:pPr>
      <w:rPr>
        <w:b/>
        <w:bCs/>
      </w:rPr>
      <w:tblPr/>
      <w:tcPr>
        <w:tcBorders>
          <w:top w:val="double" w:sz="6" w:space="0" w:color="9961C3" w:themeColor="accent3"/>
          <w:left w:val="single" w:sz="8" w:space="0" w:color="9961C3" w:themeColor="accent3"/>
          <w:bottom w:val="single" w:sz="8" w:space="0" w:color="9961C3" w:themeColor="accent3"/>
          <w:right w:val="single" w:sz="8" w:space="0" w:color="9961C3" w:themeColor="accent3"/>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9961C3" w:themeColor="accent3"/>
          <w:left w:val="single" w:sz="8" w:space="0" w:color="9961C3" w:themeColor="accent3"/>
          <w:bottom w:val="single" w:sz="8" w:space="0" w:color="9961C3" w:themeColor="accent3"/>
          <w:right w:val="single" w:sz="8" w:space="0" w:color="9961C3" w:themeColor="accent3"/>
        </w:tcBorders>
      </w:tcPr>
    </w:tblStylePr>
    <w:tblStylePr w:type="band1Horz">
      <w:tblPr/>
      <w:tcPr>
        <w:tcBorders>
          <w:top w:val="single" w:sz="8" w:space="0" w:color="9961C3" w:themeColor="accent3"/>
          <w:left w:val="single" w:sz="8" w:space="0" w:color="9961C3" w:themeColor="accent3"/>
          <w:bottom w:val="single" w:sz="8" w:space="0" w:color="9961C3" w:themeColor="accent3"/>
          <w:right w:val="single" w:sz="8" w:space="0" w:color="9961C3" w:themeColor="accent3"/>
        </w:tcBorders>
      </w:tcPr>
    </w:tblStylePr>
  </w:style>
  <w:style w:type="table" w:styleId="LightList-Accent4">
    <w:name w:val="Light List Accent 4"/>
    <w:basedOn w:val="Trelinjerstabell"/>
    <w:uiPriority w:val="61"/>
    <w:rsid w:val="00A61E29"/>
    <w:tblPr>
      <w:tblStyleRowBandSize w:val="1"/>
      <w:tblStyleColBandSize w:val="1"/>
      <w:tblBorders>
        <w:top w:val="single" w:sz="8" w:space="0" w:color="80BFD3" w:themeColor="accent4"/>
        <w:left w:val="single" w:sz="8" w:space="0" w:color="80BFD3" w:themeColor="accent4"/>
        <w:bottom w:val="single" w:sz="8" w:space="0" w:color="80BFD3" w:themeColor="accent4"/>
        <w:right w:val="single" w:sz="8" w:space="0" w:color="80BFD3" w:themeColor="accent4"/>
      </w:tblBorders>
    </w:tblPr>
    <w:tblStylePr w:type="firstRow">
      <w:pPr>
        <w:spacing w:before="0" w:after="0" w:line="240" w:lineRule="auto"/>
      </w:pPr>
      <w:rPr>
        <w:b/>
        <w:bCs/>
        <w:color w:val="FFFFFF" w:themeColor="background1"/>
      </w:rPr>
      <w:tblPr/>
      <w:tcPr>
        <w:tcBorders>
          <w:bottom w:val="single" w:sz="4" w:space="0" w:color="auto"/>
        </w:tcBorders>
        <w:shd w:val="clear" w:color="auto" w:fill="80BFD3" w:themeFill="accent4"/>
      </w:tcPr>
    </w:tblStylePr>
    <w:tblStylePr w:type="lastRow">
      <w:pPr>
        <w:spacing w:before="0" w:after="0" w:line="240" w:lineRule="auto"/>
      </w:pPr>
      <w:rPr>
        <w:b/>
        <w:bCs/>
      </w:rPr>
      <w:tblPr/>
      <w:tcPr>
        <w:tcBorders>
          <w:top w:val="double" w:sz="6" w:space="0" w:color="80BFD3" w:themeColor="accent4"/>
          <w:left w:val="single" w:sz="8" w:space="0" w:color="80BFD3" w:themeColor="accent4"/>
          <w:bottom w:val="single" w:sz="8" w:space="0" w:color="80BFD3" w:themeColor="accent4"/>
          <w:right w:val="single" w:sz="8" w:space="0" w:color="80BFD3" w:themeColor="accent4"/>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80BFD3" w:themeColor="accent4"/>
          <w:left w:val="single" w:sz="8" w:space="0" w:color="80BFD3" w:themeColor="accent4"/>
          <w:bottom w:val="single" w:sz="8" w:space="0" w:color="80BFD3" w:themeColor="accent4"/>
          <w:right w:val="single" w:sz="8" w:space="0" w:color="80BFD3" w:themeColor="accent4"/>
        </w:tcBorders>
      </w:tcPr>
    </w:tblStylePr>
    <w:tblStylePr w:type="band1Horz">
      <w:tblPr/>
      <w:tcPr>
        <w:tcBorders>
          <w:top w:val="single" w:sz="8" w:space="0" w:color="80BFD3" w:themeColor="accent4"/>
          <w:left w:val="single" w:sz="8" w:space="0" w:color="80BFD3" w:themeColor="accent4"/>
          <w:bottom w:val="single" w:sz="8" w:space="0" w:color="80BFD3" w:themeColor="accent4"/>
          <w:right w:val="single" w:sz="8" w:space="0" w:color="80BFD3" w:themeColor="accent4"/>
        </w:tcBorders>
      </w:tcPr>
    </w:tblStylePr>
  </w:style>
  <w:style w:type="table" w:styleId="LightList-Accent5">
    <w:name w:val="Light List Accent 5"/>
    <w:basedOn w:val="Trelinjerstabell"/>
    <w:uiPriority w:val="61"/>
    <w:rsid w:val="00A61E29"/>
    <w:tblPr>
      <w:tblStyleRowBandSize w:val="1"/>
      <w:tblStyleColBandSize w:val="1"/>
      <w:tblBorders>
        <w:top w:val="single" w:sz="8" w:space="0" w:color="DAD666" w:themeColor="accent5"/>
        <w:left w:val="single" w:sz="8" w:space="0" w:color="DAD666" w:themeColor="accent5"/>
        <w:bottom w:val="single" w:sz="8" w:space="0" w:color="DAD666" w:themeColor="accent5"/>
        <w:right w:val="single" w:sz="8" w:space="0" w:color="DAD666" w:themeColor="accent5"/>
      </w:tblBorders>
    </w:tblPr>
    <w:tblStylePr w:type="firstRow">
      <w:pPr>
        <w:spacing w:before="0" w:after="0" w:line="240" w:lineRule="auto"/>
      </w:pPr>
      <w:rPr>
        <w:b/>
        <w:bCs/>
        <w:color w:val="FFFFFF" w:themeColor="background1"/>
      </w:rPr>
      <w:tblPr/>
      <w:tcPr>
        <w:tcBorders>
          <w:bottom w:val="single" w:sz="4" w:space="0" w:color="auto"/>
        </w:tcBorders>
        <w:shd w:val="clear" w:color="auto" w:fill="DAD666" w:themeFill="accent5"/>
      </w:tcPr>
    </w:tblStylePr>
    <w:tblStylePr w:type="lastRow">
      <w:pPr>
        <w:spacing w:before="0" w:after="0" w:line="240" w:lineRule="auto"/>
      </w:pPr>
      <w:rPr>
        <w:b/>
        <w:bCs/>
      </w:rPr>
      <w:tblPr/>
      <w:tcPr>
        <w:tcBorders>
          <w:top w:val="double" w:sz="6" w:space="0" w:color="DAD666" w:themeColor="accent5"/>
          <w:left w:val="single" w:sz="8" w:space="0" w:color="DAD666" w:themeColor="accent5"/>
          <w:bottom w:val="single" w:sz="8" w:space="0" w:color="DAD666" w:themeColor="accent5"/>
          <w:right w:val="single" w:sz="8" w:space="0" w:color="DAD666" w:themeColor="accent5"/>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DAD666" w:themeColor="accent5"/>
          <w:left w:val="single" w:sz="8" w:space="0" w:color="DAD666" w:themeColor="accent5"/>
          <w:bottom w:val="single" w:sz="8" w:space="0" w:color="DAD666" w:themeColor="accent5"/>
          <w:right w:val="single" w:sz="8" w:space="0" w:color="DAD666" w:themeColor="accent5"/>
        </w:tcBorders>
      </w:tcPr>
    </w:tblStylePr>
    <w:tblStylePr w:type="band1Horz">
      <w:tblPr/>
      <w:tcPr>
        <w:tcBorders>
          <w:top w:val="single" w:sz="8" w:space="0" w:color="DAD666" w:themeColor="accent5"/>
          <w:left w:val="single" w:sz="8" w:space="0" w:color="DAD666" w:themeColor="accent5"/>
          <w:bottom w:val="single" w:sz="8" w:space="0" w:color="DAD666" w:themeColor="accent5"/>
          <w:right w:val="single" w:sz="8" w:space="0" w:color="DAD666" w:themeColor="accent5"/>
        </w:tcBorders>
      </w:tcPr>
    </w:tblStylePr>
  </w:style>
  <w:style w:type="table" w:styleId="LightList-Accent6">
    <w:name w:val="Light List Accent 6"/>
    <w:basedOn w:val="Trelinjerstabell"/>
    <w:uiPriority w:val="61"/>
    <w:rsid w:val="00A61E29"/>
    <w:tblPr>
      <w:tblStyleRowBandSize w:val="1"/>
      <w:tblStyleColBandSize w:val="1"/>
      <w:tblBorders>
        <w:top w:val="single" w:sz="8" w:space="0" w:color="616265" w:themeColor="accent6"/>
        <w:left w:val="single" w:sz="8" w:space="0" w:color="616265" w:themeColor="accent6"/>
        <w:bottom w:val="single" w:sz="8" w:space="0" w:color="616265" w:themeColor="accent6"/>
        <w:right w:val="single" w:sz="8" w:space="0" w:color="616265" w:themeColor="accent6"/>
      </w:tblBorders>
    </w:tblPr>
    <w:tblStylePr w:type="firstRow">
      <w:pPr>
        <w:spacing w:before="0" w:after="0" w:line="240" w:lineRule="auto"/>
      </w:pPr>
      <w:rPr>
        <w:b/>
        <w:bCs/>
        <w:color w:val="FFFFFF" w:themeColor="background1"/>
      </w:rPr>
      <w:tblPr/>
      <w:tcPr>
        <w:tcBorders>
          <w:bottom w:val="single" w:sz="4" w:space="0" w:color="auto"/>
        </w:tcBorders>
        <w:shd w:val="clear" w:color="auto" w:fill="616265" w:themeFill="accent6"/>
      </w:tcPr>
    </w:tblStylePr>
    <w:tblStylePr w:type="lastRow">
      <w:pPr>
        <w:spacing w:before="0" w:after="0" w:line="240" w:lineRule="auto"/>
      </w:pPr>
      <w:rPr>
        <w:b/>
        <w:bCs/>
      </w:rPr>
      <w:tblPr/>
      <w:tcPr>
        <w:tcBorders>
          <w:top w:val="double" w:sz="6" w:space="0" w:color="616265" w:themeColor="accent6"/>
          <w:left w:val="single" w:sz="8" w:space="0" w:color="616265" w:themeColor="accent6"/>
          <w:bottom w:val="single" w:sz="8" w:space="0" w:color="616265" w:themeColor="accent6"/>
          <w:right w:val="single" w:sz="8" w:space="0" w:color="616265" w:themeColor="accent6"/>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616265" w:themeColor="accent6"/>
          <w:left w:val="single" w:sz="8" w:space="0" w:color="616265" w:themeColor="accent6"/>
          <w:bottom w:val="single" w:sz="8" w:space="0" w:color="616265" w:themeColor="accent6"/>
          <w:right w:val="single" w:sz="8" w:space="0" w:color="616265" w:themeColor="accent6"/>
        </w:tcBorders>
      </w:tcPr>
    </w:tblStylePr>
    <w:tblStylePr w:type="band1Horz">
      <w:tblPr/>
      <w:tcPr>
        <w:tcBorders>
          <w:top w:val="single" w:sz="8" w:space="0" w:color="616265" w:themeColor="accent6"/>
          <w:left w:val="single" w:sz="8" w:space="0" w:color="616265" w:themeColor="accent6"/>
          <w:bottom w:val="single" w:sz="8" w:space="0" w:color="616265" w:themeColor="accent6"/>
          <w:right w:val="single" w:sz="8" w:space="0" w:color="616265" w:themeColor="accent6"/>
        </w:tcBorders>
      </w:tcPr>
    </w:tblStylePr>
  </w:style>
  <w:style w:type="paragraph" w:customStyle="1" w:styleId="Signaturrad">
    <w:name w:val="Signaturrad"/>
    <w:basedOn w:val="Normal"/>
    <w:next w:val="Normal"/>
    <w:semiHidden/>
    <w:qFormat/>
    <w:rsid w:val="00A61E29"/>
    <w:pPr>
      <w:pBdr>
        <w:top w:val="single" w:sz="4" w:space="12" w:color="auto"/>
      </w:pBdr>
      <w:spacing w:before="720"/>
    </w:pPr>
  </w:style>
  <w:style w:type="paragraph" w:customStyle="1" w:styleId="Kortsignaturrad">
    <w:name w:val="Kort signaturrad"/>
    <w:basedOn w:val="Signaturrad"/>
    <w:next w:val="Normal"/>
    <w:uiPriority w:val="10"/>
    <w:rsid w:val="00A61E29"/>
    <w:pPr>
      <w:ind w:right="4111"/>
    </w:pPr>
  </w:style>
  <w:style w:type="character" w:styleId="Strong">
    <w:name w:val="Strong"/>
    <w:basedOn w:val="DefaultParagraphFont"/>
    <w:uiPriority w:val="1"/>
    <w:rsid w:val="00A61E29"/>
    <w:rPr>
      <w:b/>
      <w:bCs/>
    </w:rPr>
  </w:style>
  <w:style w:type="table" w:customStyle="1" w:styleId="Sidfottabell">
    <w:name w:val="Sidfot tabell"/>
    <w:basedOn w:val="TableNormal"/>
    <w:uiPriority w:val="99"/>
    <w:rsid w:val="00A61E29"/>
    <w:pPr>
      <w:spacing w:after="0" w:line="240" w:lineRule="auto"/>
    </w:pPr>
    <w:rPr>
      <w:sz w:val="14"/>
    </w:rPr>
    <w:tblPr>
      <w:tblCellMar>
        <w:left w:w="0" w:type="dxa"/>
        <w:right w:w="0" w:type="dxa"/>
      </w:tblCellMar>
    </w:tblPr>
    <w:tblStylePr w:type="firstRow">
      <w:tblPr/>
      <w:tcPr>
        <w:tcBorders>
          <w:top w:val="single" w:sz="4" w:space="0" w:color="auto"/>
        </w:tcBorders>
      </w:tcPr>
    </w:tblStylePr>
  </w:style>
  <w:style w:type="paragraph" w:styleId="FootnoteText">
    <w:name w:val="footnote text"/>
    <w:basedOn w:val="Normal"/>
    <w:link w:val="FootnoteTextChar"/>
    <w:uiPriority w:val="99"/>
    <w:semiHidden/>
    <w:unhideWhenUsed/>
    <w:rsid w:val="00A61E29"/>
    <w:rPr>
      <w:sz w:val="20"/>
      <w:szCs w:val="20"/>
    </w:rPr>
  </w:style>
  <w:style w:type="character" w:customStyle="1" w:styleId="FootnoteTextChar">
    <w:name w:val="Footnote Text Char"/>
    <w:basedOn w:val="DefaultParagraphFont"/>
    <w:link w:val="FootnoteText"/>
    <w:uiPriority w:val="99"/>
    <w:semiHidden/>
    <w:rsid w:val="00A61E29"/>
    <w:rPr>
      <w:rFonts w:asciiTheme="minorHAnsi" w:hAnsiTheme="minorHAnsi"/>
      <w:sz w:val="20"/>
      <w:szCs w:val="20"/>
      <w:lang w:val="en-US"/>
    </w:rPr>
  </w:style>
  <w:style w:type="character" w:styleId="FootnoteReference">
    <w:name w:val="footnote reference"/>
    <w:basedOn w:val="DefaultParagraphFont"/>
    <w:uiPriority w:val="99"/>
    <w:semiHidden/>
    <w:unhideWhenUsed/>
    <w:rsid w:val="00A61E29"/>
    <w:rPr>
      <w:vertAlign w:val="superscript"/>
    </w:rPr>
  </w:style>
  <w:style w:type="character" w:customStyle="1" w:styleId="Heading4Char">
    <w:name w:val="Heading 4 Char"/>
    <w:basedOn w:val="DefaultParagraphFont"/>
    <w:link w:val="Heading4"/>
    <w:uiPriority w:val="9"/>
    <w:rsid w:val="00A61E29"/>
    <w:rPr>
      <w:rFonts w:asciiTheme="majorHAnsi" w:eastAsiaTheme="majorEastAsia" w:hAnsiTheme="majorHAnsi" w:cstheme="majorBidi"/>
      <w:b/>
      <w:bCs/>
      <w:i/>
      <w:iCs/>
      <w:color w:val="000000" w:themeColor="accent1"/>
      <w:lang w:val="en-US"/>
    </w:rPr>
  </w:style>
  <w:style w:type="character" w:customStyle="1" w:styleId="Formatmall1">
    <w:name w:val="Formatmall1"/>
    <w:basedOn w:val="DefaultParagraphFont"/>
    <w:uiPriority w:val="1"/>
    <w:rsid w:val="00A61E29"/>
    <w:rPr>
      <w:rFonts w:asciiTheme="majorHAnsi" w:hAnsiTheme="majorHAnsi"/>
      <w:color w:val="auto"/>
      <w:sz w:val="14"/>
    </w:rPr>
  </w:style>
  <w:style w:type="character" w:customStyle="1" w:styleId="Sidfotmallarna">
    <w:name w:val="Sidfot mallarna"/>
    <w:basedOn w:val="DefaultParagraphFont"/>
    <w:uiPriority w:val="1"/>
    <w:rsid w:val="00A61E29"/>
    <w:rPr>
      <w:rFonts w:asciiTheme="majorHAnsi" w:hAnsiTheme="majorHAnsi"/>
      <w:sz w:val="14"/>
    </w:rPr>
  </w:style>
  <w:style w:type="character" w:customStyle="1" w:styleId="Sidfotmallarnagr">
    <w:name w:val="Sidfot mallarna grå"/>
    <w:basedOn w:val="DefaultParagraphFont"/>
    <w:uiPriority w:val="1"/>
    <w:rsid w:val="00A61E29"/>
    <w:rPr>
      <w:color w:val="7F7F7F" w:themeColor="text1" w:themeTint="80"/>
    </w:rPr>
  </w:style>
  <w:style w:type="paragraph" w:customStyle="1" w:styleId="TillfalligText">
    <w:name w:val="TillfalligText"/>
    <w:basedOn w:val="Normal"/>
    <w:link w:val="TillfalligTextChar"/>
    <w:rsid w:val="00A61E29"/>
    <w:pPr>
      <w:spacing w:after="120"/>
    </w:pPr>
    <w:rPr>
      <w:rFonts w:cstheme="minorHAnsi"/>
      <w:bdr w:val="single" w:sz="4" w:space="0" w:color="auto"/>
    </w:rPr>
  </w:style>
  <w:style w:type="character" w:customStyle="1" w:styleId="TillfalligTextChar">
    <w:name w:val="TillfalligText Char"/>
    <w:basedOn w:val="DefaultParagraphFont"/>
    <w:link w:val="TillfalligText"/>
    <w:rsid w:val="00A61E29"/>
    <w:rPr>
      <w:rFonts w:asciiTheme="minorHAnsi" w:hAnsiTheme="minorHAnsi" w:cstheme="minorHAnsi"/>
      <w:bdr w:val="single" w:sz="4" w:space="0" w:color="auto"/>
      <w:lang w:val="en-US"/>
    </w:rPr>
  </w:style>
  <w:style w:type="paragraph" w:styleId="ListBullet">
    <w:name w:val="List Bullet"/>
    <w:basedOn w:val="Normal"/>
    <w:uiPriority w:val="99"/>
    <w:qFormat/>
    <w:rsid w:val="00A61E29"/>
    <w:pPr>
      <w:numPr>
        <w:numId w:val="4"/>
      </w:numPr>
      <w:contextualSpacing/>
    </w:pPr>
  </w:style>
  <w:style w:type="paragraph" w:styleId="ListNumber">
    <w:name w:val="List Number"/>
    <w:basedOn w:val="Normal"/>
    <w:uiPriority w:val="99"/>
    <w:qFormat/>
    <w:rsid w:val="00A61E29"/>
    <w:pPr>
      <w:numPr>
        <w:numId w:val="3"/>
      </w:numPr>
      <w:contextualSpacing/>
    </w:pPr>
  </w:style>
  <w:style w:type="paragraph" w:styleId="ListParagraph">
    <w:name w:val="List Paragraph"/>
    <w:basedOn w:val="Normal"/>
    <w:uiPriority w:val="34"/>
    <w:qFormat/>
    <w:rsid w:val="00894B16"/>
    <w:pPr>
      <w:ind w:left="720"/>
      <w:contextualSpacing/>
    </w:pPr>
  </w:style>
  <w:style w:type="character" w:styleId="LineNumber">
    <w:name w:val="line number"/>
    <w:basedOn w:val="DefaultParagraphFont"/>
    <w:uiPriority w:val="99"/>
    <w:semiHidden/>
    <w:unhideWhenUsed/>
    <w:rsid w:val="00E110ED"/>
  </w:style>
  <w:style w:type="table" w:styleId="PlainTable5">
    <w:name w:val="Plain Table 5"/>
    <w:basedOn w:val="TableNormal"/>
    <w:uiPriority w:val="45"/>
    <w:rsid w:val="00FA6CD0"/>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Accent1">
    <w:name w:val="Grid Table 1 Light Accent 1"/>
    <w:basedOn w:val="TableNormal"/>
    <w:uiPriority w:val="46"/>
    <w:rsid w:val="00FA6CD0"/>
    <w:pPr>
      <w:spacing w:after="0" w:line="240" w:lineRule="auto"/>
    </w:pPr>
    <w:tblPr>
      <w:tblStyleRowBandSize w:val="1"/>
      <w:tblStyleColBandSize w:val="1"/>
      <w:tblBorders>
        <w:top w:val="single" w:sz="4" w:space="0" w:color="999999" w:themeColor="accent1" w:themeTint="66"/>
        <w:left w:val="single" w:sz="4" w:space="0" w:color="999999" w:themeColor="accent1" w:themeTint="66"/>
        <w:bottom w:val="single" w:sz="4" w:space="0" w:color="999999" w:themeColor="accent1" w:themeTint="66"/>
        <w:right w:val="single" w:sz="4" w:space="0" w:color="999999" w:themeColor="accent1" w:themeTint="66"/>
        <w:insideH w:val="single" w:sz="4" w:space="0" w:color="999999" w:themeColor="accent1" w:themeTint="66"/>
        <w:insideV w:val="single" w:sz="4" w:space="0" w:color="999999" w:themeColor="accent1" w:themeTint="66"/>
      </w:tblBorders>
    </w:tblPr>
    <w:tblStylePr w:type="firstRow">
      <w:rPr>
        <w:b/>
        <w:bCs/>
      </w:rPr>
      <w:tblPr/>
      <w:tcPr>
        <w:tcBorders>
          <w:bottom w:val="single" w:sz="12" w:space="0" w:color="666666" w:themeColor="accent1" w:themeTint="99"/>
        </w:tcBorders>
      </w:tcPr>
    </w:tblStylePr>
    <w:tblStylePr w:type="lastRow">
      <w:rPr>
        <w:b/>
        <w:bCs/>
      </w:rPr>
      <w:tblPr/>
      <w:tcPr>
        <w:tcBorders>
          <w:top w:val="double" w:sz="2" w:space="0" w:color="666666" w:themeColor="accent1" w:themeTint="99"/>
        </w:tcBorders>
      </w:tcPr>
    </w:tblStylePr>
    <w:tblStylePr w:type="firstCol">
      <w:rPr>
        <w:b/>
        <w:bCs/>
      </w:rPr>
    </w:tblStylePr>
    <w:tblStylePr w:type="lastCol">
      <w:rPr>
        <w:b/>
        <w:bCs/>
      </w:rPr>
    </w:tblStylePr>
  </w:style>
  <w:style w:type="paragraph" w:styleId="Caption">
    <w:name w:val="caption"/>
    <w:basedOn w:val="Normal"/>
    <w:next w:val="Normal"/>
    <w:uiPriority w:val="35"/>
    <w:unhideWhenUsed/>
    <w:qFormat/>
    <w:rsid w:val="00FA6CD0"/>
    <w:rPr>
      <w:i/>
      <w:iCs/>
      <w:color w:val="000000" w:themeColor="text2"/>
      <w:sz w:val="18"/>
      <w:szCs w:val="18"/>
    </w:rPr>
  </w:style>
  <w:style w:type="table" w:styleId="TableGridLight">
    <w:name w:val="Grid Table Light"/>
    <w:basedOn w:val="TableNormal"/>
    <w:uiPriority w:val="40"/>
    <w:rsid w:val="006E7C7F"/>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CommentReference">
    <w:name w:val="annotation reference"/>
    <w:basedOn w:val="DefaultParagraphFont"/>
    <w:uiPriority w:val="99"/>
    <w:semiHidden/>
    <w:unhideWhenUsed/>
    <w:rsid w:val="003A75A6"/>
    <w:rPr>
      <w:sz w:val="16"/>
      <w:szCs w:val="16"/>
    </w:rPr>
  </w:style>
  <w:style w:type="paragraph" w:styleId="CommentText">
    <w:name w:val="annotation text"/>
    <w:basedOn w:val="Normal"/>
    <w:link w:val="CommentTextChar"/>
    <w:uiPriority w:val="99"/>
    <w:unhideWhenUsed/>
    <w:rsid w:val="003A75A6"/>
    <w:rPr>
      <w:sz w:val="20"/>
      <w:szCs w:val="20"/>
    </w:rPr>
  </w:style>
  <w:style w:type="character" w:customStyle="1" w:styleId="CommentTextChar">
    <w:name w:val="Comment Text Char"/>
    <w:basedOn w:val="DefaultParagraphFont"/>
    <w:link w:val="CommentText"/>
    <w:uiPriority w:val="99"/>
    <w:rsid w:val="003A75A6"/>
    <w:rPr>
      <w:rFonts w:asciiTheme="minorHAnsi" w:hAnsiTheme="minorHAnsi"/>
      <w:sz w:val="20"/>
      <w:szCs w:val="20"/>
    </w:rPr>
  </w:style>
  <w:style w:type="paragraph" w:styleId="CommentSubject">
    <w:name w:val="annotation subject"/>
    <w:basedOn w:val="CommentText"/>
    <w:next w:val="CommentText"/>
    <w:link w:val="CommentSubjectChar"/>
    <w:uiPriority w:val="99"/>
    <w:semiHidden/>
    <w:unhideWhenUsed/>
    <w:rsid w:val="003A75A6"/>
    <w:rPr>
      <w:b/>
      <w:bCs/>
    </w:rPr>
  </w:style>
  <w:style w:type="character" w:customStyle="1" w:styleId="CommentSubjectChar">
    <w:name w:val="Comment Subject Char"/>
    <w:basedOn w:val="CommentTextChar"/>
    <w:link w:val="CommentSubject"/>
    <w:uiPriority w:val="99"/>
    <w:semiHidden/>
    <w:rsid w:val="003A75A6"/>
    <w:rPr>
      <w:rFonts w:asciiTheme="minorHAnsi" w:hAnsiTheme="minorHAnsi"/>
      <w:b/>
      <w:bCs/>
      <w:sz w:val="20"/>
      <w:szCs w:val="20"/>
    </w:rPr>
  </w:style>
  <w:style w:type="paragraph" w:styleId="Bibliography">
    <w:name w:val="Bibliography"/>
    <w:basedOn w:val="Normal"/>
    <w:next w:val="Normal"/>
    <w:uiPriority w:val="37"/>
    <w:unhideWhenUsed/>
    <w:rsid w:val="00BE5814"/>
    <w:pPr>
      <w:ind w:left="720" w:hanging="720"/>
    </w:pPr>
  </w:style>
  <w:style w:type="character" w:customStyle="1" w:styleId="apple-converted-space">
    <w:name w:val="apple-converted-space"/>
    <w:basedOn w:val="DefaultParagraphFont"/>
    <w:rsid w:val="00B05438"/>
  </w:style>
  <w:style w:type="paragraph" w:styleId="Revision">
    <w:name w:val="Revision"/>
    <w:hidden/>
    <w:uiPriority w:val="99"/>
    <w:semiHidden/>
    <w:rsid w:val="0097111B"/>
    <w:pPr>
      <w:spacing w:after="0" w:line="240" w:lineRule="auto"/>
    </w:pPr>
    <w:rPr>
      <w:rFonts w:asciiTheme="minorHAnsi" w:hAnsiTheme="minorHAnsi"/>
      <w:sz w:val="24"/>
      <w:szCs w:val="24"/>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74013057">
      <w:bodyDiv w:val="1"/>
      <w:marLeft w:val="0"/>
      <w:marRight w:val="0"/>
      <w:marTop w:val="0"/>
      <w:marBottom w:val="0"/>
      <w:divBdr>
        <w:top w:val="none" w:sz="0" w:space="0" w:color="auto"/>
        <w:left w:val="none" w:sz="0" w:space="0" w:color="auto"/>
        <w:bottom w:val="none" w:sz="0" w:space="0" w:color="auto"/>
        <w:right w:val="none" w:sz="0" w:space="0" w:color="auto"/>
      </w:divBdr>
    </w:div>
    <w:div w:id="219218192">
      <w:bodyDiv w:val="1"/>
      <w:marLeft w:val="0"/>
      <w:marRight w:val="0"/>
      <w:marTop w:val="0"/>
      <w:marBottom w:val="0"/>
      <w:divBdr>
        <w:top w:val="none" w:sz="0" w:space="0" w:color="auto"/>
        <w:left w:val="none" w:sz="0" w:space="0" w:color="auto"/>
        <w:bottom w:val="none" w:sz="0" w:space="0" w:color="auto"/>
        <w:right w:val="none" w:sz="0" w:space="0" w:color="auto"/>
      </w:divBdr>
    </w:div>
    <w:div w:id="1173490725">
      <w:bodyDiv w:val="1"/>
      <w:marLeft w:val="0"/>
      <w:marRight w:val="0"/>
      <w:marTop w:val="0"/>
      <w:marBottom w:val="0"/>
      <w:divBdr>
        <w:top w:val="none" w:sz="0" w:space="0" w:color="auto"/>
        <w:left w:val="none" w:sz="0" w:space="0" w:color="auto"/>
        <w:bottom w:val="none" w:sz="0" w:space="0" w:color="auto"/>
        <w:right w:val="none" w:sz="0" w:space="0" w:color="auto"/>
      </w:divBdr>
    </w:div>
    <w:div w:id="1350520640">
      <w:bodyDiv w:val="1"/>
      <w:marLeft w:val="0"/>
      <w:marRight w:val="0"/>
      <w:marTop w:val="0"/>
      <w:marBottom w:val="0"/>
      <w:divBdr>
        <w:top w:val="none" w:sz="0" w:space="0" w:color="auto"/>
        <w:left w:val="none" w:sz="0" w:space="0" w:color="auto"/>
        <w:bottom w:val="none" w:sz="0" w:space="0" w:color="auto"/>
        <w:right w:val="none" w:sz="0" w:space="0" w:color="auto"/>
      </w:divBdr>
    </w:div>
    <w:div w:id="1702627031">
      <w:bodyDiv w:val="1"/>
      <w:marLeft w:val="0"/>
      <w:marRight w:val="0"/>
      <w:marTop w:val="0"/>
      <w:marBottom w:val="0"/>
      <w:divBdr>
        <w:top w:val="none" w:sz="0" w:space="0" w:color="auto"/>
        <w:left w:val="none" w:sz="0" w:space="0" w:color="auto"/>
        <w:bottom w:val="none" w:sz="0" w:space="0" w:color="auto"/>
        <w:right w:val="none" w:sz="0" w:space="0" w:color="auto"/>
      </w:divBdr>
    </w:div>
    <w:div w:id="1761482185">
      <w:bodyDiv w:val="1"/>
      <w:marLeft w:val="0"/>
      <w:marRight w:val="0"/>
      <w:marTop w:val="0"/>
      <w:marBottom w:val="0"/>
      <w:divBdr>
        <w:top w:val="none" w:sz="0" w:space="0" w:color="auto"/>
        <w:left w:val="none" w:sz="0" w:space="0" w:color="auto"/>
        <w:bottom w:val="none" w:sz="0" w:space="0" w:color="auto"/>
        <w:right w:val="none" w:sz="0" w:space="0" w:color="auto"/>
      </w:divBdr>
    </w:div>
    <w:div w:id="18035009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2" Type="http://schemas.openxmlformats.org/officeDocument/2006/relationships/image" Target="media/image1.png"/><Relationship Id="rId1" Type="http://schemas.openxmlformats.org/officeDocument/2006/relationships/hyperlink" Target="https://clarivate.libguides.com/woscc/searchtips" TargetMode="External"/></Relationships>
</file>

<file path=word/_rels/document.xml.rels><?xml version="1.0" encoding="UTF-8" standalone="yes"?>
<Relationships xmlns="http://schemas.openxmlformats.org/package/2006/relationships"><Relationship Id="rId13" Type="http://schemas.microsoft.com/office/2011/relationships/commentsExtended" Target="commentsExtended.xm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header" Target="header1.xml"/><Relationship Id="rId47" Type="http://schemas.openxmlformats.org/officeDocument/2006/relationships/theme" Target="theme/theme1.xml"/><Relationship Id="rId7" Type="http://schemas.openxmlformats.org/officeDocument/2006/relationships/styles" Target="styles.xml"/><Relationship Id="rId2" Type="http://schemas.openxmlformats.org/officeDocument/2006/relationships/customXml" Target="../customXml/item2.xml"/><Relationship Id="rId16" Type="http://schemas.openxmlformats.org/officeDocument/2006/relationships/image" Target="media/image2.png"/><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fontTable" Target="fontTable.xml"/><Relationship Id="rId5" Type="http://schemas.openxmlformats.org/officeDocument/2006/relationships/customXml" Target="../customXml/item5.xml"/><Relationship Id="rId15" Type="http://schemas.openxmlformats.org/officeDocument/2006/relationships/hyperlink" Target="mailto:max.lindmark@slu.se" TargetMode="External"/><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10" Type="http://schemas.openxmlformats.org/officeDocument/2006/relationships/footnotes" Target="footnotes.xml"/><Relationship Id="rId19" Type="http://schemas.openxmlformats.org/officeDocument/2006/relationships/image" Target="media/image5.png"/><Relationship Id="rId31" Type="http://schemas.openxmlformats.org/officeDocument/2006/relationships/image" Target="media/image17.png"/><Relationship Id="rId44" Type="http://schemas.openxmlformats.org/officeDocument/2006/relationships/header" Target="header2.xml"/><Relationship Id="rId4" Type="http://schemas.openxmlformats.org/officeDocument/2006/relationships/customXml" Target="../customXml/item4.xml"/><Relationship Id="rId9" Type="http://schemas.openxmlformats.org/officeDocument/2006/relationships/webSettings" Target="webSettings.xml"/><Relationship Id="rId14" Type="http://schemas.microsoft.com/office/2016/09/relationships/commentsIds" Target="commentsIds.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footer" Target="footer1.xml"/><Relationship Id="rId8" Type="http://schemas.openxmlformats.org/officeDocument/2006/relationships/settings" Target="settings.xml"/><Relationship Id="rId3" Type="http://schemas.openxmlformats.org/officeDocument/2006/relationships/customXml" Target="../customXml/item3.xml"/><Relationship Id="rId12" Type="http://schemas.openxmlformats.org/officeDocument/2006/relationships/comments" Target="comments.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microsoft.com/office/2011/relationships/people" Target="people.xml"/><Relationship Id="rId20" Type="http://schemas.openxmlformats.org/officeDocument/2006/relationships/image" Target="media/image6.png"/><Relationship Id="rId41" Type="http://schemas.openxmlformats.org/officeDocument/2006/relationships/image" Target="media/image27.png"/></Relationships>
</file>

<file path=word/theme/theme1.xml><?xml version="1.0" encoding="utf-8"?>
<a:theme xmlns:a="http://schemas.openxmlformats.org/drawingml/2006/main" name="Office Theme">
  <a:themeElements>
    <a:clrScheme name="SLU Färger">
      <a:dk1>
        <a:srgbClr val="000000"/>
      </a:dk1>
      <a:lt1>
        <a:sysClr val="window" lastClr="FFFFFF"/>
      </a:lt1>
      <a:dk2>
        <a:srgbClr val="000000"/>
      </a:dk2>
      <a:lt2>
        <a:srgbClr val="A5A5A5"/>
      </a:lt2>
      <a:accent1>
        <a:srgbClr val="000000"/>
      </a:accent1>
      <a:accent2>
        <a:srgbClr val="D28E00"/>
      </a:accent2>
      <a:accent3>
        <a:srgbClr val="9961C3"/>
      </a:accent3>
      <a:accent4>
        <a:srgbClr val="80BFD3"/>
      </a:accent4>
      <a:accent5>
        <a:srgbClr val="DAD666"/>
      </a:accent5>
      <a:accent6>
        <a:srgbClr val="616265"/>
      </a:accent6>
      <a:hlink>
        <a:srgbClr val="000000"/>
      </a:hlink>
      <a:folHlink>
        <a:srgbClr val="000000"/>
      </a:folHlink>
    </a:clrScheme>
    <a:fontScheme name="SLU2011">
      <a:majorFont>
        <a:latin typeface="Arial"/>
        <a:ea typeface=""/>
        <a:cs typeface=""/>
      </a:majorFont>
      <a:minorFont>
        <a:latin typeface="Times New Roman"/>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documentManagement/>
</p:properties>
</file>

<file path=customXml/item3.xml><?xml version="1.0" encoding="utf-8"?>
<tns:customPropertyEditors xmlns:tns="http://schemas.microsoft.com/office/2006/customDocumentInformationPanel">
  <tns:showOnOpen>false</tns:showOnOpen>
  <tns:defaultPropertyEditorNamespace>Standardegenskaper och egenskaper för SharePoint-bibliotek</tns:defaultPropertyEditorNamespace>
</tns:customPropertyEditors>
</file>

<file path=customXml/item4.xml><?xml version="1.0" encoding="utf-8"?>
<ct:contentTypeSchema xmlns:ct="http://schemas.microsoft.com/office/2006/metadata/contentType" xmlns:ma="http://schemas.microsoft.com/office/2006/metadata/properties/metaAttributes" ct:_="" ma:_="" ma:contentTypeName="Dokument" ma:contentTypeID="0x01010082F6CF5AC4B69D4CA4913C8C7806130C" ma:contentTypeVersion="0" ma:contentTypeDescription="Skapa ett nytt dokument." ma:contentTypeScope="" ma:versionID="99a8c06d041fe489a0ac81dc45f84c12">
  <xsd:schema xmlns:xsd="http://www.w3.org/2001/XMLSchema" xmlns:xs="http://www.w3.org/2001/XMLSchema" xmlns:p="http://schemas.microsoft.com/office/2006/metadata/properties" targetNamespace="http://schemas.microsoft.com/office/2006/metadata/properties" ma:root="true" ma:fieldsID="988ddc45a2a1ba233d786d3fa5db79ea">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nehållstyp"/>
        <xsd:element ref="dc:title" minOccurs="0" maxOccurs="1" ma:index="4" ma:displayName="Rubrik"/>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5.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6208C63-3BA0-4E10-999A-5A1631CE23E7}">
  <ds:schemaRefs>
    <ds:schemaRef ds:uri="http://schemas.microsoft.com/sharepoint/v3/contenttype/forms"/>
  </ds:schemaRefs>
</ds:datastoreItem>
</file>

<file path=customXml/itemProps2.xml><?xml version="1.0" encoding="utf-8"?>
<ds:datastoreItem xmlns:ds="http://schemas.openxmlformats.org/officeDocument/2006/customXml" ds:itemID="{14B571DE-9FEF-443E-BFEF-8D8A10FF54E4}">
  <ds:schemaRefs>
    <ds:schemaRef ds:uri="http://schemas.microsoft.com/office/2006/metadata/properties"/>
  </ds:schemaRefs>
</ds:datastoreItem>
</file>

<file path=customXml/itemProps3.xml><?xml version="1.0" encoding="utf-8"?>
<ds:datastoreItem xmlns:ds="http://schemas.openxmlformats.org/officeDocument/2006/customXml" ds:itemID="{6DA9EF7A-CCE7-4AF5-BA3C-73D4204EBDDA}">
  <ds:schemaRefs>
    <ds:schemaRef ds:uri="http://schemas.microsoft.com/office/2006/customDocumentInformationPanel"/>
  </ds:schemaRefs>
</ds:datastoreItem>
</file>

<file path=customXml/itemProps4.xml><?xml version="1.0" encoding="utf-8"?>
<ds:datastoreItem xmlns:ds="http://schemas.openxmlformats.org/officeDocument/2006/customXml" ds:itemID="{9E139D32-C100-407F-ABC8-6BC7DACBCB7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5.xml><?xml version="1.0" encoding="utf-8"?>
<ds:datastoreItem xmlns:ds="http://schemas.openxmlformats.org/officeDocument/2006/customXml" ds:itemID="{6DF3FA07-8EC9-D549-B6A5-07CACA1632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143</TotalTime>
  <Pages>22</Pages>
  <Words>3146</Words>
  <Characters>17934</Characters>
  <Application>Microsoft Office Word</Application>
  <DocSecurity>0</DocSecurity>
  <Lines>149</Lines>
  <Paragraphs>42</Paragraphs>
  <ScaleCrop>false</ScaleCrop>
  <HeadingPairs>
    <vt:vector size="6" baseType="variant">
      <vt:variant>
        <vt:lpstr>Title</vt:lpstr>
      </vt:variant>
      <vt:variant>
        <vt:i4>1</vt:i4>
      </vt:variant>
      <vt:variant>
        <vt:lpstr>Rubrik</vt:lpstr>
      </vt:variant>
      <vt:variant>
        <vt:i4>1</vt:i4>
      </vt:variant>
      <vt:variant>
        <vt:lpstr>Rubriker</vt:lpstr>
      </vt:variant>
      <vt:variant>
        <vt:i4>19</vt:i4>
      </vt:variant>
    </vt:vector>
  </HeadingPairs>
  <TitlesOfParts>
    <vt:vector size="21" baseType="lpstr">
      <vt:lpstr/>
      <vt:lpstr/>
      <vt:lpstr>Literature search</vt:lpstr>
      <vt:lpstr>    Growth rates &amp; optimum temperature for growth over size body mass</vt:lpstr>
      <vt:lpstr>    Metabolic rate</vt:lpstr>
      <vt:lpstr>    Maximum consumption rate</vt:lpstr>
      <vt:lpstr>Selection process and criteria </vt:lpstr>
      <vt:lpstr>    Growth data</vt:lpstr>
      <vt:lpstr>    Metabolic and consumption rate</vt:lpstr>
      <vt:lpstr>Data acquisition</vt:lpstr>
      <vt:lpstr>Data explanation </vt:lpstr>
      <vt:lpstr/>
      <vt:lpstr>Data exploration </vt:lpstr>
      <vt:lpstr>    Growth rate</vt:lpstr>
      <vt:lpstr>    Metabolic &amp; maximum consumption rate</vt:lpstr>
      <vt:lpstr>Supplementary analysis</vt:lpstr>
      <vt:lpstr>    Optimum growth temperature</vt:lpstr>
      <vt:lpstr>    Growth rate</vt:lpstr>
      <vt:lpstr>    Metabolic rate</vt:lpstr>
      <vt:lpstr>    Maximum consumption rate</vt:lpstr>
      <vt:lpstr>Bibliography</vt:lpstr>
    </vt:vector>
  </TitlesOfParts>
  <Company>SLU</Company>
  <LinksUpToDate>false</LinksUpToDate>
  <CharactersWithSpaces>21038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Max Lindmark</dc:creator>
  <cp:keywords/>
  <dc:description/>
  <cp:lastModifiedBy>Jan Ohlberger</cp:lastModifiedBy>
  <cp:revision>13</cp:revision>
  <cp:lastPrinted>2012-03-26T17:07:00Z</cp:lastPrinted>
  <dcterms:created xsi:type="dcterms:W3CDTF">2020-01-21T10:32:00Z</dcterms:created>
  <dcterms:modified xsi:type="dcterms:W3CDTF">2020-01-22T22:09:00Z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zotero-version="5.0.81"&gt;&lt;session id="PZfLYppm"/&gt;&lt;style id="http://www.zotero.org/styles/ecology-letters" hasBibliography="1" bibliographyStyleHasBeenSet="1"/&gt;&lt;prefs&gt;&lt;pref name="fieldType" value="Field"/&gt;&lt;/prefs&gt;&lt;/data&gt;</vt:lpwstr>
  </property>
</Properties>
</file>