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 Tel.: +46(0)104784137, email: </w:t>
      </w:r>
      <w:hyperlink r:id="rId12"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38D58FE7" w14:textId="4AF92956" w:rsidR="00955A95"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40794015" w:history="1">
            <w:r w:rsidR="00955A95" w:rsidRPr="0090349C">
              <w:rPr>
                <w:rStyle w:val="Hyperlink"/>
                <w:noProof/>
              </w:rPr>
              <w:t>Literature search, selection process and criteria</w:t>
            </w:r>
            <w:r w:rsidR="00955A95">
              <w:rPr>
                <w:noProof/>
                <w:webHidden/>
              </w:rPr>
              <w:tab/>
            </w:r>
            <w:r w:rsidR="00955A95">
              <w:rPr>
                <w:noProof/>
                <w:webHidden/>
              </w:rPr>
              <w:fldChar w:fldCharType="begin"/>
            </w:r>
            <w:r w:rsidR="00955A95">
              <w:rPr>
                <w:noProof/>
                <w:webHidden/>
              </w:rPr>
              <w:instrText xml:space="preserve"> PAGEREF _Toc40794015 \h </w:instrText>
            </w:r>
            <w:r w:rsidR="00955A95">
              <w:rPr>
                <w:noProof/>
                <w:webHidden/>
              </w:rPr>
            </w:r>
            <w:r w:rsidR="00955A95">
              <w:rPr>
                <w:noProof/>
                <w:webHidden/>
              </w:rPr>
              <w:fldChar w:fldCharType="separate"/>
            </w:r>
            <w:r w:rsidR="00955A95">
              <w:rPr>
                <w:noProof/>
                <w:webHidden/>
              </w:rPr>
              <w:t>3</w:t>
            </w:r>
            <w:r w:rsidR="00955A95">
              <w:rPr>
                <w:noProof/>
                <w:webHidden/>
              </w:rPr>
              <w:fldChar w:fldCharType="end"/>
            </w:r>
          </w:hyperlink>
        </w:p>
        <w:p w14:paraId="73FE7252" w14:textId="585E9B71" w:rsidR="00955A95" w:rsidRDefault="00955A95">
          <w:pPr>
            <w:pStyle w:val="TOC2"/>
            <w:tabs>
              <w:tab w:val="right" w:leader="dot" w:pos="9016"/>
            </w:tabs>
            <w:rPr>
              <w:rFonts w:eastAsiaTheme="minorEastAsia"/>
              <w:noProof/>
              <w:lang w:eastAsia="en-GB"/>
            </w:rPr>
          </w:pPr>
          <w:hyperlink w:anchor="_Toc40794016" w:history="1">
            <w:r w:rsidRPr="0090349C">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_Toc40794016 \h </w:instrText>
            </w:r>
            <w:r>
              <w:rPr>
                <w:noProof/>
                <w:webHidden/>
              </w:rPr>
            </w:r>
            <w:r>
              <w:rPr>
                <w:noProof/>
                <w:webHidden/>
              </w:rPr>
              <w:fldChar w:fldCharType="separate"/>
            </w:r>
            <w:r>
              <w:rPr>
                <w:noProof/>
                <w:webHidden/>
              </w:rPr>
              <w:t>4</w:t>
            </w:r>
            <w:r>
              <w:rPr>
                <w:noProof/>
                <w:webHidden/>
              </w:rPr>
              <w:fldChar w:fldCharType="end"/>
            </w:r>
          </w:hyperlink>
        </w:p>
        <w:p w14:paraId="0374B917" w14:textId="7A79FA41" w:rsidR="00955A95" w:rsidRDefault="00955A95">
          <w:pPr>
            <w:pStyle w:val="TOC2"/>
            <w:tabs>
              <w:tab w:val="right" w:leader="dot" w:pos="9016"/>
            </w:tabs>
            <w:rPr>
              <w:rFonts w:eastAsiaTheme="minorEastAsia"/>
              <w:noProof/>
              <w:lang w:eastAsia="en-GB"/>
            </w:rPr>
          </w:pPr>
          <w:hyperlink w:anchor="_Toc40794017" w:history="1">
            <w:r w:rsidRPr="0090349C">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_Toc40794017 \h </w:instrText>
            </w:r>
            <w:r>
              <w:rPr>
                <w:noProof/>
                <w:webHidden/>
              </w:rPr>
            </w:r>
            <w:r>
              <w:rPr>
                <w:noProof/>
                <w:webHidden/>
              </w:rPr>
              <w:fldChar w:fldCharType="separate"/>
            </w:r>
            <w:r>
              <w:rPr>
                <w:noProof/>
                <w:webHidden/>
              </w:rPr>
              <w:t>5</w:t>
            </w:r>
            <w:r>
              <w:rPr>
                <w:noProof/>
                <w:webHidden/>
              </w:rPr>
              <w:fldChar w:fldCharType="end"/>
            </w:r>
          </w:hyperlink>
        </w:p>
        <w:p w14:paraId="2FED603A" w14:textId="7CCFC4FB" w:rsidR="00955A95" w:rsidRDefault="00955A95">
          <w:pPr>
            <w:pStyle w:val="TOC2"/>
            <w:tabs>
              <w:tab w:val="right" w:leader="dot" w:pos="9016"/>
            </w:tabs>
            <w:rPr>
              <w:rFonts w:eastAsiaTheme="minorEastAsia"/>
              <w:noProof/>
              <w:lang w:eastAsia="en-GB"/>
            </w:rPr>
          </w:pPr>
          <w:hyperlink w:anchor="_Toc40794018" w:history="1">
            <w:r w:rsidRPr="0090349C">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_Toc40794018 \h </w:instrText>
            </w:r>
            <w:r>
              <w:rPr>
                <w:noProof/>
                <w:webHidden/>
              </w:rPr>
            </w:r>
            <w:r>
              <w:rPr>
                <w:noProof/>
                <w:webHidden/>
              </w:rPr>
              <w:fldChar w:fldCharType="separate"/>
            </w:r>
            <w:r>
              <w:rPr>
                <w:noProof/>
                <w:webHidden/>
              </w:rPr>
              <w:t>5</w:t>
            </w:r>
            <w:r>
              <w:rPr>
                <w:noProof/>
                <w:webHidden/>
              </w:rPr>
              <w:fldChar w:fldCharType="end"/>
            </w:r>
          </w:hyperlink>
        </w:p>
        <w:p w14:paraId="409165BD" w14:textId="2DFBFB8B" w:rsidR="00955A95" w:rsidRDefault="00955A95">
          <w:pPr>
            <w:pStyle w:val="TOC1"/>
            <w:tabs>
              <w:tab w:val="right" w:leader="dot" w:pos="9016"/>
            </w:tabs>
            <w:spacing w:before="240"/>
            <w:rPr>
              <w:rFonts w:eastAsiaTheme="minorEastAsia"/>
              <w:noProof/>
              <w:lang w:eastAsia="en-GB"/>
            </w:rPr>
          </w:pPr>
          <w:hyperlink w:anchor="_Toc40794019" w:history="1">
            <w:r w:rsidRPr="0090349C">
              <w:rPr>
                <w:rStyle w:val="Hyperlink"/>
                <w:noProof/>
              </w:rPr>
              <w:t>Data exploration</w:t>
            </w:r>
            <w:r>
              <w:rPr>
                <w:noProof/>
                <w:webHidden/>
              </w:rPr>
              <w:tab/>
            </w:r>
            <w:r>
              <w:rPr>
                <w:noProof/>
                <w:webHidden/>
              </w:rPr>
              <w:fldChar w:fldCharType="begin"/>
            </w:r>
            <w:r>
              <w:rPr>
                <w:noProof/>
                <w:webHidden/>
              </w:rPr>
              <w:instrText xml:space="preserve"> PAGEREF _Toc40794019 \h </w:instrText>
            </w:r>
            <w:r>
              <w:rPr>
                <w:noProof/>
                <w:webHidden/>
              </w:rPr>
            </w:r>
            <w:r>
              <w:rPr>
                <w:noProof/>
                <w:webHidden/>
              </w:rPr>
              <w:fldChar w:fldCharType="separate"/>
            </w:r>
            <w:r>
              <w:rPr>
                <w:noProof/>
                <w:webHidden/>
              </w:rPr>
              <w:t>7</w:t>
            </w:r>
            <w:r>
              <w:rPr>
                <w:noProof/>
                <w:webHidden/>
              </w:rPr>
              <w:fldChar w:fldCharType="end"/>
            </w:r>
          </w:hyperlink>
        </w:p>
        <w:p w14:paraId="24F8E73E" w14:textId="2FA49F29" w:rsidR="00955A95" w:rsidRDefault="00955A95">
          <w:pPr>
            <w:pStyle w:val="TOC2"/>
            <w:tabs>
              <w:tab w:val="right" w:leader="dot" w:pos="9016"/>
            </w:tabs>
            <w:rPr>
              <w:rFonts w:eastAsiaTheme="minorEastAsia"/>
              <w:noProof/>
              <w:lang w:eastAsia="en-GB"/>
            </w:rPr>
          </w:pPr>
          <w:hyperlink w:anchor="_Toc40794020" w:history="1">
            <w:r w:rsidRPr="0090349C">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_Toc40794020 \h </w:instrText>
            </w:r>
            <w:r>
              <w:rPr>
                <w:noProof/>
                <w:webHidden/>
              </w:rPr>
            </w:r>
            <w:r>
              <w:rPr>
                <w:noProof/>
                <w:webHidden/>
              </w:rPr>
              <w:fldChar w:fldCharType="separate"/>
            </w:r>
            <w:r>
              <w:rPr>
                <w:noProof/>
                <w:webHidden/>
              </w:rPr>
              <w:t>7</w:t>
            </w:r>
            <w:r>
              <w:rPr>
                <w:noProof/>
                <w:webHidden/>
              </w:rPr>
              <w:fldChar w:fldCharType="end"/>
            </w:r>
          </w:hyperlink>
        </w:p>
        <w:p w14:paraId="7BCBF85B" w14:textId="424A54C8" w:rsidR="00955A95" w:rsidRDefault="00955A95">
          <w:pPr>
            <w:pStyle w:val="TOC2"/>
            <w:tabs>
              <w:tab w:val="right" w:leader="dot" w:pos="9016"/>
            </w:tabs>
            <w:rPr>
              <w:rFonts w:eastAsiaTheme="minorEastAsia"/>
              <w:noProof/>
              <w:lang w:eastAsia="en-GB"/>
            </w:rPr>
          </w:pPr>
          <w:hyperlink w:anchor="_Toc40794021" w:history="1">
            <w:r w:rsidRPr="0090349C">
              <w:rPr>
                <w:rStyle w:val="Hyperlink"/>
                <w:rFonts w:cstheme="minorHAnsi"/>
                <w:i/>
                <w:iCs/>
                <w:noProof/>
              </w:rPr>
              <w:t>Metabolic &amp; maximum consumption rate</w:t>
            </w:r>
            <w:r>
              <w:rPr>
                <w:noProof/>
                <w:webHidden/>
              </w:rPr>
              <w:tab/>
            </w:r>
            <w:r>
              <w:rPr>
                <w:noProof/>
                <w:webHidden/>
              </w:rPr>
              <w:fldChar w:fldCharType="begin"/>
            </w:r>
            <w:r>
              <w:rPr>
                <w:noProof/>
                <w:webHidden/>
              </w:rPr>
              <w:instrText xml:space="preserve"> PAGEREF _Toc40794021 \h </w:instrText>
            </w:r>
            <w:r>
              <w:rPr>
                <w:noProof/>
                <w:webHidden/>
              </w:rPr>
            </w:r>
            <w:r>
              <w:rPr>
                <w:noProof/>
                <w:webHidden/>
              </w:rPr>
              <w:fldChar w:fldCharType="separate"/>
            </w:r>
            <w:r>
              <w:rPr>
                <w:noProof/>
                <w:webHidden/>
              </w:rPr>
              <w:t>11</w:t>
            </w:r>
            <w:r>
              <w:rPr>
                <w:noProof/>
                <w:webHidden/>
              </w:rPr>
              <w:fldChar w:fldCharType="end"/>
            </w:r>
          </w:hyperlink>
        </w:p>
        <w:p w14:paraId="5B03BC29" w14:textId="28B3A4EF" w:rsidR="00955A95" w:rsidRDefault="00955A95">
          <w:pPr>
            <w:pStyle w:val="TOC1"/>
            <w:tabs>
              <w:tab w:val="right" w:leader="dot" w:pos="9016"/>
            </w:tabs>
            <w:spacing w:before="240"/>
            <w:rPr>
              <w:rFonts w:eastAsiaTheme="minorEastAsia"/>
              <w:noProof/>
              <w:lang w:eastAsia="en-GB"/>
            </w:rPr>
          </w:pPr>
          <w:hyperlink w:anchor="_Toc40794022" w:history="1">
            <w:r w:rsidRPr="0090349C">
              <w:rPr>
                <w:rStyle w:val="Hyperlink"/>
                <w:noProof/>
              </w:rPr>
              <w:t>Supplementary analysis</w:t>
            </w:r>
            <w:r>
              <w:rPr>
                <w:noProof/>
                <w:webHidden/>
              </w:rPr>
              <w:tab/>
            </w:r>
            <w:r>
              <w:rPr>
                <w:noProof/>
                <w:webHidden/>
              </w:rPr>
              <w:fldChar w:fldCharType="begin"/>
            </w:r>
            <w:r>
              <w:rPr>
                <w:noProof/>
                <w:webHidden/>
              </w:rPr>
              <w:instrText xml:space="preserve"> PAGEREF _Toc40794022 \h </w:instrText>
            </w:r>
            <w:r>
              <w:rPr>
                <w:noProof/>
                <w:webHidden/>
              </w:rPr>
            </w:r>
            <w:r>
              <w:rPr>
                <w:noProof/>
                <w:webHidden/>
              </w:rPr>
              <w:fldChar w:fldCharType="separate"/>
            </w:r>
            <w:r>
              <w:rPr>
                <w:noProof/>
                <w:webHidden/>
              </w:rPr>
              <w:t>18</w:t>
            </w:r>
            <w:r>
              <w:rPr>
                <w:noProof/>
                <w:webHidden/>
              </w:rPr>
              <w:fldChar w:fldCharType="end"/>
            </w:r>
          </w:hyperlink>
        </w:p>
        <w:p w14:paraId="39564989" w14:textId="18D8E578" w:rsidR="00955A95" w:rsidRDefault="00955A95">
          <w:pPr>
            <w:pStyle w:val="TOC1"/>
            <w:tabs>
              <w:tab w:val="right" w:leader="dot" w:pos="9016"/>
            </w:tabs>
            <w:spacing w:before="240"/>
            <w:rPr>
              <w:rFonts w:eastAsiaTheme="minorEastAsia"/>
              <w:noProof/>
              <w:lang w:eastAsia="en-GB"/>
            </w:rPr>
          </w:pPr>
          <w:hyperlink w:anchor="_Toc40794023" w:history="1">
            <w:r w:rsidRPr="0090349C">
              <w:rPr>
                <w:rStyle w:val="Hyperlink"/>
                <w:noProof/>
              </w:rPr>
              <w:t>Model validation</w:t>
            </w:r>
            <w:r>
              <w:rPr>
                <w:noProof/>
                <w:webHidden/>
              </w:rPr>
              <w:tab/>
            </w:r>
            <w:r>
              <w:rPr>
                <w:noProof/>
                <w:webHidden/>
              </w:rPr>
              <w:fldChar w:fldCharType="begin"/>
            </w:r>
            <w:r>
              <w:rPr>
                <w:noProof/>
                <w:webHidden/>
              </w:rPr>
              <w:instrText xml:space="preserve"> PAGEREF _Toc40794023 \h </w:instrText>
            </w:r>
            <w:r>
              <w:rPr>
                <w:noProof/>
                <w:webHidden/>
              </w:rPr>
            </w:r>
            <w:r>
              <w:rPr>
                <w:noProof/>
                <w:webHidden/>
              </w:rPr>
              <w:fldChar w:fldCharType="separate"/>
            </w:r>
            <w:r>
              <w:rPr>
                <w:noProof/>
                <w:webHidden/>
              </w:rPr>
              <w:t>22</w:t>
            </w:r>
            <w:r>
              <w:rPr>
                <w:noProof/>
                <w:webHidden/>
              </w:rPr>
              <w:fldChar w:fldCharType="end"/>
            </w:r>
          </w:hyperlink>
        </w:p>
        <w:p w14:paraId="3E4FE20A" w14:textId="4CBE9A9F" w:rsidR="00955A95" w:rsidRDefault="00955A95">
          <w:pPr>
            <w:pStyle w:val="TOC2"/>
            <w:tabs>
              <w:tab w:val="right" w:leader="dot" w:pos="9016"/>
            </w:tabs>
            <w:rPr>
              <w:rFonts w:eastAsiaTheme="minorEastAsia"/>
              <w:noProof/>
              <w:lang w:eastAsia="en-GB"/>
            </w:rPr>
          </w:pPr>
          <w:hyperlink w:anchor="_Toc40794024" w:history="1">
            <w:r w:rsidRPr="0090349C">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_Toc40794024 \h </w:instrText>
            </w:r>
            <w:r>
              <w:rPr>
                <w:noProof/>
                <w:webHidden/>
              </w:rPr>
            </w:r>
            <w:r>
              <w:rPr>
                <w:noProof/>
                <w:webHidden/>
              </w:rPr>
              <w:fldChar w:fldCharType="separate"/>
            </w:r>
            <w:r>
              <w:rPr>
                <w:noProof/>
                <w:webHidden/>
              </w:rPr>
              <w:t>22</w:t>
            </w:r>
            <w:r>
              <w:rPr>
                <w:noProof/>
                <w:webHidden/>
              </w:rPr>
              <w:fldChar w:fldCharType="end"/>
            </w:r>
          </w:hyperlink>
        </w:p>
        <w:p w14:paraId="199F683C" w14:textId="5D6178FF" w:rsidR="00955A95" w:rsidRDefault="00955A95">
          <w:pPr>
            <w:pStyle w:val="TOC2"/>
            <w:tabs>
              <w:tab w:val="right" w:leader="dot" w:pos="9016"/>
            </w:tabs>
            <w:rPr>
              <w:rFonts w:eastAsiaTheme="minorEastAsia"/>
              <w:noProof/>
              <w:lang w:eastAsia="en-GB"/>
            </w:rPr>
          </w:pPr>
          <w:hyperlink w:anchor="_Toc40794025" w:history="1">
            <w:r w:rsidRPr="0090349C">
              <w:rPr>
                <w:rStyle w:val="Hyperlink"/>
                <w:rFonts w:cstheme="minorHAnsi"/>
                <w:i/>
                <w:iCs/>
                <w:noProof/>
              </w:rPr>
              <w:t>Growth rate</w:t>
            </w:r>
            <w:r>
              <w:rPr>
                <w:noProof/>
                <w:webHidden/>
              </w:rPr>
              <w:tab/>
            </w:r>
            <w:r>
              <w:rPr>
                <w:noProof/>
                <w:webHidden/>
              </w:rPr>
              <w:fldChar w:fldCharType="begin"/>
            </w:r>
            <w:r>
              <w:rPr>
                <w:noProof/>
                <w:webHidden/>
              </w:rPr>
              <w:instrText xml:space="preserve"> PAGEREF _Toc40794025 \h </w:instrText>
            </w:r>
            <w:r>
              <w:rPr>
                <w:noProof/>
                <w:webHidden/>
              </w:rPr>
            </w:r>
            <w:r>
              <w:rPr>
                <w:noProof/>
                <w:webHidden/>
              </w:rPr>
              <w:fldChar w:fldCharType="separate"/>
            </w:r>
            <w:r>
              <w:rPr>
                <w:noProof/>
                <w:webHidden/>
              </w:rPr>
              <w:t>25</w:t>
            </w:r>
            <w:r>
              <w:rPr>
                <w:noProof/>
                <w:webHidden/>
              </w:rPr>
              <w:fldChar w:fldCharType="end"/>
            </w:r>
          </w:hyperlink>
        </w:p>
        <w:p w14:paraId="136E8E08" w14:textId="3F8C870F" w:rsidR="00955A95" w:rsidRDefault="00955A95">
          <w:pPr>
            <w:pStyle w:val="TOC2"/>
            <w:tabs>
              <w:tab w:val="right" w:leader="dot" w:pos="9016"/>
            </w:tabs>
            <w:rPr>
              <w:rFonts w:eastAsiaTheme="minorEastAsia"/>
              <w:noProof/>
              <w:lang w:eastAsia="en-GB"/>
            </w:rPr>
          </w:pPr>
          <w:hyperlink w:anchor="_Toc40794026" w:history="1">
            <w:r w:rsidRPr="0090349C">
              <w:rPr>
                <w:rStyle w:val="Hyperlink"/>
                <w:rFonts w:cstheme="minorHAnsi"/>
                <w:i/>
                <w:iCs/>
                <w:noProof/>
              </w:rPr>
              <w:t>Metabolic rate</w:t>
            </w:r>
            <w:r>
              <w:rPr>
                <w:noProof/>
                <w:webHidden/>
              </w:rPr>
              <w:tab/>
            </w:r>
            <w:r>
              <w:rPr>
                <w:noProof/>
                <w:webHidden/>
              </w:rPr>
              <w:fldChar w:fldCharType="begin"/>
            </w:r>
            <w:r>
              <w:rPr>
                <w:noProof/>
                <w:webHidden/>
              </w:rPr>
              <w:instrText xml:space="preserve"> PAGEREF _Toc40794026 \h </w:instrText>
            </w:r>
            <w:r>
              <w:rPr>
                <w:noProof/>
                <w:webHidden/>
              </w:rPr>
            </w:r>
            <w:r>
              <w:rPr>
                <w:noProof/>
                <w:webHidden/>
              </w:rPr>
              <w:fldChar w:fldCharType="separate"/>
            </w:r>
            <w:r>
              <w:rPr>
                <w:noProof/>
                <w:webHidden/>
              </w:rPr>
              <w:t>28</w:t>
            </w:r>
            <w:r>
              <w:rPr>
                <w:noProof/>
                <w:webHidden/>
              </w:rPr>
              <w:fldChar w:fldCharType="end"/>
            </w:r>
          </w:hyperlink>
        </w:p>
        <w:p w14:paraId="134B8048" w14:textId="65710D9C" w:rsidR="00955A95" w:rsidRDefault="00955A95">
          <w:pPr>
            <w:pStyle w:val="TOC2"/>
            <w:tabs>
              <w:tab w:val="right" w:leader="dot" w:pos="9016"/>
            </w:tabs>
            <w:rPr>
              <w:rFonts w:eastAsiaTheme="minorEastAsia"/>
              <w:noProof/>
              <w:lang w:eastAsia="en-GB"/>
            </w:rPr>
          </w:pPr>
          <w:hyperlink w:anchor="_Toc40794027" w:history="1">
            <w:r w:rsidRPr="0090349C">
              <w:rPr>
                <w:rStyle w:val="Hyperlink"/>
                <w:rFonts w:cstheme="minorHAnsi"/>
                <w:i/>
                <w:iCs/>
                <w:noProof/>
              </w:rPr>
              <w:t>Maximum consumption rate</w:t>
            </w:r>
            <w:r>
              <w:rPr>
                <w:noProof/>
                <w:webHidden/>
              </w:rPr>
              <w:tab/>
            </w:r>
            <w:r>
              <w:rPr>
                <w:noProof/>
                <w:webHidden/>
              </w:rPr>
              <w:fldChar w:fldCharType="begin"/>
            </w:r>
            <w:r>
              <w:rPr>
                <w:noProof/>
                <w:webHidden/>
              </w:rPr>
              <w:instrText xml:space="preserve"> PAGEREF _Toc40794027 \h </w:instrText>
            </w:r>
            <w:r>
              <w:rPr>
                <w:noProof/>
                <w:webHidden/>
              </w:rPr>
            </w:r>
            <w:r>
              <w:rPr>
                <w:noProof/>
                <w:webHidden/>
              </w:rPr>
              <w:fldChar w:fldCharType="separate"/>
            </w:r>
            <w:r>
              <w:rPr>
                <w:noProof/>
                <w:webHidden/>
              </w:rPr>
              <w:t>31</w:t>
            </w:r>
            <w:r>
              <w:rPr>
                <w:noProof/>
                <w:webHidden/>
              </w:rPr>
              <w:fldChar w:fldCharType="end"/>
            </w:r>
          </w:hyperlink>
        </w:p>
        <w:p w14:paraId="5285068C" w14:textId="6C5A13F0" w:rsidR="00955A95" w:rsidRDefault="00955A95">
          <w:pPr>
            <w:pStyle w:val="TOC1"/>
            <w:tabs>
              <w:tab w:val="right" w:leader="dot" w:pos="9016"/>
            </w:tabs>
            <w:spacing w:before="240"/>
            <w:rPr>
              <w:rFonts w:eastAsiaTheme="minorEastAsia"/>
              <w:noProof/>
              <w:lang w:eastAsia="en-GB"/>
            </w:rPr>
          </w:pPr>
          <w:hyperlink w:anchor="_Toc40794028" w:history="1">
            <w:r w:rsidRPr="0090349C">
              <w:rPr>
                <w:rStyle w:val="Hyperlink"/>
                <w:noProof/>
              </w:rPr>
              <w:t>References</w:t>
            </w:r>
            <w:r>
              <w:rPr>
                <w:noProof/>
                <w:webHidden/>
              </w:rPr>
              <w:tab/>
            </w:r>
            <w:r>
              <w:rPr>
                <w:noProof/>
                <w:webHidden/>
              </w:rPr>
              <w:fldChar w:fldCharType="begin"/>
            </w:r>
            <w:r>
              <w:rPr>
                <w:noProof/>
                <w:webHidden/>
              </w:rPr>
              <w:instrText xml:space="preserve"> PAGEREF _Toc40794028 \h </w:instrText>
            </w:r>
            <w:r>
              <w:rPr>
                <w:noProof/>
                <w:webHidden/>
              </w:rPr>
            </w:r>
            <w:r>
              <w:rPr>
                <w:noProof/>
                <w:webHidden/>
              </w:rPr>
              <w:fldChar w:fldCharType="separate"/>
            </w:r>
            <w:r>
              <w:rPr>
                <w:noProof/>
                <w:webHidden/>
              </w:rPr>
              <w:t>34</w:t>
            </w:r>
            <w:r>
              <w:rPr>
                <w:noProof/>
                <w:webHidden/>
              </w:rPr>
              <w:fldChar w:fldCharType="end"/>
            </w:r>
          </w:hyperlink>
        </w:p>
        <w:p w14:paraId="6C04D1AE" w14:textId="54591222"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0" w:name="_Toc40794015"/>
      <w:r w:rsidRPr="000F3C49">
        <w:lastRenderedPageBreak/>
        <w:t>Literature search</w:t>
      </w:r>
      <w:r w:rsidR="00392EF2">
        <w:t>, selection process and criteria</w:t>
      </w:r>
      <w:bookmarkEnd w:id="0"/>
    </w:p>
    <w:p w14:paraId="654B3764" w14:textId="691B2E74"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w:t>
      </w:r>
      <w:del w:id="1" w:author="Max Lindmark" w:date="2020-05-12T11:39:00Z">
        <w:r w:rsidRPr="00647D43" w:rsidDel="007C6B56">
          <w:rPr>
            <w:rFonts w:cstheme="minorHAnsi"/>
            <w:lang w:val="en-GB"/>
          </w:rPr>
          <w:delText>-</w:delText>
        </w:r>
      </w:del>
      <w:ins w:id="2" w:author="Max Lindmark" w:date="2020-05-12T11:39:00Z">
        <w:r w:rsidR="007C6B56">
          <w:rPr>
            <w:rFonts w:cstheme="minorHAnsi"/>
            <w:lang w:val="en-GB"/>
          </w:rPr>
          <w:t xml:space="preserve"> </w:t>
        </w:r>
      </w:ins>
      <w:r w:rsidRPr="00647D43">
        <w:rPr>
          <w:rFonts w:cstheme="minorHAnsi"/>
          <w:lang w:val="en-GB"/>
        </w:rPr>
        <w:t>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and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277EF0F9"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ins w:id="3" w:author="Max Lindmark" w:date="2020-05-12T11:56:00Z">
        <w:r w:rsidR="0035698C">
          <w:rPr>
            <w:color w:val="FF0000"/>
            <w:lang w:val="en-GB"/>
          </w:rPr>
          <w:t>The online repository of this project</w:t>
        </w:r>
      </w:ins>
      <w:commentRangeStart w:id="4"/>
      <w:commentRangeStart w:id="5"/>
      <w:commentRangeStart w:id="6"/>
      <w:del w:id="7" w:author="Max Lindmark" w:date="2020-05-12T11:56:00Z">
        <w:r w:rsidR="00842559" w:rsidRPr="00986605" w:rsidDel="0035698C">
          <w:rPr>
            <w:color w:val="FF0000"/>
            <w:lang w:val="en-GB"/>
          </w:rPr>
          <w:delText>Appendix SX</w:delText>
        </w:r>
      </w:del>
      <w:commentRangeEnd w:id="4"/>
      <w:r w:rsidR="00842559" w:rsidRPr="00986605">
        <w:rPr>
          <w:rStyle w:val="CommentReference"/>
          <w:color w:val="FF0000"/>
          <w:sz w:val="22"/>
          <w:szCs w:val="22"/>
        </w:rPr>
        <w:commentReference w:id="4"/>
      </w:r>
      <w:commentRangeEnd w:id="5"/>
      <w:r w:rsidR="00842559" w:rsidRPr="00986605">
        <w:rPr>
          <w:rStyle w:val="CommentReference"/>
          <w:color w:val="FF0000"/>
          <w:sz w:val="22"/>
          <w:szCs w:val="22"/>
        </w:rPr>
        <w:commentReference w:id="5"/>
      </w:r>
      <w:commentRangeEnd w:id="6"/>
      <w:r w:rsidR="00FD07A2" w:rsidRPr="00986605">
        <w:rPr>
          <w:rStyle w:val="CommentReference"/>
          <w:color w:val="FF0000"/>
          <w:sz w:val="22"/>
          <w:szCs w:val="22"/>
        </w:rPr>
        <w:commentReference w:id="6"/>
      </w:r>
      <w:r w:rsidR="00842559" w:rsidRPr="00986605">
        <w:rPr>
          <w:color w:val="FF0000"/>
          <w:lang w:val="en-GB"/>
        </w:rPr>
        <w:t xml:space="preserve"> </w:t>
      </w:r>
      <w:ins w:id="8" w:author="Max Lindmark" w:date="2020-05-12T11:56:00Z">
        <w:r w:rsidR="00C00F5F">
          <w:rPr>
            <w:color w:val="FF0000"/>
            <w:lang w:val="en-GB"/>
          </w:rPr>
          <w:t>(</w:t>
        </w:r>
        <w:r w:rsidR="00C00F5F">
          <w:rPr>
            <w:color w:val="FF0000"/>
            <w:lang w:val="en-GB"/>
          </w:rPr>
          <w:fldChar w:fldCharType="begin"/>
        </w:r>
        <w:r w:rsidR="00C00F5F">
          <w:rPr>
            <w:color w:val="FF0000"/>
            <w:lang w:val="en-GB"/>
          </w:rPr>
          <w:instrText xml:space="preserve"> HYPERLINK "</w:instrText>
        </w:r>
        <w:r w:rsidR="00C00F5F" w:rsidRPr="00C00F5F">
          <w:rPr>
            <w:color w:val="FF0000"/>
            <w:lang w:val="en-GB"/>
          </w:rPr>
          <w:instrText>https://github.com/maxlindmark/scaling</w:instrText>
        </w:r>
        <w:r w:rsidR="00C00F5F">
          <w:rPr>
            <w:color w:val="FF0000"/>
            <w:lang w:val="en-GB"/>
          </w:rPr>
          <w:instrText xml:space="preserve">" </w:instrText>
        </w:r>
        <w:r w:rsidR="00C00F5F">
          <w:rPr>
            <w:color w:val="FF0000"/>
            <w:lang w:val="en-GB"/>
          </w:rPr>
          <w:fldChar w:fldCharType="separate"/>
        </w:r>
        <w:r w:rsidR="00C00F5F" w:rsidRPr="00123AEF">
          <w:rPr>
            <w:rStyle w:val="Hyperlink"/>
            <w:lang w:val="en-GB"/>
          </w:rPr>
          <w:t>https://github.com/maxlindmark/scaling</w:t>
        </w:r>
        <w:r w:rsidR="00C00F5F">
          <w:rPr>
            <w:color w:val="FF0000"/>
            <w:lang w:val="en-GB"/>
          </w:rPr>
          <w:fldChar w:fldCharType="end"/>
        </w:r>
        <w:r w:rsidR="00C00F5F">
          <w:rPr>
            <w:color w:val="FF0000"/>
            <w:lang w:val="en-GB"/>
          </w:rPr>
          <w:t xml:space="preserve">) </w:t>
        </w:r>
      </w:ins>
      <w:r w:rsidR="00842559" w:rsidRPr="00211713">
        <w:rPr>
          <w:lang w:val="en-GB"/>
        </w:rPr>
        <w:t xml:space="preserve">contains </w:t>
      </w:r>
      <w:del w:id="9" w:author="Max Lindmark" w:date="2020-05-12T11:55:00Z">
        <w:r w:rsidR="00842559" w:rsidRPr="00211713" w:rsidDel="00BE611E">
          <w:rPr>
            <w:lang w:val="en-GB"/>
          </w:rPr>
          <w:delText xml:space="preserve">lists </w:delText>
        </w:r>
      </w:del>
      <w:ins w:id="10" w:author="Max Lindmark" w:date="2020-05-12T11:55:00Z">
        <w:r w:rsidR="00BE611E">
          <w:rPr>
            <w:lang w:val="en-GB"/>
          </w:rPr>
          <w:t xml:space="preserve">.txt files </w:t>
        </w:r>
        <w:r w:rsidR="005336E4">
          <w:rPr>
            <w:lang w:val="en-GB"/>
          </w:rPr>
          <w:t xml:space="preserve">of the complete list of </w:t>
        </w:r>
      </w:ins>
      <w:del w:id="11" w:author="Max Lindmark" w:date="2020-05-12T11:55:00Z">
        <w:r w:rsidR="00842559" w:rsidRPr="00211713" w:rsidDel="00BE611E">
          <w:rPr>
            <w:lang w:val="en-GB"/>
          </w:rPr>
          <w:delText xml:space="preserve">of </w:delText>
        </w:r>
      </w:del>
      <w:r w:rsidR="00E61C0C">
        <w:rPr>
          <w:rFonts w:cstheme="minorHAnsi"/>
          <w:lang w:val="en-GB"/>
        </w:rPr>
        <w:t>article</w:t>
      </w:r>
      <w:ins w:id="12" w:author="Max Lindmark" w:date="2020-05-12T11:55:00Z">
        <w:r w:rsidR="00BE611E">
          <w:rPr>
            <w:rFonts w:cstheme="minorHAnsi"/>
            <w:lang w:val="en-GB"/>
          </w:rPr>
          <w:t>s</w:t>
        </w:r>
      </w:ins>
      <w:ins w:id="13" w:author="Max Lindmark" w:date="2020-05-12T11:56:00Z">
        <w:r w:rsidR="007F4A85">
          <w:rPr>
            <w:rFonts w:cstheme="minorHAnsi"/>
            <w:lang w:val="en-GB"/>
          </w:rPr>
          <w:t xml:space="preserve"> found in the literature search</w:t>
        </w:r>
      </w:ins>
      <w:del w:id="14" w:author="Max Lindmark" w:date="2020-05-12T11:56:00Z">
        <w:r w:rsidR="00E61C0C" w:rsidRPr="00211713" w:rsidDel="005A1BA5">
          <w:rPr>
            <w:lang w:val="en-GB"/>
          </w:rPr>
          <w:delText xml:space="preserve"> </w:delText>
        </w:r>
      </w:del>
      <w:del w:id="15" w:author="Max Lindmark" w:date="2020-05-12T11:55:00Z">
        <w:r w:rsidR="00842559" w:rsidRPr="00211713" w:rsidDel="004636F5">
          <w:rPr>
            <w:lang w:val="en-GB"/>
          </w:rPr>
          <w:delText xml:space="preserve">titles at </w:delText>
        </w:r>
        <w:r w:rsidR="00842559" w:rsidRPr="00211713" w:rsidDel="00BE611E">
          <w:rPr>
            <w:lang w:val="en-GB"/>
          </w:rPr>
          <w:delText>each of these steps in the filtering process</w:delText>
        </w:r>
      </w:del>
      <w:r w:rsidR="00842559" w:rsidRPr="00211713">
        <w:rPr>
          <w:lang w:val="en-GB"/>
        </w:rPr>
        <w:t xml:space="preserve">.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The source of the article (</w:t>
      </w:r>
      <w:proofErr w:type="spellStart"/>
      <w:del w:id="16" w:author="Max Lindmark" w:date="2020-05-12T13:00:00Z">
        <w:r w:rsidR="00F52C9C" w:rsidRPr="00211713" w:rsidDel="00BA53C6">
          <w:rPr>
            <w:lang w:val="en-GB"/>
          </w:rPr>
          <w:delText>literature</w:delText>
        </w:r>
      </w:del>
      <w:ins w:id="17" w:author="Max Lindmark" w:date="2020-05-12T13:00:00Z">
        <w:r w:rsidR="00BA53C6">
          <w:rPr>
            <w:lang w:val="en-GB"/>
          </w:rPr>
          <w:t>WoS</w:t>
        </w:r>
        <w:proofErr w:type="spellEnd"/>
        <w:r w:rsidR="00BA53C6">
          <w:rPr>
            <w:lang w:val="en-GB"/>
          </w:rPr>
          <w:t xml:space="preserve"> search</w:t>
        </w:r>
      </w:ins>
      <w:r w:rsidR="00F52C9C" w:rsidRPr="00211713">
        <w:rPr>
          <w:lang w:val="en-GB"/>
        </w:rPr>
        <w:t xml:space="preserve"> or cited </w:t>
      </w:r>
      <w:ins w:id="18" w:author="Max Lindmark" w:date="2020-05-12T13:00:00Z">
        <w:r w:rsidR="00304FE5">
          <w:rPr>
            <w:lang w:val="en-GB"/>
          </w:rPr>
          <w:t xml:space="preserve">in </w:t>
        </w:r>
      </w:ins>
      <w:r w:rsidR="00F52C9C" w:rsidRPr="00211713">
        <w:rPr>
          <w:lang w:val="en-GB"/>
        </w:rPr>
        <w:t xml:space="preserve">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 xml:space="preserve">did not </w:t>
      </w:r>
      <w:del w:id="19" w:author="Max Lindmark" w:date="2020-05-19T15:20:00Z">
        <w:r w:rsidR="00842559" w:rsidRPr="0066495C" w:rsidDel="00401C4C">
          <w:rPr>
            <w:rFonts w:eastAsiaTheme="minorEastAsia"/>
            <w:lang w:val="en-GB"/>
          </w:rPr>
          <w:delText>fulfill</w:delText>
        </w:r>
      </w:del>
      <w:ins w:id="20" w:author="Max Lindmark" w:date="2020-05-19T15:20:00Z">
        <w:r w:rsidR="00401C4C" w:rsidRPr="0066495C">
          <w:rPr>
            <w:rFonts w:eastAsiaTheme="minorEastAsia"/>
            <w:lang w:val="en-GB"/>
          </w:rPr>
          <w:t>fulfil</w:t>
        </w:r>
      </w:ins>
      <w:r w:rsidR="00842559"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del w:id="21" w:author="Max Lindmark" w:date="2020-05-12T13:02:00Z">
        <w:r w:rsidR="009062AE" w:rsidRPr="0066495C" w:rsidDel="00A608B6">
          <w:rPr>
            <w:rFonts w:eastAsiaTheme="minorEastAsia"/>
            <w:lang w:val="en-GB"/>
          </w:rPr>
          <w:delText xml:space="preserve">All data were extracted from tables, or figures using Web Plot Digitizer </w:delText>
        </w:r>
        <w:r w:rsidR="009062AE" w:rsidRPr="00211713" w:rsidDel="00A608B6">
          <w:rPr>
            <w:rFonts w:eastAsiaTheme="minorEastAsia"/>
          </w:rPr>
          <w:fldChar w:fldCharType="begin"/>
        </w:r>
        <w:r w:rsidR="009062AE" w:rsidRPr="0066495C" w:rsidDel="00A608B6">
          <w:rPr>
            <w:rFonts w:eastAsiaTheme="minorEastAsia"/>
            <w:lang w:val="en-GB"/>
          </w:rPr>
          <w:del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delInstrText>
        </w:r>
        <w:r w:rsidR="009062AE" w:rsidRPr="00211713" w:rsidDel="00A608B6">
          <w:rPr>
            <w:rFonts w:eastAsiaTheme="minorEastAsia"/>
          </w:rPr>
          <w:fldChar w:fldCharType="separate"/>
        </w:r>
        <w:r w:rsidR="009062AE" w:rsidRPr="0066495C" w:rsidDel="00A608B6">
          <w:rPr>
            <w:rFonts w:ascii="Times New Roman" w:hAnsi="Times New Roman" w:cs="Times New Roman"/>
            <w:lang w:val="en-GB"/>
          </w:rPr>
          <w:delText>(Rohatgi 2012)</w:delText>
        </w:r>
        <w:r w:rsidR="009062AE" w:rsidRPr="00211713" w:rsidDel="00A608B6">
          <w:rPr>
            <w:rFonts w:eastAsiaTheme="minorEastAsia"/>
          </w:rPr>
          <w:fldChar w:fldCharType="end"/>
        </w:r>
        <w:r w:rsidR="009062AE" w:rsidRPr="00211713" w:rsidDel="00A608B6">
          <w:rPr>
            <w:rFonts w:eastAsiaTheme="minorEastAsia"/>
            <w:lang w:val="en-US"/>
          </w:rPr>
          <w:delText xml:space="preserve"> version 4.1</w:delText>
        </w:r>
        <w:r w:rsidR="009062AE" w:rsidRPr="0066495C" w:rsidDel="00A608B6">
          <w:rPr>
            <w:rFonts w:eastAsiaTheme="minorEastAsia"/>
            <w:lang w:val="en-GB"/>
          </w:rPr>
          <w:delText>.</w:delText>
        </w:r>
      </w:del>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22" w:name="_Toc40794016"/>
      <w:r w:rsidRPr="00647D43">
        <w:rPr>
          <w:rFonts w:asciiTheme="minorHAnsi" w:hAnsiTheme="minorHAnsi" w:cstheme="minorHAnsi"/>
          <w:i/>
          <w:iCs/>
          <w:sz w:val="22"/>
          <w:szCs w:val="22"/>
          <w:lang w:val="en-GB"/>
        </w:rPr>
        <w:lastRenderedPageBreak/>
        <w:t xml:space="preserve">Growth rates &amp; optimum temperature for growth over </w:t>
      </w:r>
      <w:r w:rsidR="00855696" w:rsidRPr="00647D43">
        <w:rPr>
          <w:rFonts w:asciiTheme="minorHAnsi" w:hAnsiTheme="minorHAnsi" w:cstheme="minorHAnsi"/>
          <w:i/>
          <w:iCs/>
          <w:sz w:val="22"/>
          <w:szCs w:val="22"/>
          <w:lang w:val="en-GB"/>
        </w:rPr>
        <w:t>body mass</w:t>
      </w:r>
      <w:bookmarkEnd w:id="22"/>
    </w:p>
    <w:p w14:paraId="3C47C3CB" w14:textId="754FA571"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ins w:id="23" w:author="Max Lindmark" w:date="2020-05-12T13:02:00Z">
        <w:r w:rsidR="00634E3C">
          <w:rPr>
            <w:lang w:val="en-GB"/>
          </w:rPr>
          <w:t xml:space="preserve">Therefore, articles in which </w:t>
        </w:r>
      </w:ins>
      <w:ins w:id="24" w:author="Max Lindmark" w:date="2020-05-12T13:03:00Z">
        <w:r w:rsidR="00634E3C">
          <w:rPr>
            <w:lang w:val="en-GB"/>
          </w:rPr>
          <w:t xml:space="preserve">growth rates were measured at sub-optimum temperatures </w:t>
        </w:r>
        <w:r w:rsidR="00C02E29">
          <w:rPr>
            <w:lang w:val="en-GB"/>
          </w:rPr>
          <w:t xml:space="preserve">only were not included (note this is in contrast to consumption data where “optimum” was not included in the search terms). </w:t>
        </w:r>
      </w:ins>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 xml:space="preserve">. In addition, we ensured that no other treatment (e.g. food limitation) confounded the response variable and thus only used data from experiments with </w:t>
      </w:r>
      <w:ins w:id="25" w:author="Max Lindmark" w:date="2020-05-12T13:05:00Z">
        <w:r w:rsidR="002717BA">
          <w:rPr>
            <w:rFonts w:ascii="Times New Roman" w:eastAsiaTheme="minorEastAsia" w:hAnsi="Times New Roman" w:cs="Times New Roman"/>
            <w:lang w:val="en-GB"/>
          </w:rPr>
          <w:t xml:space="preserve">satiating </w:t>
        </w:r>
      </w:ins>
      <w:r w:rsidR="008D7E5C" w:rsidRPr="0066495C">
        <w:rPr>
          <w:rFonts w:ascii="Times New Roman" w:eastAsiaTheme="minorEastAsia" w:hAnsi="Times New Roman" w:cs="Times New Roman"/>
          <w:lang w:val="en-GB"/>
        </w:rPr>
        <w:t xml:space="preserve">food </w:t>
      </w:r>
      <w:ins w:id="26" w:author="Max Lindmark" w:date="2020-05-12T13:05:00Z">
        <w:r w:rsidR="002717BA">
          <w:rPr>
            <w:rFonts w:ascii="Times New Roman" w:eastAsiaTheme="minorEastAsia" w:hAnsi="Times New Roman" w:cs="Times New Roman"/>
            <w:lang w:val="en-GB"/>
          </w:rPr>
          <w:t>levels</w:t>
        </w:r>
      </w:ins>
      <w:del w:id="27" w:author="Max Lindmark" w:date="2020-05-12T13:05:00Z">
        <w:r w:rsidR="008D7E5C" w:rsidRPr="0066495C" w:rsidDel="002717BA">
          <w:rPr>
            <w:rFonts w:ascii="Times New Roman" w:eastAsiaTheme="minorEastAsia" w:hAnsi="Times New Roman" w:cs="Times New Roman"/>
            <w:lang w:val="en-GB"/>
          </w:rPr>
          <w:delText>supply corresponding to satiation</w:delText>
        </w:r>
      </w:del>
      <w:r w:rsidR="008D7E5C" w:rsidRPr="0066495C">
        <w:rPr>
          <w:rFonts w:ascii="Times New Roman" w:eastAsiaTheme="minorEastAsia" w:hAnsi="Times New Roman" w:cs="Times New Roman"/>
          <w:lang w:val="en-GB"/>
        </w:rPr>
        <w:t xml:space="preserve">.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ins w:id="28" w:author="Max Lindmark" w:date="2020-05-12T13:06:00Z">
        <w:r w:rsidR="008B1732">
          <w:rPr>
            <w:rFonts w:ascii="Times New Roman" w:eastAsiaTheme="minorEastAsia" w:hAnsi="Times New Roman" w:cs="Times New Roman"/>
            <w:lang w:val="en-GB"/>
          </w:rPr>
          <w:t>,</w:t>
        </w:r>
      </w:ins>
      <w:r w:rsidR="008D7E5C" w:rsidRPr="0066495C">
        <w:rPr>
          <w:rFonts w:ascii="Times New Roman" w:eastAsiaTheme="minorEastAsia" w:hAnsi="Times New Roman" w:cs="Times New Roman"/>
          <w:lang w:val="en-GB"/>
        </w:rPr>
        <w:t xml:space="preserve"> or </w:t>
      </w:r>
      <w:ins w:id="29" w:author="Max Lindmark" w:date="2020-05-12T13:06:00Z">
        <w:r w:rsidR="008B1732">
          <w:rPr>
            <w:rFonts w:ascii="Times New Roman" w:eastAsiaTheme="minorEastAsia" w:hAnsi="Times New Roman" w:cs="Times New Roman"/>
            <w:lang w:val="en-GB"/>
          </w:rPr>
          <w:t xml:space="preserve">that </w:t>
        </w:r>
      </w:ins>
      <w:r w:rsidR="008D7E5C" w:rsidRPr="0066495C">
        <w:rPr>
          <w:rFonts w:ascii="Times New Roman" w:eastAsiaTheme="minorEastAsia" w:hAnsi="Times New Roman" w:cs="Times New Roman"/>
          <w:lang w:val="en-GB"/>
        </w:rPr>
        <w:t>“reduced” rations</w:t>
      </w:r>
      <w:ins w:id="30" w:author="Max Lindmark" w:date="2020-05-12T13:06:00Z">
        <w:r w:rsidR="00C554D8">
          <w:rPr>
            <w:rFonts w:ascii="Times New Roman" w:eastAsiaTheme="minorEastAsia" w:hAnsi="Times New Roman" w:cs="Times New Roman"/>
            <w:lang w:val="en-GB"/>
          </w:rPr>
          <w:t xml:space="preserve"> provided</w:t>
        </w:r>
      </w:ins>
      <w:r w:rsidR="008D7E5C" w:rsidRPr="0066495C">
        <w:rPr>
          <w:rFonts w:ascii="Times New Roman" w:eastAsiaTheme="minorEastAsia" w:hAnsi="Times New Roman" w:cs="Times New Roman"/>
          <w:lang w:val="en-GB"/>
        </w:rPr>
        <w:t xml:space="preserve">. In the case growth was length-based, we converted </w:t>
      </w:r>
      <w:del w:id="31" w:author="Max Lindmark" w:date="2020-05-12T13:06:00Z">
        <w:r w:rsidR="008D7E5C" w:rsidRPr="0066495C" w:rsidDel="0067271A">
          <w:rPr>
            <w:rFonts w:ascii="Times New Roman" w:eastAsiaTheme="minorEastAsia" w:hAnsi="Times New Roman" w:cs="Times New Roman"/>
            <w:lang w:val="en-GB"/>
          </w:rPr>
          <w:delText xml:space="preserve">them </w:delText>
        </w:r>
      </w:del>
      <w:ins w:id="32" w:author="Max Lindmark" w:date="2020-05-12T13:06:00Z">
        <w:r w:rsidR="0067271A">
          <w:rPr>
            <w:rFonts w:ascii="Times New Roman" w:eastAsiaTheme="minorEastAsia" w:hAnsi="Times New Roman" w:cs="Times New Roman"/>
            <w:lang w:val="en-GB"/>
          </w:rPr>
          <w:t>it</w:t>
        </w:r>
        <w:r w:rsidR="0067271A" w:rsidRPr="0066495C">
          <w:rPr>
            <w:rFonts w:ascii="Times New Roman" w:eastAsiaTheme="minorEastAsia" w:hAnsi="Times New Roman" w:cs="Times New Roman"/>
            <w:lang w:val="en-GB"/>
          </w:rPr>
          <w:t xml:space="preserve"> </w:t>
        </w:r>
      </w:ins>
      <w:r w:rsidR="008D7E5C" w:rsidRPr="0066495C">
        <w:rPr>
          <w:rFonts w:ascii="Times New Roman" w:eastAsiaTheme="minorEastAsia" w:hAnsi="Times New Roman" w:cs="Times New Roman"/>
          <w:lang w:val="en-GB"/>
        </w:rPr>
        <w:t xml:space="preserve">to mass using weight-length-relationships from </w:t>
      </w:r>
      <w:proofErr w:type="spellStart"/>
      <w:r w:rsidR="008D7E5C" w:rsidRPr="0066495C">
        <w:rPr>
          <w:rFonts w:ascii="Times New Roman" w:eastAsiaTheme="minorEastAsia" w:hAnsi="Times New Roman" w:cs="Times New Roman"/>
          <w:lang w:val="en-GB"/>
        </w:rPr>
        <w:t>FishBase</w:t>
      </w:r>
      <w:proofErr w:type="spellEnd"/>
      <w:r w:rsidR="008D7E5C" w:rsidRPr="0066495C">
        <w:rPr>
          <w:rFonts w:ascii="Times New Roman" w:eastAsiaTheme="minorEastAsia" w:hAnsi="Times New Roman" w:cs="Times New Roman"/>
          <w:lang w:val="en-GB"/>
        </w:rPr>
        <w:t xml:space="preserv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w:t>
      </w:r>
      <w:ins w:id="33" w:author="Max Lindmark" w:date="2020-05-12T13:06:00Z">
        <w:r w:rsidR="00562D2D">
          <w:rPr>
            <w:rFonts w:ascii="Times New Roman" w:eastAsiaTheme="minorEastAsia" w:hAnsi="Times New Roman" w:cs="Times New Roman"/>
            <w:lang w:val="en-GB"/>
          </w:rPr>
          <w:t>usual</w:t>
        </w:r>
      </w:ins>
      <w:ins w:id="34" w:author="Max Lindmark" w:date="2020-05-12T13:07:00Z">
        <w:r w:rsidR="00562D2D">
          <w:rPr>
            <w:rFonts w:ascii="Times New Roman" w:eastAsiaTheme="minorEastAsia" w:hAnsi="Times New Roman" w:cs="Times New Roman"/>
            <w:lang w:val="en-GB"/>
          </w:rPr>
          <w:t xml:space="preserve">ly estimated </w:t>
        </w:r>
      </w:ins>
      <w:r w:rsidR="008D7E5C" w:rsidRPr="0066495C">
        <w:rPr>
          <w:rFonts w:ascii="Times New Roman" w:eastAsiaTheme="minorEastAsia" w:hAnsi="Times New Roman" w:cs="Times New Roman"/>
          <w:lang w:val="en-GB"/>
        </w:rPr>
        <w:t>in the original study)</w:t>
      </w:r>
      <w:r w:rsidR="00C83DA7" w:rsidRPr="00211713">
        <w:rPr>
          <w:rFonts w:ascii="Times New Roman" w:eastAsiaTheme="minorEastAsia" w:hAnsi="Times New Roman" w:cs="Times New Roman"/>
          <w:lang w:val="en-US"/>
        </w:rPr>
        <w:t>.</w:t>
      </w:r>
      <w:ins w:id="35" w:author="Max Lindmark" w:date="2020-05-12T13:07:00Z">
        <w:r w:rsidR="00562D2D">
          <w:rPr>
            <w:rFonts w:ascii="Times New Roman" w:eastAsiaTheme="minorEastAsia" w:hAnsi="Times New Roman" w:cs="Times New Roman"/>
            <w:lang w:val="en-US"/>
          </w:rPr>
          <w:t xml:space="preserve"> Therefore, the optimum temperature may not always correspond to an actual measured temperature.</w:t>
        </w:r>
      </w:ins>
      <w:r w:rsidR="00C83DA7" w:rsidRPr="00211713">
        <w:rPr>
          <w:rFonts w:ascii="Times New Roman" w:eastAsiaTheme="minorEastAsia" w:hAnsi="Times New Roman" w:cs="Times New Roman"/>
          <w:lang w:val="en-US"/>
        </w:rPr>
        <w:t xml:space="preserve"> If the optimum</w:t>
      </w:r>
      <w:ins w:id="36" w:author="Max Lindmark" w:date="2020-05-12T13:07:00Z">
        <w:r w:rsidR="00A51893">
          <w:rPr>
            <w:rFonts w:ascii="Times New Roman" w:eastAsiaTheme="minorEastAsia" w:hAnsi="Times New Roman" w:cs="Times New Roman"/>
            <w:lang w:val="en-US"/>
          </w:rPr>
          <w:t xml:space="preserve"> temperature </w:t>
        </w:r>
      </w:ins>
      <w:del w:id="37" w:author="Max Lindmark" w:date="2020-05-12T13:07:00Z">
        <w:r w:rsidR="00C83DA7" w:rsidRPr="00211713" w:rsidDel="00A51893">
          <w:rPr>
            <w:rFonts w:ascii="Times New Roman" w:eastAsiaTheme="minorEastAsia" w:hAnsi="Times New Roman" w:cs="Times New Roman"/>
            <w:lang w:val="en-US"/>
          </w:rPr>
          <w:delText>-</w:delText>
        </w:r>
      </w:del>
      <w:ins w:id="38" w:author="Max Lindmark" w:date="2020-05-12T13:07:00Z">
        <w:r w:rsidR="00A51893">
          <w:rPr>
            <w:rFonts w:ascii="Times New Roman" w:eastAsiaTheme="minorEastAsia" w:hAnsi="Times New Roman" w:cs="Times New Roman"/>
            <w:lang w:val="en-US"/>
          </w:rPr>
          <w:t>(</w:t>
        </w:r>
      </w:ins>
      <w:r w:rsidR="00C83DA7" w:rsidRPr="00211713">
        <w:rPr>
          <w:rFonts w:ascii="Times New Roman" w:eastAsiaTheme="minorEastAsia" w:hAnsi="Times New Roman" w:cs="Times New Roman"/>
          <w:lang w:val="en-US"/>
        </w:rPr>
        <w:t>by</w:t>
      </w:r>
      <w:del w:id="39" w:author="Max Lindmark" w:date="2020-05-12T13:07:00Z">
        <w:r w:rsidR="00C83DA7" w:rsidRPr="00211713" w:rsidDel="00A51893">
          <w:rPr>
            <w:rFonts w:ascii="Times New Roman" w:eastAsiaTheme="minorEastAsia" w:hAnsi="Times New Roman" w:cs="Times New Roman"/>
            <w:lang w:val="en-US"/>
          </w:rPr>
          <w:delText>-</w:delText>
        </w:r>
      </w:del>
      <w:ins w:id="40" w:author="Max Lindmark" w:date="2020-05-12T13:07:00Z">
        <w:r w:rsidR="00A51893">
          <w:rPr>
            <w:rFonts w:ascii="Times New Roman" w:eastAsiaTheme="minorEastAsia" w:hAnsi="Times New Roman" w:cs="Times New Roman"/>
            <w:lang w:val="en-US"/>
          </w:rPr>
          <w:t xml:space="preserve"> </w:t>
        </w:r>
      </w:ins>
      <w:r w:rsidR="00C83DA7" w:rsidRPr="00211713">
        <w:rPr>
          <w:rFonts w:ascii="Times New Roman" w:eastAsiaTheme="minorEastAsia" w:hAnsi="Times New Roman" w:cs="Times New Roman"/>
          <w:lang w:val="en-US"/>
        </w:rPr>
        <w:t>size</w:t>
      </w:r>
      <w:ins w:id="41" w:author="Max Lindmark" w:date="2020-05-12T13:07:00Z">
        <w:r w:rsidR="00A51893">
          <w:rPr>
            <w:rFonts w:ascii="Times New Roman" w:eastAsiaTheme="minorEastAsia" w:hAnsi="Times New Roman" w:cs="Times New Roman"/>
            <w:lang w:val="en-US"/>
          </w:rPr>
          <w:t xml:space="preserve"> group)</w:t>
        </w:r>
      </w:ins>
      <w:r w:rsidR="00C83DA7" w:rsidRPr="00211713">
        <w:rPr>
          <w:rFonts w:ascii="Times New Roman" w:eastAsiaTheme="minorEastAsia" w:hAnsi="Times New Roman" w:cs="Times New Roman"/>
          <w:lang w:val="en-US"/>
        </w:rPr>
        <w:t xml:space="preserve"> was not estimated in the original </w:t>
      </w:r>
      <w:r w:rsidR="00E43603" w:rsidRPr="00211713">
        <w:rPr>
          <w:rFonts w:ascii="Times New Roman" w:eastAsiaTheme="minorEastAsia" w:hAnsi="Times New Roman" w:cs="Times New Roman"/>
          <w:lang w:val="en-US"/>
        </w:rPr>
        <w:lastRenderedPageBreak/>
        <w:t>study,</w:t>
      </w:r>
      <w:r w:rsidR="00C83DA7" w:rsidRPr="00211713">
        <w:rPr>
          <w:rFonts w:ascii="Times New Roman" w:eastAsiaTheme="minorEastAsia" w:hAnsi="Times New Roman" w:cs="Times New Roman"/>
          <w:lang w:val="en-US"/>
        </w:rPr>
        <w:t xml:space="preserve"> we used the</w:t>
      </w:r>
      <w:commentRangeStart w:id="42"/>
      <w:commentRangeStart w:id="43"/>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42"/>
      <w:r w:rsidR="008D7E5C" w:rsidRPr="00211713">
        <w:rPr>
          <w:rStyle w:val="CommentReference"/>
          <w:rFonts w:ascii="Times New Roman" w:hAnsi="Times New Roman" w:cs="Times New Roman"/>
          <w:sz w:val="22"/>
          <w:szCs w:val="22"/>
        </w:rPr>
        <w:commentReference w:id="42"/>
      </w:r>
      <w:commentRangeEnd w:id="43"/>
      <w:r w:rsidR="008D7E5C" w:rsidRPr="00211713">
        <w:rPr>
          <w:rStyle w:val="CommentReference"/>
          <w:rFonts w:ascii="Times New Roman" w:hAnsi="Times New Roman" w:cs="Times New Roman"/>
          <w:sz w:val="22"/>
          <w:szCs w:val="22"/>
        </w:rPr>
        <w:commentReference w:id="43"/>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613F54A" w:rsidR="008D7E5C" w:rsidRPr="00FF0465" w:rsidDel="0018481E" w:rsidRDefault="008D7E5C" w:rsidP="00D545B3">
      <w:pPr>
        <w:spacing w:line="480" w:lineRule="auto"/>
        <w:contextualSpacing/>
        <w:jc w:val="both"/>
        <w:rPr>
          <w:del w:id="44" w:author="Max Lindmark" w:date="2020-05-19T15:23:00Z"/>
          <w:rFonts w:cstheme="minorHAnsi"/>
          <w:lang w:val="en-GB"/>
        </w:rPr>
      </w:pPr>
    </w:p>
    <w:p w14:paraId="331EA1EE" w14:textId="1E5D7EE0" w:rsidR="00342ACC" w:rsidRPr="00647D43" w:rsidDel="006A1BF7" w:rsidRDefault="00342ACC" w:rsidP="00D545B3">
      <w:pPr>
        <w:pStyle w:val="Heading2"/>
        <w:contextualSpacing/>
        <w:jc w:val="both"/>
        <w:rPr>
          <w:del w:id="45" w:author="Max Lindmark" w:date="2020-05-19T15:23:00Z"/>
          <w:rFonts w:asciiTheme="minorHAnsi" w:hAnsiTheme="minorHAnsi" w:cstheme="minorHAnsi"/>
          <w:i/>
          <w:iCs/>
          <w:color w:val="auto"/>
          <w:sz w:val="22"/>
          <w:szCs w:val="22"/>
          <w:lang w:val="en-GB"/>
        </w:rPr>
      </w:pPr>
      <w:bookmarkStart w:id="46" w:name="_Toc40794017"/>
      <w:del w:id="47" w:author="Max Lindmark" w:date="2020-05-19T15:23:00Z">
        <w:r w:rsidRPr="00647D43" w:rsidDel="006A1BF7">
          <w:rPr>
            <w:rFonts w:asciiTheme="minorHAnsi" w:hAnsiTheme="minorHAnsi" w:cstheme="minorHAnsi"/>
            <w:i/>
            <w:iCs/>
            <w:color w:val="auto"/>
            <w:sz w:val="22"/>
            <w:szCs w:val="22"/>
            <w:lang w:val="en-GB"/>
          </w:rPr>
          <w:delText>Metabolic rate</w:delText>
        </w:r>
        <w:bookmarkEnd w:id="46"/>
      </w:del>
    </w:p>
    <w:p w14:paraId="3105375E" w14:textId="6894D674" w:rsidR="00D42F2C" w:rsidDel="006A1BF7" w:rsidRDefault="00DD7633" w:rsidP="00D545B3">
      <w:pPr>
        <w:spacing w:line="480" w:lineRule="auto"/>
        <w:contextualSpacing/>
        <w:jc w:val="both"/>
        <w:rPr>
          <w:del w:id="48" w:author="Max Lindmark" w:date="2020-05-19T15:23:00Z"/>
          <w:rFonts w:cstheme="minorHAnsi"/>
          <w:lang w:val="en-GB"/>
        </w:rPr>
      </w:pPr>
      <w:del w:id="49" w:author="Max Lindmark" w:date="2020-05-19T15:23:00Z">
        <w:r w:rsidRPr="00E12CCB" w:rsidDel="006A1BF7">
          <w:rPr>
            <w:rFonts w:cstheme="minorHAnsi"/>
            <w:lang w:val="en-GB"/>
          </w:rPr>
          <w:delText>The search for metabolic rate experiments</w:delText>
        </w:r>
        <w:r w:rsidR="0066495C" w:rsidDel="006A1BF7">
          <w:rPr>
            <w:rFonts w:cstheme="minorHAnsi"/>
            <w:lang w:val="en-GB"/>
          </w:rPr>
          <w:delText xml:space="preserve"> described in the main text</w:delText>
        </w:r>
        <w:r w:rsidRPr="00E12CCB" w:rsidDel="006A1BF7">
          <w:rPr>
            <w:rFonts w:cstheme="minorHAnsi"/>
            <w:lang w:val="en-GB"/>
          </w:rPr>
          <w:delText xml:space="preserve"> </w:delText>
        </w:r>
        <w:r w:rsidR="00D44B2E" w:rsidRPr="00E12CCB" w:rsidDel="006A1BF7">
          <w:rPr>
            <w:lang w:val="en-GB"/>
          </w:rPr>
          <w:delText xml:space="preserve">resulted in </w:delText>
        </w:r>
        <w:r w:rsidR="00AF6BCB" w:rsidRPr="00E12CCB" w:rsidDel="006A1BF7">
          <w:rPr>
            <w:lang w:val="en-GB"/>
          </w:rPr>
          <w:delText>8405</w:delText>
        </w:r>
        <w:r w:rsidR="00D44B2E" w:rsidRPr="00E12CCB" w:rsidDel="006A1BF7">
          <w:rPr>
            <w:lang w:val="en-GB"/>
          </w:rPr>
          <w:delText xml:space="preserve"> articles (search date: 2019.06.06)</w:delText>
        </w:r>
        <w:r w:rsidR="001C4BC6" w:rsidRPr="00E12CCB" w:rsidDel="006A1BF7">
          <w:rPr>
            <w:lang w:val="en-GB"/>
          </w:rPr>
          <w:delText xml:space="preserve">, which was reduced to </w:delText>
        </w:r>
        <w:r w:rsidR="008D4166" w:rsidRPr="00E12CCB" w:rsidDel="006A1BF7">
          <w:rPr>
            <w:lang w:val="en-GB"/>
          </w:rPr>
          <w:delText>3458</w:delText>
        </w:r>
        <w:r w:rsidR="001C4BC6" w:rsidRPr="00E12CCB" w:rsidDel="006A1BF7">
          <w:rPr>
            <w:lang w:val="en-GB"/>
          </w:rPr>
          <w:delText xml:space="preserve"> after applying filters for </w:delText>
        </w:r>
        <w:r w:rsidR="005D4122" w:rsidRPr="00E12CCB" w:rsidDel="006A1BF7">
          <w:rPr>
            <w:lang w:val="en-GB"/>
          </w:rPr>
          <w:delText>subject categories.</w:delText>
        </w:r>
        <w:r w:rsidR="00FD2A63" w:rsidRPr="0066495C" w:rsidDel="006A1BF7">
          <w:rPr>
            <w:rFonts w:eastAsiaTheme="minorEastAsia"/>
            <w:lang w:val="en-GB"/>
          </w:rPr>
          <w:delText xml:space="preserve"> </w:delText>
        </w:r>
        <w:r w:rsidR="00FD2A63" w:rsidRPr="00E12CCB" w:rsidDel="006A1BF7">
          <w:rPr>
            <w:rFonts w:eastAsiaTheme="minorEastAsia"/>
            <w:lang w:val="en-US"/>
          </w:rPr>
          <w:delText>A</w:delText>
        </w:r>
        <w:r w:rsidR="00FD2A63" w:rsidRPr="00E12CCB" w:rsidDel="006A1BF7">
          <w:rPr>
            <w:rFonts w:cstheme="minorHAnsi"/>
            <w:lang w:val="en-GB"/>
          </w:rPr>
          <w:delText xml:space="preserve">rticles where filtered out at </w:delText>
        </w:r>
        <w:r w:rsidR="00FD2A63" w:rsidRPr="0066495C" w:rsidDel="006A1BF7">
          <w:rPr>
            <w:rFonts w:eastAsiaTheme="minorEastAsia"/>
            <w:lang w:val="en-GB"/>
          </w:rPr>
          <w:delText>the abstract and whole-</w:delText>
        </w:r>
        <w:r w:rsidR="009C0FC1" w:rsidRPr="009C0FC1" w:rsidDel="006A1BF7">
          <w:rPr>
            <w:rFonts w:eastAsiaTheme="minorEastAsia"/>
            <w:lang w:val="en-US"/>
          </w:rPr>
          <w:delText>art</w:delText>
        </w:r>
        <w:r w:rsidR="009C0FC1" w:rsidDel="006A1BF7">
          <w:rPr>
            <w:rFonts w:eastAsiaTheme="minorEastAsia"/>
            <w:lang w:val="en-US"/>
          </w:rPr>
          <w:delText>icle</w:delText>
        </w:r>
        <w:r w:rsidR="00FD2A63" w:rsidRPr="0066495C" w:rsidDel="006A1BF7">
          <w:rPr>
            <w:rFonts w:eastAsiaTheme="minorEastAsia"/>
            <w:lang w:val="en-GB"/>
          </w:rPr>
          <w:delText xml:space="preserve"> stage </w:delText>
        </w:r>
        <w:r w:rsidR="00FD2A63" w:rsidRPr="00E12CCB" w:rsidDel="006A1BF7">
          <w:rPr>
            <w:rFonts w:cstheme="minorHAnsi"/>
            <w:lang w:val="en-GB"/>
          </w:rPr>
          <w:delText xml:space="preserve">if the original reference could not be identified and evaluated, if </w:delText>
        </w:r>
      </w:del>
      <w:del w:id="50" w:author="Max Lindmark" w:date="2020-05-12T13:08:00Z">
        <w:r w:rsidR="00FD2A63" w:rsidRPr="00E12CCB" w:rsidDel="00AE35B1">
          <w:rPr>
            <w:rFonts w:cstheme="minorHAnsi"/>
            <w:lang w:val="en-GB"/>
          </w:rPr>
          <w:delText xml:space="preserve">units </w:delText>
        </w:r>
      </w:del>
      <w:del w:id="51" w:author="Max Lindmark" w:date="2020-05-19T15:23:00Z">
        <w:r w:rsidR="00FD2A63" w:rsidRPr="00E12CCB" w:rsidDel="006A1BF7">
          <w:rPr>
            <w:rFonts w:cstheme="minorHAnsi"/>
            <w:lang w:val="en-GB"/>
          </w:rPr>
          <w:delText xml:space="preserve">were normalized </w:delText>
        </w:r>
      </w:del>
      <w:del w:id="52" w:author="Max Lindmark" w:date="2020-05-12T13:08:00Z">
        <w:r w:rsidR="00FD2A63" w:rsidRPr="00E12CCB" w:rsidDel="00AE35B1">
          <w:rPr>
            <w:rFonts w:cstheme="minorHAnsi"/>
            <w:lang w:val="en-GB"/>
          </w:rPr>
          <w:delText>using a prior</w:delText>
        </w:r>
        <w:r w:rsidR="001F573E" w:rsidRPr="00E12CCB" w:rsidDel="00AE35B1">
          <w:rPr>
            <w:rFonts w:cstheme="minorHAnsi"/>
            <w:lang w:val="en-GB"/>
          </w:rPr>
          <w:delText>i</w:delText>
        </w:r>
        <w:r w:rsidR="00FD2A63" w:rsidRPr="00E12CCB" w:rsidDel="00AE35B1">
          <w:rPr>
            <w:rFonts w:cstheme="minorHAnsi"/>
            <w:lang w:val="en-GB"/>
          </w:rPr>
          <w:delText xml:space="preserve"> defined scaling relationships</w:delText>
        </w:r>
        <w:r w:rsidR="0048763D" w:rsidRPr="00E12CCB" w:rsidDel="00AE35B1">
          <w:rPr>
            <w:rFonts w:cstheme="minorHAnsi"/>
            <w:lang w:val="en-GB"/>
          </w:rPr>
          <w:delText xml:space="preserve"> </w:delText>
        </w:r>
      </w:del>
      <w:del w:id="53" w:author="Max Lindmark" w:date="2020-05-19T15:23:00Z">
        <w:r w:rsidR="0048763D" w:rsidRPr="00E12CCB" w:rsidDel="006A1BF7">
          <w:rPr>
            <w:rFonts w:cstheme="minorHAnsi"/>
            <w:lang w:val="en-GB"/>
          </w:rPr>
          <w:delText>(i.e.</w:delText>
        </w:r>
      </w:del>
      <w:del w:id="54" w:author="Max Lindmark" w:date="2020-05-12T13:08:00Z">
        <w:r w:rsidR="0048763D" w:rsidRPr="00E12CCB" w:rsidDel="00AE35B1">
          <w:rPr>
            <w:rFonts w:cstheme="minorHAnsi"/>
            <w:lang w:val="en-GB"/>
          </w:rPr>
          <w:delText xml:space="preserve"> mass or temperature corrected </w:delText>
        </w:r>
      </w:del>
      <w:del w:id="55" w:author="Max Lindmark" w:date="2020-05-19T15:23:00Z">
        <w:r w:rsidR="0048763D" w:rsidRPr="00E12CCB" w:rsidDel="006A1BF7">
          <w:rPr>
            <w:rFonts w:cstheme="minorHAnsi"/>
            <w:lang w:val="en-GB"/>
          </w:rPr>
          <w:delText xml:space="preserve">rather than </w:delText>
        </w:r>
      </w:del>
      <w:del w:id="56" w:author="Max Lindmark" w:date="2020-05-12T13:08:00Z">
        <w:r w:rsidR="0048763D" w:rsidRPr="00E12CCB" w:rsidDel="00AA19A8">
          <w:rPr>
            <w:rFonts w:cstheme="minorHAnsi"/>
            <w:lang w:val="en-GB"/>
          </w:rPr>
          <w:delText xml:space="preserve">raw </w:delText>
        </w:r>
      </w:del>
      <w:del w:id="57" w:author="Max Lindmark" w:date="2020-05-19T15:23:00Z">
        <w:r w:rsidR="0048763D" w:rsidRPr="00E12CCB" w:rsidDel="006A1BF7">
          <w:rPr>
            <w:rFonts w:cstheme="minorHAnsi"/>
            <w:lang w:val="en-GB"/>
          </w:rPr>
          <w:delText>values)</w:delText>
        </w:r>
      </w:del>
      <w:del w:id="58" w:author="Max Lindmark" w:date="2020-05-12T13:09:00Z">
        <w:r w:rsidR="00D42F2C" w:rsidRPr="00E12CCB" w:rsidDel="00FB70E6">
          <w:rPr>
            <w:rFonts w:cstheme="minorHAnsi"/>
            <w:lang w:val="en-GB"/>
          </w:rPr>
          <w:delText>,</w:delText>
        </w:r>
        <w:r w:rsidR="00D42F2C" w:rsidRPr="00E12CCB" w:rsidDel="0011279F">
          <w:rPr>
            <w:rFonts w:cstheme="minorHAnsi"/>
            <w:lang w:val="en-GB"/>
          </w:rPr>
          <w:delText xml:space="preserve"> </w:delText>
        </w:r>
      </w:del>
      <w:del w:id="59" w:author="Max Lindmark" w:date="2020-05-19T15:23:00Z">
        <w:r w:rsidR="00D42F2C" w:rsidRPr="00E12CCB" w:rsidDel="006A1BF7">
          <w:rPr>
            <w:rFonts w:cstheme="minorHAnsi"/>
            <w:lang w:val="en-GB"/>
          </w:rPr>
          <w:delText>if it was not standard</w:delText>
        </w:r>
      </w:del>
      <w:del w:id="60" w:author="Max Lindmark" w:date="2020-05-12T13:08:00Z">
        <w:r w:rsidR="00D42F2C" w:rsidRPr="00E12CCB" w:rsidDel="006D44E2">
          <w:rPr>
            <w:rFonts w:cstheme="minorHAnsi"/>
            <w:lang w:val="en-GB"/>
          </w:rPr>
          <w:delText>/</w:delText>
        </w:r>
      </w:del>
      <w:del w:id="61" w:author="Max Lindmark" w:date="2020-05-19T15:23:00Z">
        <w:r w:rsidR="00D42F2C" w:rsidRPr="00E12CCB" w:rsidDel="006A1BF7">
          <w:rPr>
            <w:rFonts w:cstheme="minorHAnsi"/>
            <w:lang w:val="en-GB"/>
          </w:rPr>
          <w:delText>routine</w:delText>
        </w:r>
      </w:del>
      <w:del w:id="62" w:author="Max Lindmark" w:date="2020-05-12T13:08:00Z">
        <w:r w:rsidR="00D42F2C" w:rsidRPr="00E12CCB" w:rsidDel="006D44E2">
          <w:rPr>
            <w:rFonts w:cstheme="minorHAnsi"/>
            <w:lang w:val="en-GB"/>
          </w:rPr>
          <w:delText>/</w:delText>
        </w:r>
      </w:del>
      <w:del w:id="63" w:author="Max Lindmark" w:date="2020-05-19T15:23:00Z">
        <w:r w:rsidR="00D42F2C" w:rsidRPr="00E12CCB" w:rsidDel="006A1BF7">
          <w:rPr>
            <w:rFonts w:cstheme="minorHAnsi"/>
            <w:lang w:val="en-GB"/>
          </w:rPr>
          <w:delText>resting metabolic rate</w:delText>
        </w:r>
      </w:del>
      <w:del w:id="64" w:author="Max Lindmark" w:date="2020-05-12T13:09:00Z">
        <w:r w:rsidR="004865E6" w:rsidRPr="00E12CCB" w:rsidDel="0011279F">
          <w:rPr>
            <w:rFonts w:cstheme="minorHAnsi"/>
            <w:lang w:val="en-GB"/>
          </w:rPr>
          <w:delText xml:space="preserve"> (i.e. </w:delText>
        </w:r>
      </w:del>
      <w:del w:id="65" w:author="Max Lindmark" w:date="2020-05-19T15:23:00Z">
        <w:r w:rsidR="005F6923" w:rsidDel="006A1BF7">
          <w:rPr>
            <w:rFonts w:cstheme="minorHAnsi"/>
            <w:lang w:val="en-GB"/>
          </w:rPr>
          <w:delText>oxygen consumption</w:delText>
        </w:r>
        <w:r w:rsidR="004865E6" w:rsidRPr="00E12CCB" w:rsidDel="006A1BF7">
          <w:rPr>
            <w:rFonts w:cstheme="minorHAnsi"/>
            <w:lang w:val="en-GB"/>
          </w:rPr>
          <w:delText xml:space="preserve"> of </w:delText>
        </w:r>
        <w:r w:rsidR="005F6923" w:rsidDel="006A1BF7">
          <w:rPr>
            <w:rFonts w:cstheme="minorHAnsi"/>
            <w:lang w:val="en-GB"/>
          </w:rPr>
          <w:delText xml:space="preserve">an </w:delText>
        </w:r>
        <w:r w:rsidR="004865E6" w:rsidRPr="00E12CCB" w:rsidDel="006A1BF7">
          <w:rPr>
            <w:rFonts w:cstheme="minorHAnsi"/>
            <w:lang w:val="en-GB"/>
          </w:rPr>
          <w:delText>unfed fish at no or little spontaneous activity</w:delText>
        </w:r>
      </w:del>
      <w:del w:id="66" w:author="Max Lindmark" w:date="2020-05-12T13:09:00Z">
        <w:r w:rsidR="004865E6" w:rsidRPr="00E12CCB" w:rsidDel="0011279F">
          <w:rPr>
            <w:rFonts w:cstheme="minorHAnsi"/>
            <w:lang w:val="en-GB"/>
          </w:rPr>
          <w:delText>)</w:delText>
        </w:r>
        <w:r w:rsidR="005E7913" w:rsidRPr="00E12CCB" w:rsidDel="00FB70E6">
          <w:rPr>
            <w:rFonts w:cstheme="minorHAnsi"/>
            <w:lang w:val="en-GB"/>
          </w:rPr>
          <w:delText xml:space="preserve"> or </w:delText>
        </w:r>
        <w:r w:rsidR="0066495C" w:rsidDel="00FB70E6">
          <w:rPr>
            <w:rFonts w:cstheme="minorHAnsi"/>
            <w:lang w:val="en-GB"/>
          </w:rPr>
          <w:delText xml:space="preserve">if </w:delText>
        </w:r>
        <w:r w:rsidR="00AA2B71" w:rsidRPr="00E12CCB" w:rsidDel="00FB70E6">
          <w:rPr>
            <w:rFonts w:cstheme="minorHAnsi"/>
            <w:lang w:val="en-GB"/>
          </w:rPr>
          <w:delText xml:space="preserve">there </w:delText>
        </w:r>
        <w:r w:rsidR="00D42F2C" w:rsidRPr="00E12CCB" w:rsidDel="00FB70E6">
          <w:rPr>
            <w:rFonts w:cstheme="minorHAnsi"/>
            <w:lang w:val="en-GB"/>
          </w:rPr>
          <w:delText>was no acclimation</w:delText>
        </w:r>
      </w:del>
      <w:del w:id="67" w:author="Max Lindmark" w:date="2020-05-19T15:23:00Z">
        <w:r w:rsidR="005E7913" w:rsidRPr="00E12CCB" w:rsidDel="006A1BF7">
          <w:rPr>
            <w:rFonts w:cstheme="minorHAnsi"/>
            <w:lang w:val="en-GB"/>
          </w:rPr>
          <w:delText>.</w:delText>
        </w:r>
        <w:r w:rsidR="00CA3DAC" w:rsidRPr="0066495C" w:rsidDel="006A1BF7">
          <w:rPr>
            <w:lang w:val="en-GB"/>
          </w:rPr>
          <w:delText xml:space="preserve"> </w:delText>
        </w:r>
        <w:r w:rsidR="00CD66C7" w:rsidRPr="00E12CCB" w:rsidDel="006A1BF7">
          <w:rPr>
            <w:lang w:val="en-US"/>
          </w:rPr>
          <w:delText xml:space="preserve">Metabolic rates </w:delText>
        </w:r>
        <w:r w:rsidR="008104B8" w:rsidRPr="00E12CCB" w:rsidDel="006A1BF7">
          <w:rPr>
            <w:lang w:val="en-US"/>
          </w:rPr>
          <w:delText>were</w:delText>
        </w:r>
        <w:r w:rsidR="00CD66C7" w:rsidRPr="00E12CCB" w:rsidDel="006A1BF7">
          <w:rPr>
            <w:lang w:val="en-US"/>
          </w:rPr>
          <w:delText xml:space="preserve"> converted </w:delText>
        </w:r>
        <w:r w:rsidR="00805F9E" w:rsidRPr="00E12CCB" w:rsidDel="006A1BF7">
          <w:rPr>
            <w:lang w:val="en-US"/>
          </w:rPr>
          <w:delText xml:space="preserve">to </w:delText>
        </w:r>
      </w:del>
      <w:moveTo w:id="68" w:author="Max Lindmark" w:date="2020-05-12T13:11:00Z">
        <w:del w:id="69" w:author="Max Lindmark" w:date="2020-05-19T15:23:00Z">
          <w:moveToRangeStart w:id="70" w:author="Max Lindmark" w:date="2020-05-12T13:11:00Z" w:name="move40181478"/>
        </w:del>
        <m:oMath>
          <m:r>
            <w:del w:id="71" w:author="Max Lindmark" w:date="2020-05-19T15:23:00Z">
              <m:rPr>
                <m:sty m:val="p"/>
              </m:rPr>
              <w:rPr>
                <w:rFonts w:ascii="Cambria Math" w:hAnsi="Cambria Math"/>
                <w:lang w:val="en-US"/>
              </w:rPr>
              <m:t>mg</m:t>
            </w:del>
          </m:r>
          <w:moveTo w:id="72" w:author="Max Lindmark" w:date="2020-05-12T13:11:00Z">
            <w:del w:id="73" w:author="Max Lindmark" w:date="2020-05-19T15:23:00Z">
              <m:r>
                <w:rPr>
                  <w:rFonts w:ascii="Cambria Math" w:hAnsi="Cambria Math"/>
                  <w:lang w:val="en-US"/>
                </w:rPr>
                <m:t xml:space="preserve"> </m:t>
              </m:r>
            </w:del>
            <w:del w:id="74" w:author="Max Lindmark" w:date="2020-05-19T15:23:00Z"/>
          </w:moveTo>
          <m:sSub>
            <m:sSubPr>
              <m:ctrlPr>
                <w:del w:id="75" w:author="Max Lindmark" w:date="2020-05-19T15:23:00Z">
                  <w:rPr>
                    <w:rFonts w:ascii="Cambria Math" w:hAnsi="Cambria Math"/>
                    <w:iCs/>
                    <w:lang w:val="en-US"/>
                  </w:rPr>
                </w:del>
              </m:ctrlPr>
            </m:sSubPr>
            <m:e>
              <w:moveTo w:id="76" w:author="Max Lindmark" w:date="2020-05-12T13:11:00Z">
                <w:del w:id="77" w:author="Max Lindmark" w:date="2020-05-19T15:23:00Z">
                  <m:r>
                    <m:rPr>
                      <m:sty m:val="p"/>
                    </m:rPr>
                    <w:rPr>
                      <w:rFonts w:ascii="Cambria Math" w:hAnsi="Cambria Math"/>
                      <w:lang w:val="en-US"/>
                    </w:rPr>
                    <m:t>O</m:t>
                  </m:r>
                </w:del>
                <w:del w:id="78" w:author="Max Lindmark" w:date="2020-05-19T15:23:00Z"/>
              </w:moveTo>
            </m:e>
            <m:sub>
              <w:moveTo w:id="79" w:author="Max Lindmark" w:date="2020-05-12T13:11:00Z">
                <w:del w:id="80" w:author="Max Lindmark" w:date="2020-05-19T15:23:00Z">
                  <m:r>
                    <m:rPr>
                      <m:sty m:val="p"/>
                    </m:rPr>
                    <w:rPr>
                      <w:rFonts w:ascii="Cambria Math" w:hAnsi="Cambria Math"/>
                      <w:lang w:val="en-US"/>
                    </w:rPr>
                    <m:t>2</m:t>
                  </m:r>
                </w:del>
                <w:del w:id="81" w:author="Max Lindmark" w:date="2020-05-19T15:23:00Z"/>
              </w:moveTo>
            </m:sub>
          </m:sSub>
          <w:moveTo w:id="82" w:author="Max Lindmark" w:date="2020-05-12T13:11:00Z">
            <w:del w:id="83" w:author="Max Lindmark" w:date="2020-05-19T15:23:00Z">
              <m:r>
                <m:rPr>
                  <m:sty m:val="p"/>
                </m:rPr>
                <w:rPr>
                  <w:rFonts w:ascii="Cambria Math" w:hAnsi="Cambria Math"/>
                  <w:lang w:val="en-US"/>
                </w:rPr>
                <m:t xml:space="preserve"> </m:t>
              </m:r>
            </w:del>
            <w:del w:id="84" w:author="Max Lindmark" w:date="2020-05-19T15:23:00Z"/>
          </w:moveTo>
          <m:sSup>
            <m:sSupPr>
              <m:ctrlPr>
                <w:del w:id="85" w:author="Max Lindmark" w:date="2020-05-19T15:23:00Z">
                  <w:rPr>
                    <w:rFonts w:ascii="Cambria Math" w:hAnsi="Cambria Math"/>
                    <w:iCs/>
                    <w:lang w:val="en-US"/>
                  </w:rPr>
                </w:del>
              </m:ctrlPr>
            </m:sSupPr>
            <m:e>
              <w:moveTo w:id="86" w:author="Max Lindmark" w:date="2020-05-12T13:11:00Z">
                <w:del w:id="87" w:author="Max Lindmark" w:date="2020-05-19T15:23:00Z">
                  <m:r>
                    <m:rPr>
                      <m:sty m:val="p"/>
                    </m:rPr>
                    <w:rPr>
                      <w:rFonts w:ascii="Cambria Math" w:hAnsi="Cambria Math"/>
                      <w:lang w:val="en-US"/>
                    </w:rPr>
                    <m:t>h</m:t>
                  </m:r>
                </w:del>
                <w:del w:id="88" w:author="Max Lindmark" w:date="2020-05-19T15:23:00Z"/>
              </w:moveTo>
            </m:e>
            <m:sup>
              <w:moveTo w:id="89" w:author="Max Lindmark" w:date="2020-05-12T13:11:00Z">
                <w:del w:id="90" w:author="Max Lindmark" w:date="2020-05-19T15:23:00Z">
                  <m:r>
                    <m:rPr>
                      <m:sty m:val="p"/>
                    </m:rPr>
                    <w:rPr>
                      <w:rFonts w:ascii="Cambria Math" w:hAnsi="Cambria Math"/>
                      <w:lang w:val="en-US"/>
                    </w:rPr>
                    <m:t>-1</m:t>
                  </m:r>
                </w:del>
                <w:del w:id="91" w:author="Max Lindmark" w:date="2020-05-19T15:23:00Z"/>
              </w:moveTo>
            </m:sup>
          </m:sSup>
        </m:oMath>
        <w:moveToRangeEnd w:id="70"/>
        <w:del w:id="92" w:author="Max Lindmark" w:date="2020-05-19T15:23:00Z">
          <w:r w:rsidR="008104B8" w:rsidRPr="00E12CCB" w:rsidDel="006A1BF7">
            <w:rPr>
              <w:lang w:val="en-US"/>
            </w:rPr>
            <w:delText xml:space="preserve">the most common </w:delText>
          </w:r>
          <w:r w:rsidR="00805F9E" w:rsidRPr="00E12CCB" w:rsidDel="006A1BF7">
            <w:rPr>
              <w:lang w:val="en-US"/>
            </w:rPr>
            <w:delText>unit</w:delText>
          </w:r>
        </w:del>
        <w:del w:id="93" w:author="Max Lindmark" w:date="2020-05-12T13:11:00Z">
          <w:r w:rsidR="00805F9E" w:rsidRPr="00E12CCB" w:rsidDel="00DA5F0E">
            <w:rPr>
              <w:lang w:val="en-US"/>
            </w:rPr>
            <w:delText xml:space="preserve"> </w:delText>
          </w:r>
          <w:moveFromRangeStart w:id="94" w:author="Max Lindmark" w:date="2020-05-12T13:11:00Z" w:name="move40181478"/>
        </w:del>
        <m:oMath>
          <m:r>
            <w:del w:id="95" w:author="Max Lindmark" w:date="2020-05-12T13:11:00Z">
              <m:rPr>
                <m:sty m:val="p"/>
              </m:rPr>
              <w:rPr>
                <w:rFonts w:ascii="Cambria Math" w:hAnsi="Cambria Math"/>
                <w:lang w:val="en-US"/>
              </w:rPr>
              <m:t>mg</m:t>
            </w:del>
          </m:r>
          <m:r>
            <w:del w:id="96" w:author="Max Lindmark" w:date="2020-05-12T13:11:00Z">
              <w:rPr>
                <w:rFonts w:ascii="Cambria Math" w:hAnsi="Cambria Math"/>
                <w:lang w:val="en-US"/>
              </w:rPr>
              <m:t xml:space="preserve"> </m:t>
            </w:del>
          </m:r>
          <m:sSub>
            <m:sSubPr>
              <m:ctrlPr>
                <w:del w:id="97" w:author="Max Lindmark" w:date="2020-05-12T13:11:00Z">
                  <w:rPr>
                    <w:rFonts w:ascii="Cambria Math" w:hAnsi="Cambria Math"/>
                    <w:iCs/>
                    <w:lang w:val="en-US"/>
                  </w:rPr>
                </w:del>
              </m:ctrlPr>
            </m:sSubPr>
            <m:e>
              <m:r>
                <w:del w:id="98" w:author="Max Lindmark" w:date="2020-05-12T13:11:00Z">
                  <m:rPr>
                    <m:sty m:val="p"/>
                  </m:rPr>
                  <w:rPr>
                    <w:rFonts w:ascii="Cambria Math" w:hAnsi="Cambria Math"/>
                    <w:lang w:val="en-US"/>
                  </w:rPr>
                  <m:t>O</m:t>
                </w:del>
              </m:r>
            </m:e>
            <m:sub>
              <m:r>
                <w:del w:id="99" w:author="Max Lindmark" w:date="2020-05-12T13:11:00Z">
                  <m:rPr>
                    <m:sty m:val="p"/>
                  </m:rPr>
                  <w:rPr>
                    <w:rFonts w:ascii="Cambria Math" w:hAnsi="Cambria Math"/>
                    <w:lang w:val="en-US"/>
                  </w:rPr>
                  <m:t>2</m:t>
                </w:del>
              </m:r>
            </m:sub>
          </m:sSub>
          <m:r>
            <w:del w:id="100" w:author="Max Lindmark" w:date="2020-05-12T13:11:00Z">
              <m:rPr>
                <m:sty m:val="p"/>
              </m:rPr>
              <w:rPr>
                <w:rFonts w:ascii="Cambria Math" w:hAnsi="Cambria Math"/>
                <w:lang w:val="en-US"/>
              </w:rPr>
              <m:t xml:space="preserve"> </m:t>
            </w:del>
          </m:r>
          <m:sSup>
            <m:sSupPr>
              <m:ctrlPr>
                <w:del w:id="101" w:author="Max Lindmark" w:date="2020-05-12T13:11:00Z">
                  <w:rPr>
                    <w:rFonts w:ascii="Cambria Math" w:hAnsi="Cambria Math"/>
                    <w:iCs/>
                    <w:lang w:val="en-US"/>
                  </w:rPr>
                </w:del>
              </m:ctrlPr>
            </m:sSupPr>
            <m:e>
              <m:r>
                <w:del w:id="102" w:author="Max Lindmark" w:date="2020-05-12T13:11:00Z">
                  <m:rPr>
                    <m:sty m:val="p"/>
                  </m:rPr>
                  <w:rPr>
                    <w:rFonts w:ascii="Cambria Math" w:hAnsi="Cambria Math"/>
                    <w:lang w:val="en-US"/>
                  </w:rPr>
                  <m:t>h</m:t>
                </w:del>
              </m:r>
            </m:e>
            <m:sup>
              <m:r>
                <w:del w:id="103" w:author="Max Lindmark" w:date="2020-05-12T13:11:00Z">
                  <m:rPr>
                    <m:sty m:val="p"/>
                  </m:rPr>
                  <w:rPr>
                    <w:rFonts w:ascii="Cambria Math" w:hAnsi="Cambria Math"/>
                    <w:lang w:val="en-US"/>
                  </w:rPr>
                  <m:t>-1</m:t>
                </w:del>
              </m:r>
            </m:sup>
          </m:sSup>
        </m:oMath>
        <w:moveFrom w:id="104" w:author="Max Lindmark" w:date="2020-05-12T13:11:00Z">
          <w:del w:id="105" w:author="Max Lindmark" w:date="2020-05-12T13:11:00Z">
            <w:r w:rsidR="008104B8" w:rsidRPr="00E12CCB" w:rsidDel="00DA5F0E">
              <w:rPr>
                <w:rFonts w:eastAsiaTheme="minorEastAsia"/>
                <w:iCs/>
                <w:lang w:val="en-US"/>
              </w:rPr>
              <w:delText xml:space="preserve"> </w:delText>
            </w:r>
          </w:del>
        </w:moveFrom>
        <w:moveFromRangeEnd w:id="94"/>
        <w:del w:id="106" w:author="Max Lindmark" w:date="2020-05-12T13:11:00Z">
          <w:r w:rsidR="008104B8" w:rsidRPr="00E12CCB" w:rsidDel="00DA5F0E">
            <w:rPr>
              <w:rFonts w:eastAsiaTheme="minorEastAsia"/>
              <w:iCs/>
              <w:lang w:val="en-US"/>
            </w:rPr>
            <w:delText>(as that is how it is typically measured)</w:delText>
          </w:r>
          <w:r w:rsidR="00E3376E" w:rsidRPr="00E12CCB" w:rsidDel="00DA5F0E">
            <w:rPr>
              <w:rFonts w:eastAsiaTheme="minorEastAsia"/>
              <w:iCs/>
              <w:lang w:val="en-US"/>
            </w:rPr>
            <w:delText xml:space="preserve"> u</w:delText>
          </w:r>
          <w:r w:rsidR="00E3376E" w:rsidRPr="00E12CCB" w:rsidDel="00F44BF8">
            <w:rPr>
              <w:rFonts w:eastAsiaTheme="minorEastAsia"/>
              <w:iCs/>
              <w:lang w:val="en-US"/>
            </w:rPr>
            <w:delText xml:space="preserve">sing standard </w:delText>
          </w:r>
          <w:r w:rsidR="009A466F" w:rsidRPr="00E12CCB" w:rsidDel="00F44BF8">
            <w:rPr>
              <w:rFonts w:eastAsiaTheme="minorEastAsia"/>
              <w:iCs/>
              <w:lang w:val="en-US"/>
            </w:rPr>
            <w:delText>conversions</w:delText>
          </w:r>
        </w:del>
        <w:del w:id="107" w:author="Max Lindmark" w:date="2020-05-12T13:12:00Z">
          <w:r w:rsidR="003262FF" w:rsidRPr="00E12CCB" w:rsidDel="00E06673">
            <w:rPr>
              <w:rFonts w:eastAsiaTheme="minorEastAsia"/>
              <w:iCs/>
              <w:lang w:val="en-US"/>
            </w:rPr>
            <w:delText>.</w:delText>
          </w:r>
          <w:r w:rsidR="00805F9E" w:rsidRPr="00E12CCB" w:rsidDel="00E06673">
            <w:rPr>
              <w:lang w:val="en-US"/>
            </w:rPr>
            <w:delText xml:space="preserve"> </w:delText>
          </w:r>
          <w:r w:rsidR="008D5B2D" w:rsidRPr="00E12CCB" w:rsidDel="00E06673">
            <w:rPr>
              <w:lang w:val="en-US"/>
            </w:rPr>
            <w:delText>Th</w:delText>
          </w:r>
        </w:del>
        <w:del w:id="108" w:author="Max Lindmark" w:date="2020-05-19T15:23:00Z">
          <w:r w:rsidR="008D5B2D" w:rsidRPr="00E12CCB" w:rsidDel="006A1BF7">
            <w:rPr>
              <w:lang w:val="en-US"/>
            </w:rPr>
            <w:delText xml:space="preserve">ese data where compiled in the file </w:delText>
          </w:r>
          <w:r w:rsidR="00CA3DAC" w:rsidRPr="00E12CCB" w:rsidDel="006A1BF7">
            <w:rPr>
              <w:rFonts w:cstheme="minorHAnsi"/>
              <w:lang w:val="en-GB"/>
            </w:rPr>
            <w:delText>metabolism_data.xlsx</w:delText>
          </w:r>
          <w:r w:rsidR="008D5B2D" w:rsidRPr="00E12CCB" w:rsidDel="006A1BF7">
            <w:rPr>
              <w:rFonts w:cstheme="minorHAnsi"/>
              <w:lang w:val="en-GB"/>
            </w:rPr>
            <w:delText>.</w:delText>
          </w:r>
        </w:del>
      </w:moveTo>
    </w:p>
    <w:p w14:paraId="2534AB10" w14:textId="78076976" w:rsidR="004210B7" w:rsidRPr="00E12CCB" w:rsidDel="00BA5B76" w:rsidRDefault="004210B7" w:rsidP="00D545B3">
      <w:pPr>
        <w:spacing w:line="480" w:lineRule="auto"/>
        <w:contextualSpacing/>
        <w:jc w:val="both"/>
        <w:rPr>
          <w:del w:id="109" w:author="Max Lindmark" w:date="2020-05-19T15:23:00Z"/>
          <w:rFonts w:cstheme="minorHAnsi"/>
          <w:lang w:val="en-GB"/>
        </w:rPr>
      </w:pPr>
    </w:p>
    <w:p w14:paraId="23184634" w14:textId="77777777" w:rsidR="005B3763" w:rsidRDefault="005B3763" w:rsidP="00D545B3">
      <w:pPr>
        <w:pStyle w:val="Heading2"/>
        <w:contextualSpacing/>
        <w:jc w:val="both"/>
        <w:rPr>
          <w:ins w:id="110" w:author="Max Lindmark" w:date="2020-05-19T15:23:00Z"/>
          <w:rFonts w:asciiTheme="minorHAnsi" w:hAnsiTheme="minorHAnsi" w:cstheme="minorHAnsi"/>
          <w:i/>
          <w:iCs/>
          <w:sz w:val="22"/>
          <w:szCs w:val="22"/>
          <w:lang w:val="en-GB"/>
        </w:rPr>
      </w:pPr>
      <w:bookmarkStart w:id="111" w:name="_Toc40794018"/>
    </w:p>
    <w:p w14:paraId="1480661F" w14:textId="0D87857A" w:rsidR="00765102" w:rsidRDefault="00765102" w:rsidP="00D545B3">
      <w:pPr>
        <w:pStyle w:val="Heading2"/>
        <w:contextualSpacing/>
        <w:jc w:val="both"/>
        <w:rPr>
          <w:rFonts w:asciiTheme="minorHAnsi" w:hAnsiTheme="minorHAnsi" w:cstheme="minorHAnsi"/>
          <w:i/>
          <w:iCs/>
          <w:sz w:val="22"/>
          <w:szCs w:val="22"/>
          <w:lang w:val="en-GB"/>
        </w:rPr>
      </w:pPr>
      <w:r w:rsidRPr="00647D43">
        <w:rPr>
          <w:rFonts w:asciiTheme="minorHAnsi" w:hAnsiTheme="minorHAnsi" w:cstheme="minorHAnsi"/>
          <w:i/>
          <w:iCs/>
          <w:sz w:val="22"/>
          <w:szCs w:val="22"/>
          <w:lang w:val="en-GB"/>
        </w:rPr>
        <w:t>Maximum consumption rate</w:t>
      </w:r>
      <w:bookmarkEnd w:id="111"/>
    </w:p>
    <w:p w14:paraId="7A7034BE" w14:textId="3C98C1ED"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proofErr w:type="spellStart"/>
      <w:r w:rsidR="00AB323D" w:rsidRPr="00E12CCB">
        <w:rPr>
          <w:rFonts w:cstheme="minorHAnsi"/>
          <w:lang w:val="en-GB"/>
        </w:rPr>
        <w:t>rticles</w:t>
      </w:r>
      <w:proofErr w:type="spellEnd"/>
      <w:r w:rsidR="00AB323D" w:rsidRPr="00E12CCB">
        <w:rPr>
          <w:rFonts w:cstheme="minorHAnsi"/>
          <w:lang w:val="en-GB"/>
        </w:rPr>
        <w:t xml:space="preserve">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w:t>
      </w:r>
      <w:ins w:id="112" w:author="Max Lindmark" w:date="2020-05-12T13:12:00Z">
        <w:r w:rsidR="005F3DA4" w:rsidRPr="00E12CCB">
          <w:rPr>
            <w:rFonts w:cstheme="minorHAnsi"/>
            <w:lang w:val="en-GB"/>
          </w:rPr>
          <w:t xml:space="preserve">if </w:t>
        </w:r>
        <w:r w:rsidR="005F3DA4">
          <w:rPr>
            <w:rFonts w:cstheme="minorHAnsi"/>
            <w:lang w:val="en-GB"/>
          </w:rPr>
          <w:t>data</w:t>
        </w:r>
        <w:r w:rsidR="005F3DA4" w:rsidRPr="00E12CCB">
          <w:rPr>
            <w:rFonts w:cstheme="minorHAnsi"/>
            <w:lang w:val="en-GB"/>
          </w:rPr>
          <w:t xml:space="preserve"> were normalized (i.e.</w:t>
        </w:r>
        <w:r w:rsidR="005F3DA4">
          <w:rPr>
            <w:rFonts w:cstheme="minorHAnsi"/>
            <w:lang w:val="en-GB"/>
          </w:rPr>
          <w:t xml:space="preserve"> </w:t>
        </w:r>
        <w:r w:rsidR="005F3DA4" w:rsidRPr="00E12CCB">
          <w:rPr>
            <w:rFonts w:cstheme="minorHAnsi"/>
            <w:lang w:val="en-GB"/>
          </w:rPr>
          <w:t>using a priori defined scaling relationships</w:t>
        </w:r>
        <w:r w:rsidR="005F3DA4">
          <w:rPr>
            <w:rFonts w:cstheme="minorHAnsi"/>
            <w:lang w:val="en-GB"/>
          </w:rPr>
          <w:t xml:space="preserve"> to show corrected data </w:t>
        </w:r>
        <w:r w:rsidR="005F3DA4" w:rsidRPr="00E12CCB">
          <w:rPr>
            <w:rFonts w:cstheme="minorHAnsi"/>
            <w:lang w:val="en-GB"/>
          </w:rPr>
          <w:t xml:space="preserve">rather than </w:t>
        </w:r>
        <w:r w:rsidR="005F3DA4">
          <w:rPr>
            <w:rFonts w:cstheme="minorHAnsi"/>
            <w:lang w:val="en-GB"/>
          </w:rPr>
          <w:t>measured</w:t>
        </w:r>
        <w:r w:rsidR="005F3DA4" w:rsidRPr="00E12CCB">
          <w:rPr>
            <w:rFonts w:cstheme="minorHAnsi"/>
            <w:lang w:val="en-GB"/>
          </w:rPr>
          <w:t xml:space="preserve"> values)</w:t>
        </w:r>
      </w:ins>
      <w:del w:id="113" w:author="Max Lindmark" w:date="2020-05-12T13:12:00Z">
        <w:r w:rsidR="00AB323D" w:rsidRPr="00E12CCB" w:rsidDel="005F3DA4">
          <w:rPr>
            <w:rFonts w:cstheme="minorHAnsi"/>
            <w:lang w:val="en-GB"/>
          </w:rPr>
          <w:delText>if units were normalized using a priori defined scaling relationships (i.e. mass or temperature corrected rather than raw values)</w:delText>
        </w:r>
      </w:del>
      <w:r w:rsidR="00AB323D" w:rsidRPr="00E12CCB">
        <w:rPr>
          <w:rFonts w:cstheme="minorHAnsi"/>
          <w:lang w:val="en-GB"/>
        </w:rPr>
        <w:t xml:space="preserve">,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w:t>
      </w:r>
      <w:del w:id="114" w:author="Max Lindmark" w:date="2020-05-12T13:23:00Z">
        <w:r w:rsidR="00AB323D" w:rsidRPr="00E12CCB" w:rsidDel="004C704A">
          <w:rPr>
            <w:lang w:val="en-US"/>
          </w:rPr>
          <w:delText xml:space="preserve">to the unit </w:delText>
        </w:r>
      </w:del>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ins w:id="115" w:author="Max Lindmark" w:date="2020-05-12T13:13:00Z">
        <w:r w:rsidR="00717135">
          <w:rPr>
            <w:rFonts w:eastAsiaTheme="minorEastAsia"/>
            <w:iCs/>
            <w:lang w:val="en-US"/>
          </w:rPr>
          <w:t xml:space="preserve"> (but note we fitted models to mass-specific rates, </w:t>
        </w:r>
      </w:ins>
      <m:oMath>
        <m:r>
          <w:ins w:id="116" w:author="Max Lindmark" w:date="2020-05-12T13:13:00Z">
            <m:rPr>
              <m:sty m:val="p"/>
            </m:rPr>
            <w:rPr>
              <w:rFonts w:ascii="Cambria Math" w:hAnsi="Cambria Math"/>
              <w:lang w:val="en-US"/>
            </w:rPr>
            <m:t>g</m:t>
          </w:ins>
        </m:r>
        <m:r>
          <w:ins w:id="117" w:author="Max Lindmark" w:date="2020-05-12T13:13:00Z">
            <w:rPr>
              <w:rFonts w:ascii="Cambria Math" w:hAnsi="Cambria Math"/>
              <w:lang w:val="en-US"/>
            </w:rPr>
            <m:t xml:space="preserve"> </m:t>
          </w:ins>
        </m:r>
        <m:sSup>
          <m:sSupPr>
            <m:ctrlPr>
              <w:ins w:id="118" w:author="Max Lindmark" w:date="2020-05-12T13:23:00Z">
                <w:rPr>
                  <w:rFonts w:ascii="Cambria Math" w:hAnsi="Cambria Math"/>
                  <w:iCs/>
                  <w:lang w:val="en-US"/>
                </w:rPr>
              </w:ins>
            </m:ctrlPr>
          </m:sSupPr>
          <m:e>
            <m:r>
              <w:ins w:id="119" w:author="Max Lindmark" w:date="2020-05-12T13:13:00Z">
                <m:rPr>
                  <m:sty m:val="p"/>
                </m:rPr>
                <w:rPr>
                  <w:rFonts w:ascii="Cambria Math" w:hAnsi="Cambria Math"/>
                  <w:lang w:val="en-US"/>
                </w:rPr>
                <m:t>g</m:t>
              </w:ins>
            </m:r>
            <m:ctrlPr>
              <w:ins w:id="120" w:author="Max Lindmark" w:date="2020-05-12T13:23:00Z">
                <w:rPr>
                  <w:rFonts w:ascii="Cambria Math" w:hAnsi="Cambria Math"/>
                  <w:i/>
                  <w:lang w:val="en-US"/>
                </w:rPr>
              </w:ins>
            </m:ctrlPr>
          </m:e>
          <m:sup>
            <m:r>
              <w:ins w:id="121" w:author="Max Lindmark" w:date="2020-05-12T13:23:00Z">
                <m:rPr>
                  <m:sty m:val="p"/>
                </m:rPr>
                <w:rPr>
                  <w:rFonts w:ascii="Cambria Math" w:hAnsi="Cambria Math"/>
                  <w:lang w:val="en-US"/>
                </w:rPr>
                <m:t>-1</m:t>
              </w:ins>
            </m:r>
          </m:sup>
        </m:sSup>
        <m:r>
          <w:ins w:id="122" w:author="Max Lindmark" w:date="2020-05-12T13:13:00Z">
            <w:rPr>
              <w:rFonts w:ascii="Cambria Math" w:hAnsi="Cambria Math"/>
              <w:lang w:val="en-US"/>
            </w:rPr>
            <m:t xml:space="preserve"> </m:t>
          </w:ins>
        </m:r>
        <m:sSup>
          <m:sSupPr>
            <m:ctrlPr>
              <w:ins w:id="123" w:author="Max Lindmark" w:date="2020-05-12T13:13:00Z">
                <w:rPr>
                  <w:rFonts w:ascii="Cambria Math" w:hAnsi="Cambria Math"/>
                  <w:iCs/>
                  <w:lang w:val="en-US"/>
                </w:rPr>
              </w:ins>
            </m:ctrlPr>
          </m:sSupPr>
          <m:e>
            <m:r>
              <w:ins w:id="124" w:author="Max Lindmark" w:date="2020-05-12T13:13:00Z">
                <m:rPr>
                  <m:sty m:val="p"/>
                </m:rPr>
                <w:rPr>
                  <w:rFonts w:ascii="Cambria Math" w:hAnsi="Cambria Math"/>
                  <w:lang w:val="en-US"/>
                </w:rPr>
                <m:t>day</m:t>
              </w:ins>
            </m:r>
          </m:e>
          <m:sup>
            <m:r>
              <w:ins w:id="125" w:author="Max Lindmark" w:date="2020-05-12T13:13:00Z">
                <m:rPr>
                  <m:sty m:val="p"/>
                </m:rPr>
                <w:rPr>
                  <w:rFonts w:ascii="Cambria Math" w:hAnsi="Cambria Math"/>
                  <w:lang w:val="en-US"/>
                </w:rPr>
                <m:t>-1</m:t>
              </w:ins>
            </m:r>
          </m:sup>
        </m:sSup>
      </m:oMath>
      <w:ins w:id="126" w:author="Max Lindmark" w:date="2020-05-12T13:13:00Z">
        <w:r w:rsidR="00717135">
          <w:rPr>
            <w:rFonts w:eastAsiaTheme="minorEastAsia"/>
            <w:iCs/>
            <w:lang w:val="en-US"/>
          </w:rPr>
          <w:t>)</w:t>
        </w:r>
      </w:ins>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ins w:id="127" w:author="Max Lindmark" w:date="2020-05-19T15:23:00Z"/>
          <w:rFonts w:asciiTheme="minorHAnsi" w:hAnsiTheme="minorHAnsi" w:cstheme="minorHAnsi"/>
          <w:i/>
          <w:iCs/>
          <w:color w:val="auto"/>
          <w:sz w:val="22"/>
          <w:szCs w:val="22"/>
          <w:lang w:val="en-GB"/>
        </w:rPr>
      </w:pPr>
      <w:ins w:id="128" w:author="Max Lindmark" w:date="2020-05-19T15:23:00Z">
        <w:r w:rsidRPr="00647D43">
          <w:rPr>
            <w:rFonts w:asciiTheme="minorHAnsi" w:hAnsiTheme="minorHAnsi" w:cstheme="minorHAnsi"/>
            <w:i/>
            <w:iCs/>
            <w:color w:val="auto"/>
            <w:sz w:val="22"/>
            <w:szCs w:val="22"/>
            <w:lang w:val="en-GB"/>
          </w:rPr>
          <w:t>Metabolic rate</w:t>
        </w:r>
      </w:ins>
    </w:p>
    <w:p w14:paraId="203C0522" w14:textId="77777777" w:rsidR="006A1BF7" w:rsidRDefault="006A1BF7" w:rsidP="006A1BF7">
      <w:pPr>
        <w:spacing w:line="480" w:lineRule="auto"/>
        <w:contextualSpacing/>
        <w:jc w:val="both"/>
        <w:rPr>
          <w:ins w:id="129" w:author="Max Lindmark" w:date="2020-05-19T15:23:00Z"/>
          <w:rFonts w:cstheme="minorHAnsi"/>
          <w:lang w:val="en-GB"/>
        </w:rPr>
      </w:pPr>
      <w:ins w:id="130" w:author="Max Lindmark" w:date="2020-05-19T15:23:00Z">
        <w:r w:rsidRPr="00E12CCB">
          <w:rPr>
            <w:rFonts w:cstheme="minorHAnsi"/>
            <w:lang w:val="en-GB"/>
          </w:rPr>
          <w:t>The search for metabolic rate experiments</w:t>
        </w:r>
        <w:r>
          <w:rPr>
            <w:rFonts w:cstheme="minorHAnsi"/>
            <w:lang w:val="en-GB"/>
          </w:rPr>
          <w:t xml:space="preserve"> described in the main text</w:t>
        </w:r>
        <w:r w:rsidRPr="00E12CCB">
          <w:rPr>
            <w:rFonts w:cstheme="minorHAnsi"/>
            <w:lang w:val="en-GB"/>
          </w:rPr>
          <w:t xml:space="preserve"> </w:t>
        </w:r>
        <w:r w:rsidRPr="00E12CCB">
          <w:rPr>
            <w:lang w:val="en-GB"/>
          </w:rPr>
          <w:t>resulted in 8405 articles (search date: 2019.06.06), which was reduced to 3458 after applying filters for subject categories.</w:t>
        </w:r>
        <w:r w:rsidRPr="0066495C">
          <w:rPr>
            <w:rFonts w:eastAsiaTheme="minorEastAsia"/>
            <w:lang w:val="en-GB"/>
          </w:rPr>
          <w:t xml:space="preserve"> </w:t>
        </w:r>
        <w:r w:rsidRPr="00E12CCB">
          <w:rPr>
            <w:rFonts w:eastAsiaTheme="minorEastAsia"/>
            <w:lang w:val="en-US"/>
          </w:rPr>
          <w:t>A</w:t>
        </w:r>
        <w:proofErr w:type="spellStart"/>
        <w:r w:rsidRPr="00E12CCB">
          <w:rPr>
            <w:rFonts w:cstheme="minorHAnsi"/>
            <w:lang w:val="en-GB"/>
          </w:rPr>
          <w:t>rticles</w:t>
        </w:r>
        <w:proofErr w:type="spellEnd"/>
        <w:r w:rsidRPr="00E12CCB">
          <w:rPr>
            <w:rFonts w:cstheme="minorHAnsi"/>
            <w:lang w:val="en-GB"/>
          </w:rPr>
          <w:t xml:space="preserve"> where filtered out at </w:t>
        </w:r>
        <w:r w:rsidRPr="0066495C">
          <w:rPr>
            <w:rFonts w:eastAsiaTheme="minorEastAsia"/>
            <w:lang w:val="en-GB"/>
          </w:rPr>
          <w:t>the abstract and whole-</w:t>
        </w:r>
        <w:r w:rsidRPr="009C0FC1">
          <w:rPr>
            <w:rFonts w:eastAsiaTheme="minorEastAsia"/>
            <w:lang w:val="en-US"/>
          </w:rPr>
          <w:t>art</w:t>
        </w:r>
        <w:r>
          <w:rPr>
            <w:rFonts w:eastAsiaTheme="minorEastAsia"/>
            <w:lang w:val="en-US"/>
          </w:rPr>
          <w:t>icle</w:t>
        </w:r>
        <w:r w:rsidRPr="0066495C">
          <w:rPr>
            <w:rFonts w:eastAsiaTheme="minorEastAsia"/>
            <w:lang w:val="en-GB"/>
          </w:rPr>
          <w:t xml:space="preserve"> stage </w:t>
        </w:r>
        <w:r w:rsidRPr="00E12CCB">
          <w:rPr>
            <w:rFonts w:cstheme="minorHAnsi"/>
            <w:lang w:val="en-GB"/>
          </w:rPr>
          <w:t xml:space="preserve">if the original reference could not be identified and evaluated, if </w:t>
        </w:r>
        <w:r>
          <w:rPr>
            <w:rFonts w:cstheme="minorHAnsi"/>
            <w:lang w:val="en-GB"/>
          </w:rPr>
          <w:t>data</w:t>
        </w:r>
        <w:r w:rsidRPr="00E12CCB">
          <w:rPr>
            <w:rFonts w:cstheme="minorHAnsi"/>
            <w:lang w:val="en-GB"/>
          </w:rPr>
          <w:t xml:space="preserve"> were normalized (i.e.</w:t>
        </w:r>
        <w:r>
          <w:rPr>
            <w:rFonts w:cstheme="minorHAnsi"/>
            <w:lang w:val="en-GB"/>
          </w:rPr>
          <w:t xml:space="preserve"> </w:t>
        </w:r>
        <w:r w:rsidRPr="00E12CCB">
          <w:rPr>
            <w:rFonts w:cstheme="minorHAnsi"/>
            <w:lang w:val="en-GB"/>
          </w:rPr>
          <w:t>using a priori defined scaling relationships</w:t>
        </w:r>
        <w:r>
          <w:rPr>
            <w:rFonts w:cstheme="minorHAnsi"/>
            <w:lang w:val="en-GB"/>
          </w:rPr>
          <w:t xml:space="preserve"> to normalize data for data a given size </w:t>
        </w:r>
        <w:r w:rsidRPr="00E12CCB">
          <w:rPr>
            <w:rFonts w:cstheme="minorHAnsi"/>
            <w:lang w:val="en-GB"/>
          </w:rPr>
          <w:t xml:space="preserve">rather than </w:t>
        </w:r>
        <w:r>
          <w:rPr>
            <w:rFonts w:cstheme="minorHAnsi"/>
            <w:lang w:val="en-GB"/>
          </w:rPr>
          <w:t>measured</w:t>
        </w:r>
        <w:r w:rsidRPr="00E12CCB">
          <w:rPr>
            <w:rFonts w:cstheme="minorHAnsi"/>
            <w:lang w:val="en-GB"/>
          </w:rPr>
          <w:t xml:space="preserve"> values)</w:t>
        </w:r>
        <w:r>
          <w:rPr>
            <w:rFonts w:cstheme="minorHAnsi"/>
            <w:lang w:val="en-GB"/>
          </w:rPr>
          <w:t xml:space="preserve">, if </w:t>
        </w:r>
        <w:r w:rsidRPr="00E12CCB">
          <w:rPr>
            <w:rFonts w:cstheme="minorHAnsi"/>
            <w:lang w:val="en-GB"/>
          </w:rPr>
          <w:t>there was no acclimation</w:t>
        </w:r>
        <w:r>
          <w:rPr>
            <w:rFonts w:cstheme="minorHAnsi"/>
            <w:lang w:val="en-GB"/>
          </w:rPr>
          <w:t xml:space="preserve"> or </w:t>
        </w:r>
        <w:r w:rsidRPr="00E12CCB">
          <w:rPr>
            <w:rFonts w:cstheme="minorHAnsi"/>
            <w:lang w:val="en-GB"/>
          </w:rPr>
          <w:t>if it was not standard</w:t>
        </w:r>
        <w:r>
          <w:rPr>
            <w:rFonts w:cstheme="minorHAnsi"/>
            <w:lang w:val="en-GB"/>
          </w:rPr>
          <w:t xml:space="preserve">, </w:t>
        </w:r>
        <w:r w:rsidRPr="00E12CCB">
          <w:rPr>
            <w:rFonts w:cstheme="minorHAnsi"/>
            <w:lang w:val="en-GB"/>
          </w:rPr>
          <w:t>routine</w:t>
        </w:r>
        <w:r>
          <w:rPr>
            <w:rFonts w:cstheme="minorHAnsi"/>
            <w:lang w:val="en-GB"/>
          </w:rPr>
          <w:t xml:space="preserve"> or </w:t>
        </w:r>
        <w:r w:rsidRPr="00E12CCB">
          <w:rPr>
            <w:rFonts w:cstheme="minorHAnsi"/>
            <w:lang w:val="en-GB"/>
          </w:rPr>
          <w:t>resting metabolic rate</w:t>
        </w:r>
        <w:r>
          <w:rPr>
            <w:rFonts w:cstheme="minorHAnsi"/>
            <w:lang w:val="en-GB"/>
          </w:rPr>
          <w:t>. The latter was defined as oxygen consumption</w:t>
        </w:r>
        <w:r w:rsidRPr="00E12CCB">
          <w:rPr>
            <w:rFonts w:cstheme="minorHAnsi"/>
            <w:lang w:val="en-GB"/>
          </w:rPr>
          <w:t xml:space="preserve"> of </w:t>
        </w:r>
        <w:r>
          <w:rPr>
            <w:rFonts w:cstheme="minorHAnsi"/>
            <w:lang w:val="en-GB"/>
          </w:rPr>
          <w:t xml:space="preserve">an </w:t>
        </w:r>
        <w:r w:rsidRPr="00E12CCB">
          <w:rPr>
            <w:rFonts w:cstheme="minorHAnsi"/>
            <w:lang w:val="en-GB"/>
          </w:rPr>
          <w:t xml:space="preserve">unfed fish at no or little spontaneous </w:t>
        </w:r>
        <w:r w:rsidRPr="00E12CCB">
          <w:rPr>
            <w:rFonts w:cstheme="minorHAnsi"/>
            <w:lang w:val="en-GB"/>
          </w:rPr>
          <w:lastRenderedPageBreak/>
          <w:t>activity</w:t>
        </w:r>
        <w:r>
          <w:rPr>
            <w:rFonts w:cstheme="minorHAnsi"/>
            <w:lang w:val="en-GB"/>
          </w:rPr>
          <w:t>, in line with common convention</w:t>
        </w:r>
        <w:r w:rsidRPr="00E12CCB">
          <w:rPr>
            <w:rFonts w:cstheme="minorHAnsi"/>
            <w:lang w:val="en-GB"/>
          </w:rPr>
          <w:t>.</w:t>
        </w:r>
        <w:r w:rsidRPr="0066495C">
          <w:rPr>
            <w:lang w:val="en-GB"/>
          </w:rPr>
          <w:t xml:space="preserve"> </w:t>
        </w:r>
        <w:r w:rsidRPr="00E12CCB">
          <w:rPr>
            <w:lang w:val="en-US"/>
          </w:rPr>
          <w:t xml:space="preserve">Metabolic rates were converted to </w:t>
        </w:r>
      </w:ins>
      <m:oMath>
        <m:r>
          <w:ins w:id="131" w:author="Max Lindmark" w:date="2020-05-19T15:23:00Z">
            <m:rPr>
              <m:sty m:val="p"/>
            </m:rPr>
            <w:rPr>
              <w:rFonts w:ascii="Cambria Math" w:hAnsi="Cambria Math"/>
              <w:lang w:val="en-US"/>
            </w:rPr>
            <m:t>mg</m:t>
          </w:ins>
        </m:r>
        <m:r>
          <w:ins w:id="132" w:author="Max Lindmark" w:date="2020-05-19T15:23:00Z">
            <w:rPr>
              <w:rFonts w:ascii="Cambria Math" w:hAnsi="Cambria Math"/>
              <w:lang w:val="en-US"/>
            </w:rPr>
            <m:t xml:space="preserve"> </m:t>
          </w:ins>
        </m:r>
        <m:sSub>
          <m:sSubPr>
            <m:ctrlPr>
              <w:ins w:id="133" w:author="Max Lindmark" w:date="2020-05-19T15:23:00Z">
                <w:rPr>
                  <w:rFonts w:ascii="Cambria Math" w:hAnsi="Cambria Math"/>
                  <w:iCs/>
                  <w:lang w:val="en-US"/>
                </w:rPr>
              </w:ins>
            </m:ctrlPr>
          </m:sSubPr>
          <m:e>
            <m:r>
              <w:ins w:id="134" w:author="Max Lindmark" w:date="2020-05-19T15:23:00Z">
                <m:rPr>
                  <m:sty m:val="p"/>
                </m:rPr>
                <w:rPr>
                  <w:rFonts w:ascii="Cambria Math" w:hAnsi="Cambria Math"/>
                  <w:lang w:val="en-US"/>
                </w:rPr>
                <m:t>O</m:t>
              </w:ins>
            </m:r>
          </m:e>
          <m:sub>
            <m:r>
              <w:ins w:id="135" w:author="Max Lindmark" w:date="2020-05-19T15:23:00Z">
                <m:rPr>
                  <m:sty m:val="p"/>
                </m:rPr>
                <w:rPr>
                  <w:rFonts w:ascii="Cambria Math" w:hAnsi="Cambria Math"/>
                  <w:lang w:val="en-US"/>
                </w:rPr>
                <m:t>2</m:t>
              </w:ins>
            </m:r>
          </m:sub>
        </m:sSub>
        <m:r>
          <w:ins w:id="136" w:author="Max Lindmark" w:date="2020-05-19T15:23:00Z">
            <m:rPr>
              <m:sty m:val="p"/>
            </m:rPr>
            <w:rPr>
              <w:rFonts w:ascii="Cambria Math" w:hAnsi="Cambria Math"/>
              <w:lang w:val="en-US"/>
            </w:rPr>
            <m:t xml:space="preserve"> </m:t>
          </w:ins>
        </m:r>
        <m:sSup>
          <m:sSupPr>
            <m:ctrlPr>
              <w:ins w:id="137" w:author="Max Lindmark" w:date="2020-05-19T15:23:00Z">
                <w:rPr>
                  <w:rFonts w:ascii="Cambria Math" w:hAnsi="Cambria Math"/>
                  <w:iCs/>
                  <w:lang w:val="en-US"/>
                </w:rPr>
              </w:ins>
            </m:ctrlPr>
          </m:sSupPr>
          <m:e>
            <m:r>
              <w:ins w:id="138" w:author="Max Lindmark" w:date="2020-05-19T15:23:00Z">
                <m:rPr>
                  <m:sty m:val="p"/>
                </m:rPr>
                <w:rPr>
                  <w:rFonts w:ascii="Cambria Math" w:hAnsi="Cambria Math"/>
                  <w:lang w:val="en-US"/>
                </w:rPr>
                <m:t>h</m:t>
              </w:ins>
            </m:r>
          </m:e>
          <m:sup>
            <m:r>
              <w:ins w:id="139" w:author="Max Lindmark" w:date="2020-05-19T15:23:00Z">
                <m:rPr>
                  <m:sty m:val="p"/>
                </m:rPr>
                <w:rPr>
                  <w:rFonts w:ascii="Cambria Math" w:hAnsi="Cambria Math"/>
                  <w:lang w:val="en-US"/>
                </w:rPr>
                <m:t>-1</m:t>
              </w:ins>
            </m:r>
          </m:sup>
        </m:sSup>
      </m:oMath>
      <w:ins w:id="140" w:author="Max Lindmark" w:date="2020-05-19T15:23:00Z">
        <w:r>
          <w:rPr>
            <w:rFonts w:eastAsiaTheme="minorEastAsia"/>
            <w:iCs/>
            <w:lang w:val="en-US"/>
          </w:rPr>
          <w:t xml:space="preserve">, because it was </w:t>
        </w:r>
        <w:r w:rsidRPr="00E12CCB">
          <w:rPr>
            <w:lang w:val="en-US"/>
          </w:rPr>
          <w:t>the most common unit</w:t>
        </w:r>
        <w:r>
          <w:rPr>
            <w:lang w:val="en-US"/>
          </w:rPr>
          <w:t xml:space="preserve"> in the data set (but not models where fitted to mass-specific rates, </w:t>
        </w:r>
      </w:ins>
      <m:oMath>
        <m:r>
          <w:ins w:id="141" w:author="Max Lindmark" w:date="2020-05-19T15:23:00Z">
            <m:rPr>
              <m:sty m:val="p"/>
            </m:rPr>
            <w:rPr>
              <w:rFonts w:ascii="Cambria Math" w:hAnsi="Cambria Math"/>
              <w:lang w:val="en-US"/>
            </w:rPr>
            <m:t>mg</m:t>
          </w:ins>
        </m:r>
        <m:r>
          <w:ins w:id="142" w:author="Max Lindmark" w:date="2020-05-19T15:23:00Z">
            <w:rPr>
              <w:rFonts w:ascii="Cambria Math" w:hAnsi="Cambria Math"/>
              <w:lang w:val="en-US"/>
            </w:rPr>
            <m:t xml:space="preserve"> </m:t>
          </w:ins>
        </m:r>
        <m:sSub>
          <m:sSubPr>
            <m:ctrlPr>
              <w:ins w:id="143" w:author="Max Lindmark" w:date="2020-05-19T15:23:00Z">
                <w:rPr>
                  <w:rFonts w:ascii="Cambria Math" w:hAnsi="Cambria Math"/>
                  <w:iCs/>
                  <w:lang w:val="en-US"/>
                </w:rPr>
              </w:ins>
            </m:ctrlPr>
          </m:sSubPr>
          <m:e>
            <m:r>
              <w:ins w:id="144" w:author="Max Lindmark" w:date="2020-05-19T15:23:00Z">
                <m:rPr>
                  <m:sty m:val="p"/>
                </m:rPr>
                <w:rPr>
                  <w:rFonts w:ascii="Cambria Math" w:hAnsi="Cambria Math"/>
                  <w:lang w:val="en-US"/>
                </w:rPr>
                <m:t>O</m:t>
              </w:ins>
            </m:r>
          </m:e>
          <m:sub>
            <m:r>
              <w:ins w:id="145" w:author="Max Lindmark" w:date="2020-05-19T15:23:00Z">
                <m:rPr>
                  <m:sty m:val="p"/>
                </m:rPr>
                <w:rPr>
                  <w:rFonts w:ascii="Cambria Math" w:hAnsi="Cambria Math"/>
                  <w:lang w:val="en-US"/>
                </w:rPr>
                <m:t>2</m:t>
              </w:ins>
            </m:r>
          </m:sub>
        </m:sSub>
        <m:sSup>
          <m:sSupPr>
            <m:ctrlPr>
              <w:ins w:id="146" w:author="Max Lindmark" w:date="2020-05-19T15:23:00Z">
                <w:rPr>
                  <w:rFonts w:ascii="Cambria Math" w:hAnsi="Cambria Math"/>
                  <w:lang w:val="en-US"/>
                </w:rPr>
              </w:ins>
            </m:ctrlPr>
          </m:sSupPr>
          <m:e>
            <m:r>
              <w:ins w:id="147" w:author="Max Lindmark" w:date="2020-05-19T15:23:00Z">
                <m:rPr>
                  <m:sty m:val="p"/>
                </m:rPr>
                <w:rPr>
                  <w:rFonts w:ascii="Cambria Math" w:hAnsi="Cambria Math"/>
                  <w:lang w:val="en-US"/>
                </w:rPr>
                <m:t xml:space="preserve"> g</m:t>
              </w:ins>
            </m:r>
          </m:e>
          <m:sup>
            <m:r>
              <w:ins w:id="148" w:author="Max Lindmark" w:date="2020-05-19T15:23:00Z">
                <m:rPr>
                  <m:sty m:val="p"/>
                </m:rPr>
                <w:rPr>
                  <w:rFonts w:ascii="Cambria Math" w:hAnsi="Cambria Math"/>
                  <w:lang w:val="en-US"/>
                </w:rPr>
                <m:t>-1</m:t>
              </w:ins>
            </m:r>
          </m:sup>
        </m:sSup>
        <m:sSup>
          <m:sSupPr>
            <m:ctrlPr>
              <w:ins w:id="149" w:author="Max Lindmark" w:date="2020-05-19T15:23:00Z">
                <w:rPr>
                  <w:rFonts w:ascii="Cambria Math" w:hAnsi="Cambria Math"/>
                  <w:iCs/>
                  <w:lang w:val="en-US"/>
                </w:rPr>
              </w:ins>
            </m:ctrlPr>
          </m:sSupPr>
          <m:e>
            <m:r>
              <w:ins w:id="150" w:author="Max Lindmark" w:date="2020-05-19T15:23:00Z">
                <m:rPr>
                  <m:sty m:val="p"/>
                </m:rPr>
                <w:rPr>
                  <w:rFonts w:ascii="Cambria Math" w:hAnsi="Cambria Math"/>
                  <w:lang w:val="en-US"/>
                </w:rPr>
                <m:t xml:space="preserve"> h</m:t>
              </w:ins>
            </m:r>
          </m:e>
          <m:sup>
            <m:r>
              <w:ins w:id="151" w:author="Max Lindmark" w:date="2020-05-19T15:23:00Z">
                <m:rPr>
                  <m:sty m:val="p"/>
                </m:rPr>
                <w:rPr>
                  <w:rFonts w:ascii="Cambria Math" w:hAnsi="Cambria Math"/>
                  <w:lang w:val="en-US"/>
                </w:rPr>
                <m:t>-1</m:t>
              </w:ins>
            </m:r>
          </m:sup>
        </m:sSup>
      </m:oMath>
      <w:ins w:id="152" w:author="Max Lindmark" w:date="2020-05-19T15:23:00Z">
        <w:r>
          <w:rPr>
            <w:lang w:val="en-US"/>
          </w:rPr>
          <w:t>). Th</w:t>
        </w:r>
        <w:r w:rsidRPr="00E12CCB">
          <w:rPr>
            <w:lang w:val="en-US"/>
          </w:rPr>
          <w:t xml:space="preserve">ese data where compiled in the file </w:t>
        </w:r>
        <w:r w:rsidRPr="00E12CCB">
          <w:rPr>
            <w:rFonts w:cstheme="minorHAnsi"/>
            <w:lang w:val="en-GB"/>
          </w:rPr>
          <w:t>metabolism_data.xlsx.</w:t>
        </w:r>
      </w:ins>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9D41501" w14:textId="253B3142" w:rsidR="004C7C60" w:rsidRPr="0001208F" w:rsidRDefault="004C7C60" w:rsidP="0001208F">
      <w:pPr>
        <w:pStyle w:val="ListParagraph"/>
        <w:numPr>
          <w:ilvl w:val="1"/>
          <w:numId w:val="13"/>
        </w:numPr>
        <w:ind w:left="1077"/>
        <w:jc w:val="both"/>
        <w:rPr>
          <w:rFonts w:ascii="Times New Roman" w:hAnsi="Times New Roman" w:cs="Times New Roman"/>
          <w:lang w:val="en-US"/>
        </w:rPr>
      </w:pPr>
      <w:r w:rsidRPr="0001208F">
        <w:rPr>
          <w:rFonts w:ascii="Times New Roman" w:hAnsi="Times New Roman" w:cs="Times New Roman"/>
          <w:lang w:val="en-US"/>
        </w:rPr>
        <w:t>If percentage per day (same as g/g/d), multiply by mass and divide by 100 to get g/day. Write this in the appendix</w:t>
      </w:r>
    </w:p>
    <w:p w14:paraId="78367478" w14:textId="77777777" w:rsidR="004C7C60" w:rsidRPr="0001208F" w:rsidRDefault="004C7C60" w:rsidP="0001208F">
      <w:pPr>
        <w:pStyle w:val="ListParagraph"/>
        <w:numPr>
          <w:ilvl w:val="1"/>
          <w:numId w:val="13"/>
        </w:numPr>
        <w:ind w:left="1077"/>
        <w:jc w:val="both"/>
        <w:rPr>
          <w:rFonts w:ascii="Times New Roman" w:hAnsi="Times New Roman" w:cs="Times New Roman"/>
          <w:lang w:val="en-US"/>
        </w:rPr>
      </w:pPr>
      <w:proofErr w:type="gramStart"/>
      <w:r w:rsidRPr="0001208F">
        <w:rPr>
          <w:rFonts w:ascii="Times New Roman" w:hAnsi="Times New Roman" w:cs="Times New Roman"/>
          <w:lang w:val="en-US"/>
        </w:rPr>
        <w:t>Basically</w:t>
      </w:r>
      <w:proofErr w:type="gramEnd"/>
      <w:r w:rsidRPr="0001208F">
        <w:rPr>
          <w:rFonts w:ascii="Times New Roman" w:hAnsi="Times New Roman" w:cs="Times New Roman"/>
          <w:lang w:val="en-US"/>
        </w:rPr>
        <w:t xml:space="preserve"> write down things I will forget in appendix, e.g. conversion from length to mass, </w:t>
      </w:r>
      <w:proofErr w:type="spellStart"/>
      <w:r w:rsidRPr="0001208F">
        <w:rPr>
          <w:rFonts w:ascii="Times New Roman" w:hAnsi="Times New Roman" w:cs="Times New Roman"/>
          <w:lang w:val="en-US"/>
        </w:rPr>
        <w:t>pref_temp</w:t>
      </w:r>
      <w:proofErr w:type="spellEnd"/>
      <w:r w:rsidRPr="0001208F">
        <w:rPr>
          <w:rFonts w:ascii="Times New Roman" w:hAnsi="Times New Roman" w:cs="Times New Roman"/>
          <w:lang w:val="en-US"/>
        </w:rPr>
        <w:t xml:space="preserve"> </w:t>
      </w:r>
      <w:proofErr w:type="spellStart"/>
      <w:r w:rsidRPr="0001208F">
        <w:rPr>
          <w:rFonts w:ascii="Times New Roman" w:hAnsi="Times New Roman" w:cs="Times New Roman"/>
          <w:lang w:val="en-US"/>
        </w:rPr>
        <w:t>etc</w:t>
      </w:r>
      <w:proofErr w:type="spellEnd"/>
      <w:r w:rsidRPr="0001208F">
        <w:rPr>
          <w:rFonts w:ascii="Times New Roman" w:hAnsi="Times New Roman" w:cs="Times New Roman"/>
          <w:lang w:val="en-US"/>
        </w:rPr>
        <w:t xml:space="preserve"> etc. See notes in the excel files. If env temp, take median. If not, take median of range of preferred temperature. If that columns value is not from FB, write in notes. I.e. in most cases that column is from FB. In some cases that comes from another paper or the same paper. See notes. Unless stated in notes, it's from FB. Check all the notes when I fill in the explanatory table, in case I forgot some edit I made. Go through all notes in the spreadsheet, see they are publishable</w:t>
      </w:r>
    </w:p>
    <w:p w14:paraId="5C1F06C5" w14:textId="77777777" w:rsidR="004C7C60" w:rsidRPr="0001208F" w:rsidRDefault="004C7C60" w:rsidP="0001208F">
      <w:pPr>
        <w:pStyle w:val="ListParagraph"/>
        <w:numPr>
          <w:ilvl w:val="1"/>
          <w:numId w:val="13"/>
        </w:numPr>
        <w:ind w:left="1077"/>
        <w:jc w:val="both"/>
        <w:rPr>
          <w:rFonts w:ascii="Times New Roman" w:hAnsi="Times New Roman" w:cs="Times New Roman"/>
          <w:lang w:val="en-US"/>
        </w:rPr>
      </w:pPr>
      <w:r w:rsidRPr="0001208F">
        <w:rPr>
          <w:rFonts w:ascii="Times New Roman" w:hAnsi="Times New Roman" w:cs="Times New Roman"/>
          <w:lang w:val="en-US"/>
        </w:rPr>
        <w:t>Some species have continuous data, others don’t, for both rates. Explain why</w:t>
      </w:r>
    </w:p>
    <w:p w14:paraId="2D53920D" w14:textId="77777777" w:rsidR="004C7C60" w:rsidRPr="0001208F" w:rsidRDefault="004C7C60" w:rsidP="0001208F">
      <w:pPr>
        <w:pStyle w:val="ListParagraph"/>
        <w:numPr>
          <w:ilvl w:val="1"/>
          <w:numId w:val="13"/>
        </w:numPr>
        <w:ind w:left="1077"/>
        <w:jc w:val="both"/>
        <w:rPr>
          <w:rFonts w:ascii="Times New Roman" w:hAnsi="Times New Roman" w:cs="Times New Roman"/>
          <w:lang w:val="en-US"/>
        </w:rPr>
      </w:pPr>
      <w:r w:rsidRPr="0001208F">
        <w:rPr>
          <w:rFonts w:ascii="Times New Roman" w:hAnsi="Times New Roman" w:cs="Times New Roman"/>
          <w:lang w:val="en-US"/>
        </w:rPr>
        <w:t>Authors use different definitions. If oxygen con of resting fish = routine. If actively trying to get lowest values, e.g. Percentile or extrapolation, standard. Irrespective, they all starve. this means we can't be 100% sure that species effects are not also author effects</w:t>
      </w:r>
    </w:p>
    <w:p w14:paraId="7A16D86F" w14:textId="5D6BBD1A" w:rsidR="004C7C60" w:rsidRPr="0001208F" w:rsidRDefault="004C7C60" w:rsidP="0001208F">
      <w:pPr>
        <w:pStyle w:val="ListParagraph"/>
        <w:numPr>
          <w:ilvl w:val="1"/>
          <w:numId w:val="13"/>
        </w:numPr>
        <w:ind w:left="1077"/>
        <w:jc w:val="both"/>
        <w:rPr>
          <w:rFonts w:ascii="Times New Roman" w:hAnsi="Times New Roman" w:cs="Times New Roman"/>
          <w:lang w:val="en-US"/>
        </w:rPr>
      </w:pPr>
      <w:r w:rsidRPr="0001208F">
        <w:rPr>
          <w:rFonts w:ascii="Times New Roman" w:hAnsi="Times New Roman" w:cs="Times New Roman"/>
          <w:lang w:val="en-US"/>
        </w:rPr>
        <w:t xml:space="preserve">Write in methods temp is a hugely important metric when mixing species. We used midpoint, because range depends on what type of metric is </w:t>
      </w:r>
      <w:r w:rsidR="0001208F" w:rsidRPr="0001208F">
        <w:rPr>
          <w:rFonts w:ascii="Times New Roman" w:hAnsi="Times New Roman" w:cs="Times New Roman"/>
          <w:lang w:val="en-US"/>
        </w:rPr>
        <w:t>used and</w:t>
      </w:r>
      <w:r w:rsidRPr="0001208F">
        <w:rPr>
          <w:rFonts w:ascii="Times New Roman" w:hAnsi="Times New Roman" w:cs="Times New Roman"/>
          <w:lang w:val="en-US"/>
        </w:rPr>
        <w:t xml:space="preserve"> cite appendix table on temperature.</w:t>
      </w:r>
    </w:p>
    <w:p w14:paraId="77C0E9AE" w14:textId="653F170D" w:rsidR="007B173A" w:rsidRPr="0001208F" w:rsidRDefault="004C7C60" w:rsidP="0001208F">
      <w:pPr>
        <w:pStyle w:val="ListParagraph"/>
        <w:numPr>
          <w:ilvl w:val="1"/>
          <w:numId w:val="13"/>
        </w:numPr>
        <w:ind w:left="1077"/>
        <w:jc w:val="both"/>
        <w:rPr>
          <w:rFonts w:ascii="Times New Roman" w:hAnsi="Times New Roman" w:cs="Times New Roman"/>
          <w:lang w:val="en-US"/>
        </w:rPr>
      </w:pPr>
      <w:r w:rsidRPr="0001208F">
        <w:rPr>
          <w:rFonts w:ascii="Times New Roman" w:hAnsi="Times New Roman" w:cs="Times New Roman"/>
          <w:lang w:val="en-US"/>
        </w:rPr>
        <w:t>Put the temperature-stuff I showed to Jan and Anna (as well as the double paper stuff) in Appendix so that I know where I have everything.</w:t>
      </w:r>
    </w:p>
    <w:p w14:paraId="0EED1F25" w14:textId="40643C3E" w:rsidR="007B173A" w:rsidRPr="0001208F" w:rsidRDefault="004C7C60" w:rsidP="0001208F">
      <w:pPr>
        <w:pStyle w:val="ListParagraph"/>
        <w:numPr>
          <w:ilvl w:val="1"/>
          <w:numId w:val="13"/>
        </w:numPr>
        <w:ind w:left="1077"/>
        <w:jc w:val="both"/>
        <w:rPr>
          <w:rFonts w:ascii="Times New Roman" w:hAnsi="Times New Roman" w:cs="Times New Roman"/>
          <w:lang w:val="en-GB"/>
        </w:rPr>
      </w:pPr>
      <w:proofErr w:type="spellStart"/>
      <w:r w:rsidRPr="0001208F">
        <w:rPr>
          <w:rFonts w:ascii="Times New Roman" w:hAnsi="Times New Roman" w:cs="Times New Roman"/>
          <w:lang w:val="en-US"/>
        </w:rPr>
        <w:t>Do</w:t>
      </w:r>
      <w:proofErr w:type="spellEnd"/>
      <w:r w:rsidRPr="0001208F">
        <w:rPr>
          <w:rFonts w:ascii="Times New Roman" w:hAnsi="Times New Roman" w:cs="Times New Roman"/>
          <w:lang w:val="en-US"/>
        </w:rPr>
        <w:t xml:space="preserve"> the same with the “double” species document I prepared for the same meeting</w:t>
      </w:r>
    </w:p>
    <w:p w14:paraId="1636ACCF" w14:textId="6067ED4A" w:rsidR="007B173A" w:rsidRPr="0001208F" w:rsidRDefault="00382F69" w:rsidP="0001208F">
      <w:pPr>
        <w:pStyle w:val="ListParagraph"/>
        <w:numPr>
          <w:ilvl w:val="1"/>
          <w:numId w:val="13"/>
        </w:numPr>
        <w:ind w:left="1077"/>
        <w:jc w:val="both"/>
        <w:rPr>
          <w:rFonts w:ascii="Times New Roman" w:eastAsia="Times New Roman" w:hAnsi="Times New Roman" w:cs="Times New Roman"/>
          <w:lang w:eastAsia="en-GB"/>
        </w:rPr>
      </w:pPr>
      <w:r w:rsidRPr="0001208F">
        <w:rPr>
          <w:rFonts w:ascii="Times New Roman" w:eastAsia="Times New Roman" w:hAnsi="Times New Roman" w:cs="Times New Roman"/>
          <w:color w:val="000000"/>
          <w:lang w:val="en-GB" w:eastAsia="en-GB"/>
        </w:rPr>
        <w:t xml:space="preserve">The optimum growth and consumption temperatures were also compared to the minimum, mid-point and maximum of the ranges in experienced environmental temperatures (also taken from </w:t>
      </w:r>
      <w:proofErr w:type="spellStart"/>
      <w:r w:rsidRPr="0001208F">
        <w:rPr>
          <w:rFonts w:ascii="Times New Roman" w:eastAsia="Times New Roman" w:hAnsi="Times New Roman" w:cs="Times New Roman"/>
          <w:color w:val="000000"/>
          <w:lang w:val="en-GB" w:eastAsia="en-GB"/>
        </w:rPr>
        <w:t>FishBase</w:t>
      </w:r>
      <w:proofErr w:type="spellEnd"/>
      <w:r w:rsidRPr="0001208F">
        <w:rPr>
          <w:rFonts w:ascii="Times New Roman" w:eastAsia="Times New Roman" w:hAnsi="Times New Roman" w:cs="Times New Roman"/>
          <w:color w:val="000000"/>
          <w:lang w:val="en-GB" w:eastAsia="en-GB"/>
        </w:rPr>
        <w:t xml:space="preserve">). In the growth data, this information was not available on </w:t>
      </w:r>
      <w:proofErr w:type="spellStart"/>
      <w:r w:rsidRPr="0001208F">
        <w:rPr>
          <w:rFonts w:ascii="Times New Roman" w:eastAsia="Times New Roman" w:hAnsi="Times New Roman" w:cs="Times New Roman"/>
          <w:color w:val="000000"/>
          <w:lang w:val="en-GB" w:eastAsia="en-GB"/>
        </w:rPr>
        <w:t>FishBase</w:t>
      </w:r>
      <w:proofErr w:type="spellEnd"/>
      <w:r w:rsidRPr="0001208F">
        <w:rPr>
          <w:rFonts w:ascii="Times New Roman" w:eastAsia="Times New Roman" w:hAnsi="Times New Roman" w:cs="Times New Roman"/>
          <w:color w:val="000000"/>
          <w:lang w:val="en-GB" w:eastAsia="en-GB"/>
        </w:rPr>
        <w:t xml:space="preserve"> for marbled sole (</w:t>
      </w:r>
      <w:proofErr w:type="spellStart"/>
      <w:r w:rsidRPr="0001208F">
        <w:rPr>
          <w:rFonts w:ascii="Times New Roman" w:eastAsia="Times New Roman" w:hAnsi="Times New Roman" w:cs="Times New Roman"/>
          <w:i/>
          <w:iCs/>
          <w:color w:val="000000"/>
          <w:lang w:val="en-GB" w:eastAsia="en-GB"/>
        </w:rPr>
        <w:t>Pseudopleuronectes</w:t>
      </w:r>
      <w:proofErr w:type="spellEnd"/>
      <w:r w:rsidRPr="0001208F">
        <w:rPr>
          <w:rFonts w:ascii="Times New Roman" w:eastAsia="Times New Roman" w:hAnsi="Times New Roman" w:cs="Times New Roman"/>
          <w:i/>
          <w:iCs/>
          <w:color w:val="000000"/>
          <w:lang w:val="en-GB" w:eastAsia="en-GB"/>
        </w:rPr>
        <w:t xml:space="preserve"> </w:t>
      </w:r>
      <w:proofErr w:type="spellStart"/>
      <w:r w:rsidRPr="0001208F">
        <w:rPr>
          <w:rFonts w:ascii="Times New Roman" w:eastAsia="Times New Roman" w:hAnsi="Times New Roman" w:cs="Times New Roman"/>
          <w:i/>
          <w:iCs/>
          <w:color w:val="000000"/>
          <w:lang w:val="en-GB" w:eastAsia="en-GB"/>
        </w:rPr>
        <w:t>yokohamae</w:t>
      </w:r>
      <w:proofErr w:type="spellEnd"/>
      <w:r w:rsidRPr="0001208F">
        <w:rPr>
          <w:rFonts w:ascii="Times New Roman" w:eastAsia="Times New Roman" w:hAnsi="Times New Roman" w:cs="Times New Roman"/>
          <w:color w:val="000000"/>
          <w:lang w:val="en-GB" w:eastAsia="en-GB"/>
        </w:rPr>
        <w:t>),</w:t>
      </w:r>
    </w:p>
    <w:p w14:paraId="63015945" w14:textId="0EEF87BA" w:rsidR="00382F69" w:rsidRPr="007B173A" w:rsidRDefault="00382F69" w:rsidP="0001208F">
      <w:pPr>
        <w:pStyle w:val="ListParagraph"/>
        <w:ind w:left="1077"/>
        <w:jc w:val="both"/>
        <w:rPr>
          <w:rFonts w:ascii="Times New Roman" w:eastAsia="Times New Roman" w:hAnsi="Times New Roman" w:cs="Times New Roman"/>
          <w:lang w:eastAsia="en-GB"/>
        </w:rPr>
      </w:pPr>
      <w:r w:rsidRPr="0001208F">
        <w:rPr>
          <w:rFonts w:ascii="Times New Roman" w:eastAsia="Times New Roman" w:hAnsi="Times New Roman" w:cs="Times New Roman"/>
          <w:color w:val="000000"/>
          <w:lang w:val="en-GB" w:eastAsia="en-GB"/>
        </w:rPr>
        <w:t>hence 3-24</w:t>
      </w:r>
      <w:r w:rsidRPr="0001208F">
        <w:rPr>
          <w:rFonts w:ascii="Times New Roman" w:eastAsia="Times New Roman" w:hAnsi="Times New Roman" w:cs="Times New Roman"/>
          <w:color w:val="000000"/>
          <w:lang w:eastAsia="en-GB"/>
        </w:rPr>
        <w:fldChar w:fldCharType="begin"/>
      </w:r>
      <w:r w:rsidRPr="0001208F">
        <w:rPr>
          <w:rFonts w:ascii="Times New Roman" w:eastAsia="Times New Roman" w:hAnsi="Times New Roman" w:cs="Times New Roman"/>
          <w:color w:val="000000"/>
          <w:lang w:eastAsia="en-GB"/>
        </w:rPr>
        <w:instrText xml:space="preserve"> INCLUDEPICTURE "/var/folders/mx/4rjs_q2d78971szmbjxw3fn80000gn/T/com.microsoft.Outlook/WebArchiveCopyPasteTempFiles/cidimage001.png@01D62877.CAA0BF80" \* MERGEFORMATINET </w:instrText>
      </w:r>
      <w:r w:rsidRPr="0001208F">
        <w:rPr>
          <w:rFonts w:ascii="Times New Roman" w:eastAsia="Times New Roman" w:hAnsi="Times New Roman" w:cs="Times New Roman"/>
          <w:color w:val="000000"/>
          <w:lang w:eastAsia="en-GB"/>
        </w:rPr>
        <w:fldChar w:fldCharType="separate"/>
      </w:r>
      <w:r w:rsidRPr="0001208F">
        <w:rPr>
          <w:rFonts w:ascii="Times New Roman" w:eastAsia="Times New Roman" w:hAnsi="Times New Roman" w:cs="Times New Roman"/>
          <w:noProof/>
          <w:lang w:eastAsia="en-GB"/>
        </w:rPr>
        <mc:AlternateContent>
          <mc:Choice Requires="wps">
            <w:drawing>
              <wp:inline distT="0" distB="0" distL="0" distR="0" wp14:anchorId="735BDF7A" wp14:editId="449C2397">
                <wp:extent cx="243205" cy="321310"/>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32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08AABC" id="Rectangle 5" o:spid="_x0000_s1026" style="width:19.15pt;height: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" filled="f" stroked="f">
                <o:lock v:ext="edit" aspectratio="t"/>
                <w10:anchorlock/>
              </v:rect>
            </w:pict>
          </mc:Fallback>
        </mc:AlternateContent>
      </w:r>
      <w:r w:rsidRPr="0001208F">
        <w:rPr>
          <w:rFonts w:ascii="Times New Roman" w:eastAsia="Times New Roman" w:hAnsi="Times New Roman" w:cs="Times New Roman"/>
          <w:color w:val="000000"/>
          <w:lang w:eastAsia="en-GB"/>
        </w:rPr>
        <w:fldChar w:fldCharType="end"/>
      </w:r>
      <w:r w:rsidRPr="0001208F">
        <w:rPr>
          <w:rFonts w:ascii="Times New Roman" w:eastAsia="Times New Roman" w:hAnsi="Times New Roman" w:cs="Times New Roman"/>
          <w:color w:val="000000"/>
          <w:lang w:val="en-GB" w:eastAsia="en-GB"/>
        </w:rPr>
        <w:t> (mid-point 13.5</w:t>
      </w:r>
      <w:r w:rsidRPr="0001208F">
        <w:rPr>
          <w:rFonts w:ascii="Times New Roman" w:eastAsia="Times New Roman" w:hAnsi="Times New Roman" w:cs="Times New Roman"/>
          <w:color w:val="000000"/>
          <w:lang w:eastAsia="en-GB"/>
        </w:rPr>
        <w:fldChar w:fldCharType="begin"/>
      </w:r>
      <w:r w:rsidRPr="0001208F">
        <w:rPr>
          <w:rFonts w:ascii="Times New Roman" w:eastAsia="Times New Roman" w:hAnsi="Times New Roman" w:cs="Times New Roman"/>
          <w:color w:val="000000"/>
          <w:lang w:eastAsia="en-GB"/>
        </w:rPr>
        <w:instrText xml:space="preserve"> INCLUDEPICTURE "/var/folders/mx/4rjs_q2d78971szmbjxw3fn80000gn/T/com.microsoft.Outlook/WebArchiveCopyPasteTempFiles/cidimage001.png@01D62877.CAA0BF80" \* MERGEFORMATINET </w:instrText>
      </w:r>
      <w:r w:rsidRPr="0001208F">
        <w:rPr>
          <w:rFonts w:ascii="Times New Roman" w:eastAsia="Times New Roman" w:hAnsi="Times New Roman" w:cs="Times New Roman"/>
          <w:color w:val="000000"/>
          <w:lang w:eastAsia="en-GB"/>
        </w:rPr>
        <w:fldChar w:fldCharType="separate"/>
      </w:r>
      <w:r w:rsidRPr="0001208F">
        <w:rPr>
          <w:rFonts w:ascii="Times New Roman" w:eastAsia="Times New Roman" w:hAnsi="Times New Roman" w:cs="Times New Roman"/>
          <w:noProof/>
          <w:lang w:eastAsia="en-GB"/>
        </w:rPr>
        <mc:AlternateContent>
          <mc:Choice Requires="wps">
            <w:drawing>
              <wp:inline distT="0" distB="0" distL="0" distR="0" wp14:anchorId="26995291" wp14:editId="16A7F854">
                <wp:extent cx="243205" cy="32131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32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8672EC" id="Rectangle 1" o:spid="_x0000_s1026" style="width:19.15pt;height: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" filled="f" stroked="f">
                <o:lock v:ext="edit" aspectratio="t"/>
                <w10:anchorlock/>
              </v:rect>
            </w:pict>
          </mc:Fallback>
        </mc:AlternateContent>
      </w:r>
      <w:r w:rsidRPr="0001208F">
        <w:rPr>
          <w:rFonts w:ascii="Times New Roman" w:eastAsia="Times New Roman" w:hAnsi="Times New Roman" w:cs="Times New Roman"/>
          <w:color w:val="000000"/>
          <w:lang w:eastAsia="en-GB"/>
        </w:rPr>
        <w:fldChar w:fldCharType="end"/>
      </w:r>
      <w:r w:rsidRPr="0001208F">
        <w:rPr>
          <w:rFonts w:ascii="Times New Roman" w:eastAsia="Times New Roman" w:hAnsi="Times New Roman" w:cs="Times New Roman"/>
          <w:color w:val="000000"/>
          <w:lang w:val="en-GB" w:eastAsia="en-GB"/>
        </w:rPr>
        <w:t>) was used (Joh </w:t>
      </w:r>
      <w:r w:rsidRPr="0001208F">
        <w:rPr>
          <w:rFonts w:ascii="Times New Roman" w:eastAsia="Times New Roman" w:hAnsi="Times New Roman" w:cs="Times New Roman"/>
          <w:i/>
          <w:iCs/>
          <w:color w:val="000000"/>
          <w:lang w:val="en-GB" w:eastAsia="en-GB"/>
        </w:rPr>
        <w:t>et al.</w:t>
      </w:r>
      <w:r w:rsidRPr="0001208F">
        <w:rPr>
          <w:rFonts w:ascii="Times New Roman" w:eastAsia="Times New Roman" w:hAnsi="Times New Roman" w:cs="Times New Roman"/>
          <w:color w:val="000000"/>
          <w:lang w:val="en-GB" w:eastAsia="en-GB"/>
        </w:rPr>
        <w:t xml:space="preserve"> 2013; </w:t>
      </w:r>
      <w:proofErr w:type="spellStart"/>
      <w:r w:rsidRPr="0001208F">
        <w:rPr>
          <w:rFonts w:ascii="Times New Roman" w:eastAsia="Times New Roman" w:hAnsi="Times New Roman" w:cs="Times New Roman"/>
          <w:color w:val="000000"/>
          <w:lang w:val="en-GB" w:eastAsia="en-GB"/>
        </w:rPr>
        <w:t>Mitamura</w:t>
      </w:r>
      <w:proofErr w:type="spellEnd"/>
      <w:r w:rsidRPr="0001208F">
        <w:rPr>
          <w:rFonts w:ascii="Times New Roman" w:eastAsia="Times New Roman" w:hAnsi="Times New Roman" w:cs="Times New Roman"/>
          <w:color w:val="000000"/>
          <w:lang w:val="en-GB" w:eastAsia="en-GB"/>
        </w:rPr>
        <w:t> </w:t>
      </w:r>
      <w:r w:rsidRPr="0001208F">
        <w:rPr>
          <w:rFonts w:ascii="Times New Roman" w:eastAsia="Times New Roman" w:hAnsi="Times New Roman" w:cs="Times New Roman"/>
          <w:i/>
          <w:iCs/>
          <w:color w:val="000000"/>
          <w:lang w:val="en-GB" w:eastAsia="en-GB"/>
        </w:rPr>
        <w:t>et al.</w:t>
      </w:r>
      <w:r w:rsidRPr="0001208F">
        <w:rPr>
          <w:rFonts w:ascii="Times New Roman" w:eastAsia="Times New Roman" w:hAnsi="Times New Roman" w:cs="Times New Roman"/>
          <w:color w:val="000000"/>
          <w:lang w:val="en-GB" w:eastAsia="en-GB"/>
        </w:rPr>
        <w:t> 2020).</w:t>
      </w:r>
    </w:p>
    <w:p w14:paraId="7C2A61AA" w14:textId="77777777" w:rsidR="00332328" w:rsidRPr="0001208F" w:rsidRDefault="00332328" w:rsidP="007B173A">
      <w:pPr>
        <w:spacing w:line="480" w:lineRule="auto"/>
        <w:contextualSpacing/>
        <w:jc w:val="both"/>
        <w:rPr>
          <w:rFonts w:ascii="Times New Roman" w:hAnsi="Times New Roman" w:cs="Times New Roman"/>
          <w:lang w:val="en-GB"/>
        </w:rPr>
      </w:pPr>
    </w:p>
    <w:p w14:paraId="5814D1FF" w14:textId="65BB79C0" w:rsidR="002A7901" w:rsidRPr="000F3C49" w:rsidRDefault="00D210E0" w:rsidP="00D545B3">
      <w:pPr>
        <w:pStyle w:val="Heading1"/>
      </w:pPr>
      <w:bookmarkStart w:id="153" w:name="_Toc40794019"/>
      <w:r>
        <w:lastRenderedPageBreak/>
        <w:t>D</w:t>
      </w:r>
      <w:r w:rsidR="002A7901" w:rsidRPr="000F3C49">
        <w:t>ata exploration</w:t>
      </w:r>
      <w:bookmarkEnd w:id="153"/>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154" w:name="_Toc40794020"/>
      <w:r w:rsidRPr="00647D43">
        <w:rPr>
          <w:rFonts w:asciiTheme="minorHAnsi" w:hAnsiTheme="minorHAnsi" w:cstheme="minorHAnsi"/>
          <w:i/>
          <w:iCs/>
          <w:sz w:val="22"/>
          <w:szCs w:val="22"/>
          <w:lang w:val="en-GB"/>
        </w:rPr>
        <w:t>Growth rate</w:t>
      </w:r>
      <w:bookmarkEnd w:id="154"/>
    </w:p>
    <w:p w14:paraId="214B0E47" w14:textId="77777777" w:rsidR="0008558C" w:rsidRDefault="0008558C" w:rsidP="0008558C">
      <w:pPr>
        <w:spacing w:line="480" w:lineRule="auto"/>
        <w:contextualSpacing/>
        <w:jc w:val="both"/>
        <w:rPr>
          <w:lang w:val="en-GB"/>
        </w:rPr>
      </w:pPr>
      <w:r>
        <w:rPr>
          <w:noProof/>
          <w:lang w:val="en-GB"/>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4FE22676" w:rsidR="0008558C" w:rsidRDefault="0008558C" w:rsidP="0008558C">
      <w:pPr>
        <w:spacing w:line="480" w:lineRule="auto"/>
        <w:contextualSpacing/>
        <w:jc w:val="both"/>
        <w:rPr>
          <w:lang w:val="en-GB"/>
        </w:rPr>
      </w:pPr>
      <w:r w:rsidRPr="0066495C">
        <w:rPr>
          <w:lang w:val="en-GB"/>
        </w:rPr>
        <w:t>Fig. S</w:t>
      </w:r>
      <w:r>
        <w:rPr>
          <w:lang w:val="en-GB"/>
        </w:rPr>
        <w:t>1</w:t>
      </w:r>
      <w:r w:rsidRPr="0066495C">
        <w:rPr>
          <w:lang w:val="en-GB"/>
        </w:rPr>
        <w:t xml:space="preserve">. Taxonomic representation </w:t>
      </w:r>
      <w:r>
        <w:rPr>
          <w:lang w:val="en-GB"/>
        </w:rPr>
        <w:t xml:space="preserve">(top) </w:t>
      </w:r>
      <w:ins w:id="155" w:author="Max Lindmark" w:date="2020-05-19T15:36:00Z">
        <w:r w:rsidR="00924220">
          <w:rPr>
            <w:lang w:val="en-GB"/>
          </w:rPr>
          <w:t xml:space="preserve">(order and family, the latter indicated by colour) </w:t>
        </w:r>
      </w:ins>
      <w:r>
        <w:rPr>
          <w:lang w:val="en-GB"/>
        </w:rPr>
        <w:t>and the lifestyle</w:t>
      </w:r>
      <w:ins w:id="156" w:author="Max Lindmark" w:date="2020-05-19T15:36:00Z">
        <w:r w:rsidR="00924220">
          <w:rPr>
            <w:lang w:val="en-GB"/>
          </w:rPr>
          <w:t xml:space="preserve"> (indicated by colour)</w:t>
        </w:r>
      </w:ins>
      <w:r>
        <w:rPr>
          <w:lang w:val="en-GB"/>
        </w:rPr>
        <w:t xml:space="preserve"> and habitat (bottom) of species represented in the growth data sets.</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32254891" w:rsidR="001424DF" w:rsidRDefault="007B4CB3" w:rsidP="001424DF">
      <w:pPr>
        <w:spacing w:line="480" w:lineRule="auto"/>
        <w:contextualSpacing/>
        <w:jc w:val="both"/>
        <w:rPr>
          <w:lang w:val="en-GB"/>
        </w:rPr>
      </w:pPr>
      <w:r w:rsidRPr="0066495C">
        <w:rPr>
          <w:lang w:val="en-GB"/>
        </w:rPr>
        <w:t>Fig. S</w:t>
      </w:r>
      <w:r w:rsidR="000A050D">
        <w:rPr>
          <w:lang w:val="en-GB"/>
        </w:rPr>
        <w:t>2</w:t>
      </w:r>
      <w:r w:rsidRPr="0066495C">
        <w:rPr>
          <w:lang w:val="en-GB"/>
        </w:rPr>
        <w:t xml:space="preserve">. </w:t>
      </w:r>
      <w:r w:rsidR="00EF5406" w:rsidRPr="00036767">
        <w:rPr>
          <w:lang w:val="en-US"/>
        </w:rPr>
        <w:t>Biogeography</w:t>
      </w:r>
      <w:r w:rsidR="00EF5406">
        <w:rPr>
          <w:lang w:val="en-US"/>
        </w:rPr>
        <w:t xml:space="preserve"> of species </w:t>
      </w:r>
      <w:r w:rsidR="00EF5406">
        <w:rPr>
          <w:lang w:val="en-GB"/>
        </w:rPr>
        <w:t xml:space="preserve">(top) and range of rescaled masses (mass/mass at maturation) </w:t>
      </w:r>
      <w:r w:rsidR="001424DF">
        <w:rPr>
          <w:lang w:val="en-GB"/>
        </w:rPr>
        <w:t>of species represented in the growth data sets.</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459C158D" w:rsidR="00C15222" w:rsidRPr="00647D43" w:rsidRDefault="009234DE" w:rsidP="00D545B3">
      <w:pPr>
        <w:spacing w:line="480" w:lineRule="auto"/>
        <w:contextualSpacing/>
        <w:jc w:val="center"/>
      </w:pPr>
      <w:r>
        <w:rPr>
          <w:noProof/>
        </w:rPr>
        <w:lastRenderedPageBreak/>
        <w:drawing>
          <wp:inline distT="0" distB="0" distL="0" distR="0" wp14:anchorId="0FF3A774" wp14:editId="4E5B66BC">
            <wp:extent cx="5731510" cy="573151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wth_tl_ma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5CC1973C"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growth data sets.</w:t>
      </w:r>
    </w:p>
    <w:p w14:paraId="3340FB96" w14:textId="77777777" w:rsidR="00DA4B04" w:rsidRPr="00257745" w:rsidRDefault="00DA4B04" w:rsidP="00D545B3">
      <w:pPr>
        <w:spacing w:line="480" w:lineRule="auto"/>
        <w:contextualSpacing/>
        <w:jc w:val="both"/>
        <w:rPr>
          <w:lang w:val="en-GB"/>
        </w:rPr>
      </w:pPr>
    </w:p>
    <w:p w14:paraId="6DE8EFD6" w14:textId="755EEEC3" w:rsidR="00F42B35" w:rsidRDefault="001D3750" w:rsidP="00D545B3">
      <w:pPr>
        <w:spacing w:line="480" w:lineRule="auto"/>
        <w:contextualSpacing/>
        <w:jc w:val="center"/>
      </w:pPr>
      <w:r>
        <w:rPr>
          <w:noProof/>
        </w:rPr>
        <w:lastRenderedPageBreak/>
        <w:drawing>
          <wp:inline distT="0" distB="0" distL="0" distR="0" wp14:anchorId="55FA999D" wp14:editId="65E90EB6">
            <wp:extent cx="5731510" cy="57315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owth_temperatur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0A02C96" w:rsidR="00041F03" w:rsidRDefault="00041F03" w:rsidP="00D545B3">
      <w:pPr>
        <w:spacing w:line="480" w:lineRule="auto"/>
        <w:contextualSpacing/>
        <w:jc w:val="both"/>
        <w:rPr>
          <w:lang w:val="en-GB"/>
        </w:rPr>
      </w:pPr>
      <w:r w:rsidRPr="0066495C">
        <w:rPr>
          <w:lang w:val="en-GB"/>
        </w:rPr>
        <w:t>Fig. S</w:t>
      </w:r>
      <w:r w:rsidR="00644768" w:rsidRPr="0066495C">
        <w:rPr>
          <w:lang w:val="en-GB"/>
        </w:rPr>
        <w:t>4</w:t>
      </w:r>
      <w:r w:rsidRPr="0066495C">
        <w:rPr>
          <w:lang w:val="en-GB"/>
        </w:rPr>
        <w:t xml:space="preserve">. </w:t>
      </w:r>
      <w:r w:rsidR="006D57E2">
        <w:rPr>
          <w:lang w:val="en-GB"/>
        </w:rPr>
        <w:t>Experimental</w:t>
      </w:r>
      <w:r w:rsidR="00FF6DFC">
        <w:rPr>
          <w:lang w:val="en-GB"/>
        </w:rPr>
        <w:t xml:space="preserve"> and environmental (min, median and max) temperatures (indicated by </w:t>
      </w:r>
      <w:r w:rsidR="001F1A85">
        <w:rPr>
          <w:lang w:val="en-GB"/>
        </w:rPr>
        <w:t>colours</w:t>
      </w:r>
      <w:r w:rsidR="00FF6DFC">
        <w:rPr>
          <w:lang w:val="en-GB"/>
        </w:rPr>
        <w:t>) in the growth data set</w:t>
      </w:r>
      <w:r w:rsidR="000C5E3D">
        <w:rPr>
          <w:lang w:val="en-GB"/>
        </w:rPr>
        <w:t>s</w:t>
      </w:r>
      <w:r w:rsidR="00FF6DFC">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3BBCC28A" w:rsidR="008150BC" w:rsidRDefault="008150BC"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13C9A6A6" w14:textId="77777777" w:rsidR="00343114" w:rsidRDefault="00343114" w:rsidP="00D545B3">
      <w:pPr>
        <w:pStyle w:val="Heading2"/>
        <w:contextualSpacing/>
        <w:jc w:val="both"/>
        <w:rPr>
          <w:rFonts w:asciiTheme="minorHAnsi" w:hAnsiTheme="minorHAnsi" w:cstheme="minorHAnsi"/>
          <w:i/>
          <w:iCs/>
          <w:sz w:val="22"/>
          <w:szCs w:val="22"/>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157" w:name="_Toc40794021"/>
      <w:r>
        <w:rPr>
          <w:rFonts w:asciiTheme="minorHAnsi" w:hAnsiTheme="minorHAnsi" w:cstheme="minorHAnsi"/>
          <w:i/>
          <w:iCs/>
          <w:sz w:val="22"/>
          <w:szCs w:val="22"/>
          <w:lang w:val="sv-SE"/>
        </w:rPr>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lang w:val="sv-SE"/>
        </w:rPr>
        <w:t xml:space="preserve">&amp; </w:t>
      </w:r>
      <w:proofErr w:type="spellStart"/>
      <w:r>
        <w:rPr>
          <w:rFonts w:asciiTheme="minorHAnsi" w:hAnsiTheme="minorHAnsi" w:cstheme="minorHAnsi"/>
          <w:i/>
          <w:iCs/>
          <w:sz w:val="22"/>
          <w:szCs w:val="22"/>
          <w:lang w:val="sv-SE"/>
        </w:rPr>
        <w:t>metabolic</w:t>
      </w:r>
      <w:proofErr w:type="spellEnd"/>
      <w:r>
        <w:rPr>
          <w:rFonts w:asciiTheme="minorHAnsi" w:hAnsiTheme="minorHAnsi" w:cstheme="minorHAnsi"/>
          <w:i/>
          <w:iCs/>
          <w:sz w:val="22"/>
          <w:szCs w:val="22"/>
          <w:lang w:val="sv-SE"/>
        </w:rPr>
        <w:t xml:space="preserve"> </w:t>
      </w:r>
      <w:r w:rsidR="002C3B90" w:rsidRPr="00647D43">
        <w:rPr>
          <w:rFonts w:asciiTheme="minorHAnsi" w:hAnsiTheme="minorHAnsi" w:cstheme="minorHAnsi"/>
          <w:i/>
          <w:iCs/>
          <w:sz w:val="22"/>
          <w:szCs w:val="22"/>
        </w:rPr>
        <w:t>rate</w:t>
      </w:r>
      <w:bookmarkEnd w:id="157"/>
    </w:p>
    <w:p w14:paraId="5686270B" w14:textId="66630145" w:rsidR="009C2112" w:rsidRPr="00647D43" w:rsidRDefault="009C7541" w:rsidP="00D545B3">
      <w:pPr>
        <w:spacing w:line="480" w:lineRule="auto"/>
        <w:contextualSpacing/>
        <w:jc w:val="center"/>
      </w:pPr>
      <w:r>
        <w:rPr>
          <w:noProof/>
        </w:rPr>
        <w:drawing>
          <wp:inline distT="0" distB="0" distL="0" distR="0" wp14:anchorId="7F3499E4" wp14:editId="5B6C2638">
            <wp:extent cx="5731510" cy="573151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a_cons_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1522F26E"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del w:id="158" w:author="Max Lindmark" w:date="2020-05-19T15:36:00Z">
        <w:r w:rsidR="004D1239" w:rsidDel="00F64101">
          <w:rPr>
            <w:lang w:val="en-GB"/>
          </w:rPr>
          <w:delText>color</w:delText>
        </w:r>
      </w:del>
      <w:ins w:id="159" w:author="Max Lindmark" w:date="2020-05-19T15:36:00Z">
        <w:r w:rsidR="00F64101">
          <w:rPr>
            <w:lang w:val="en-GB"/>
          </w:rPr>
          <w:t>colour</w:t>
        </w:r>
      </w:ins>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ins w:id="160" w:author="Max Lindmark" w:date="2020-05-19T15:36:00Z">
        <w:r w:rsidR="006736CC">
          <w:rPr>
            <w:lang w:val="en-GB"/>
          </w:rPr>
          <w:t xml:space="preserve"> (indicated by </w:t>
        </w:r>
        <w:r w:rsidR="00F64101">
          <w:rPr>
            <w:lang w:val="en-GB"/>
          </w:rPr>
          <w:t>colour</w:t>
        </w:r>
        <w:r w:rsidR="006736CC">
          <w:rPr>
            <w:lang w:val="en-GB"/>
          </w:rPr>
          <w:t>)</w:t>
        </w:r>
      </w:ins>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73769E90"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385F43DC" w14:textId="1533F0DA" w:rsidR="005E1F74" w:rsidRDefault="00C2406D" w:rsidP="00AC23A1">
      <w:pPr>
        <w:spacing w:line="480" w:lineRule="auto"/>
        <w:contextualSpacing/>
        <w:jc w:val="center"/>
        <w:rPr>
          <w:lang w:val="en-GB"/>
        </w:rPr>
      </w:pPr>
      <w:r>
        <w:rPr>
          <w:noProof/>
        </w:rPr>
        <w:lastRenderedPageBreak/>
        <w:drawing>
          <wp:inline distT="0" distB="0" distL="0" distR="0" wp14:anchorId="6BE742C0" wp14:editId="7E962B81">
            <wp:extent cx="5731510" cy="573151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a_cons_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D87A69" w:rsidRPr="00675EC9">
        <w:rPr>
          <w:lang w:val="en-GB"/>
        </w:rPr>
        <w:t>Fig. S</w:t>
      </w:r>
      <w:r w:rsidR="00C015D0">
        <w:rPr>
          <w:lang w:val="en-GB"/>
        </w:rPr>
        <w:t>8</w:t>
      </w:r>
      <w:r w:rsidR="00D87A69" w:rsidRPr="00675EC9">
        <w:rPr>
          <w:lang w:val="en-GB"/>
        </w:rPr>
        <w:t xml:space="preserve">. Distribution of </w:t>
      </w:r>
      <w:r w:rsidR="00C46889">
        <w:rPr>
          <w:lang w:val="en-GB"/>
        </w:rPr>
        <w:t xml:space="preserve">maximum </w:t>
      </w:r>
      <w:r w:rsidR="00D87A69"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val="en-GB"/>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66495C" w:rsidRDefault="00E91904" w:rsidP="00E91904">
      <w:pPr>
        <w:spacing w:line="480" w:lineRule="auto"/>
        <w:contextualSpacing/>
        <w:jc w:val="both"/>
        <w:rPr>
          <w:lang w:val="en-GB"/>
        </w:rPr>
      </w:pPr>
      <w:r w:rsidRPr="00675EC9">
        <w:rPr>
          <w:lang w:val="en-GB"/>
        </w:rPr>
        <w:t>Fig. S</w:t>
      </w:r>
      <w:r w:rsidR="00BB418D">
        <w:rPr>
          <w:lang w:val="en-GB"/>
        </w:rPr>
        <w:t>9</w:t>
      </w:r>
      <w:r w:rsidRPr="00675EC9">
        <w:rPr>
          <w:lang w:val="en-GB"/>
        </w:rPr>
        <w:t xml:space="preserve">. </w:t>
      </w:r>
      <w:r w:rsidR="00273751">
        <w:rPr>
          <w:lang w:val="en-GB"/>
        </w:rPr>
        <w:t xml:space="preserve">Distribution of body masses of species represented in the consumption </w:t>
      </w:r>
      <w:r w:rsidR="00680C96">
        <w:rPr>
          <w:lang w:val="en-GB"/>
        </w:rPr>
        <w:t xml:space="preserve">(top) </w:t>
      </w:r>
      <w:r w:rsidR="00273751">
        <w:rPr>
          <w:lang w:val="en-GB"/>
        </w:rPr>
        <w:t xml:space="preserve">and metabolism </w:t>
      </w:r>
      <w:r w:rsidR="0069004D">
        <w:rPr>
          <w:lang w:val="en-GB"/>
        </w:rPr>
        <w:t xml:space="preserve">(bottom) </w:t>
      </w:r>
      <w:r w:rsidR="00273751">
        <w:rPr>
          <w:lang w:val="en-GB"/>
        </w:rPr>
        <w:t>data sets, expressed as relative to maximum mass of the species.</w:t>
      </w:r>
      <w:r w:rsidR="002F4048">
        <w:rPr>
          <w:lang w:val="en-GB"/>
        </w:rPr>
        <w:t xml:space="preserve"> </w:t>
      </w:r>
      <w:r w:rsidR="00787BAA">
        <w:rPr>
          <w:lang w:val="en-GB"/>
        </w:rPr>
        <w:t>Colours</w:t>
      </w:r>
      <w:r w:rsidR="002F4048">
        <w:rPr>
          <w:lang w:val="en-GB"/>
        </w:rPr>
        <w:t xml:space="preserve"> indicate species (legend not shown).</w:t>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14D89D78"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418D9411" w14:textId="6F761E06" w:rsidR="000230EE" w:rsidRDefault="000230EE" w:rsidP="00D545B3">
      <w:pPr>
        <w:spacing w:line="480" w:lineRule="auto"/>
        <w:contextualSpacing/>
        <w:jc w:val="both"/>
        <w:rPr>
          <w:lang w:val="en-GB"/>
        </w:rPr>
      </w:pPr>
    </w:p>
    <w:p w14:paraId="216AC1D2" w14:textId="3CE72E73" w:rsidR="000230EE" w:rsidRDefault="001C3220" w:rsidP="00D545B3">
      <w:pPr>
        <w:spacing w:line="480" w:lineRule="auto"/>
        <w:contextualSpacing/>
        <w:jc w:val="both"/>
        <w:rPr>
          <w:lang w:val="en-GB"/>
        </w:rPr>
      </w:pPr>
      <w:r>
        <w:rPr>
          <w:noProof/>
          <w:lang w:val="en-GB"/>
        </w:rPr>
        <w:drawing>
          <wp:inline distT="0" distB="0" distL="0" distR="0" wp14:anchorId="0BEDC926" wp14:editId="383EDE5E">
            <wp:extent cx="5731510" cy="573151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ta_cons_trophic_lev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F30690A" w:rsidR="00CC7470" w:rsidRDefault="00CC7470" w:rsidP="00D545B3">
      <w:pPr>
        <w:spacing w:line="480" w:lineRule="auto"/>
        <w:contextualSpacing/>
        <w:jc w:val="both"/>
        <w:rPr>
          <w:lang w:val="en-GB"/>
        </w:rPr>
      </w:pPr>
      <w:r>
        <w:rPr>
          <w:noProof/>
          <w:lang w:val="en-GB"/>
        </w:rPr>
        <w:drawing>
          <wp:inline distT="0" distB="0" distL="0" distR="0" wp14:anchorId="3F3A7302" wp14:editId="31811EFA">
            <wp:extent cx="5731510" cy="573151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ta_cons_temperatur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77777777" w:rsidR="00C60960" w:rsidRPr="0066495C" w:rsidRDefault="00C60960" w:rsidP="00D545B3">
      <w:pPr>
        <w:spacing w:line="480" w:lineRule="auto"/>
        <w:contextualSpacing/>
        <w:jc w:val="both"/>
        <w:rPr>
          <w:lang w:val="en-GB"/>
        </w:rPr>
      </w:pPr>
    </w:p>
    <w:p w14:paraId="4F077F51" w14:textId="732E6AA7" w:rsidR="00C233EB" w:rsidRDefault="00C233EB" w:rsidP="00D545B3">
      <w:pPr>
        <w:pStyle w:val="Heading1"/>
      </w:pPr>
      <w:bookmarkStart w:id="161" w:name="_Toc40794022"/>
      <w:r w:rsidRPr="000F3C49">
        <w:lastRenderedPageBreak/>
        <w:t>Supplementary analysis</w:t>
      </w:r>
      <w:bookmarkEnd w:id="161"/>
    </w:p>
    <w:p w14:paraId="662E296A" w14:textId="2C5ED73C" w:rsidR="008463C9" w:rsidRPr="00647D43" w:rsidRDefault="00A43B39" w:rsidP="008463C9">
      <w:pPr>
        <w:pStyle w:val="ListParagraph"/>
        <w:spacing w:line="480" w:lineRule="auto"/>
        <w:ind w:left="360"/>
        <w:jc w:val="center"/>
        <w:rPr>
          <w:rFonts w:cstheme="minorHAnsi"/>
        </w:rPr>
      </w:pPr>
      <w:r>
        <w:rPr>
          <w:rFonts w:cstheme="minorHAnsi"/>
          <w:noProof/>
        </w:rPr>
        <w:drawing>
          <wp:inline distT="0" distB="0" distL="0" distR="0" wp14:anchorId="4D73EAB1" wp14:editId="799BFFB6">
            <wp:extent cx="5731510" cy="573151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sterior_main_pa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D8489EF" w:rsidR="008463C9" w:rsidRPr="00DE382F" w:rsidRDefault="008463C9" w:rsidP="008463C9">
      <w:pPr>
        <w:spacing w:line="480" w:lineRule="auto"/>
        <w:contextualSpacing/>
        <w:jc w:val="both"/>
        <w:rPr>
          <w:lang w:val="en-US"/>
        </w:rPr>
      </w:pPr>
      <w:r w:rsidRPr="00DE382F">
        <w:rPr>
          <w:lang w:val="en-US"/>
        </w:rPr>
        <w:t>Fig. S</w:t>
      </w:r>
      <w:r w:rsidR="00FB517D">
        <w:rPr>
          <w:lang w:val="en-US"/>
        </w:rPr>
        <w:t>12</w:t>
      </w:r>
      <w:r w:rsidRPr="00DE382F">
        <w:rPr>
          <w:lang w:val="en-US"/>
        </w:rPr>
        <w:t>.</w:t>
      </w:r>
      <w:r w:rsidRPr="0066495C">
        <w:rPr>
          <w:rFonts w:cstheme="minorHAnsi"/>
          <w:lang w:val="en-GB"/>
        </w:rPr>
        <w:t xml:space="preserve"> Posterior distributions of the </w:t>
      </w:r>
      <w:r w:rsidR="00A91965">
        <w:rPr>
          <w:rFonts w:cstheme="minorHAnsi"/>
          <w:lang w:val="en-GB"/>
        </w:rPr>
        <w:t xml:space="preserve">global </w:t>
      </w:r>
      <w:r w:rsidRPr="0066495C">
        <w:rPr>
          <w:rFonts w:cstheme="minorHAnsi"/>
          <w:lang w:val="en-GB"/>
        </w:rPr>
        <w:t xml:space="preserve">intraspecific </w:t>
      </w:r>
      <w:r w:rsidR="00A43B39">
        <w:rPr>
          <w:rFonts w:cstheme="minorHAnsi"/>
          <w:lang w:val="en-GB"/>
        </w:rPr>
        <w:t xml:space="preserve">mass-specific </w:t>
      </w:r>
      <w:r w:rsidR="008B1C27">
        <w:rPr>
          <w:rFonts w:cstheme="minorHAnsi"/>
          <w:lang w:val="en-GB"/>
        </w:rPr>
        <w:t xml:space="preserve">mass </w:t>
      </w:r>
      <w:r w:rsidRPr="0066495C">
        <w:rPr>
          <w:rFonts w:cstheme="minorHAnsi"/>
          <w:lang w:val="en-GB"/>
        </w:rPr>
        <w:t xml:space="preserve">exponents </w:t>
      </w:r>
      <w:r w:rsidR="005E0A6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Pr>
          <w:rFonts w:cstheme="minorHAnsi"/>
          <w:lang w:val="en-GB"/>
        </w:rPr>
        <w:t xml:space="preserve">) </w:t>
      </w:r>
      <w:r w:rsidRPr="0066495C">
        <w:rPr>
          <w:rFonts w:cstheme="minorHAnsi"/>
          <w:lang w:val="en-GB"/>
        </w:rPr>
        <w:t xml:space="preserve">and </w:t>
      </w:r>
      <w:r w:rsidR="00D525D7">
        <w:rPr>
          <w:rFonts w:cstheme="minorHAnsi"/>
          <w:lang w:val="en-GB"/>
        </w:rPr>
        <w:t>temperature coefficients</w:t>
      </w:r>
      <w:r w:rsidR="005E0A6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Pr>
          <w:rFonts w:cstheme="minorHAnsi"/>
          <w:lang w:val="en-GB"/>
        </w:rPr>
        <w:t>)</w:t>
      </w:r>
      <w:r w:rsidR="00173599">
        <w:rPr>
          <w:rFonts w:cstheme="minorHAnsi"/>
          <w:lang w:val="en-GB"/>
        </w:rPr>
        <w:t xml:space="preserve"> f</w:t>
      </w:r>
      <w:r w:rsidR="00173599" w:rsidRPr="0066495C">
        <w:rPr>
          <w:rFonts w:cstheme="minorHAnsi"/>
          <w:lang w:val="en-GB"/>
        </w:rPr>
        <w:t>or metabolic rate (top) and maximum consumption rate (bottom)</w:t>
      </w:r>
      <w:r w:rsidR="006042B2">
        <w:rPr>
          <w:rFonts w:cstheme="minorHAnsi"/>
          <w:lang w:val="en-GB"/>
        </w:rPr>
        <w:t xml:space="preserve">. For </w:t>
      </w:r>
      <w:r w:rsidRPr="0066495C">
        <w:rPr>
          <w:rFonts w:cstheme="minorHAnsi"/>
          <w:lang w:val="en-GB"/>
        </w:rPr>
        <w:t>metabolism</w:t>
      </w:r>
      <w:r w:rsidR="00F7587D">
        <w:rPr>
          <w:rFonts w:cstheme="minorHAnsi"/>
          <w:lang w:val="en-GB"/>
        </w:rPr>
        <w:t xml:space="preserve">, </w:t>
      </w:r>
      <w:r w:rsidRPr="0066495C">
        <w:rPr>
          <w:rFonts w:cstheme="minorHAnsi"/>
          <w:lang w:val="en-GB"/>
        </w:rPr>
        <w:t xml:space="preserve">the </w:t>
      </w:r>
      <w:del w:id="162" w:author="Max Lindmark" w:date="2020-05-19T15:39:00Z">
        <w:r w:rsidR="00135024" w:rsidDel="00064A6B">
          <w:rPr>
            <w:rFonts w:cstheme="minorHAnsi"/>
            <w:lang w:val="en-GB"/>
          </w:rPr>
          <w:delText xml:space="preserve">shared </w:delText>
        </w:r>
      </w:del>
      <w:ins w:id="163" w:author="Max Lindmark" w:date="2020-05-19T15:39:00Z">
        <w:r w:rsidR="00064A6B">
          <w:rPr>
            <w:rFonts w:cstheme="minorHAnsi"/>
            <w:lang w:val="en-GB"/>
          </w:rPr>
          <w:t>global</w:t>
        </w:r>
        <w:r w:rsidR="00064A6B">
          <w:rPr>
            <w:rFonts w:cstheme="minorHAnsi"/>
            <w:lang w:val="en-GB"/>
          </w:rPr>
          <w:t xml:space="preserve"> </w:t>
        </w:r>
      </w:ins>
      <w:del w:id="164" w:author="Max Lindmark" w:date="2020-05-19T15:39:00Z">
        <w:r w:rsidR="00640B46" w:rsidDel="00064A6B">
          <w:rPr>
            <w:rFonts w:cstheme="minorHAnsi"/>
            <w:lang w:val="en-GB"/>
          </w:rPr>
          <w:delText xml:space="preserve">(across species) </w:delText>
        </w:r>
      </w:del>
      <w:r w:rsidRPr="0066495C">
        <w:rPr>
          <w:rFonts w:cstheme="minorHAnsi"/>
          <w:lang w:val="en-GB"/>
        </w:rPr>
        <w:t>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w:t>
      </w:r>
      <w:r w:rsidR="00F7587D">
        <w:rPr>
          <w:rFonts w:cstheme="minorHAnsi"/>
          <w:bCs/>
          <w:lang w:val="en-GB"/>
        </w:rPr>
        <w:t xml:space="preserve"> is also shown</w:t>
      </w:r>
      <w:r w:rsidR="00787B83">
        <w:rPr>
          <w:rFonts w:cstheme="minorHAnsi"/>
          <w:bCs/>
          <w:lang w:val="en-GB"/>
        </w:rPr>
        <w:t xml:space="preserve"> </w:t>
      </w:r>
      <w:r w:rsidR="00787B83" w:rsidRPr="0066495C">
        <w:rPr>
          <w:rFonts w:cstheme="minorHAnsi"/>
          <w:lang w:val="en-GB"/>
        </w:rPr>
        <w:t>(</w:t>
      </w:r>
      <w:del w:id="165" w:author="Max Lindmark" w:date="2020-05-19T15:39:00Z">
        <w:r w:rsidR="00787B83" w:rsidRPr="0066495C" w:rsidDel="003C113B">
          <w:rPr>
            <w:rFonts w:cstheme="minorHAnsi"/>
            <w:lang w:val="en-GB"/>
          </w:rPr>
          <w:delText xml:space="preserve">is </w:delText>
        </w:r>
      </w:del>
      <w:r w:rsidR="00787B83" w:rsidRPr="0066495C">
        <w:rPr>
          <w:rFonts w:cstheme="minorHAnsi"/>
          <w:lang w:val="en-GB"/>
        </w:rPr>
        <w:t>estimated and presented on an Arrhenius temperature scale)</w:t>
      </w:r>
      <w:r w:rsidR="00004E54">
        <w:rPr>
          <w:rFonts w:cstheme="minorHAnsi"/>
          <w:bCs/>
          <w:lang w:val="en-GB"/>
        </w:rPr>
        <w:t>, but for consumption this term was not included in the model</w:t>
      </w:r>
      <w:r w:rsidRPr="0066495C">
        <w:rPr>
          <w:rFonts w:cstheme="minorHAnsi"/>
          <w:lang w:val="en-GB"/>
        </w:rPr>
        <w:t xml:space="preserve">. Numbers in the top left corner correspond to the posterior median. The </w:t>
      </w:r>
      <w:r w:rsidR="001C421D">
        <w:rPr>
          <w:rFonts w:cstheme="minorHAnsi"/>
          <w:lang w:val="en-GB"/>
        </w:rPr>
        <w:t>ax</w:t>
      </w:r>
      <w:r w:rsidR="00E653FB">
        <w:rPr>
          <w:rFonts w:cstheme="minorHAnsi"/>
          <w:lang w:val="en-GB"/>
        </w:rPr>
        <w:t>e</w:t>
      </w:r>
      <w:r w:rsidR="001C421D">
        <w:rPr>
          <w:rFonts w:cstheme="minorHAnsi"/>
          <w:lang w:val="en-GB"/>
        </w:rPr>
        <w:t xml:space="preserve">s are </w:t>
      </w:r>
      <w:r w:rsidRPr="0066495C">
        <w:rPr>
          <w:rFonts w:cstheme="minorHAnsi"/>
          <w:lang w:val="en-GB"/>
        </w:rPr>
        <w:t xml:space="preserve">the same </w:t>
      </w:r>
      <w:r w:rsidR="005819F0">
        <w:rPr>
          <w:rFonts w:cstheme="minorHAnsi"/>
          <w:lang w:val="en-GB"/>
        </w:rPr>
        <w:t xml:space="preserve">for each </w:t>
      </w:r>
      <w:r w:rsidRPr="0066495C">
        <w:rPr>
          <w:rFonts w:cstheme="minorHAnsi"/>
          <w:lang w:val="en-GB"/>
        </w:rPr>
        <w:t>parameter</w:t>
      </w:r>
      <w:r w:rsidR="005819F0">
        <w:rPr>
          <w:rFonts w:cstheme="minorHAnsi"/>
          <w:lang w:val="en-GB"/>
        </w:rPr>
        <w:t xml:space="preserve"> </w:t>
      </w:r>
      <w:r w:rsidRPr="0066495C">
        <w:rPr>
          <w:rFonts w:cstheme="minorHAnsi"/>
          <w:lang w:val="en-GB"/>
        </w:rPr>
        <w:t>for comparison</w:t>
      </w:r>
      <w:ins w:id="166" w:author="Max Lindmark" w:date="2020-05-19T15:39:00Z">
        <w:r w:rsidR="003C113B">
          <w:rPr>
            <w:rFonts w:cstheme="minorHAnsi"/>
            <w:lang w:val="en-GB"/>
          </w:rPr>
          <w:t xml:space="preserve"> between the two rates</w:t>
        </w:r>
      </w:ins>
      <w:r w:rsidR="00D97D3E">
        <w:rPr>
          <w:rFonts w:cstheme="minorHAnsi"/>
          <w:lang w:val="en-GB"/>
        </w:rPr>
        <w:t>.</w:t>
      </w:r>
    </w:p>
    <w:p w14:paraId="56BE862C" w14:textId="705E753D" w:rsidR="008463C9" w:rsidRDefault="008463C9" w:rsidP="008463C9">
      <w:pPr>
        <w:rPr>
          <w:lang w:val="en-US"/>
        </w:rPr>
      </w:pPr>
    </w:p>
    <w:p w14:paraId="663FC2EE" w14:textId="5C47C736" w:rsidR="00072A59" w:rsidRDefault="00072A59" w:rsidP="00072A59">
      <w:pPr>
        <w:spacing w:line="480" w:lineRule="auto"/>
        <w:contextualSpacing/>
        <w:jc w:val="center"/>
      </w:pPr>
    </w:p>
    <w:p w14:paraId="48B25841" w14:textId="1A3578FA" w:rsidR="00BA2986" w:rsidRPr="00647D43" w:rsidRDefault="00BA2986" w:rsidP="00072A59">
      <w:pPr>
        <w:spacing w:line="480" w:lineRule="auto"/>
        <w:contextualSpacing/>
        <w:jc w:val="center"/>
      </w:pPr>
      <w:r>
        <w:rPr>
          <w:noProof/>
        </w:rPr>
        <w:lastRenderedPageBreak/>
        <w:drawing>
          <wp:inline distT="0" distB="0" distL="0" distR="0" wp14:anchorId="106ED87A" wp14:editId="5A3F2A65">
            <wp:extent cx="5731013" cy="5058383"/>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n_linear_con.png"/>
                    <pic:cNvPicPr/>
                  </pic:nvPicPr>
                  <pic:blipFill rotWithShape="1">
                    <a:blip r:embed="rId28" cstate="print">
                      <a:extLst>
                        <a:ext uri="{28A0092B-C50C-407E-A947-70E740481C1C}">
                          <a14:useLocalDpi xmlns:a14="http://schemas.microsoft.com/office/drawing/2010/main" val="0"/>
                        </a:ext>
                      </a:extLst>
                    </a:blip>
                    <a:srcRect t="4922" b="6816"/>
                    <a:stretch/>
                  </pic:blipFill>
                  <pic:spPr bwMode="auto">
                    <a:xfrm>
                      <a:off x="0" y="0"/>
                      <a:ext cx="5731510" cy="5058822"/>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7189C6D5" w:rsidR="00072A59" w:rsidRDefault="00072A59" w:rsidP="00072A59">
      <w:pPr>
        <w:spacing w:line="480" w:lineRule="auto"/>
        <w:contextualSpacing/>
        <w:jc w:val="both"/>
        <w:rPr>
          <w:lang w:val="en-GB"/>
        </w:rPr>
      </w:pPr>
      <w:commentRangeStart w:id="167"/>
      <w:r w:rsidRPr="0066495C">
        <w:rPr>
          <w:lang w:val="en-GB"/>
        </w:rPr>
        <w:t>Fig. S</w:t>
      </w:r>
      <w:r w:rsidR="00DB424C" w:rsidRPr="00FB7DC9">
        <w:rPr>
          <w:lang w:val="en-US"/>
        </w:rPr>
        <w:t>1</w:t>
      </w:r>
      <w:r w:rsidR="00FB517D">
        <w:rPr>
          <w:lang w:val="en-US"/>
        </w:rPr>
        <w:t>3</w:t>
      </w:r>
      <w:r w:rsidRPr="0066495C">
        <w:rPr>
          <w:lang w:val="en-GB"/>
        </w:rPr>
        <w:t xml:space="preserve">. </w:t>
      </w:r>
      <w:commentRangeEnd w:id="167"/>
      <w:r w:rsidR="00AC2827">
        <w:rPr>
          <w:rStyle w:val="CommentReference"/>
        </w:rPr>
        <w:commentReference w:id="167"/>
      </w:r>
      <w:r w:rsidR="004755CB">
        <w:rPr>
          <w:lang w:val="en-GB"/>
        </w:rPr>
        <w:t xml:space="preserve">Maximum consumption rates expressed as relative to maximum consumption rates </w:t>
      </w:r>
      <w:ins w:id="168" w:author="Max Lindmark" w:date="2020-05-19T15:40:00Z">
        <w:r w:rsidR="005D4975">
          <w:rPr>
            <w:lang w:val="en-GB"/>
          </w:rPr>
          <w:t xml:space="preserve">(done by species) </w:t>
        </w:r>
      </w:ins>
      <w:r w:rsidR="004755CB">
        <w:rPr>
          <w:lang w:val="en-GB"/>
        </w:rPr>
        <w:t xml:space="preserve">for species </w:t>
      </w:r>
      <w:del w:id="169" w:author="Max Lindmark" w:date="2020-05-19T15:40:00Z">
        <w:r w:rsidR="004755CB" w:rsidDel="00660FD9">
          <w:rPr>
            <w:lang w:val="en-GB"/>
          </w:rPr>
          <w:delText xml:space="preserve">that </w:delText>
        </w:r>
      </w:del>
      <w:ins w:id="170" w:author="Max Lindmark" w:date="2020-05-19T15:40:00Z">
        <w:r w:rsidR="00660FD9">
          <w:rPr>
            <w:lang w:val="en-GB"/>
          </w:rPr>
          <w:t xml:space="preserve">with </w:t>
        </w:r>
      </w:ins>
      <w:del w:id="171" w:author="Max Lindmark" w:date="2020-05-19T15:40:00Z">
        <w:r w:rsidR="004755CB" w:rsidDel="00660FD9">
          <w:rPr>
            <w:lang w:val="en-GB"/>
          </w:rPr>
          <w:delText xml:space="preserve">had </w:delText>
        </w:r>
      </w:del>
      <w:r w:rsidR="004755CB">
        <w:rPr>
          <w:lang w:val="en-GB"/>
        </w:rPr>
        <w:t xml:space="preserve">data </w:t>
      </w:r>
      <w:del w:id="172" w:author="Max Lindmark" w:date="2020-05-19T15:40:00Z">
        <w:r w:rsidR="004755CB" w:rsidDel="00660FD9">
          <w:rPr>
            <w:lang w:val="en-GB"/>
          </w:rPr>
          <w:delText xml:space="preserve">beyond </w:delText>
        </w:r>
      </w:del>
      <w:ins w:id="173" w:author="Max Lindmark" w:date="2020-05-19T15:40:00Z">
        <w:r w:rsidR="00660FD9">
          <w:rPr>
            <w:lang w:val="en-GB"/>
          </w:rPr>
          <w:t xml:space="preserve">above </w:t>
        </w:r>
      </w:ins>
      <w:r w:rsidR="004755CB">
        <w:rPr>
          <w:lang w:val="en-GB"/>
        </w:rPr>
        <w:t xml:space="preserve">peak temperatures </w:t>
      </w:r>
      <w:del w:id="174" w:author="Max Lindmark" w:date="2020-05-19T15:40:00Z">
        <w:r w:rsidR="004755CB" w:rsidDel="00644598">
          <w:rPr>
            <w:lang w:val="en-GB"/>
          </w:rPr>
          <w:delText xml:space="preserve">(where consumption was maximized) </w:delText>
        </w:r>
      </w:del>
      <w:ins w:id="175" w:author="Max Lindmark" w:date="2020-05-19T15:40:00Z">
        <w:r w:rsidR="00644598">
          <w:rPr>
            <w:lang w:val="en-GB"/>
          </w:rPr>
          <w:t xml:space="preserve">plotted against </w:t>
        </w:r>
      </w:ins>
      <w:del w:id="176" w:author="Max Lindmark" w:date="2020-05-19T15:40:00Z">
        <w:r w:rsidR="004755CB" w:rsidDel="00644598">
          <w:rPr>
            <w:lang w:val="en-GB"/>
          </w:rPr>
          <w:delText xml:space="preserve">as a function of </w:delText>
        </w:r>
      </w:del>
      <w:r w:rsidR="004755CB">
        <w:rPr>
          <w:lang w:val="en-GB"/>
        </w:rPr>
        <w:t xml:space="preserve">temperature, expressed as the difference between the experimental temperature and the median environmental temperature </w:t>
      </w:r>
      <w:del w:id="177" w:author="Max Lindmark" w:date="2020-05-19T15:40:00Z">
        <w:r w:rsidR="004755CB" w:rsidDel="007B2622">
          <w:rPr>
            <w:lang w:val="en-GB"/>
          </w:rPr>
          <w:delText xml:space="preserve">for </w:delText>
        </w:r>
      </w:del>
      <w:ins w:id="178" w:author="Max Lindmark" w:date="2020-05-19T15:40:00Z">
        <w:r w:rsidR="007B2622">
          <w:rPr>
            <w:lang w:val="en-GB"/>
          </w:rPr>
          <w:t xml:space="preserve">(also by species </w:t>
        </w:r>
      </w:ins>
      <w:del w:id="179" w:author="Max Lindmark" w:date="2020-05-19T15:40:00Z">
        <w:r w:rsidR="004755CB" w:rsidDel="007B2622">
          <w:rPr>
            <w:lang w:val="en-GB"/>
          </w:rPr>
          <w:delText xml:space="preserve">each </w:delText>
        </w:r>
      </w:del>
      <w:r w:rsidR="004755CB">
        <w:rPr>
          <w:lang w:val="en-GB"/>
        </w:rPr>
        <w:t>species</w:t>
      </w:r>
      <w:ins w:id="180" w:author="Max Lindmark" w:date="2020-05-19T15:40:00Z">
        <w:r w:rsidR="007B2622">
          <w:rPr>
            <w:lang w:val="en-GB"/>
          </w:rPr>
          <w:t>)</w:t>
        </w:r>
      </w:ins>
      <w:r w:rsidR="004755CB">
        <w:rPr>
          <w:lang w:val="en-GB"/>
        </w:rPr>
        <w:t xml:space="preserve">. </w:t>
      </w:r>
      <w:r w:rsidR="004F3C96">
        <w:rPr>
          <w:lang w:val="en-GB"/>
        </w:rPr>
        <w:t>Lines show fits from polynomial model</w:t>
      </w:r>
      <w:r w:rsidR="003E5E3C">
        <w:rPr>
          <w:lang w:val="en-GB"/>
        </w:rPr>
        <w:t xml:space="preserve"> </w:t>
      </w:r>
      <w:del w:id="181" w:author="Max Lindmark" w:date="2020-05-19T15:41:00Z">
        <w:r w:rsidR="003E5E3C" w:rsidDel="00E06281">
          <w:rPr>
            <w:lang w:val="en-GB"/>
          </w:rPr>
          <w:delText>(</w:delText>
        </w:r>
      </w:del>
      <w:r w:rsidR="003E5E3C">
        <w:rPr>
          <w:lang w:val="en-GB"/>
        </w:rPr>
        <w:t>using the posterior medians and the global prediction</w:t>
      </w:r>
      <w:del w:id="182" w:author="Max Lindmark" w:date="2020-05-19T15:41:00Z">
        <w:r w:rsidR="003E5E3C" w:rsidDel="00E06281">
          <w:rPr>
            <w:lang w:val="en-GB"/>
          </w:rPr>
          <w:delText>)</w:delText>
        </w:r>
      </w:del>
      <w:r w:rsidR="004F3C96">
        <w:rPr>
          <w:lang w:val="en-GB"/>
        </w:rPr>
        <w:t>,</w:t>
      </w:r>
      <w:r w:rsidR="003E5E3C">
        <w:rPr>
          <w:lang w:val="en-GB"/>
        </w:rPr>
        <w:t xml:space="preserve"> grey bands show 95% and </w:t>
      </w:r>
      <w:r w:rsidRPr="0066495C">
        <w:rPr>
          <w:lang w:val="en-GB"/>
        </w:rPr>
        <w:t>80% credible interval</w:t>
      </w:r>
      <w:r w:rsidR="00C1396A">
        <w:rPr>
          <w:lang w:val="en-GB"/>
        </w:rPr>
        <w:t>s</w:t>
      </w:r>
      <w:r w:rsidRPr="0066495C">
        <w:rPr>
          <w:lang w:val="en-GB"/>
        </w:rPr>
        <w:t>.</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3B85E848" w:rsidR="009E754E" w:rsidRPr="004559BC" w:rsidRDefault="009E754E" w:rsidP="009E754E">
      <w:pPr>
        <w:spacing w:line="360" w:lineRule="auto"/>
        <w:contextualSpacing/>
        <w:jc w:val="both"/>
        <w:rPr>
          <w:rFonts w:cstheme="minorHAnsi"/>
          <w:i/>
          <w:iCs/>
          <w:lang w:val="en-GB"/>
        </w:rPr>
      </w:pPr>
      <w:commentRangeStart w:id="183"/>
      <w:commentRangeStart w:id="184"/>
      <w:r w:rsidRPr="00175F1D">
        <w:rPr>
          <w:rFonts w:cstheme="minorHAnsi"/>
          <w:i/>
          <w:iCs/>
          <w:lang w:val="en-GB"/>
        </w:rPr>
        <w:t xml:space="preserve">Fig. </w:t>
      </w:r>
      <w:ins w:id="185" w:author="Max Lindmark" w:date="2020-05-19T15:54:00Z">
        <w:r w:rsidR="00FD36C2" w:rsidRPr="00175F1D">
          <w:rPr>
            <w:rFonts w:cstheme="minorHAnsi"/>
            <w:i/>
            <w:iCs/>
            <w:lang w:val="en-GB"/>
          </w:rPr>
          <w:t>S1</w:t>
        </w:r>
      </w:ins>
      <w:r w:rsidR="00FB517D">
        <w:rPr>
          <w:rFonts w:cstheme="minorHAnsi"/>
          <w:i/>
          <w:iCs/>
          <w:lang w:val="en-GB"/>
        </w:rPr>
        <w:t>4</w:t>
      </w:r>
      <w:del w:id="186" w:author="Max Lindmark" w:date="2020-05-19T15:54:00Z">
        <w:r w:rsidRPr="00175F1D" w:rsidDel="00FD36C2">
          <w:rPr>
            <w:rFonts w:cstheme="minorHAnsi"/>
            <w:i/>
            <w:iCs/>
            <w:lang w:val="en-GB"/>
          </w:rPr>
          <w:delText>6</w:delText>
        </w:r>
      </w:del>
      <w:r w:rsidRPr="00175F1D">
        <w:rPr>
          <w:rFonts w:cstheme="minorHAnsi"/>
          <w:i/>
          <w:iCs/>
          <w:lang w:val="en-GB"/>
        </w:rPr>
        <w:t>.</w:t>
      </w:r>
      <w:r w:rsidRPr="004559BC">
        <w:rPr>
          <w:rFonts w:cstheme="minorHAnsi"/>
          <w:i/>
          <w:iCs/>
          <w:lang w:val="en-GB"/>
        </w:rPr>
        <w:t xml:space="preserve"> </w:t>
      </w:r>
      <w:commentRangeEnd w:id="184"/>
      <w:r w:rsidR="00F019B4">
        <w:rPr>
          <w:rStyle w:val="CommentReference"/>
        </w:rPr>
        <w:commentReference w:id="184"/>
      </w:r>
      <w:r w:rsidRPr="004559BC">
        <w:rPr>
          <w:rFonts w:cstheme="minorHAnsi"/>
          <w:i/>
          <w:iCs/>
          <w:lang w:val="en-GB"/>
        </w:rPr>
        <w:t>Experimental temperatures (grey) overlap environmental temperatures (green)</w:t>
      </w:r>
      <w:ins w:id="187" w:author="Max Lindmark" w:date="2020-05-19T15:51:00Z">
        <w:r w:rsidR="00E9075E">
          <w:rPr>
            <w:rFonts w:cstheme="minorHAnsi"/>
            <w:i/>
            <w:iCs/>
            <w:lang w:val="en-GB"/>
          </w:rPr>
          <w:t>,</w:t>
        </w:r>
      </w:ins>
      <w:r w:rsidRPr="004559BC">
        <w:rPr>
          <w:rFonts w:cstheme="minorHAnsi"/>
          <w:i/>
          <w:iCs/>
          <w:lang w:val="en-GB"/>
        </w:rPr>
        <w:t xml:space="preserve"> and optimum growth temperatures (orange) are typically at the upper end or above the environmental range. </w:t>
      </w:r>
      <w:commentRangeEnd w:id="183"/>
      <w:r>
        <w:rPr>
          <w:rStyle w:val="CommentReference"/>
        </w:rPr>
        <w:commentReference w:id="183"/>
      </w:r>
      <w:del w:id="188" w:author="Max Lindmark" w:date="2020-05-19T15:51:00Z">
        <w:r w:rsidRPr="004559BC" w:rsidDel="004D6691">
          <w:rPr>
            <w:rFonts w:cstheme="minorHAnsi"/>
            <w:i/>
            <w:iCs/>
            <w:lang w:val="en-GB"/>
          </w:rPr>
          <w:delText xml:space="preserve">Vertical </w:delText>
        </w:r>
      </w:del>
      <w:ins w:id="189" w:author="Max Lindmark" w:date="2020-05-19T15:51:00Z">
        <w:r w:rsidR="004D6691">
          <w:rPr>
            <w:rFonts w:cstheme="minorHAnsi"/>
            <w:i/>
            <w:iCs/>
            <w:lang w:val="en-GB"/>
          </w:rPr>
          <w:t>Horizontal</w:t>
        </w:r>
        <w:r w:rsidR="004D6691" w:rsidRPr="004559BC">
          <w:rPr>
            <w:rFonts w:cstheme="minorHAnsi"/>
            <w:i/>
            <w:iCs/>
            <w:lang w:val="en-GB"/>
          </w:rPr>
          <w:t xml:space="preserve"> </w:t>
        </w:r>
      </w:ins>
      <w:r w:rsidRPr="004559BC">
        <w:rPr>
          <w:rFonts w:cstheme="minorHAnsi"/>
          <w:i/>
          <w:iCs/>
          <w:lang w:val="en-GB"/>
        </w:rPr>
        <w:t xml:space="preserve">green lines show the minimum and maximum environmental </w:t>
      </w:r>
      <w:commentRangeStart w:id="190"/>
      <w:r w:rsidRPr="004559BC">
        <w:rPr>
          <w:rFonts w:cstheme="minorHAnsi"/>
          <w:i/>
          <w:iCs/>
          <w:lang w:val="en-GB"/>
        </w:rPr>
        <w:t xml:space="preserve">temperature based on either temperature in distribution range (triangles) or modelled distribution maps (circles), both taken from </w:t>
      </w:r>
      <w:proofErr w:type="spellStart"/>
      <w:r w:rsidRPr="004559BC">
        <w:rPr>
          <w:rFonts w:cstheme="minorHAnsi"/>
          <w:i/>
          <w:iCs/>
          <w:lang w:val="en-GB"/>
        </w:rPr>
        <w:t>FishBase</w:t>
      </w:r>
      <w:commentRangeEnd w:id="190"/>
      <w:proofErr w:type="spellEnd"/>
      <w:r>
        <w:rPr>
          <w:rStyle w:val="CommentReference"/>
        </w:rPr>
        <w:commentReference w:id="190"/>
      </w:r>
      <w:del w:id="191" w:author="Max Lindmark" w:date="2020-05-19T15:52:00Z">
        <w:r w:rsidRPr="004559BC" w:rsidDel="00E9075E">
          <w:rPr>
            <w:rFonts w:cstheme="minorHAnsi"/>
            <w:i/>
            <w:iCs/>
            <w:lang w:val="en-GB"/>
          </w:rPr>
          <w:delText xml:space="preserve">, and green points show the midpoint. </w:delText>
        </w:r>
      </w:del>
      <w:ins w:id="192" w:author="Max Lindmark" w:date="2020-05-19T15:52:00Z">
        <w:r w:rsidR="00E9075E">
          <w:rPr>
            <w:rFonts w:cstheme="minorHAnsi"/>
            <w:i/>
            <w:iCs/>
            <w:lang w:val="en-GB"/>
          </w:rPr>
          <w:t xml:space="preserve">. </w:t>
        </w:r>
      </w:ins>
      <w:proofErr w:type="spellStart"/>
      <w:r w:rsidRPr="004559BC">
        <w:rPr>
          <w:rFonts w:cstheme="minorHAnsi"/>
          <w:i/>
          <w:iCs/>
          <w:lang w:val="en-GB"/>
        </w:rPr>
        <w:t>T</w:t>
      </w:r>
      <w:commentRangeStart w:id="193"/>
      <w:r w:rsidRPr="004559BC">
        <w:rPr>
          <w:rFonts w:cstheme="minorHAnsi"/>
          <w:i/>
          <w:iCs/>
          <w:lang w:val="en-GB"/>
        </w:rPr>
        <w:t>he</w:t>
      </w:r>
      <w:proofErr w:type="spellEnd"/>
      <w:r w:rsidRPr="004559BC">
        <w:rPr>
          <w:rFonts w:cstheme="minorHAnsi"/>
          <w:i/>
          <w:iCs/>
          <w:lang w:val="en-GB"/>
        </w:rPr>
        <w:t xml:space="preserve"> optimum growth temperatures are depicted for all size-classes per species, where the circle size is proportional to number of observations at that temperature</w:t>
      </w:r>
      <w:commentRangeEnd w:id="193"/>
      <w:r>
        <w:rPr>
          <w:rStyle w:val="CommentReference"/>
        </w:rPr>
        <w:commentReference w:id="193"/>
      </w:r>
      <w:r w:rsidRPr="004559BC">
        <w:rPr>
          <w:rFonts w:cstheme="minorHAnsi"/>
          <w:i/>
          <w:iCs/>
          <w:lang w:val="en-GB"/>
        </w:rPr>
        <w:t xml:space="preserve">. </w:t>
      </w:r>
      <w:del w:id="194" w:author="Max Lindmark" w:date="2020-05-19T15:52:00Z">
        <w:r w:rsidRPr="004559BC" w:rsidDel="00443966">
          <w:rPr>
            <w:rFonts w:cstheme="minorHAnsi"/>
            <w:i/>
            <w:iCs/>
            <w:lang w:val="en-GB"/>
          </w:rPr>
          <w:delText>The average distance between environmental mid-point temperature and mean optimum temperature (per species) is 6.5</w:delText>
        </w:r>
      </w:del>
      <m:oMath>
        <m:r>
          <w:del w:id="195" w:author="Max Lindmark" w:date="2020-05-19T15:52:00Z">
            <w:rPr>
              <w:rFonts w:ascii="Cambria Math" w:hAnsi="Cambria Math" w:cstheme="minorHAnsi"/>
              <w:lang w:val="en-GB"/>
            </w:rPr>
            <m:t>℃</m:t>
          </w:del>
        </m:r>
      </m:oMath>
      <w:del w:id="196" w:author="Max Lindmark" w:date="2020-05-19T15:52:00Z">
        <w:r w:rsidRPr="004559BC" w:rsidDel="00443966">
          <w:rPr>
            <w:rFonts w:eastAsiaTheme="minorEastAsia" w:cstheme="minorHAnsi"/>
            <w:i/>
            <w:iCs/>
            <w:lang w:val="en-GB"/>
          </w:rPr>
          <w:delText xml:space="preserve"> with a standard deviation of 2.6</w:delText>
        </w:r>
        <w:commentRangeStart w:id="197"/>
        <w:r w:rsidRPr="004559BC" w:rsidDel="00443966">
          <w:rPr>
            <w:rFonts w:eastAsiaTheme="minorEastAsia" w:cstheme="minorHAnsi"/>
            <w:i/>
            <w:iCs/>
            <w:lang w:val="en-GB"/>
          </w:rPr>
          <w:delText>.</w:delText>
        </w:r>
        <w:commentRangeEnd w:id="197"/>
        <w:r w:rsidDel="00443966">
          <w:rPr>
            <w:rStyle w:val="CommentReference"/>
          </w:rPr>
          <w:commentReference w:id="197"/>
        </w:r>
      </w:del>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198" w:name="_Toc40794023"/>
      <w:r>
        <w:lastRenderedPageBreak/>
        <w:t>Model validation</w:t>
      </w:r>
      <w:bookmarkEnd w:id="198"/>
      <w:r w:rsidR="00F52B8A">
        <w:t xml:space="preserve"> </w:t>
      </w:r>
      <w:r w:rsidR="000326C7">
        <w:t>and</w:t>
      </w:r>
      <w:r w:rsidR="00F52B8A">
        <w:t xml:space="preserve"> fit</w:t>
      </w:r>
    </w:p>
    <w:p w14:paraId="79C7ADB7" w14:textId="77777777" w:rsidR="00C3416D" w:rsidRDefault="00C3416D" w:rsidP="0065004B">
      <w:pPr>
        <w:spacing w:line="480" w:lineRule="auto"/>
        <w:jc w:val="both"/>
        <w:rPr>
          <w:ins w:id="199" w:author="Max Lindmark" w:date="2020-05-19T16:00:00Z"/>
          <w:lang w:val="en-GB"/>
        </w:rPr>
        <w:pPrChange w:id="200" w:author="Max Lindmark" w:date="2020-05-19T16:00:00Z">
          <w:pPr>
            <w:jc w:val="both"/>
          </w:pPr>
        </w:pPrChange>
      </w:pPr>
      <w:ins w:id="201" w:author="Max Lindmark" w:date="2020-05-19T16:00:00Z">
        <w:r>
          <w:rPr>
            <w:lang w:val="en-GB"/>
          </w:rPr>
          <w:t xml:space="preserve">Figures showing convergence of species-level parameters can be found on: </w:t>
        </w:r>
        <w:r>
          <w:rPr>
            <w:lang w:val="en-GB"/>
          </w:rPr>
          <w:fldChar w:fldCharType="begin"/>
        </w:r>
        <w:r>
          <w:rPr>
            <w:lang w:val="en-GB"/>
          </w:rPr>
          <w:instrText xml:space="preserve"> HYPERLINK "</w:instrText>
        </w:r>
        <w:r w:rsidRPr="00AB3180">
          <w:rPr>
            <w:lang w:val="en-GB"/>
          </w:rPr>
          <w:instrText>https://github.com/maxlindmark/scaling</w:instrText>
        </w:r>
        <w:r>
          <w:rPr>
            <w:lang w:val="en-GB"/>
          </w:rPr>
          <w:instrText xml:space="preserve">" </w:instrText>
        </w:r>
        <w:r>
          <w:rPr>
            <w:lang w:val="en-GB"/>
          </w:rPr>
          <w:fldChar w:fldCharType="separate"/>
        </w:r>
        <w:r w:rsidRPr="009471CD">
          <w:rPr>
            <w:rStyle w:val="Hyperlink"/>
            <w:lang w:val="en-GB"/>
          </w:rPr>
          <w:t>https://github.com/maxlindmark/scaling</w:t>
        </w:r>
        <w:r>
          <w:rPr>
            <w:lang w:val="en-GB"/>
          </w:rPr>
          <w:fldChar w:fldCharType="end"/>
        </w:r>
        <w:r>
          <w:rPr>
            <w:lang w:val="en-GB"/>
          </w:rPr>
          <w:t xml:space="preserve">, in this section only global parameters are visualized. </w:t>
        </w:r>
      </w:ins>
    </w:p>
    <w:p w14:paraId="66CA4790" w14:textId="3E1F8594" w:rsidR="00A52FBB" w:rsidDel="00D874A6" w:rsidRDefault="00A52FBB" w:rsidP="0065004B">
      <w:pPr>
        <w:spacing w:line="480" w:lineRule="auto"/>
        <w:rPr>
          <w:del w:id="202" w:author="Max Lindmark" w:date="2020-05-19T16:00:00Z"/>
          <w:lang w:val="en-GB"/>
        </w:rPr>
        <w:pPrChange w:id="203" w:author="Max Lindmark" w:date="2020-05-19T16:00:00Z">
          <w:pPr/>
        </w:pPrChange>
      </w:pPr>
    </w:p>
    <w:p w14:paraId="12C79053" w14:textId="5A54621F" w:rsidR="00A52FBB" w:rsidRPr="00A52FBB" w:rsidDel="00D874A6" w:rsidRDefault="00A52FBB" w:rsidP="0065004B">
      <w:pPr>
        <w:spacing w:line="480" w:lineRule="auto"/>
        <w:rPr>
          <w:del w:id="204" w:author="Max Lindmark" w:date="2020-05-19T16:00:00Z"/>
          <w:lang w:val="en-GB"/>
        </w:rPr>
        <w:pPrChange w:id="205" w:author="Max Lindmark" w:date="2020-05-19T16:00:00Z">
          <w:pPr/>
        </w:pPrChange>
      </w:pPr>
    </w:p>
    <w:p w14:paraId="5F0C15B0" w14:textId="77777777" w:rsidR="00D874A6" w:rsidRDefault="00D874A6" w:rsidP="0065004B">
      <w:pPr>
        <w:pStyle w:val="Heading2"/>
        <w:contextualSpacing/>
        <w:jc w:val="both"/>
        <w:rPr>
          <w:ins w:id="206" w:author="Max Lindmark" w:date="2020-05-19T16:00:00Z"/>
          <w:rFonts w:asciiTheme="minorHAnsi" w:hAnsiTheme="minorHAnsi" w:cstheme="minorHAnsi"/>
          <w:i/>
          <w:iCs/>
          <w:sz w:val="22"/>
          <w:szCs w:val="22"/>
        </w:rPr>
      </w:pPr>
      <w:bookmarkStart w:id="207" w:name="_Toc40794025"/>
    </w:p>
    <w:p w14:paraId="61D48049" w14:textId="7245138E" w:rsidR="00524FBE" w:rsidRPr="00647D43" w:rsidRDefault="00524FBE" w:rsidP="0065004B">
      <w:pPr>
        <w:pStyle w:val="Heading2"/>
        <w:contextualSpacing/>
        <w:jc w:val="both"/>
        <w:rPr>
          <w:rFonts w:asciiTheme="minorHAnsi" w:hAnsiTheme="minorHAnsi" w:cstheme="minorHAnsi"/>
          <w:i/>
          <w:iCs/>
          <w:sz w:val="22"/>
          <w:szCs w:val="22"/>
        </w:rPr>
      </w:pPr>
      <w:r w:rsidRPr="00647D43">
        <w:rPr>
          <w:rFonts w:asciiTheme="minorHAnsi" w:hAnsiTheme="minorHAnsi" w:cstheme="minorHAnsi"/>
          <w:i/>
          <w:iCs/>
          <w:sz w:val="22"/>
          <w:szCs w:val="22"/>
        </w:rPr>
        <w:t>Growth rate</w:t>
      </w:r>
      <w:bookmarkEnd w:id="207"/>
    </w:p>
    <w:p w14:paraId="79D1A08A" w14:textId="56AC74FE" w:rsidR="009428CD" w:rsidRPr="00647D43" w:rsidRDefault="00EE14AE" w:rsidP="00D545B3">
      <w:pPr>
        <w:spacing w:line="480" w:lineRule="auto"/>
        <w:contextualSpacing/>
        <w:jc w:val="center"/>
      </w:pPr>
      <w:r>
        <w:rPr>
          <w:noProof/>
        </w:rPr>
        <w:drawing>
          <wp:inline distT="0" distB="0" distL="0" distR="0" wp14:anchorId="31112AF6" wp14:editId="1234C862">
            <wp:extent cx="5731510" cy="573151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ation_gr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66495C" w:rsidRDefault="00747AE4" w:rsidP="00D545B3">
      <w:pPr>
        <w:spacing w:line="480" w:lineRule="auto"/>
        <w:contextualSpacing/>
        <w:jc w:val="both"/>
        <w:rPr>
          <w:lang w:val="en-GB"/>
        </w:rPr>
      </w:pPr>
      <w:r w:rsidRPr="0066495C">
        <w:rPr>
          <w:lang w:val="en-GB"/>
        </w:rPr>
        <w:t>Fig. S1</w:t>
      </w:r>
      <w:r w:rsidR="00FB517D">
        <w:rPr>
          <w:lang w:val="en-GB"/>
        </w:rPr>
        <w:t>5</w:t>
      </w:r>
      <w:r w:rsidRPr="0066495C">
        <w:rPr>
          <w:lang w:val="en-GB"/>
        </w:rPr>
        <w:t xml:space="preserve">. Posterior densities and trace plots for evaluation of chain convergence (by chain, indicated by </w:t>
      </w:r>
      <w:r w:rsidR="000C4D53" w:rsidRPr="0066495C">
        <w:rPr>
          <w:lang w:val="en-GB"/>
        </w:rPr>
        <w:t>colour</w:t>
      </w:r>
      <w:r w:rsidRPr="0066495C">
        <w:rPr>
          <w:lang w:val="en-GB"/>
        </w:rPr>
        <w:t xml:space="preserve">), for the </w:t>
      </w:r>
      <w:r w:rsidR="008C5F31">
        <w:rPr>
          <w:lang w:val="en-GB"/>
        </w:rPr>
        <w:t>globa</w:t>
      </w:r>
      <w:r w:rsidR="000C4D53">
        <w:rPr>
          <w:lang w:val="en-GB"/>
        </w:rPr>
        <w:t>l</w:t>
      </w:r>
      <w:r w:rsidR="008A1780" w:rsidRPr="0066495C">
        <w:rPr>
          <w:lang w:val="en-GB"/>
        </w:rPr>
        <w: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7C3970C7" w14:textId="5C147509" w:rsidR="0002521E" w:rsidRPr="00647D43" w:rsidRDefault="000013AA" w:rsidP="00D545B3">
      <w:pPr>
        <w:spacing w:line="480" w:lineRule="auto"/>
        <w:contextualSpacing/>
        <w:jc w:val="center"/>
      </w:pPr>
      <w:r>
        <w:rPr>
          <w:noProof/>
        </w:rPr>
        <w:lastRenderedPageBreak/>
        <w:drawing>
          <wp:inline distT="0" distB="0" distL="0" distR="0" wp14:anchorId="17DAC2A6" wp14:editId="739FF6D9">
            <wp:extent cx="5731510" cy="5731510"/>
            <wp:effectExtent l="0" t="0" r="0" b="0"/>
            <wp:docPr id="19" name="Picture 19"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ation_rhat_gr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481B628A" w:rsidR="00ED1BE0" w:rsidRPr="0066495C" w:rsidRDefault="0002521E" w:rsidP="005B3258">
      <w:pPr>
        <w:spacing w:line="480" w:lineRule="auto"/>
        <w:contextualSpacing/>
        <w:jc w:val="both"/>
        <w:rPr>
          <w:lang w:val="en-GB"/>
        </w:rPr>
      </w:pPr>
      <w:r w:rsidRPr="0066495C">
        <w:rPr>
          <w:lang w:val="en-GB"/>
        </w:rPr>
        <w:t>Fig. S1</w:t>
      </w:r>
      <w:r w:rsidR="00FB517D">
        <w:rPr>
          <w:lang w:val="en-GB"/>
        </w:rPr>
        <w:t>6</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r w:rsidR="0081485B">
        <w:rPr>
          <w:lang w:val="en-US"/>
        </w:rPr>
        <w:t xml:space="preserve"> The index of the parameter corresponds to species.</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3E227E8D" w14:textId="03CECFA6" w:rsidR="00ED1BE0" w:rsidRPr="0066495C" w:rsidRDefault="008C5F31" w:rsidP="00D545B3">
      <w:pPr>
        <w:spacing w:line="480" w:lineRule="auto"/>
        <w:contextualSpacing/>
        <w:rPr>
          <w:lang w:val="en-GB"/>
        </w:rPr>
      </w:pPr>
      <w:r>
        <w:rPr>
          <w:noProof/>
          <w:lang w:val="en-GB"/>
        </w:rPr>
        <w:lastRenderedPageBreak/>
        <w:drawing>
          <wp:inline distT="0" distB="0" distL="0" distR="0" wp14:anchorId="3000C343" wp14:editId="20C01773">
            <wp:extent cx="5731510" cy="275166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t_gro_mean_cv.png"/>
                    <pic:cNvPicPr/>
                  </pic:nvPicPr>
                  <pic:blipFill rotWithShape="1">
                    <a:blip r:embed="rId33" cstate="print">
                      <a:extLst>
                        <a:ext uri="{28A0092B-C50C-407E-A947-70E740481C1C}">
                          <a14:useLocalDpi xmlns:a14="http://schemas.microsoft.com/office/drawing/2010/main" val="0"/>
                        </a:ext>
                      </a:extLst>
                    </a:blip>
                    <a:srcRect t="25704" b="26287"/>
                    <a:stretch/>
                  </pic:blipFill>
                  <pic:spPr bwMode="auto">
                    <a:xfrm>
                      <a:off x="0" y="0"/>
                      <a:ext cx="5731510" cy="2751667"/>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46FB7FA2" w:rsidR="0091229B" w:rsidRPr="0066495C" w:rsidRDefault="00ED1BE0" w:rsidP="0091229B">
      <w:pPr>
        <w:spacing w:line="480" w:lineRule="auto"/>
        <w:contextualSpacing/>
        <w:jc w:val="both"/>
        <w:rPr>
          <w:lang w:val="en-GB"/>
        </w:rPr>
      </w:pPr>
      <w:r w:rsidRPr="0066495C">
        <w:rPr>
          <w:lang w:val="en-GB"/>
        </w:rPr>
        <w:t>Fig. S1</w:t>
      </w:r>
      <w:r w:rsidR="00FB517D">
        <w:rPr>
          <w:lang w:val="en-GB"/>
        </w:rPr>
        <w:t>7</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B=</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w:t>
      </w:r>
      <w:r w:rsidR="00B97BC5">
        <w:rPr>
          <w:rFonts w:eastAsiaTheme="minorEastAsia"/>
          <w:lang w:val="en-GB"/>
        </w:rPr>
        <w:t>s</w:t>
      </w:r>
      <w:r w:rsidR="000062A0" w:rsidRPr="0066495C">
        <w:rPr>
          <w:rFonts w:eastAsiaTheme="minorEastAsia"/>
          <w:lang w:val="en-GB"/>
        </w:rPr>
        <w:t xml:space="preserve"> </w:t>
      </w:r>
      <w:r w:rsidR="00713B9F" w:rsidRPr="0066495C">
        <w:rPr>
          <w:rFonts w:eastAsiaTheme="minorEastAsia"/>
          <w:lang w:val="en-GB"/>
        </w:rPr>
        <w:t>correspond</w:t>
      </w:r>
      <w:r w:rsidR="000062A0" w:rsidRPr="0066495C">
        <w:rPr>
          <w:rFonts w:eastAsiaTheme="minorEastAsia"/>
          <w:lang w:val="en-GB"/>
        </w:rPr>
        <w:t xml:space="preserve">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12B9DF27" w:rsidR="008A1780" w:rsidRPr="0066495C" w:rsidRDefault="00175F1D" w:rsidP="00D545B3">
      <w:pPr>
        <w:spacing w:line="480" w:lineRule="auto"/>
        <w:contextualSpacing/>
        <w:rPr>
          <w:lang w:val="en-GB"/>
        </w:rPr>
      </w:pPr>
      <w:r>
        <w:rPr>
          <w:noProof/>
          <w:lang w:val="en-GB"/>
        </w:rPr>
        <w:lastRenderedPageBreak/>
        <w:drawing>
          <wp:inline distT="0" distB="0" distL="0" distR="0" wp14:anchorId="7FB29768" wp14:editId="23FD746C">
            <wp:extent cx="5731510" cy="573151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alidation_prior_post_growth.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7B1E8839" w:rsidR="00FB517D" w:rsidRPr="0066495C" w:rsidRDefault="00FB517D" w:rsidP="00FB517D">
      <w:pPr>
        <w:spacing w:line="480" w:lineRule="auto"/>
        <w:contextualSpacing/>
        <w:jc w:val="both"/>
        <w:rPr>
          <w:lang w:val="en-GB"/>
        </w:rPr>
      </w:pPr>
      <w:commentRangeStart w:id="208"/>
      <w:r w:rsidRPr="0066495C">
        <w:rPr>
          <w:lang w:val="en-GB"/>
        </w:rPr>
        <w:t>Fig. S1</w:t>
      </w:r>
      <w:r w:rsidR="00B00FA6">
        <w:rPr>
          <w:lang w:val="en-GB"/>
        </w:rPr>
        <w:t>8</w:t>
      </w:r>
      <w:r w:rsidRPr="0066495C">
        <w:rPr>
          <w:lang w:val="en-GB"/>
        </w:rPr>
        <w:t xml:space="preserve">. </w:t>
      </w:r>
      <w:r w:rsidR="00C5423C">
        <w:rPr>
          <w:lang w:val="en-GB"/>
        </w:rPr>
        <w:t>Posterior (black) and prior distribution for the global parameters</w:t>
      </w:r>
      <w:r w:rsidR="006304D0">
        <w:rPr>
          <w:lang w:val="en-GB"/>
        </w:rPr>
        <w:t xml:space="preserve"> </w:t>
      </w:r>
      <w:r w:rsidR="006304D0">
        <w:rPr>
          <w:lang w:val="en-GB"/>
        </w:rPr>
        <w:t xml:space="preserve">in the model for </w:t>
      </w:r>
      <w:r w:rsidR="006304D0">
        <w:rPr>
          <w:lang w:val="en-GB"/>
        </w:rPr>
        <w:t xml:space="preserve">growth </w:t>
      </w:r>
      <w:r w:rsidR="006304D0">
        <w:rPr>
          <w:lang w:val="en-GB"/>
        </w:rPr>
        <w:t>rate</w:t>
      </w:r>
      <w:r w:rsidR="00A269A7">
        <w:rPr>
          <w:lang w:val="en-GB"/>
        </w:rPr>
        <w:t xml:space="preserve">, including their </w:t>
      </w:r>
      <w:r w:rsidR="00391A53">
        <w:rPr>
          <w:lang w:val="en-GB"/>
        </w:rPr>
        <w:t xml:space="preserve">% </w:t>
      </w:r>
      <w:r w:rsidR="00A269A7">
        <w:rPr>
          <w:lang w:val="en-GB"/>
        </w:rPr>
        <w:t>overlap</w:t>
      </w:r>
      <w:r w:rsidR="00391A53">
        <w:rPr>
          <w:lang w:val="en-GB"/>
        </w:rPr>
        <w:t xml:space="preserve">, </w:t>
      </w:r>
      <w:r w:rsidR="006E3ADB">
        <w:rPr>
          <w:lang w:val="en-GB"/>
        </w:rPr>
        <w:t xml:space="preserve">effective </w:t>
      </w:r>
      <w:r w:rsidR="00391A53">
        <w:rPr>
          <w:lang w:val="en-GB"/>
        </w:rPr>
        <w:t>sample</w:t>
      </w:r>
      <w:r w:rsidR="006E3ADB">
        <w:rPr>
          <w:lang w:val="en-GB"/>
        </w:rPr>
        <w:t xml:space="preserve"> size</w:t>
      </w:r>
      <w:r w:rsidR="00391A53">
        <w:rPr>
          <w:lang w:val="en-GB"/>
        </w:rPr>
        <w:t xml:space="preserve"> </w:t>
      </w:r>
      <w:r w:rsidR="00E11912">
        <w:rPr>
          <w:lang w:val="en-GB"/>
        </w:rPr>
        <w:t xml:space="preserve">and </w:t>
      </w:r>
      <m:oMath>
        <m:acc>
          <m:accPr>
            <m:ctrlPr>
              <w:rPr>
                <w:rFonts w:ascii="Cambria Math" w:hAnsi="Cambria Math"/>
                <w:i/>
              </w:rPr>
            </m:ctrlPr>
          </m:accPr>
          <m:e>
            <m:r>
              <w:rPr>
                <w:rFonts w:ascii="Cambria Math" w:hAnsi="Cambria Math"/>
              </w:rPr>
              <m:t>R</m:t>
            </m:r>
          </m:e>
        </m:acc>
      </m:oMath>
      <w:r w:rsidR="00E11912">
        <w:rPr>
          <w:lang w:val="en-GB"/>
        </w:rPr>
        <w:t xml:space="preserve"> (rounded).</w:t>
      </w:r>
      <w:commentRangeEnd w:id="208"/>
      <w:r w:rsidR="00555615">
        <w:rPr>
          <w:rStyle w:val="CommentReference"/>
        </w:rPr>
        <w:commentReference w:id="208"/>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77777777" w:rsidR="00706907" w:rsidRPr="00647D43" w:rsidRDefault="00706907" w:rsidP="00706907">
      <w:pPr>
        <w:pStyle w:val="Heading2"/>
        <w:contextualSpacing/>
        <w:jc w:val="both"/>
        <w:rPr>
          <w:rFonts w:asciiTheme="minorHAnsi" w:hAnsiTheme="minorHAnsi" w:cstheme="minorHAnsi"/>
          <w:i/>
          <w:iCs/>
          <w:sz w:val="22"/>
          <w:szCs w:val="22"/>
        </w:rPr>
      </w:pPr>
      <w:bookmarkStart w:id="209" w:name="_Toc40794027"/>
      <w:r w:rsidRPr="00647D43">
        <w:rPr>
          <w:rFonts w:asciiTheme="minorHAnsi" w:hAnsiTheme="minorHAnsi" w:cstheme="minorHAnsi"/>
          <w:i/>
          <w:iCs/>
          <w:sz w:val="22"/>
          <w:szCs w:val="22"/>
        </w:rPr>
        <w:lastRenderedPageBreak/>
        <w:t>Maximum consumption rate</w:t>
      </w:r>
      <w:bookmarkEnd w:id="209"/>
    </w:p>
    <w:p w14:paraId="21DF64F0" w14:textId="12D7BEC0" w:rsidR="00706907" w:rsidRPr="00647D43" w:rsidRDefault="00BE40BD" w:rsidP="00706907">
      <w:pPr>
        <w:spacing w:line="480" w:lineRule="auto"/>
        <w:contextualSpacing/>
        <w:jc w:val="center"/>
      </w:pPr>
      <w:r>
        <w:rPr>
          <w:noProof/>
        </w:rPr>
        <w:drawing>
          <wp:inline distT="0" distB="0" distL="0" distR="0" wp14:anchorId="79BD8A76" wp14:editId="45CB0639">
            <wp:extent cx="5731510" cy="573151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lidation_c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6856FBB2" w:rsidR="000C4D53" w:rsidRPr="0066495C" w:rsidRDefault="000C4D53" w:rsidP="000C4D53">
      <w:pPr>
        <w:spacing w:line="480" w:lineRule="auto"/>
        <w:contextualSpacing/>
        <w:jc w:val="both"/>
        <w:rPr>
          <w:lang w:val="en-GB"/>
        </w:rPr>
      </w:pPr>
      <w:r w:rsidRPr="0066495C">
        <w:rPr>
          <w:lang w:val="en-GB"/>
        </w:rPr>
        <w:t>Fig. S</w:t>
      </w:r>
      <w:r>
        <w:rPr>
          <w:lang w:val="en-GB"/>
        </w:rPr>
        <w:t>20</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sidR="00E00BA7">
        <w:rPr>
          <w:lang w:val="en-GB"/>
        </w:rPr>
        <w:t xml:space="preserve">maximum consumption </w:t>
      </w:r>
      <w:r w:rsidRPr="0066495C">
        <w:rPr>
          <w:lang w:val="en-GB"/>
        </w:rPr>
        <w:t>rate model at temperatures below optimum 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3D0504E2" w:rsidR="00706907" w:rsidRPr="00647D43" w:rsidRDefault="003F26F6" w:rsidP="00706907">
      <w:pPr>
        <w:spacing w:line="480" w:lineRule="auto"/>
        <w:contextualSpacing/>
        <w:jc w:val="center"/>
      </w:pPr>
      <w:r>
        <w:rPr>
          <w:noProof/>
        </w:rPr>
        <w:lastRenderedPageBreak/>
        <w:drawing>
          <wp:inline distT="0" distB="0" distL="0" distR="0" wp14:anchorId="0499244D" wp14:editId="4ABA6AA1">
            <wp:extent cx="5731510" cy="573151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rhat_c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2FDD69F3" w:rsidR="006320DC" w:rsidRPr="0066495C" w:rsidRDefault="006320DC" w:rsidP="006320DC">
      <w:pPr>
        <w:spacing w:line="480" w:lineRule="auto"/>
        <w:contextualSpacing/>
        <w:jc w:val="both"/>
        <w:rPr>
          <w:lang w:val="en-GB"/>
        </w:rPr>
      </w:pPr>
      <w:r w:rsidRPr="0066495C">
        <w:rPr>
          <w:lang w:val="en-GB"/>
        </w:rPr>
        <w:t>Fig. S</w:t>
      </w:r>
      <w:r>
        <w:rPr>
          <w:lang w:val="en-GB"/>
        </w:rPr>
        <w:t>21</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F60465">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81485B" w:rsidRPr="0081485B">
        <w:rPr>
          <w:lang w:val="en-US"/>
        </w:rPr>
        <w:t xml:space="preserve"> </w:t>
      </w:r>
      <w:r w:rsidR="0081485B">
        <w:rPr>
          <w:lang w:val="en-US"/>
        </w:rPr>
        <w:t>The index of the parameter corresponds to species.</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2C6617B9" w14:textId="77777777" w:rsidR="00706907" w:rsidRPr="0066495C" w:rsidRDefault="00706907" w:rsidP="00706907">
      <w:pPr>
        <w:spacing w:line="480" w:lineRule="auto"/>
        <w:contextualSpacing/>
        <w:jc w:val="both"/>
        <w:rPr>
          <w:lang w:val="en-GB"/>
        </w:rPr>
      </w:pPr>
    </w:p>
    <w:p w14:paraId="7EEF5D1E" w14:textId="3953C952" w:rsidR="00706907" w:rsidRPr="00647D43" w:rsidRDefault="001B081E" w:rsidP="00706907">
      <w:pPr>
        <w:spacing w:line="480" w:lineRule="auto"/>
        <w:contextualSpacing/>
        <w:jc w:val="center"/>
      </w:pPr>
      <w:r>
        <w:rPr>
          <w:noProof/>
        </w:rPr>
        <w:lastRenderedPageBreak/>
        <w:drawing>
          <wp:inline distT="0" distB="0" distL="0" distR="0" wp14:anchorId="5E5F1CF0" wp14:editId="162F7486">
            <wp:extent cx="5730933" cy="2733869"/>
            <wp:effectExtent l="0" t="0" r="0" b="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t_con_mean_cv.png"/>
                    <pic:cNvPicPr/>
                  </pic:nvPicPr>
                  <pic:blipFill rotWithShape="1">
                    <a:blip r:embed="rId37" cstate="print">
                      <a:extLst>
                        <a:ext uri="{28A0092B-C50C-407E-A947-70E740481C1C}">
                          <a14:useLocalDpi xmlns:a14="http://schemas.microsoft.com/office/drawing/2010/main" val="0"/>
                        </a:ext>
                      </a:extLst>
                    </a:blip>
                    <a:srcRect t="25884" b="26412"/>
                    <a:stretch/>
                  </pic:blipFill>
                  <pic:spPr bwMode="auto">
                    <a:xfrm>
                      <a:off x="0" y="0"/>
                      <a:ext cx="5731510" cy="2734144"/>
                    </a:xfrm>
                    <a:prstGeom prst="rect">
                      <a:avLst/>
                    </a:prstGeom>
                    <a:ln>
                      <a:noFill/>
                    </a:ln>
                    <a:extLst>
                      <a:ext uri="{53640926-AAD7-44D8-BBD7-CCE9431645EC}">
                        <a14:shadowObscured xmlns:a14="http://schemas.microsoft.com/office/drawing/2010/main"/>
                      </a:ext>
                    </a:extLst>
                  </pic:spPr>
                </pic:pic>
              </a:graphicData>
            </a:graphic>
          </wp:inline>
        </w:drawing>
      </w:r>
    </w:p>
    <w:p w14:paraId="0E0D09BD" w14:textId="37E61E24" w:rsidR="00AA7CC2" w:rsidRPr="0066495C" w:rsidRDefault="00AA7CC2" w:rsidP="00AA7CC2">
      <w:pPr>
        <w:spacing w:line="480" w:lineRule="auto"/>
        <w:contextualSpacing/>
        <w:jc w:val="both"/>
        <w:rPr>
          <w:lang w:val="en-GB"/>
        </w:rPr>
      </w:pPr>
      <w:r w:rsidRPr="0066495C">
        <w:rPr>
          <w:lang w:val="en-GB"/>
        </w:rPr>
        <w:t>Fig. S</w:t>
      </w:r>
      <w:r w:rsidR="00DA556D">
        <w:rPr>
          <w:lang w:val="en-GB"/>
        </w:rPr>
        <w:t>22</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 xml:space="preserve">coefficient of variation) for model of </w:t>
      </w:r>
      <w:r w:rsidR="009079E8">
        <w:rPr>
          <w:lang w:val="en-GB"/>
        </w:rPr>
        <w:t>maximum consumption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 and each simulated data is assigned a 0 or 1 if it is below or above the mean data point. The number in the plot corresponds to the mean of the vector of 0’s and 1’s.</w:t>
      </w:r>
    </w:p>
    <w:p w14:paraId="763505C2" w14:textId="3C5533D6" w:rsidR="00706907" w:rsidRDefault="00706907" w:rsidP="00D545B3">
      <w:pPr>
        <w:spacing w:line="480" w:lineRule="auto"/>
        <w:contextualSpacing/>
        <w:rPr>
          <w:lang w:val="en-GB"/>
        </w:rPr>
      </w:pPr>
    </w:p>
    <w:p w14:paraId="2BB2719C" w14:textId="5C1CCDDF" w:rsidR="007B2B31" w:rsidRDefault="007B2B31" w:rsidP="00D545B3">
      <w:pPr>
        <w:spacing w:line="480" w:lineRule="auto"/>
        <w:contextualSpacing/>
        <w:rPr>
          <w:lang w:val="en-GB"/>
        </w:rPr>
      </w:pPr>
    </w:p>
    <w:p w14:paraId="5812DD8B" w14:textId="58A3C6A1" w:rsidR="007B2B31" w:rsidRDefault="007B2B31" w:rsidP="00D545B3">
      <w:pPr>
        <w:spacing w:line="480" w:lineRule="auto"/>
        <w:contextualSpacing/>
        <w:rPr>
          <w:lang w:val="en-GB"/>
        </w:rPr>
      </w:pPr>
    </w:p>
    <w:p w14:paraId="1E07E0D6" w14:textId="3A8A6D11" w:rsidR="007B2B31" w:rsidRDefault="007B2B31" w:rsidP="00D545B3">
      <w:pPr>
        <w:spacing w:line="480" w:lineRule="auto"/>
        <w:contextualSpacing/>
        <w:rPr>
          <w:lang w:val="en-GB"/>
        </w:rPr>
      </w:pPr>
      <w:r>
        <w:rPr>
          <w:noProof/>
          <w:lang w:val="en-GB"/>
        </w:rPr>
        <w:lastRenderedPageBreak/>
        <w:drawing>
          <wp:inline distT="0" distB="0" distL="0" distR="0" wp14:anchorId="6B86FE6A" wp14:editId="2CFA94CD">
            <wp:extent cx="5731510" cy="573151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idation_prior_post_c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283C58F3" w:rsidR="007B2B31" w:rsidRPr="0066495C" w:rsidRDefault="007B2B31" w:rsidP="007B2B31">
      <w:pPr>
        <w:spacing w:line="480" w:lineRule="auto"/>
        <w:contextualSpacing/>
        <w:jc w:val="both"/>
        <w:rPr>
          <w:lang w:val="en-GB"/>
        </w:rPr>
      </w:pPr>
      <w:commentRangeStart w:id="210"/>
      <w:r w:rsidRPr="0066495C">
        <w:rPr>
          <w:lang w:val="en-GB"/>
        </w:rPr>
        <w:t>Fig. S</w:t>
      </w:r>
      <w:r w:rsidR="006C4231">
        <w:rPr>
          <w:lang w:val="en-GB"/>
        </w:rPr>
        <w:t>23</w:t>
      </w:r>
      <w:r w:rsidRPr="0066495C">
        <w:rPr>
          <w:lang w:val="en-GB"/>
        </w:rPr>
        <w:t xml:space="preserve">. </w:t>
      </w:r>
      <w:r>
        <w:rPr>
          <w:lang w:val="en-GB"/>
        </w:rPr>
        <w:t>Posterior (black) and prior distribution for the global parameters</w:t>
      </w:r>
      <w:r w:rsidR="009B7C25">
        <w:rPr>
          <w:lang w:val="en-GB"/>
        </w:rPr>
        <w:t xml:space="preserve"> in the model for maximum consumption rate</w:t>
      </w:r>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10"/>
      <w:r>
        <w:rPr>
          <w:rStyle w:val="CommentReference"/>
        </w:rPr>
        <w:commentReference w:id="210"/>
      </w:r>
    </w:p>
    <w:p w14:paraId="69F7DD57" w14:textId="77777777" w:rsidR="007B2B31" w:rsidRPr="0066495C" w:rsidRDefault="007B2B31"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211" w:name="_Toc40794026"/>
      <w:r w:rsidRPr="00647D43">
        <w:rPr>
          <w:rFonts w:asciiTheme="minorHAnsi" w:hAnsiTheme="minorHAnsi" w:cstheme="minorHAnsi"/>
          <w:i/>
          <w:iCs/>
          <w:sz w:val="22"/>
          <w:szCs w:val="22"/>
        </w:rPr>
        <w:lastRenderedPageBreak/>
        <w:t>Metabolic rate</w:t>
      </w:r>
      <w:bookmarkEnd w:id="211"/>
    </w:p>
    <w:p w14:paraId="2FA8677E" w14:textId="73774179" w:rsidR="009428CD" w:rsidRPr="00647D43" w:rsidRDefault="007B2B31" w:rsidP="00D545B3">
      <w:pPr>
        <w:spacing w:line="480" w:lineRule="auto"/>
        <w:contextualSpacing/>
        <w:jc w:val="center"/>
      </w:pPr>
      <w:r>
        <w:rPr>
          <w:noProof/>
        </w:rPr>
        <w:drawing>
          <wp:inline distT="0" distB="0" distL="0" distR="0" wp14:anchorId="4117AA1B" wp14:editId="618FCA34">
            <wp:extent cx="5731510" cy="5731510"/>
            <wp:effectExtent l="0" t="0" r="0" b="0"/>
            <wp:docPr id="31" name="Picture 3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lidation_m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6877075D" w:rsidR="008727A7" w:rsidRPr="0066495C" w:rsidRDefault="008727A7" w:rsidP="008727A7">
      <w:pPr>
        <w:spacing w:line="480" w:lineRule="auto"/>
        <w:contextualSpacing/>
        <w:jc w:val="both"/>
        <w:rPr>
          <w:lang w:val="en-GB"/>
        </w:rPr>
      </w:pPr>
      <w:r w:rsidRPr="0066495C">
        <w:rPr>
          <w:lang w:val="en-GB"/>
        </w:rPr>
        <w:t>Fig. S</w:t>
      </w:r>
      <w:r>
        <w:rPr>
          <w:lang w:val="en-GB"/>
        </w:rPr>
        <w:t>2</w:t>
      </w:r>
      <w:r w:rsidR="00B54E20">
        <w:rPr>
          <w:lang w:val="en-GB"/>
        </w:rPr>
        <w:t>4</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metabolic </w:t>
      </w:r>
      <w:r w:rsidRPr="0066495C">
        <w:rPr>
          <w:lang w:val="en-GB"/>
        </w:rPr>
        <w:t>rate model at temperatures below optimum 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63549542" w:rsidR="00DA2A32" w:rsidRPr="00647D43" w:rsidRDefault="00166798" w:rsidP="00D545B3">
      <w:pPr>
        <w:spacing w:line="480" w:lineRule="auto"/>
        <w:contextualSpacing/>
        <w:jc w:val="center"/>
      </w:pPr>
      <w:r>
        <w:rPr>
          <w:noProof/>
        </w:rPr>
        <w:lastRenderedPageBreak/>
        <w:drawing>
          <wp:inline distT="0" distB="0" distL="0" distR="0" wp14:anchorId="3EEF0195" wp14:editId="36CF66F9">
            <wp:extent cx="5731510" cy="5731510"/>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alidation_rhat_me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16BDBA9" w14:textId="55BC644F" w:rsidR="00300EFC" w:rsidRPr="0066495C" w:rsidRDefault="00300EFC" w:rsidP="00300EFC">
      <w:pPr>
        <w:spacing w:line="480" w:lineRule="auto"/>
        <w:contextualSpacing/>
        <w:jc w:val="both"/>
        <w:rPr>
          <w:lang w:val="en-GB"/>
        </w:rPr>
      </w:pPr>
      <w:r w:rsidRPr="0066495C">
        <w:rPr>
          <w:lang w:val="en-GB"/>
        </w:rPr>
        <w:t>Fig. S</w:t>
      </w:r>
      <w:r>
        <w:rPr>
          <w:lang w:val="en-GB"/>
        </w:rPr>
        <w:t>2</w:t>
      </w:r>
      <w:r>
        <w:rPr>
          <w:lang w:val="en-GB"/>
        </w:rPr>
        <w:t>5</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D31779">
        <w:rPr>
          <w:rFonts w:eastAsiaTheme="minorEastAsia"/>
          <w:lang w:val="en-US"/>
        </w:rPr>
        <w:t xml:space="preserve">metabolic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750104" w:rsidRPr="00750104">
        <w:rPr>
          <w:lang w:val="en-US"/>
        </w:rPr>
        <w:t xml:space="preserve"> </w:t>
      </w:r>
      <w:r w:rsidR="00750104">
        <w:rPr>
          <w:lang w:val="en-US"/>
        </w:rPr>
        <w:t>The index of the parameter corresponds to species.</w:t>
      </w:r>
    </w:p>
    <w:p w14:paraId="60732270" w14:textId="3866FB11" w:rsidR="009972DF" w:rsidRPr="00647D43" w:rsidRDefault="009972DF" w:rsidP="00D545B3">
      <w:pPr>
        <w:spacing w:line="480" w:lineRule="auto"/>
        <w:contextualSpacing/>
        <w:rPr>
          <w:lang w:val="en-GB"/>
        </w:rPr>
      </w:pPr>
    </w:p>
    <w:p w14:paraId="66A475FD" w14:textId="70525733" w:rsidR="009972DF" w:rsidRPr="00647D43" w:rsidRDefault="00C87BAC" w:rsidP="00D545B3">
      <w:pPr>
        <w:spacing w:line="480" w:lineRule="auto"/>
        <w:contextualSpacing/>
        <w:jc w:val="center"/>
      </w:pPr>
      <w:r>
        <w:rPr>
          <w:noProof/>
        </w:rPr>
        <w:lastRenderedPageBreak/>
        <w:drawing>
          <wp:inline distT="0" distB="0" distL="0" distR="0" wp14:anchorId="21E83F5B" wp14:editId="30BBB9DC">
            <wp:extent cx="5730933" cy="2715208"/>
            <wp:effectExtent l="0" t="0" r="0" b="3175"/>
            <wp:docPr id="45" name="Picture 4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t_met_mean_cv.png"/>
                    <pic:cNvPicPr/>
                  </pic:nvPicPr>
                  <pic:blipFill rotWithShape="1">
                    <a:blip r:embed="rId41" cstate="print">
                      <a:extLst>
                        <a:ext uri="{28A0092B-C50C-407E-A947-70E740481C1C}">
                          <a14:useLocalDpi xmlns:a14="http://schemas.microsoft.com/office/drawing/2010/main" val="0"/>
                        </a:ext>
                      </a:extLst>
                    </a:blip>
                    <a:srcRect t="25884" b="26738"/>
                    <a:stretch/>
                  </pic:blipFill>
                  <pic:spPr bwMode="auto">
                    <a:xfrm>
                      <a:off x="0" y="0"/>
                      <a:ext cx="5731510" cy="2715482"/>
                    </a:xfrm>
                    <a:prstGeom prst="rect">
                      <a:avLst/>
                    </a:prstGeom>
                    <a:ln>
                      <a:noFill/>
                    </a:ln>
                    <a:extLst>
                      <a:ext uri="{53640926-AAD7-44D8-BBD7-CCE9431645EC}">
                        <a14:shadowObscured xmlns:a14="http://schemas.microsoft.com/office/drawing/2010/main"/>
                      </a:ext>
                    </a:extLst>
                  </pic:spPr>
                </pic:pic>
              </a:graphicData>
            </a:graphic>
          </wp:inline>
        </w:drawing>
      </w:r>
    </w:p>
    <w:p w14:paraId="3BED4E2B" w14:textId="210108A6" w:rsidR="002B42FA" w:rsidRPr="0066495C" w:rsidRDefault="002B42FA" w:rsidP="002B42FA">
      <w:pPr>
        <w:spacing w:line="480" w:lineRule="auto"/>
        <w:contextualSpacing/>
        <w:jc w:val="both"/>
        <w:rPr>
          <w:lang w:val="en-GB"/>
        </w:rPr>
      </w:pPr>
      <w:r w:rsidRPr="0066495C">
        <w:rPr>
          <w:lang w:val="en-GB"/>
        </w:rPr>
        <w:t>Fig. S</w:t>
      </w:r>
      <w:r>
        <w:rPr>
          <w:lang w:val="en-GB"/>
        </w:rPr>
        <w:t>26</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 xml:space="preserve">coefficient of variation) for model of </w:t>
      </w:r>
      <w:r w:rsidR="00A25023">
        <w:rPr>
          <w:lang w:val="en-GB"/>
        </w:rPr>
        <w:t>metabolic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 and each simulated data is assigned a 0 or 1 if it is below or above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23200B97" w14:textId="6A9B4ADB" w:rsidR="004A4764" w:rsidRDefault="004A4764" w:rsidP="00D545B3">
      <w:pPr>
        <w:spacing w:line="480" w:lineRule="auto"/>
        <w:contextualSpacing/>
        <w:jc w:val="both"/>
        <w:rPr>
          <w:lang w:val="en-GB"/>
        </w:rPr>
      </w:pPr>
    </w:p>
    <w:p w14:paraId="6293AC0B" w14:textId="563BFED5" w:rsidR="007B634F" w:rsidRDefault="007B634F" w:rsidP="00D545B3">
      <w:pPr>
        <w:spacing w:line="480" w:lineRule="auto"/>
        <w:contextualSpacing/>
        <w:jc w:val="both"/>
        <w:rPr>
          <w:lang w:val="en-GB"/>
        </w:rPr>
      </w:pPr>
    </w:p>
    <w:p w14:paraId="56AC0D3D" w14:textId="2881A92C" w:rsidR="007B634F" w:rsidRDefault="007B634F" w:rsidP="00D545B3">
      <w:pPr>
        <w:spacing w:line="480" w:lineRule="auto"/>
        <w:contextualSpacing/>
        <w:jc w:val="both"/>
        <w:rPr>
          <w:lang w:val="en-GB"/>
        </w:rPr>
      </w:pPr>
    </w:p>
    <w:p w14:paraId="1143B675" w14:textId="0ABF4E22" w:rsidR="007B634F" w:rsidRDefault="00DD2DC4" w:rsidP="00D545B3">
      <w:pPr>
        <w:spacing w:line="480" w:lineRule="auto"/>
        <w:contextualSpacing/>
        <w:jc w:val="both"/>
        <w:rPr>
          <w:lang w:val="en-GB"/>
        </w:rPr>
      </w:pPr>
      <w:r>
        <w:rPr>
          <w:noProof/>
          <w:lang w:val="en-GB"/>
        </w:rPr>
        <w:lastRenderedPageBreak/>
        <w:drawing>
          <wp:inline distT="0" distB="0" distL="0" distR="0" wp14:anchorId="68251C95" wp14:editId="7CD9B1F0">
            <wp:extent cx="5731510" cy="5731510"/>
            <wp:effectExtent l="0" t="0" r="0" b="0"/>
            <wp:docPr id="39" name="Picture 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alidation_prior_post_me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13BBDF5" w:rsidR="007B634F" w:rsidRPr="0066495C" w:rsidRDefault="007B634F" w:rsidP="007B634F">
      <w:pPr>
        <w:spacing w:line="480" w:lineRule="auto"/>
        <w:contextualSpacing/>
        <w:jc w:val="both"/>
        <w:rPr>
          <w:lang w:val="en-GB"/>
        </w:rPr>
      </w:pPr>
      <w:commentRangeStart w:id="212"/>
      <w:r w:rsidRPr="0066495C">
        <w:rPr>
          <w:lang w:val="en-GB"/>
        </w:rPr>
        <w:t>Fig. S</w:t>
      </w:r>
      <w:r>
        <w:rPr>
          <w:lang w:val="en-GB"/>
        </w:rPr>
        <w:t>2</w:t>
      </w:r>
      <w:r w:rsidR="00497699">
        <w:rPr>
          <w:lang w:val="en-GB"/>
        </w:rPr>
        <w:t>7</w:t>
      </w:r>
      <w:r w:rsidRPr="0066495C">
        <w:rPr>
          <w:lang w:val="en-GB"/>
        </w:rPr>
        <w:t xml:space="preserve">. </w:t>
      </w:r>
      <w:r>
        <w:rPr>
          <w:lang w:val="en-GB"/>
        </w:rPr>
        <w:t xml:space="preserve">Posterior (black) and prior distribution for the global parameters in the model for </w:t>
      </w:r>
      <w:r w:rsidR="00DD2DC4">
        <w:rPr>
          <w:lang w:val="en-GB"/>
        </w:rPr>
        <w:t xml:space="preserve">metabolic </w:t>
      </w:r>
      <w:r>
        <w:rPr>
          <w:lang w:val="en-GB"/>
        </w:rPr>
        <w:t xml:space="preserve">rate,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12"/>
      <w:r>
        <w:rPr>
          <w:rStyle w:val="CommentReference"/>
        </w:rPr>
        <w:commentReference w:id="212"/>
      </w:r>
    </w:p>
    <w:p w14:paraId="609D066C" w14:textId="77777777" w:rsidR="007B634F" w:rsidRPr="0066495C" w:rsidRDefault="007B634F"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213" w:name="_Toc40794024"/>
      <w:r w:rsidRPr="00647D43">
        <w:rPr>
          <w:rFonts w:asciiTheme="minorHAnsi" w:hAnsiTheme="minorHAnsi" w:cstheme="minorHAnsi"/>
          <w:i/>
          <w:iCs/>
          <w:sz w:val="22"/>
          <w:szCs w:val="22"/>
          <w:lang w:val="en-GB"/>
        </w:rPr>
        <w:lastRenderedPageBreak/>
        <w:t>Optimum growth temperature</w:t>
      </w:r>
      <w:bookmarkEnd w:id="213"/>
    </w:p>
    <w:p w14:paraId="25D5D8F4" w14:textId="717F3730" w:rsidR="00572C7B" w:rsidRPr="00647D43" w:rsidRDefault="00294C73" w:rsidP="00572C7B">
      <w:pPr>
        <w:spacing w:line="480" w:lineRule="auto"/>
        <w:contextualSpacing/>
        <w:jc w:val="both"/>
      </w:pPr>
      <w:r>
        <w:rPr>
          <w:noProof/>
        </w:rPr>
        <w:drawing>
          <wp:inline distT="0" distB="0" distL="0" distR="0" wp14:anchorId="38751B1B" wp14:editId="6108553F">
            <wp:extent cx="5731510" cy="5731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tion_top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2838F28B" w:rsidR="00572C7B" w:rsidRPr="00294C73" w:rsidRDefault="00F312A0" w:rsidP="00F312A0">
      <w:pPr>
        <w:spacing w:line="480" w:lineRule="auto"/>
        <w:contextualSpacing/>
        <w:jc w:val="both"/>
        <w:rPr>
          <w:lang w:val="en-US"/>
        </w:rPr>
      </w:pPr>
      <w:r w:rsidRPr="0066495C">
        <w:rPr>
          <w:lang w:val="en-GB"/>
        </w:rPr>
        <w:t>Fig. S</w:t>
      </w:r>
      <w:r>
        <w:rPr>
          <w:lang w:val="en-GB"/>
        </w:rPr>
        <w:t>2</w:t>
      </w:r>
      <w:r>
        <w:rPr>
          <w:lang w:val="en-GB"/>
        </w:rPr>
        <w:t>8</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294C73">
        <w:rPr>
          <w:rFonts w:eastAsiaTheme="minorEastAsia"/>
          <w:lang w:val="en-US"/>
        </w:rPr>
        <w:t xml:space="preserve"> model</w:t>
      </w:r>
      <w:r w:rsidR="007524FD">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218EE785" w:rsidR="00572C7B" w:rsidRPr="00647D43" w:rsidRDefault="0046424D" w:rsidP="00572C7B">
      <w:pPr>
        <w:spacing w:line="480" w:lineRule="auto"/>
        <w:contextualSpacing/>
        <w:jc w:val="center"/>
      </w:pPr>
      <w:r>
        <w:rPr>
          <w:noProof/>
        </w:rPr>
        <w:lastRenderedPageBreak/>
        <w:drawing>
          <wp:inline distT="0" distB="0" distL="0" distR="0" wp14:anchorId="02548ADA" wp14:editId="67D481B9">
            <wp:extent cx="5731510" cy="5731510"/>
            <wp:effectExtent l="0" t="0" r="0" b="0"/>
            <wp:docPr id="41" name="Picture 41"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idation_rhat_top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5B49F100" w:rsidR="0046424D" w:rsidRPr="0066495C" w:rsidRDefault="0046424D" w:rsidP="0046424D">
      <w:pPr>
        <w:spacing w:line="480" w:lineRule="auto"/>
        <w:contextualSpacing/>
        <w:jc w:val="both"/>
        <w:rPr>
          <w:lang w:val="en-GB"/>
        </w:rPr>
      </w:pPr>
      <w:r w:rsidRPr="0066495C">
        <w:rPr>
          <w:lang w:val="en-GB"/>
        </w:rPr>
        <w:t>Fig. S</w:t>
      </w:r>
      <w:r>
        <w:rPr>
          <w:lang w:val="en-GB"/>
        </w:rPr>
        <w:t>2</w:t>
      </w:r>
      <w:r w:rsidR="00CF738C">
        <w:rPr>
          <w:lang w:val="en-GB"/>
        </w:rPr>
        <w:t>9</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9D1CFA" w:rsidRPr="009D1CFA">
        <w:rPr>
          <w:lang w:val="en-US"/>
        </w:rPr>
        <w:t xml:space="preserve"> </w:t>
      </w:r>
      <w:r w:rsidR="009D1CFA">
        <w:rPr>
          <w:lang w:val="en-US"/>
        </w:rPr>
        <w:t>The index of the parameter corresponds to species.</w:t>
      </w:r>
    </w:p>
    <w:p w14:paraId="50E7D6AD" w14:textId="77777777" w:rsidR="00572C7B" w:rsidRPr="0066495C" w:rsidRDefault="00572C7B" w:rsidP="00572C7B">
      <w:pPr>
        <w:spacing w:line="480" w:lineRule="auto"/>
        <w:contextualSpacing/>
        <w:rPr>
          <w:lang w:val="en-GB"/>
        </w:rPr>
      </w:pPr>
    </w:p>
    <w:p w14:paraId="69238E46" w14:textId="77777777" w:rsidR="00572C7B" w:rsidRPr="00647D43" w:rsidRDefault="00572C7B" w:rsidP="00572C7B">
      <w:pPr>
        <w:spacing w:line="480" w:lineRule="auto"/>
        <w:contextualSpacing/>
        <w:jc w:val="center"/>
      </w:pPr>
      <w:r w:rsidRPr="00647D43">
        <w:rPr>
          <w:noProof/>
          <w:lang w:eastAsia="sv-SE"/>
        </w:rPr>
        <w:lastRenderedPageBreak/>
        <w:drawing>
          <wp:inline distT="0" distB="0" distL="0" distR="0" wp14:anchorId="3B2CD577" wp14:editId="420600A2">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1416150F" w14:textId="71ED3865" w:rsidR="00572C7B" w:rsidRPr="0066495C" w:rsidRDefault="00572C7B" w:rsidP="00572C7B">
      <w:pPr>
        <w:spacing w:line="480" w:lineRule="auto"/>
        <w:contextualSpacing/>
        <w:jc w:val="both"/>
        <w:rPr>
          <w:lang w:val="en-GB"/>
        </w:rPr>
      </w:pPr>
      <w:r w:rsidRPr="0066495C">
        <w:rPr>
          <w:lang w:val="en-GB"/>
        </w:rPr>
        <w:t>Fig. S3</w:t>
      </w:r>
      <w:r w:rsidR="00945AF0">
        <w:rPr>
          <w:lang w:val="en-GB"/>
        </w:rPr>
        <w:t>0</w:t>
      </w:r>
      <w:r w:rsidRPr="0066495C">
        <w:rPr>
          <w:lang w:val="en-GB"/>
        </w:rPr>
        <w:t xml:space="preserve">. Model fit (mean)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FC195E">
        <w:rPr>
          <w:rFonts w:eastAsiaTheme="minorEastAsia"/>
          <w:lang w:val="en-US"/>
        </w:rPr>
        <w:t>-</w:t>
      </w:r>
      <w:r w:rsidRPr="0066495C">
        <w:rPr>
          <w:rFonts w:eastAsiaTheme="minorEastAsia"/>
          <w:lang w:val="en-GB"/>
        </w:rPr>
        <w:t xml:space="preserve">model. Vertical line corresponds to mean in data and histogram depicts each posterior mean. </w:t>
      </w:r>
      <w:r>
        <w:rPr>
          <w:rFonts w:eastAsiaTheme="minorEastAsia"/>
          <w:lang w:val="en-US"/>
        </w:rPr>
        <w:t>Fit is evaluated by simulating data from the likelihood (at each iteration of the MCMC chain), and each simulated data is assigned a 0 or 1 if it is below or above the mean data point. The number in the plot corresponds to the mean of the vector of 0’s and 1’s.</w:t>
      </w:r>
    </w:p>
    <w:p w14:paraId="2E329D11" w14:textId="77777777" w:rsidR="00572C7B" w:rsidRPr="0066495C" w:rsidRDefault="00572C7B" w:rsidP="00572C7B">
      <w:pPr>
        <w:spacing w:line="480" w:lineRule="auto"/>
        <w:contextualSpacing/>
        <w:jc w:val="both"/>
        <w:rPr>
          <w:lang w:val="en-GB"/>
        </w:rPr>
      </w:pPr>
    </w:p>
    <w:p w14:paraId="66C06CFD" w14:textId="77777777" w:rsidR="00572C7B" w:rsidRPr="0066495C" w:rsidRDefault="00572C7B" w:rsidP="00572C7B">
      <w:pPr>
        <w:spacing w:line="480" w:lineRule="auto"/>
        <w:contextualSpacing/>
        <w:rPr>
          <w:lang w:val="en-GB"/>
        </w:rPr>
      </w:pPr>
    </w:p>
    <w:p w14:paraId="7F22219D" w14:textId="77777777" w:rsidR="00572C7B" w:rsidRPr="0066495C" w:rsidRDefault="00572C7B" w:rsidP="00572C7B">
      <w:pPr>
        <w:spacing w:line="480" w:lineRule="auto"/>
        <w:contextualSpacing/>
        <w:rPr>
          <w:lang w:val="en-GB"/>
        </w:rPr>
      </w:pPr>
    </w:p>
    <w:p w14:paraId="5B707FF7" w14:textId="77777777" w:rsidR="00572C7B" w:rsidRPr="0066495C" w:rsidRDefault="00572C7B" w:rsidP="00572C7B">
      <w:pPr>
        <w:spacing w:line="480" w:lineRule="auto"/>
        <w:contextualSpacing/>
        <w:rPr>
          <w:lang w:val="en-GB"/>
        </w:rPr>
      </w:pPr>
    </w:p>
    <w:p w14:paraId="05EA115B" w14:textId="77777777" w:rsidR="00572C7B" w:rsidRPr="0066495C" w:rsidRDefault="00572C7B" w:rsidP="00572C7B">
      <w:pPr>
        <w:spacing w:line="480" w:lineRule="auto"/>
        <w:contextualSpacing/>
        <w:rPr>
          <w:lang w:val="en-GB"/>
        </w:rPr>
      </w:pPr>
    </w:p>
    <w:p w14:paraId="7FA895BD" w14:textId="77777777" w:rsidR="00572C7B" w:rsidRPr="0066495C" w:rsidRDefault="00572C7B" w:rsidP="00572C7B">
      <w:pPr>
        <w:spacing w:line="480" w:lineRule="auto"/>
        <w:contextualSpacing/>
        <w:rPr>
          <w:lang w:val="en-GB"/>
        </w:rPr>
      </w:pPr>
    </w:p>
    <w:p w14:paraId="164C00CC" w14:textId="62FBF037" w:rsidR="00026A11" w:rsidRDefault="00026A11" w:rsidP="00D545B3">
      <w:pPr>
        <w:spacing w:line="480" w:lineRule="auto"/>
        <w:contextualSpacing/>
        <w:jc w:val="both"/>
        <w:rPr>
          <w:lang w:val="en-GB"/>
        </w:rPr>
      </w:pPr>
    </w:p>
    <w:p w14:paraId="763B6902" w14:textId="1D2B6D78" w:rsidR="00945AF0" w:rsidRPr="0066495C" w:rsidRDefault="0055608F" w:rsidP="00D545B3">
      <w:pPr>
        <w:spacing w:line="480" w:lineRule="auto"/>
        <w:contextualSpacing/>
        <w:jc w:val="both"/>
        <w:rPr>
          <w:lang w:val="en-GB"/>
        </w:rPr>
      </w:pPr>
      <w:r>
        <w:rPr>
          <w:noProof/>
          <w:lang w:val="en-GB"/>
        </w:rPr>
        <w:lastRenderedPageBreak/>
        <w:drawing>
          <wp:inline distT="0" distB="0" distL="0" distR="0" wp14:anchorId="261347B2" wp14:editId="75B479FE">
            <wp:extent cx="5730871" cy="3881535"/>
            <wp:effectExtent l="0" t="0" r="0" b="5080"/>
            <wp:docPr id="42" name="Picture 4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idation_prior_post_topt.png"/>
                    <pic:cNvPicPr/>
                  </pic:nvPicPr>
                  <pic:blipFill rotWithShape="1">
                    <a:blip r:embed="rId46" cstate="print">
                      <a:extLst>
                        <a:ext uri="{28A0092B-C50C-407E-A947-70E740481C1C}">
                          <a14:useLocalDpi xmlns:a14="http://schemas.microsoft.com/office/drawing/2010/main" val="0"/>
                        </a:ext>
                      </a:extLst>
                    </a:blip>
                    <a:srcRect t="16931" b="15338"/>
                    <a:stretch/>
                  </pic:blipFill>
                  <pic:spPr bwMode="auto">
                    <a:xfrm>
                      <a:off x="0" y="0"/>
                      <a:ext cx="5731510" cy="3881968"/>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D2F9822" w:rsidR="00B56161" w:rsidRPr="0066495C" w:rsidRDefault="00B56161" w:rsidP="00B56161">
      <w:pPr>
        <w:spacing w:line="480" w:lineRule="auto"/>
        <w:contextualSpacing/>
        <w:jc w:val="both"/>
        <w:rPr>
          <w:lang w:val="en-GB"/>
        </w:rPr>
      </w:pPr>
      <w:commentRangeStart w:id="214"/>
      <w:r w:rsidRPr="0066495C">
        <w:rPr>
          <w:lang w:val="en-GB"/>
        </w:rPr>
        <w:t>Fig. S</w:t>
      </w:r>
      <w:r w:rsidR="0055608F">
        <w:rPr>
          <w:lang w:val="en-GB"/>
        </w:rPr>
        <w:t>31</w:t>
      </w:r>
      <w:r w:rsidRPr="0066495C">
        <w:rPr>
          <w:lang w:val="en-GB"/>
        </w:rPr>
        <w:t xml:space="preserve">. </w:t>
      </w:r>
      <w:r>
        <w:rPr>
          <w:lang w:val="en-GB"/>
        </w:rPr>
        <w:t xml:space="preserve">Posterior (black) and prior distribution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14"/>
      <w:r>
        <w:rPr>
          <w:rStyle w:val="CommentReference"/>
        </w:rPr>
        <w:commentReference w:id="214"/>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215" w:name="_Toc40794028"/>
      <w:r>
        <w:lastRenderedPageBreak/>
        <w:t>References</w:t>
      </w:r>
      <w:bookmarkEnd w:id="215"/>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47"/>
      <w:footerReference w:type="default" r:id="rId48"/>
      <w:headerReference w:type="first" r:id="rId49"/>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Max Lindmark" w:date="2020-01-14T16:01:00Z" w:initials="ML">
    <w:p w14:paraId="12B3AD13" w14:textId="77777777" w:rsidR="006D57E2" w:rsidRPr="00A261CD" w:rsidRDefault="006D57E2"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5" w:author="Jan Ohlberger" w:date="2020-01-22T13:32:00Z" w:initials="Ca">
    <w:p w14:paraId="120374E4" w14:textId="77777777" w:rsidR="006D57E2" w:rsidRPr="0066495C" w:rsidRDefault="006D57E2" w:rsidP="00842559">
      <w:pPr>
        <w:pStyle w:val="CommentText"/>
        <w:rPr>
          <w:lang w:val="en-GB"/>
        </w:rPr>
      </w:pPr>
      <w:r>
        <w:rPr>
          <w:rStyle w:val="CommentReference"/>
        </w:rPr>
        <w:annotationRef/>
      </w:r>
      <w:r w:rsidRPr="0066495C">
        <w:rPr>
          <w:lang w:val="en-GB"/>
        </w:rPr>
        <w:t>A list of paper titles as text file - why would that be huge?</w:t>
      </w:r>
    </w:p>
  </w:comment>
  <w:comment w:id="6" w:author="Max Lindmark" w:date="2020-02-04T08:52:00Z" w:initials="ML">
    <w:p w14:paraId="0274A20B" w14:textId="7B53E1A1" w:rsidR="006D57E2" w:rsidRPr="00FD07A2" w:rsidRDefault="006D57E2">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42" w:author="Jan Ohlberger" w:date="2019-09-23T08:35:00Z" w:initials="Ca">
    <w:p w14:paraId="2C4770D6" w14:textId="77777777" w:rsidR="006D57E2" w:rsidRPr="0066495C" w:rsidRDefault="006D57E2"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43" w:author="Max Lindmark" w:date="2020-01-14T16:09:00Z" w:initials="ML">
    <w:p w14:paraId="4BC09E81" w14:textId="77777777" w:rsidR="006D57E2" w:rsidRPr="00A261CD" w:rsidRDefault="006D57E2"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378D8FC2" w14:textId="77777777" w:rsidR="006D57E2" w:rsidRPr="00A261CD" w:rsidRDefault="006D57E2" w:rsidP="008D7E5C">
      <w:pPr>
        <w:pStyle w:val="CommentText"/>
        <w:rPr>
          <w:lang w:val="en-GB"/>
        </w:rPr>
      </w:pPr>
    </w:p>
    <w:p w14:paraId="4CD0D799" w14:textId="77777777" w:rsidR="006D57E2" w:rsidRDefault="006D57E2"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6D57E2" w:rsidRDefault="006D57E2" w:rsidP="008D7E5C">
      <w:pPr>
        <w:pStyle w:val="CommentText"/>
      </w:pPr>
    </w:p>
    <w:p w14:paraId="2ECD15BC" w14:textId="77777777" w:rsidR="006D57E2" w:rsidRDefault="006D57E2" w:rsidP="008D7E5C">
      <w:pPr>
        <w:pStyle w:val="CommentText"/>
      </w:pPr>
    </w:p>
    <w:p w14:paraId="0CC79B4E" w14:textId="77777777" w:rsidR="006D57E2" w:rsidRDefault="006D57E2" w:rsidP="008D7E5C">
      <w:pPr>
        <w:pStyle w:val="CommentText"/>
      </w:pPr>
    </w:p>
  </w:comment>
  <w:comment w:id="167" w:author="Max Lindmark" w:date="2020-05-19T15:55:00Z" w:initials="ML">
    <w:p w14:paraId="21800100" w14:textId="2074F018" w:rsidR="00AC2827" w:rsidRPr="004F5705" w:rsidRDefault="00AC2827">
      <w:pPr>
        <w:pStyle w:val="CommentText"/>
        <w:rPr>
          <w:lang w:val="en-US"/>
        </w:rPr>
      </w:pPr>
      <w:r w:rsidRPr="00B810D1">
        <w:rPr>
          <w:rStyle w:val="CommentReference"/>
          <w:highlight w:val="yellow"/>
        </w:rPr>
        <w:annotationRef/>
      </w:r>
      <w:r w:rsidRPr="004F5705">
        <w:rPr>
          <w:highlight w:val="yellow"/>
          <w:lang w:val="en-US"/>
        </w:rPr>
        <w:t xml:space="preserve">Note that this replaces the previous </w:t>
      </w:r>
      <w:proofErr w:type="spellStart"/>
      <w:r w:rsidRPr="004F5705">
        <w:rPr>
          <w:highlight w:val="yellow"/>
          <w:lang w:val="en-US"/>
        </w:rPr>
        <w:t>multipanel</w:t>
      </w:r>
      <w:proofErr w:type="spellEnd"/>
      <w:r w:rsidRPr="004F5705">
        <w:rPr>
          <w:highlight w:val="yellow"/>
          <w:lang w:val="en-US"/>
        </w:rPr>
        <w:t xml:space="preserve"> figure with one fit for each species!</w:t>
      </w:r>
    </w:p>
  </w:comment>
  <w:comment w:id="184" w:author="Max Lindmark" w:date="2020-05-19T15:52:00Z" w:initials="ML">
    <w:p w14:paraId="2D95BB13" w14:textId="1D46274A" w:rsidR="00F019B4" w:rsidRPr="00F019B4" w:rsidRDefault="00F019B4">
      <w:pPr>
        <w:pStyle w:val="CommentText"/>
        <w:rPr>
          <w:lang w:val="en-US"/>
        </w:rPr>
      </w:pPr>
      <w:r w:rsidRPr="004201CD">
        <w:rPr>
          <w:rStyle w:val="CommentReference"/>
          <w:highlight w:val="yellow"/>
        </w:rPr>
        <w:annotationRef/>
      </w:r>
      <w:r w:rsidRPr="004201CD">
        <w:rPr>
          <w:highlight w:val="yellow"/>
          <w:lang w:val="en-US"/>
        </w:rPr>
        <w:t>Ok, so there are many options for simplifying this. But now that it is an appendix plot, maybe we can afford to have more info here, at the cost of making it a bus</w:t>
      </w:r>
      <w:r w:rsidR="008E630F" w:rsidRPr="004201CD">
        <w:rPr>
          <w:highlight w:val="yellow"/>
          <w:lang w:val="en-US"/>
        </w:rPr>
        <w:t>ier</w:t>
      </w:r>
      <w:r w:rsidRPr="004201CD">
        <w:rPr>
          <w:highlight w:val="yellow"/>
          <w:lang w:val="en-US"/>
        </w:rPr>
        <w:t>. Are you ok with keeping it as it is now?</w:t>
      </w:r>
    </w:p>
  </w:comment>
  <w:comment w:id="183" w:author="Max Lindmark" w:date="2020-02-06T11:21:00Z" w:initials="ML">
    <w:p w14:paraId="5C821D70" w14:textId="77777777" w:rsidR="006D57E2" w:rsidRPr="00457D7E" w:rsidRDefault="006D57E2"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190" w:author="Max Lindmark" w:date="2020-02-06T11:21:00Z" w:initials="ML">
    <w:p w14:paraId="2EFB91CB" w14:textId="77777777" w:rsidR="006D57E2" w:rsidRPr="00457D7E" w:rsidRDefault="006D57E2"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193" w:author="Max Lindmark" w:date="2020-02-06T11:20:00Z" w:initials="ML">
    <w:p w14:paraId="32E1D3B5" w14:textId="77777777" w:rsidR="006D57E2" w:rsidRPr="00457D7E" w:rsidRDefault="006D57E2"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6D57E2" w:rsidRPr="00457D7E" w:rsidRDefault="006D57E2" w:rsidP="009E754E">
      <w:pPr>
        <w:pStyle w:val="CommentText"/>
        <w:rPr>
          <w:b/>
          <w:bCs/>
          <w:lang w:val="en-GB"/>
        </w:rPr>
      </w:pPr>
    </w:p>
    <w:p w14:paraId="00671C63" w14:textId="77777777" w:rsidR="006D57E2" w:rsidRPr="00457D7E" w:rsidRDefault="006D57E2" w:rsidP="009E754E">
      <w:pPr>
        <w:pStyle w:val="CommentText"/>
        <w:rPr>
          <w:b/>
          <w:bCs/>
          <w:lang w:val="en-GB"/>
        </w:rPr>
      </w:pPr>
      <w:r w:rsidRPr="00457D7E">
        <w:rPr>
          <w:b/>
          <w:bCs/>
          <w:lang w:val="en-GB"/>
        </w:rPr>
        <w:t>Would make this a much cleaner and easier to interpret figure</w:t>
      </w:r>
    </w:p>
    <w:p w14:paraId="0EB8B12C" w14:textId="77777777" w:rsidR="006D57E2" w:rsidRPr="00457D7E" w:rsidRDefault="006D57E2" w:rsidP="009E754E">
      <w:pPr>
        <w:pStyle w:val="CommentText"/>
        <w:rPr>
          <w:b/>
          <w:bCs/>
          <w:lang w:val="en-GB"/>
        </w:rPr>
      </w:pPr>
    </w:p>
  </w:comment>
  <w:comment w:id="197" w:author="Jan Ohlberger" w:date="2020-02-06T12:53:00Z" w:initials="Ca">
    <w:p w14:paraId="142F7B6D" w14:textId="77777777" w:rsidR="006D57E2" w:rsidRPr="00457D7E" w:rsidRDefault="006D57E2" w:rsidP="009E754E">
      <w:pPr>
        <w:pStyle w:val="CommentText"/>
        <w:rPr>
          <w:lang w:val="en-GB"/>
        </w:rPr>
      </w:pPr>
      <w:r>
        <w:rPr>
          <w:rStyle w:val="CommentReference"/>
        </w:rPr>
        <w:annotationRef/>
      </w:r>
      <w:r w:rsidRPr="00457D7E">
        <w:rPr>
          <w:lang w:val="en-GB"/>
        </w:rPr>
        <w:t xml:space="preserve">This kind of stuff is not critical but can take a lot of time, so I’d say any of these changes can wait until after the thesis and defense </w:t>
      </w:r>
    </w:p>
  </w:comment>
  <w:comment w:id="208" w:author="Max Lindmark" w:date="2020-05-19T16:05:00Z" w:initials="ML">
    <w:p w14:paraId="265D7732" w14:textId="340F4B36" w:rsidR="00555615" w:rsidRPr="00555615" w:rsidRDefault="00555615">
      <w:pPr>
        <w:pStyle w:val="CommentText"/>
        <w:rPr>
          <w:lang w:val="en-US"/>
        </w:rPr>
      </w:pPr>
      <w:r w:rsidRPr="00F336C4">
        <w:rPr>
          <w:rStyle w:val="CommentReference"/>
          <w:highlight w:val="yellow"/>
        </w:rPr>
        <w:annotationRef/>
      </w:r>
      <w:r w:rsidRPr="00F336C4">
        <w:rPr>
          <w:highlight w:val="yellow"/>
          <w:lang w:val="en-US"/>
        </w:rPr>
        <w:t>This figure is new!</w:t>
      </w:r>
    </w:p>
  </w:comment>
  <w:comment w:id="210" w:author="Max Lindmark" w:date="2020-05-19T16:05:00Z" w:initials="ML">
    <w:p w14:paraId="61EB338F" w14:textId="77777777" w:rsidR="007B2B31" w:rsidRPr="00555615" w:rsidRDefault="007B2B31" w:rsidP="007B2B31">
      <w:pPr>
        <w:pStyle w:val="CommentText"/>
        <w:rPr>
          <w:lang w:val="en-US"/>
        </w:rPr>
      </w:pPr>
      <w:r w:rsidRPr="00F336C4">
        <w:rPr>
          <w:rStyle w:val="CommentReference"/>
          <w:highlight w:val="yellow"/>
        </w:rPr>
        <w:annotationRef/>
      </w:r>
      <w:r w:rsidRPr="00F336C4">
        <w:rPr>
          <w:highlight w:val="yellow"/>
          <w:lang w:val="en-US"/>
        </w:rPr>
        <w:t>This figure is new!</w:t>
      </w:r>
    </w:p>
  </w:comment>
  <w:comment w:id="212" w:author="Max Lindmark" w:date="2020-05-19T16:05:00Z" w:initials="ML">
    <w:p w14:paraId="6EF4785C" w14:textId="77777777" w:rsidR="007B634F" w:rsidRPr="00555615" w:rsidRDefault="007B634F" w:rsidP="007B634F">
      <w:pPr>
        <w:pStyle w:val="CommentText"/>
        <w:rPr>
          <w:lang w:val="en-US"/>
        </w:rPr>
      </w:pPr>
      <w:r w:rsidRPr="00F336C4">
        <w:rPr>
          <w:rStyle w:val="CommentReference"/>
          <w:highlight w:val="yellow"/>
        </w:rPr>
        <w:annotationRef/>
      </w:r>
      <w:r w:rsidRPr="00F336C4">
        <w:rPr>
          <w:highlight w:val="yellow"/>
          <w:lang w:val="en-US"/>
        </w:rPr>
        <w:t>This figure is new!</w:t>
      </w:r>
    </w:p>
  </w:comment>
  <w:comment w:id="214" w:author="Max Lindmark" w:date="2020-05-19T16:05:00Z" w:initials="ML">
    <w:p w14:paraId="3CC8243C" w14:textId="77777777" w:rsidR="00B56161" w:rsidRPr="00555615" w:rsidRDefault="00B56161" w:rsidP="00B56161">
      <w:pPr>
        <w:pStyle w:val="CommentText"/>
        <w:rPr>
          <w:lang w:val="en-US"/>
        </w:rPr>
      </w:pPr>
      <w:r w:rsidRPr="00F336C4">
        <w:rPr>
          <w:rStyle w:val="CommentReference"/>
          <w:highlight w:val="yellow"/>
        </w:rPr>
        <w:annotationRef/>
      </w:r>
      <w:r w:rsidRPr="00F336C4">
        <w:rPr>
          <w:highlight w:val="yellow"/>
          <w:lang w:val="en-US"/>
        </w:rPr>
        <w:t>This figure is new!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21800100" w15:done="0"/>
  <w15:commentEx w15:paraId="2D95BB13" w15:done="0"/>
  <w15:commentEx w15:paraId="5C821D70" w15:done="0"/>
  <w15:commentEx w15:paraId="2EFB91CB" w15:done="0"/>
  <w15:commentEx w15:paraId="0EB8B12C" w15:done="0"/>
  <w15:commentEx w15:paraId="142F7B6D" w15:done="0"/>
  <w15:commentEx w15:paraId="265D7732" w15:done="0"/>
  <w15:commentEx w15:paraId="61EB338F" w15:done="0"/>
  <w15:commentEx w15:paraId="6EF4785C" w15:done="0"/>
  <w15:commentEx w15:paraId="3CC82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E7FEA" w16cex:dateUtc="2020-05-19T13:55:00Z"/>
  <w16cex:commentExtensible w16cex:durableId="226E7F51" w16cex:dateUtc="2020-05-19T13:52:00Z"/>
  <w16cex:commentExtensible w16cex:durableId="226E822E" w16cex:dateUtc="2020-05-19T14:05:00Z"/>
  <w16cex:commentExtensible w16cex:durableId="226E83A2" w16cex:dateUtc="2020-05-19T14:05:00Z"/>
  <w16cex:commentExtensible w16cex:durableId="226E841F" w16cex:dateUtc="2020-05-19T14:05:00Z"/>
  <w16cex:commentExtensible w16cex:durableId="226E84CB" w16cex:dateUtc="2020-05-19T1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1800100" w16cid:durableId="226E7FEA"/>
  <w16cid:commentId w16cid:paraId="2D95BB13" w16cid:durableId="226E7F51"/>
  <w16cid:commentId w16cid:paraId="5C821D70" w16cid:durableId="21E67548"/>
  <w16cid:commentId w16cid:paraId="2EFB91CB" w16cid:durableId="21E67536"/>
  <w16cid:commentId w16cid:paraId="0EB8B12C" w16cid:durableId="21E674E6"/>
  <w16cid:commentId w16cid:paraId="142F7B6D" w16cid:durableId="21E68AB6"/>
  <w16cid:commentId w16cid:paraId="265D7732" w16cid:durableId="226E822E"/>
  <w16cid:commentId w16cid:paraId="61EB338F" w16cid:durableId="226E83A2"/>
  <w16cid:commentId w16cid:paraId="6EF4785C" w16cid:durableId="226E841F"/>
  <w16cid:commentId w16cid:paraId="3CC8243C" w16cid:durableId="226E84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A677DF" w14:textId="77777777" w:rsidR="008123FC" w:rsidRDefault="008123FC" w:rsidP="00B65B3A">
      <w:r>
        <w:separator/>
      </w:r>
    </w:p>
    <w:p w14:paraId="325187F2" w14:textId="77777777" w:rsidR="008123FC" w:rsidRDefault="008123FC"/>
  </w:endnote>
  <w:endnote w:type="continuationSeparator" w:id="0">
    <w:p w14:paraId="2E908D3B" w14:textId="77777777" w:rsidR="008123FC" w:rsidRDefault="008123FC" w:rsidP="00B65B3A">
      <w:r>
        <w:continuationSeparator/>
      </w:r>
    </w:p>
    <w:p w14:paraId="7A86E0D4" w14:textId="77777777" w:rsidR="008123FC" w:rsidRDefault="008123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63CC4B93" w:rsidR="006D57E2" w:rsidRDefault="006D57E2">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0D3AA5C0" w14:textId="77777777" w:rsidR="006D57E2" w:rsidRDefault="006D5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5F5A5EC" w14:textId="77777777" w:rsidR="008123FC" w:rsidRDefault="008123FC" w:rsidP="00B65B3A">
      <w:r>
        <w:separator/>
      </w:r>
    </w:p>
  </w:footnote>
  <w:footnote w:type="continuationSeparator" w:id="0">
    <w:p w14:paraId="08077B00" w14:textId="77777777" w:rsidR="008123FC" w:rsidRDefault="008123FC"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6D57E2" w:rsidRDefault="006D57E2" w:rsidP="00B65B3A">
    <w:pPr>
      <w:pStyle w:val="Header"/>
      <w:spacing w:before="240" w:after="276"/>
    </w:pPr>
  </w:p>
  <w:p w14:paraId="2835C4F5" w14:textId="77777777" w:rsidR="006D57E2" w:rsidRDefault="006D57E2" w:rsidP="00B65B3A">
    <w:pPr>
      <w:spacing w:after="276"/>
    </w:pPr>
  </w:p>
  <w:p w14:paraId="31D1C0B9" w14:textId="77777777" w:rsidR="006D57E2" w:rsidRDefault="006D57E2"/>
  <w:p w14:paraId="56DB4B41" w14:textId="77777777" w:rsidR="006D57E2" w:rsidRDefault="006D57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6D57E2" w:rsidRPr="00B30794" w:rsidRDefault="006D57E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4E54"/>
    <w:rsid w:val="00005B93"/>
    <w:rsid w:val="00005CE6"/>
    <w:rsid w:val="000062A0"/>
    <w:rsid w:val="00006884"/>
    <w:rsid w:val="0001208A"/>
    <w:rsid w:val="0001208F"/>
    <w:rsid w:val="000150FA"/>
    <w:rsid w:val="0001577C"/>
    <w:rsid w:val="00016ED5"/>
    <w:rsid w:val="00017F5C"/>
    <w:rsid w:val="000201A2"/>
    <w:rsid w:val="000206BC"/>
    <w:rsid w:val="0002287F"/>
    <w:rsid w:val="000230EE"/>
    <w:rsid w:val="00024A0B"/>
    <w:rsid w:val="0002521E"/>
    <w:rsid w:val="0002534A"/>
    <w:rsid w:val="00026A11"/>
    <w:rsid w:val="00026C66"/>
    <w:rsid w:val="00027AAF"/>
    <w:rsid w:val="00030CDA"/>
    <w:rsid w:val="0003125C"/>
    <w:rsid w:val="00031B52"/>
    <w:rsid w:val="000326C7"/>
    <w:rsid w:val="00032D3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577D5"/>
    <w:rsid w:val="000603A4"/>
    <w:rsid w:val="0006455F"/>
    <w:rsid w:val="00064A38"/>
    <w:rsid w:val="00064A6B"/>
    <w:rsid w:val="00066CCD"/>
    <w:rsid w:val="00066E3A"/>
    <w:rsid w:val="000700A6"/>
    <w:rsid w:val="00072A59"/>
    <w:rsid w:val="0007322F"/>
    <w:rsid w:val="00074793"/>
    <w:rsid w:val="00074A3E"/>
    <w:rsid w:val="00076ADA"/>
    <w:rsid w:val="00076C95"/>
    <w:rsid w:val="00077100"/>
    <w:rsid w:val="00084AE4"/>
    <w:rsid w:val="0008558C"/>
    <w:rsid w:val="00085816"/>
    <w:rsid w:val="00085EA0"/>
    <w:rsid w:val="00090AD0"/>
    <w:rsid w:val="00093327"/>
    <w:rsid w:val="00094E98"/>
    <w:rsid w:val="00095C04"/>
    <w:rsid w:val="00096B87"/>
    <w:rsid w:val="000977AA"/>
    <w:rsid w:val="000979A4"/>
    <w:rsid w:val="000A050D"/>
    <w:rsid w:val="000A40A4"/>
    <w:rsid w:val="000A51C1"/>
    <w:rsid w:val="000A7BFE"/>
    <w:rsid w:val="000B1042"/>
    <w:rsid w:val="000B165D"/>
    <w:rsid w:val="000B2B57"/>
    <w:rsid w:val="000B61DD"/>
    <w:rsid w:val="000B74D0"/>
    <w:rsid w:val="000C1CC2"/>
    <w:rsid w:val="000C30BC"/>
    <w:rsid w:val="000C4AEF"/>
    <w:rsid w:val="000C4D53"/>
    <w:rsid w:val="000C5E36"/>
    <w:rsid w:val="000C5E3D"/>
    <w:rsid w:val="000C78E5"/>
    <w:rsid w:val="000D0FE3"/>
    <w:rsid w:val="000D10B2"/>
    <w:rsid w:val="000D19D9"/>
    <w:rsid w:val="000D2CC7"/>
    <w:rsid w:val="000D3977"/>
    <w:rsid w:val="000D4E9B"/>
    <w:rsid w:val="000D6311"/>
    <w:rsid w:val="000E2703"/>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04B7B"/>
    <w:rsid w:val="001069FC"/>
    <w:rsid w:val="00111164"/>
    <w:rsid w:val="0011279F"/>
    <w:rsid w:val="0011432F"/>
    <w:rsid w:val="001143B2"/>
    <w:rsid w:val="001168AF"/>
    <w:rsid w:val="0011776D"/>
    <w:rsid w:val="00121A54"/>
    <w:rsid w:val="001231E4"/>
    <w:rsid w:val="00123287"/>
    <w:rsid w:val="00125ED1"/>
    <w:rsid w:val="00130327"/>
    <w:rsid w:val="00135024"/>
    <w:rsid w:val="00136440"/>
    <w:rsid w:val="00136AF6"/>
    <w:rsid w:val="00136B06"/>
    <w:rsid w:val="001406CC"/>
    <w:rsid w:val="001414D6"/>
    <w:rsid w:val="0014245C"/>
    <w:rsid w:val="001424DF"/>
    <w:rsid w:val="00143166"/>
    <w:rsid w:val="001433B7"/>
    <w:rsid w:val="001439B0"/>
    <w:rsid w:val="00144D9B"/>
    <w:rsid w:val="00150DE5"/>
    <w:rsid w:val="00152606"/>
    <w:rsid w:val="00152C1E"/>
    <w:rsid w:val="00153304"/>
    <w:rsid w:val="00153387"/>
    <w:rsid w:val="0015461A"/>
    <w:rsid w:val="00154680"/>
    <w:rsid w:val="001606A7"/>
    <w:rsid w:val="00160C3E"/>
    <w:rsid w:val="00161378"/>
    <w:rsid w:val="00163775"/>
    <w:rsid w:val="00163BD3"/>
    <w:rsid w:val="0016432D"/>
    <w:rsid w:val="001662CF"/>
    <w:rsid w:val="00166496"/>
    <w:rsid w:val="00166798"/>
    <w:rsid w:val="00171577"/>
    <w:rsid w:val="001725E8"/>
    <w:rsid w:val="00173599"/>
    <w:rsid w:val="00174445"/>
    <w:rsid w:val="00174BC9"/>
    <w:rsid w:val="00175CBD"/>
    <w:rsid w:val="00175F1D"/>
    <w:rsid w:val="00176A7C"/>
    <w:rsid w:val="001844E7"/>
    <w:rsid w:val="0018481E"/>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081E"/>
    <w:rsid w:val="001B0FBA"/>
    <w:rsid w:val="001B155A"/>
    <w:rsid w:val="001B4646"/>
    <w:rsid w:val="001B4E2B"/>
    <w:rsid w:val="001B4ED3"/>
    <w:rsid w:val="001B7D61"/>
    <w:rsid w:val="001C3220"/>
    <w:rsid w:val="001C3335"/>
    <w:rsid w:val="001C421D"/>
    <w:rsid w:val="001C464D"/>
    <w:rsid w:val="001C4BC6"/>
    <w:rsid w:val="001C716B"/>
    <w:rsid w:val="001C71E7"/>
    <w:rsid w:val="001D10DF"/>
    <w:rsid w:val="001D2308"/>
    <w:rsid w:val="001D3750"/>
    <w:rsid w:val="001D389C"/>
    <w:rsid w:val="001D39ED"/>
    <w:rsid w:val="001D4672"/>
    <w:rsid w:val="001D501B"/>
    <w:rsid w:val="001D7CE6"/>
    <w:rsid w:val="001E07E5"/>
    <w:rsid w:val="001E0C17"/>
    <w:rsid w:val="001E2112"/>
    <w:rsid w:val="001E291C"/>
    <w:rsid w:val="001E378D"/>
    <w:rsid w:val="001E5F16"/>
    <w:rsid w:val="001E6567"/>
    <w:rsid w:val="001E7C36"/>
    <w:rsid w:val="001E7E67"/>
    <w:rsid w:val="001F1A85"/>
    <w:rsid w:val="001F1F3E"/>
    <w:rsid w:val="001F2087"/>
    <w:rsid w:val="001F35F2"/>
    <w:rsid w:val="001F4C7A"/>
    <w:rsid w:val="001F4CDD"/>
    <w:rsid w:val="001F573E"/>
    <w:rsid w:val="001F5BA0"/>
    <w:rsid w:val="001F6670"/>
    <w:rsid w:val="001F66B8"/>
    <w:rsid w:val="002007B3"/>
    <w:rsid w:val="00200C92"/>
    <w:rsid w:val="0020226B"/>
    <w:rsid w:val="002054CD"/>
    <w:rsid w:val="0020772E"/>
    <w:rsid w:val="00211678"/>
    <w:rsid w:val="00211713"/>
    <w:rsid w:val="00211B86"/>
    <w:rsid w:val="00212826"/>
    <w:rsid w:val="00214BB4"/>
    <w:rsid w:val="00216172"/>
    <w:rsid w:val="002169D8"/>
    <w:rsid w:val="00217657"/>
    <w:rsid w:val="002213C3"/>
    <w:rsid w:val="002216B8"/>
    <w:rsid w:val="00222D4E"/>
    <w:rsid w:val="0022679A"/>
    <w:rsid w:val="00226C97"/>
    <w:rsid w:val="00232D75"/>
    <w:rsid w:val="00235596"/>
    <w:rsid w:val="002361B2"/>
    <w:rsid w:val="00241100"/>
    <w:rsid w:val="00242126"/>
    <w:rsid w:val="00242ACA"/>
    <w:rsid w:val="00242E4F"/>
    <w:rsid w:val="0024549F"/>
    <w:rsid w:val="002472F4"/>
    <w:rsid w:val="002509CC"/>
    <w:rsid w:val="00251070"/>
    <w:rsid w:val="00252FB5"/>
    <w:rsid w:val="00253BE7"/>
    <w:rsid w:val="00254101"/>
    <w:rsid w:val="00256F58"/>
    <w:rsid w:val="00257745"/>
    <w:rsid w:val="00257FBE"/>
    <w:rsid w:val="002609A5"/>
    <w:rsid w:val="002640A3"/>
    <w:rsid w:val="00264FFE"/>
    <w:rsid w:val="002655DC"/>
    <w:rsid w:val="00265C6A"/>
    <w:rsid w:val="00265D48"/>
    <w:rsid w:val="00266BE1"/>
    <w:rsid w:val="00267FD1"/>
    <w:rsid w:val="002713B1"/>
    <w:rsid w:val="002716B1"/>
    <w:rsid w:val="002717BA"/>
    <w:rsid w:val="0027209B"/>
    <w:rsid w:val="00273751"/>
    <w:rsid w:val="00277795"/>
    <w:rsid w:val="0027787D"/>
    <w:rsid w:val="002800BE"/>
    <w:rsid w:val="0028087E"/>
    <w:rsid w:val="002817AF"/>
    <w:rsid w:val="002850E1"/>
    <w:rsid w:val="00285314"/>
    <w:rsid w:val="00287C0D"/>
    <w:rsid w:val="002929E2"/>
    <w:rsid w:val="00292D32"/>
    <w:rsid w:val="00293F78"/>
    <w:rsid w:val="00294C73"/>
    <w:rsid w:val="00294C85"/>
    <w:rsid w:val="002978B3"/>
    <w:rsid w:val="002A1574"/>
    <w:rsid w:val="002A3D5C"/>
    <w:rsid w:val="002A6A3B"/>
    <w:rsid w:val="002A7901"/>
    <w:rsid w:val="002B0CCB"/>
    <w:rsid w:val="002B1321"/>
    <w:rsid w:val="002B2FB8"/>
    <w:rsid w:val="002B3399"/>
    <w:rsid w:val="002B3C2A"/>
    <w:rsid w:val="002B42FA"/>
    <w:rsid w:val="002B4435"/>
    <w:rsid w:val="002B5AE4"/>
    <w:rsid w:val="002B5F5A"/>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048"/>
    <w:rsid w:val="002F40F0"/>
    <w:rsid w:val="002F4877"/>
    <w:rsid w:val="002F4F2D"/>
    <w:rsid w:val="002F5282"/>
    <w:rsid w:val="002F55B2"/>
    <w:rsid w:val="002F5C42"/>
    <w:rsid w:val="002F67F4"/>
    <w:rsid w:val="00300EFC"/>
    <w:rsid w:val="0030141D"/>
    <w:rsid w:val="00304FE5"/>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2058"/>
    <w:rsid w:val="00332328"/>
    <w:rsid w:val="00334DA1"/>
    <w:rsid w:val="00337D7E"/>
    <w:rsid w:val="00340AC4"/>
    <w:rsid w:val="00342ACC"/>
    <w:rsid w:val="00343114"/>
    <w:rsid w:val="00344660"/>
    <w:rsid w:val="003459F3"/>
    <w:rsid w:val="00346952"/>
    <w:rsid w:val="00346FA4"/>
    <w:rsid w:val="00347AAA"/>
    <w:rsid w:val="00347C49"/>
    <w:rsid w:val="0035028A"/>
    <w:rsid w:val="00350B2C"/>
    <w:rsid w:val="00350CBA"/>
    <w:rsid w:val="00351382"/>
    <w:rsid w:val="003531C4"/>
    <w:rsid w:val="0035698C"/>
    <w:rsid w:val="00357867"/>
    <w:rsid w:val="003615B0"/>
    <w:rsid w:val="00361F96"/>
    <w:rsid w:val="00362712"/>
    <w:rsid w:val="00364E24"/>
    <w:rsid w:val="003654A4"/>
    <w:rsid w:val="00365871"/>
    <w:rsid w:val="00367DA2"/>
    <w:rsid w:val="00370B3F"/>
    <w:rsid w:val="00370D99"/>
    <w:rsid w:val="0037189D"/>
    <w:rsid w:val="003718C1"/>
    <w:rsid w:val="00371E25"/>
    <w:rsid w:val="00373994"/>
    <w:rsid w:val="00374F8A"/>
    <w:rsid w:val="00375892"/>
    <w:rsid w:val="00381258"/>
    <w:rsid w:val="00382192"/>
    <w:rsid w:val="00382F69"/>
    <w:rsid w:val="00383C7E"/>
    <w:rsid w:val="003840A6"/>
    <w:rsid w:val="0038424A"/>
    <w:rsid w:val="00384A59"/>
    <w:rsid w:val="00384C8B"/>
    <w:rsid w:val="0038627B"/>
    <w:rsid w:val="003909DD"/>
    <w:rsid w:val="00391A53"/>
    <w:rsid w:val="00392EF2"/>
    <w:rsid w:val="00395BFD"/>
    <w:rsid w:val="00396306"/>
    <w:rsid w:val="00397268"/>
    <w:rsid w:val="003A00F6"/>
    <w:rsid w:val="003A4E22"/>
    <w:rsid w:val="003A58AF"/>
    <w:rsid w:val="003A75A6"/>
    <w:rsid w:val="003B0009"/>
    <w:rsid w:val="003B2F68"/>
    <w:rsid w:val="003B3428"/>
    <w:rsid w:val="003B3DDB"/>
    <w:rsid w:val="003C113B"/>
    <w:rsid w:val="003C1561"/>
    <w:rsid w:val="003C3CF2"/>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5E3C"/>
    <w:rsid w:val="003E70D8"/>
    <w:rsid w:val="003E7466"/>
    <w:rsid w:val="003F26F6"/>
    <w:rsid w:val="003F3413"/>
    <w:rsid w:val="003F3DB3"/>
    <w:rsid w:val="003F7323"/>
    <w:rsid w:val="00401919"/>
    <w:rsid w:val="00401C4C"/>
    <w:rsid w:val="00402384"/>
    <w:rsid w:val="004032F5"/>
    <w:rsid w:val="0040504F"/>
    <w:rsid w:val="00405850"/>
    <w:rsid w:val="004105DA"/>
    <w:rsid w:val="0041116C"/>
    <w:rsid w:val="00412AE8"/>
    <w:rsid w:val="00413378"/>
    <w:rsid w:val="00414F72"/>
    <w:rsid w:val="004178B8"/>
    <w:rsid w:val="00417F16"/>
    <w:rsid w:val="00417F51"/>
    <w:rsid w:val="004201CD"/>
    <w:rsid w:val="004210B7"/>
    <w:rsid w:val="004210DE"/>
    <w:rsid w:val="004227D9"/>
    <w:rsid w:val="00422A08"/>
    <w:rsid w:val="00422B21"/>
    <w:rsid w:val="00423677"/>
    <w:rsid w:val="00424B12"/>
    <w:rsid w:val="0042590D"/>
    <w:rsid w:val="00425D73"/>
    <w:rsid w:val="00426CA6"/>
    <w:rsid w:val="00426EC8"/>
    <w:rsid w:val="004332BF"/>
    <w:rsid w:val="004340C3"/>
    <w:rsid w:val="004343E5"/>
    <w:rsid w:val="004349AD"/>
    <w:rsid w:val="00435A47"/>
    <w:rsid w:val="004408B7"/>
    <w:rsid w:val="00441056"/>
    <w:rsid w:val="00441A49"/>
    <w:rsid w:val="00441CB7"/>
    <w:rsid w:val="00443966"/>
    <w:rsid w:val="00447A11"/>
    <w:rsid w:val="004509C6"/>
    <w:rsid w:val="00451B93"/>
    <w:rsid w:val="00452F78"/>
    <w:rsid w:val="004542F8"/>
    <w:rsid w:val="0045434E"/>
    <w:rsid w:val="0045503A"/>
    <w:rsid w:val="00463513"/>
    <w:rsid w:val="004636F5"/>
    <w:rsid w:val="0046424D"/>
    <w:rsid w:val="00464C52"/>
    <w:rsid w:val="00464CC6"/>
    <w:rsid w:val="00466675"/>
    <w:rsid w:val="00466D4B"/>
    <w:rsid w:val="00470022"/>
    <w:rsid w:val="00470C32"/>
    <w:rsid w:val="00472081"/>
    <w:rsid w:val="0047220A"/>
    <w:rsid w:val="0047478F"/>
    <w:rsid w:val="00474AA3"/>
    <w:rsid w:val="004755CB"/>
    <w:rsid w:val="00476BEF"/>
    <w:rsid w:val="00476D9E"/>
    <w:rsid w:val="00477744"/>
    <w:rsid w:val="0048032B"/>
    <w:rsid w:val="00481222"/>
    <w:rsid w:val="00484E91"/>
    <w:rsid w:val="00485261"/>
    <w:rsid w:val="004865E6"/>
    <w:rsid w:val="0048763D"/>
    <w:rsid w:val="00487A11"/>
    <w:rsid w:val="00494B46"/>
    <w:rsid w:val="00494B99"/>
    <w:rsid w:val="00494F11"/>
    <w:rsid w:val="004953D6"/>
    <w:rsid w:val="00497699"/>
    <w:rsid w:val="004A131D"/>
    <w:rsid w:val="004A4764"/>
    <w:rsid w:val="004A4828"/>
    <w:rsid w:val="004A5A06"/>
    <w:rsid w:val="004A6B20"/>
    <w:rsid w:val="004B1249"/>
    <w:rsid w:val="004B2D63"/>
    <w:rsid w:val="004B4712"/>
    <w:rsid w:val="004B60F4"/>
    <w:rsid w:val="004B6550"/>
    <w:rsid w:val="004B66CF"/>
    <w:rsid w:val="004C247D"/>
    <w:rsid w:val="004C24B4"/>
    <w:rsid w:val="004C371D"/>
    <w:rsid w:val="004C62F7"/>
    <w:rsid w:val="004C704A"/>
    <w:rsid w:val="004C7413"/>
    <w:rsid w:val="004C7C60"/>
    <w:rsid w:val="004D0FF7"/>
    <w:rsid w:val="004D1239"/>
    <w:rsid w:val="004D6691"/>
    <w:rsid w:val="004D7F9D"/>
    <w:rsid w:val="004E03FF"/>
    <w:rsid w:val="004E3188"/>
    <w:rsid w:val="004E3987"/>
    <w:rsid w:val="004E5F22"/>
    <w:rsid w:val="004E6112"/>
    <w:rsid w:val="004E64ED"/>
    <w:rsid w:val="004F3C96"/>
    <w:rsid w:val="004F3D9C"/>
    <w:rsid w:val="004F5705"/>
    <w:rsid w:val="004F5AAA"/>
    <w:rsid w:val="004F6EE1"/>
    <w:rsid w:val="00500020"/>
    <w:rsid w:val="0050069F"/>
    <w:rsid w:val="00500A64"/>
    <w:rsid w:val="005013A7"/>
    <w:rsid w:val="005044E3"/>
    <w:rsid w:val="0050457D"/>
    <w:rsid w:val="00505276"/>
    <w:rsid w:val="00506259"/>
    <w:rsid w:val="00514117"/>
    <w:rsid w:val="00514B2F"/>
    <w:rsid w:val="00515287"/>
    <w:rsid w:val="005173DF"/>
    <w:rsid w:val="00521C3B"/>
    <w:rsid w:val="00522E8E"/>
    <w:rsid w:val="005237A3"/>
    <w:rsid w:val="0052484B"/>
    <w:rsid w:val="00524FBE"/>
    <w:rsid w:val="0052558D"/>
    <w:rsid w:val="00525D7B"/>
    <w:rsid w:val="005267B8"/>
    <w:rsid w:val="0053121D"/>
    <w:rsid w:val="005336E4"/>
    <w:rsid w:val="00533776"/>
    <w:rsid w:val="00535DE1"/>
    <w:rsid w:val="00536056"/>
    <w:rsid w:val="00537A7D"/>
    <w:rsid w:val="00541131"/>
    <w:rsid w:val="00543FBC"/>
    <w:rsid w:val="00546552"/>
    <w:rsid w:val="0054697B"/>
    <w:rsid w:val="00551D6E"/>
    <w:rsid w:val="00555615"/>
    <w:rsid w:val="00555CD3"/>
    <w:rsid w:val="0055608F"/>
    <w:rsid w:val="005570FE"/>
    <w:rsid w:val="00562D2D"/>
    <w:rsid w:val="00563638"/>
    <w:rsid w:val="00564621"/>
    <w:rsid w:val="00567179"/>
    <w:rsid w:val="00572C7B"/>
    <w:rsid w:val="00573C57"/>
    <w:rsid w:val="00574CAE"/>
    <w:rsid w:val="00574DDB"/>
    <w:rsid w:val="00574DDF"/>
    <w:rsid w:val="00580806"/>
    <w:rsid w:val="0058162C"/>
    <w:rsid w:val="005819F0"/>
    <w:rsid w:val="00591AE1"/>
    <w:rsid w:val="00591CC2"/>
    <w:rsid w:val="005924FA"/>
    <w:rsid w:val="00594326"/>
    <w:rsid w:val="005946A3"/>
    <w:rsid w:val="0059717E"/>
    <w:rsid w:val="0059796E"/>
    <w:rsid w:val="005A1BA5"/>
    <w:rsid w:val="005A1DF3"/>
    <w:rsid w:val="005A1F48"/>
    <w:rsid w:val="005A36B4"/>
    <w:rsid w:val="005A3B2C"/>
    <w:rsid w:val="005A5403"/>
    <w:rsid w:val="005A5D54"/>
    <w:rsid w:val="005A6801"/>
    <w:rsid w:val="005B0A7A"/>
    <w:rsid w:val="005B3258"/>
    <w:rsid w:val="005B3495"/>
    <w:rsid w:val="005B3763"/>
    <w:rsid w:val="005B5620"/>
    <w:rsid w:val="005B7725"/>
    <w:rsid w:val="005B77B3"/>
    <w:rsid w:val="005C761B"/>
    <w:rsid w:val="005C79CD"/>
    <w:rsid w:val="005D00E7"/>
    <w:rsid w:val="005D14EA"/>
    <w:rsid w:val="005D4122"/>
    <w:rsid w:val="005D4975"/>
    <w:rsid w:val="005D5A04"/>
    <w:rsid w:val="005D6C45"/>
    <w:rsid w:val="005D7805"/>
    <w:rsid w:val="005E00A9"/>
    <w:rsid w:val="005E0A65"/>
    <w:rsid w:val="005E1F74"/>
    <w:rsid w:val="005E288C"/>
    <w:rsid w:val="005E34D1"/>
    <w:rsid w:val="005E36F1"/>
    <w:rsid w:val="005E3E03"/>
    <w:rsid w:val="005E4C3E"/>
    <w:rsid w:val="005E56F5"/>
    <w:rsid w:val="005E7913"/>
    <w:rsid w:val="005F03CA"/>
    <w:rsid w:val="005F154A"/>
    <w:rsid w:val="005F3DA4"/>
    <w:rsid w:val="005F5723"/>
    <w:rsid w:val="005F6923"/>
    <w:rsid w:val="00603543"/>
    <w:rsid w:val="006042B2"/>
    <w:rsid w:val="00604615"/>
    <w:rsid w:val="006049CB"/>
    <w:rsid w:val="0060679E"/>
    <w:rsid w:val="006114A3"/>
    <w:rsid w:val="00611C50"/>
    <w:rsid w:val="006129CF"/>
    <w:rsid w:val="006142CF"/>
    <w:rsid w:val="00616822"/>
    <w:rsid w:val="00617382"/>
    <w:rsid w:val="00617C86"/>
    <w:rsid w:val="00620DA7"/>
    <w:rsid w:val="00622BA1"/>
    <w:rsid w:val="00625D25"/>
    <w:rsid w:val="006274AF"/>
    <w:rsid w:val="006304D0"/>
    <w:rsid w:val="006320DC"/>
    <w:rsid w:val="0063225E"/>
    <w:rsid w:val="006323DC"/>
    <w:rsid w:val="006325A1"/>
    <w:rsid w:val="00633F86"/>
    <w:rsid w:val="00634735"/>
    <w:rsid w:val="00634E3C"/>
    <w:rsid w:val="0063539C"/>
    <w:rsid w:val="00636FB7"/>
    <w:rsid w:val="00637619"/>
    <w:rsid w:val="0064074D"/>
    <w:rsid w:val="00640B46"/>
    <w:rsid w:val="00641976"/>
    <w:rsid w:val="00642838"/>
    <w:rsid w:val="0064322E"/>
    <w:rsid w:val="00643DD7"/>
    <w:rsid w:val="00644598"/>
    <w:rsid w:val="00644768"/>
    <w:rsid w:val="006467A7"/>
    <w:rsid w:val="00646848"/>
    <w:rsid w:val="00646A26"/>
    <w:rsid w:val="00647D43"/>
    <w:rsid w:val="0065004B"/>
    <w:rsid w:val="00652168"/>
    <w:rsid w:val="00652F5C"/>
    <w:rsid w:val="006534F5"/>
    <w:rsid w:val="00655400"/>
    <w:rsid w:val="00655AA6"/>
    <w:rsid w:val="00660FD9"/>
    <w:rsid w:val="00662CBB"/>
    <w:rsid w:val="0066495C"/>
    <w:rsid w:val="00670CFE"/>
    <w:rsid w:val="006724EF"/>
    <w:rsid w:val="0067271A"/>
    <w:rsid w:val="00672DA4"/>
    <w:rsid w:val="006736CC"/>
    <w:rsid w:val="00675EC9"/>
    <w:rsid w:val="00676755"/>
    <w:rsid w:val="00680C96"/>
    <w:rsid w:val="00680DF3"/>
    <w:rsid w:val="00685D2B"/>
    <w:rsid w:val="00686537"/>
    <w:rsid w:val="00687097"/>
    <w:rsid w:val="00687BDB"/>
    <w:rsid w:val="0069004D"/>
    <w:rsid w:val="0069037E"/>
    <w:rsid w:val="0069285B"/>
    <w:rsid w:val="00694636"/>
    <w:rsid w:val="00694732"/>
    <w:rsid w:val="00694BB7"/>
    <w:rsid w:val="00695912"/>
    <w:rsid w:val="00695E24"/>
    <w:rsid w:val="00696BB9"/>
    <w:rsid w:val="006A1414"/>
    <w:rsid w:val="006A1BF7"/>
    <w:rsid w:val="006A55B4"/>
    <w:rsid w:val="006B1020"/>
    <w:rsid w:val="006B21EA"/>
    <w:rsid w:val="006B3A85"/>
    <w:rsid w:val="006C2461"/>
    <w:rsid w:val="006C399D"/>
    <w:rsid w:val="006C4231"/>
    <w:rsid w:val="006C4F95"/>
    <w:rsid w:val="006C5E84"/>
    <w:rsid w:val="006C7BA1"/>
    <w:rsid w:val="006C7EEC"/>
    <w:rsid w:val="006C7EF6"/>
    <w:rsid w:val="006D07D8"/>
    <w:rsid w:val="006D1B82"/>
    <w:rsid w:val="006D3D4F"/>
    <w:rsid w:val="006D44E2"/>
    <w:rsid w:val="006D57E2"/>
    <w:rsid w:val="006D6DAD"/>
    <w:rsid w:val="006E3ADB"/>
    <w:rsid w:val="006E4110"/>
    <w:rsid w:val="006E5736"/>
    <w:rsid w:val="006E6A7A"/>
    <w:rsid w:val="006E7C7F"/>
    <w:rsid w:val="006F01B8"/>
    <w:rsid w:val="006F090C"/>
    <w:rsid w:val="006F0B00"/>
    <w:rsid w:val="006F0D61"/>
    <w:rsid w:val="006F223F"/>
    <w:rsid w:val="006F37AD"/>
    <w:rsid w:val="006F4F8D"/>
    <w:rsid w:val="006F5E80"/>
    <w:rsid w:val="006F68DD"/>
    <w:rsid w:val="007002D7"/>
    <w:rsid w:val="00701555"/>
    <w:rsid w:val="00704F5F"/>
    <w:rsid w:val="00705A1E"/>
    <w:rsid w:val="0070626E"/>
    <w:rsid w:val="007068E4"/>
    <w:rsid w:val="00706907"/>
    <w:rsid w:val="00707ACA"/>
    <w:rsid w:val="0071172D"/>
    <w:rsid w:val="007121F4"/>
    <w:rsid w:val="00712832"/>
    <w:rsid w:val="00713B9F"/>
    <w:rsid w:val="00714956"/>
    <w:rsid w:val="00714D04"/>
    <w:rsid w:val="00717135"/>
    <w:rsid w:val="007212EF"/>
    <w:rsid w:val="00721918"/>
    <w:rsid w:val="00721F5D"/>
    <w:rsid w:val="00722DEE"/>
    <w:rsid w:val="00723412"/>
    <w:rsid w:val="00723699"/>
    <w:rsid w:val="007262D8"/>
    <w:rsid w:val="00730541"/>
    <w:rsid w:val="007325DC"/>
    <w:rsid w:val="0073375B"/>
    <w:rsid w:val="0073398A"/>
    <w:rsid w:val="007352AF"/>
    <w:rsid w:val="00735D63"/>
    <w:rsid w:val="007365E2"/>
    <w:rsid w:val="007374AA"/>
    <w:rsid w:val="007378CE"/>
    <w:rsid w:val="00737AFF"/>
    <w:rsid w:val="007403E4"/>
    <w:rsid w:val="0074069A"/>
    <w:rsid w:val="007439BE"/>
    <w:rsid w:val="007441A3"/>
    <w:rsid w:val="00744634"/>
    <w:rsid w:val="007458A5"/>
    <w:rsid w:val="00745E70"/>
    <w:rsid w:val="0074693B"/>
    <w:rsid w:val="00747AE4"/>
    <w:rsid w:val="00750104"/>
    <w:rsid w:val="007508BD"/>
    <w:rsid w:val="00750E21"/>
    <w:rsid w:val="00751EC9"/>
    <w:rsid w:val="00751EFE"/>
    <w:rsid w:val="007524FD"/>
    <w:rsid w:val="00752DAC"/>
    <w:rsid w:val="0075307C"/>
    <w:rsid w:val="0075555D"/>
    <w:rsid w:val="0076099C"/>
    <w:rsid w:val="007648D6"/>
    <w:rsid w:val="00765102"/>
    <w:rsid w:val="0076513E"/>
    <w:rsid w:val="007677E9"/>
    <w:rsid w:val="00771A72"/>
    <w:rsid w:val="00771FEB"/>
    <w:rsid w:val="00772E3E"/>
    <w:rsid w:val="00775DCF"/>
    <w:rsid w:val="0077745B"/>
    <w:rsid w:val="00777EC3"/>
    <w:rsid w:val="0078579D"/>
    <w:rsid w:val="00785E28"/>
    <w:rsid w:val="0078617C"/>
    <w:rsid w:val="007871FE"/>
    <w:rsid w:val="00787B83"/>
    <w:rsid w:val="00787BAA"/>
    <w:rsid w:val="00791E19"/>
    <w:rsid w:val="0079351C"/>
    <w:rsid w:val="007953D6"/>
    <w:rsid w:val="00796EB5"/>
    <w:rsid w:val="00796FD7"/>
    <w:rsid w:val="007A316F"/>
    <w:rsid w:val="007A3B73"/>
    <w:rsid w:val="007A634B"/>
    <w:rsid w:val="007A6779"/>
    <w:rsid w:val="007A70E4"/>
    <w:rsid w:val="007A7AC2"/>
    <w:rsid w:val="007B029A"/>
    <w:rsid w:val="007B061F"/>
    <w:rsid w:val="007B14B8"/>
    <w:rsid w:val="007B173A"/>
    <w:rsid w:val="007B2622"/>
    <w:rsid w:val="007B29D2"/>
    <w:rsid w:val="007B2B31"/>
    <w:rsid w:val="007B2B49"/>
    <w:rsid w:val="007B410B"/>
    <w:rsid w:val="007B4CB3"/>
    <w:rsid w:val="007B634F"/>
    <w:rsid w:val="007B7C9E"/>
    <w:rsid w:val="007C0A68"/>
    <w:rsid w:val="007C65BA"/>
    <w:rsid w:val="007C6B56"/>
    <w:rsid w:val="007C6EF6"/>
    <w:rsid w:val="007D2A8E"/>
    <w:rsid w:val="007D413C"/>
    <w:rsid w:val="007D4D7A"/>
    <w:rsid w:val="007D5A9E"/>
    <w:rsid w:val="007D651B"/>
    <w:rsid w:val="007E03DC"/>
    <w:rsid w:val="007E0699"/>
    <w:rsid w:val="007E0B80"/>
    <w:rsid w:val="007E1719"/>
    <w:rsid w:val="007E1B01"/>
    <w:rsid w:val="007E44C2"/>
    <w:rsid w:val="007E4639"/>
    <w:rsid w:val="007E47DA"/>
    <w:rsid w:val="007E78AE"/>
    <w:rsid w:val="007F02D8"/>
    <w:rsid w:val="007F070B"/>
    <w:rsid w:val="007F261D"/>
    <w:rsid w:val="007F3F68"/>
    <w:rsid w:val="007F4A85"/>
    <w:rsid w:val="007F4C56"/>
    <w:rsid w:val="007F4FE2"/>
    <w:rsid w:val="007F6F9B"/>
    <w:rsid w:val="007F77E2"/>
    <w:rsid w:val="007F7D23"/>
    <w:rsid w:val="008006B7"/>
    <w:rsid w:val="008013A7"/>
    <w:rsid w:val="00801EE7"/>
    <w:rsid w:val="00803A00"/>
    <w:rsid w:val="008056C4"/>
    <w:rsid w:val="00805F9E"/>
    <w:rsid w:val="00806B23"/>
    <w:rsid w:val="00806B80"/>
    <w:rsid w:val="008104B8"/>
    <w:rsid w:val="008123FC"/>
    <w:rsid w:val="00813044"/>
    <w:rsid w:val="0081485B"/>
    <w:rsid w:val="008150BC"/>
    <w:rsid w:val="008215D0"/>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7A7"/>
    <w:rsid w:val="008728F5"/>
    <w:rsid w:val="00872AA1"/>
    <w:rsid w:val="008739BA"/>
    <w:rsid w:val="00875457"/>
    <w:rsid w:val="00875CA8"/>
    <w:rsid w:val="00881D68"/>
    <w:rsid w:val="00881E90"/>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732"/>
    <w:rsid w:val="008B1920"/>
    <w:rsid w:val="008B1C27"/>
    <w:rsid w:val="008B243E"/>
    <w:rsid w:val="008B24D0"/>
    <w:rsid w:val="008B29BF"/>
    <w:rsid w:val="008B2D1F"/>
    <w:rsid w:val="008B2E9A"/>
    <w:rsid w:val="008B35B5"/>
    <w:rsid w:val="008B3703"/>
    <w:rsid w:val="008B5973"/>
    <w:rsid w:val="008B5D3E"/>
    <w:rsid w:val="008B6FC9"/>
    <w:rsid w:val="008B7416"/>
    <w:rsid w:val="008C1C55"/>
    <w:rsid w:val="008C25E3"/>
    <w:rsid w:val="008C5F31"/>
    <w:rsid w:val="008C7F11"/>
    <w:rsid w:val="008C7FA3"/>
    <w:rsid w:val="008D060D"/>
    <w:rsid w:val="008D2352"/>
    <w:rsid w:val="008D3244"/>
    <w:rsid w:val="008D38C4"/>
    <w:rsid w:val="008D4166"/>
    <w:rsid w:val="008D43BC"/>
    <w:rsid w:val="008D4670"/>
    <w:rsid w:val="008D5B2D"/>
    <w:rsid w:val="008D6573"/>
    <w:rsid w:val="008D73FC"/>
    <w:rsid w:val="008D7BD7"/>
    <w:rsid w:val="008D7E5C"/>
    <w:rsid w:val="008E21C6"/>
    <w:rsid w:val="008E2971"/>
    <w:rsid w:val="008E2C57"/>
    <w:rsid w:val="008E4196"/>
    <w:rsid w:val="008E421D"/>
    <w:rsid w:val="008E46A2"/>
    <w:rsid w:val="008E6134"/>
    <w:rsid w:val="008E630F"/>
    <w:rsid w:val="008E6358"/>
    <w:rsid w:val="008E6D54"/>
    <w:rsid w:val="008E724E"/>
    <w:rsid w:val="008F1886"/>
    <w:rsid w:val="008F24D9"/>
    <w:rsid w:val="008F3F11"/>
    <w:rsid w:val="008F3F2C"/>
    <w:rsid w:val="008F3FDE"/>
    <w:rsid w:val="008F41C5"/>
    <w:rsid w:val="008F433D"/>
    <w:rsid w:val="008F531B"/>
    <w:rsid w:val="008F5EBE"/>
    <w:rsid w:val="008F6421"/>
    <w:rsid w:val="008F72C3"/>
    <w:rsid w:val="009015C9"/>
    <w:rsid w:val="009044A5"/>
    <w:rsid w:val="009062AE"/>
    <w:rsid w:val="0090740C"/>
    <w:rsid w:val="009079E8"/>
    <w:rsid w:val="00910110"/>
    <w:rsid w:val="009109E8"/>
    <w:rsid w:val="0091229B"/>
    <w:rsid w:val="00912E6F"/>
    <w:rsid w:val="00914610"/>
    <w:rsid w:val="009146C3"/>
    <w:rsid w:val="00915181"/>
    <w:rsid w:val="0092149E"/>
    <w:rsid w:val="009234DE"/>
    <w:rsid w:val="0092356A"/>
    <w:rsid w:val="00923D7E"/>
    <w:rsid w:val="00924093"/>
    <w:rsid w:val="00924220"/>
    <w:rsid w:val="009251E2"/>
    <w:rsid w:val="00925592"/>
    <w:rsid w:val="009310C9"/>
    <w:rsid w:val="00932B4B"/>
    <w:rsid w:val="00934211"/>
    <w:rsid w:val="0093475D"/>
    <w:rsid w:val="00934C54"/>
    <w:rsid w:val="009358AE"/>
    <w:rsid w:val="00941229"/>
    <w:rsid w:val="0094271B"/>
    <w:rsid w:val="009428CD"/>
    <w:rsid w:val="00942FA2"/>
    <w:rsid w:val="009459CE"/>
    <w:rsid w:val="00945AF0"/>
    <w:rsid w:val="00952560"/>
    <w:rsid w:val="009534B8"/>
    <w:rsid w:val="0095482A"/>
    <w:rsid w:val="00955A95"/>
    <w:rsid w:val="00963820"/>
    <w:rsid w:val="009662BC"/>
    <w:rsid w:val="0096674C"/>
    <w:rsid w:val="00970FF7"/>
    <w:rsid w:val="0097111B"/>
    <w:rsid w:val="00980B89"/>
    <w:rsid w:val="00983215"/>
    <w:rsid w:val="00986605"/>
    <w:rsid w:val="00987B1A"/>
    <w:rsid w:val="00990EFA"/>
    <w:rsid w:val="00991991"/>
    <w:rsid w:val="00996DDB"/>
    <w:rsid w:val="009972DF"/>
    <w:rsid w:val="009A466F"/>
    <w:rsid w:val="009A6B8E"/>
    <w:rsid w:val="009B0FE0"/>
    <w:rsid w:val="009B2AA5"/>
    <w:rsid w:val="009B4786"/>
    <w:rsid w:val="009B47A9"/>
    <w:rsid w:val="009B502E"/>
    <w:rsid w:val="009B74D3"/>
    <w:rsid w:val="009B7C25"/>
    <w:rsid w:val="009C0FC1"/>
    <w:rsid w:val="009C1A8E"/>
    <w:rsid w:val="009C1EEF"/>
    <w:rsid w:val="009C2112"/>
    <w:rsid w:val="009C2C75"/>
    <w:rsid w:val="009C4039"/>
    <w:rsid w:val="009C7541"/>
    <w:rsid w:val="009C7EFF"/>
    <w:rsid w:val="009D1037"/>
    <w:rsid w:val="009D138C"/>
    <w:rsid w:val="009D1CFA"/>
    <w:rsid w:val="009D36C2"/>
    <w:rsid w:val="009D6203"/>
    <w:rsid w:val="009D6327"/>
    <w:rsid w:val="009D74AD"/>
    <w:rsid w:val="009E0DF1"/>
    <w:rsid w:val="009E174F"/>
    <w:rsid w:val="009E1A41"/>
    <w:rsid w:val="009E2AAB"/>
    <w:rsid w:val="009E359E"/>
    <w:rsid w:val="009E6BA9"/>
    <w:rsid w:val="009E754E"/>
    <w:rsid w:val="009F1C65"/>
    <w:rsid w:val="00A012AD"/>
    <w:rsid w:val="00A01398"/>
    <w:rsid w:val="00A06BE5"/>
    <w:rsid w:val="00A06EC2"/>
    <w:rsid w:val="00A07925"/>
    <w:rsid w:val="00A10A67"/>
    <w:rsid w:val="00A1585A"/>
    <w:rsid w:val="00A171B7"/>
    <w:rsid w:val="00A224D5"/>
    <w:rsid w:val="00A22596"/>
    <w:rsid w:val="00A228E0"/>
    <w:rsid w:val="00A22A18"/>
    <w:rsid w:val="00A23F3E"/>
    <w:rsid w:val="00A2466D"/>
    <w:rsid w:val="00A25023"/>
    <w:rsid w:val="00A256A2"/>
    <w:rsid w:val="00A261CD"/>
    <w:rsid w:val="00A269A7"/>
    <w:rsid w:val="00A3045E"/>
    <w:rsid w:val="00A30EE0"/>
    <w:rsid w:val="00A313E2"/>
    <w:rsid w:val="00A33C76"/>
    <w:rsid w:val="00A347F9"/>
    <w:rsid w:val="00A35B42"/>
    <w:rsid w:val="00A3732E"/>
    <w:rsid w:val="00A43B39"/>
    <w:rsid w:val="00A44A5B"/>
    <w:rsid w:val="00A4575A"/>
    <w:rsid w:val="00A47A74"/>
    <w:rsid w:val="00A47EA4"/>
    <w:rsid w:val="00A51893"/>
    <w:rsid w:val="00A52FBB"/>
    <w:rsid w:val="00A541E1"/>
    <w:rsid w:val="00A608B6"/>
    <w:rsid w:val="00A608BA"/>
    <w:rsid w:val="00A61E29"/>
    <w:rsid w:val="00A62EED"/>
    <w:rsid w:val="00A654C9"/>
    <w:rsid w:val="00A65653"/>
    <w:rsid w:val="00A67DDC"/>
    <w:rsid w:val="00A71874"/>
    <w:rsid w:val="00A71C62"/>
    <w:rsid w:val="00A73167"/>
    <w:rsid w:val="00A7427C"/>
    <w:rsid w:val="00A74572"/>
    <w:rsid w:val="00A758DD"/>
    <w:rsid w:val="00A75BDD"/>
    <w:rsid w:val="00A77057"/>
    <w:rsid w:val="00A77640"/>
    <w:rsid w:val="00A8017A"/>
    <w:rsid w:val="00A80F56"/>
    <w:rsid w:val="00A810E7"/>
    <w:rsid w:val="00A81880"/>
    <w:rsid w:val="00A82303"/>
    <w:rsid w:val="00A8367A"/>
    <w:rsid w:val="00A83B6F"/>
    <w:rsid w:val="00A84352"/>
    <w:rsid w:val="00A8530F"/>
    <w:rsid w:val="00A8595D"/>
    <w:rsid w:val="00A876FD"/>
    <w:rsid w:val="00A90A93"/>
    <w:rsid w:val="00A91965"/>
    <w:rsid w:val="00A9420D"/>
    <w:rsid w:val="00A96079"/>
    <w:rsid w:val="00A9630C"/>
    <w:rsid w:val="00AA0CFB"/>
    <w:rsid w:val="00AA19A8"/>
    <w:rsid w:val="00AA2B71"/>
    <w:rsid w:val="00AA36A0"/>
    <w:rsid w:val="00AA38C0"/>
    <w:rsid w:val="00AA40D0"/>
    <w:rsid w:val="00AA5A49"/>
    <w:rsid w:val="00AA5F5C"/>
    <w:rsid w:val="00AA6484"/>
    <w:rsid w:val="00AA7CC2"/>
    <w:rsid w:val="00AB3180"/>
    <w:rsid w:val="00AB323D"/>
    <w:rsid w:val="00AB4427"/>
    <w:rsid w:val="00AB624E"/>
    <w:rsid w:val="00AB7387"/>
    <w:rsid w:val="00AC0632"/>
    <w:rsid w:val="00AC0BC2"/>
    <w:rsid w:val="00AC1AAB"/>
    <w:rsid w:val="00AC23A1"/>
    <w:rsid w:val="00AC2827"/>
    <w:rsid w:val="00AD1A0A"/>
    <w:rsid w:val="00AD40AD"/>
    <w:rsid w:val="00AD6401"/>
    <w:rsid w:val="00AE10F9"/>
    <w:rsid w:val="00AE1389"/>
    <w:rsid w:val="00AE35B1"/>
    <w:rsid w:val="00AE3C84"/>
    <w:rsid w:val="00AE49D8"/>
    <w:rsid w:val="00AE6707"/>
    <w:rsid w:val="00AE71C1"/>
    <w:rsid w:val="00AF335B"/>
    <w:rsid w:val="00AF5948"/>
    <w:rsid w:val="00AF6BCB"/>
    <w:rsid w:val="00AF72C9"/>
    <w:rsid w:val="00AF7ECC"/>
    <w:rsid w:val="00B00FA6"/>
    <w:rsid w:val="00B01D8C"/>
    <w:rsid w:val="00B025DC"/>
    <w:rsid w:val="00B034DD"/>
    <w:rsid w:val="00B05438"/>
    <w:rsid w:val="00B0699D"/>
    <w:rsid w:val="00B07093"/>
    <w:rsid w:val="00B07229"/>
    <w:rsid w:val="00B1048A"/>
    <w:rsid w:val="00B13759"/>
    <w:rsid w:val="00B15E37"/>
    <w:rsid w:val="00B20DA4"/>
    <w:rsid w:val="00B22EFB"/>
    <w:rsid w:val="00B25A8B"/>
    <w:rsid w:val="00B25F9E"/>
    <w:rsid w:val="00B27A20"/>
    <w:rsid w:val="00B30794"/>
    <w:rsid w:val="00B32F31"/>
    <w:rsid w:val="00B33A05"/>
    <w:rsid w:val="00B34655"/>
    <w:rsid w:val="00B361C5"/>
    <w:rsid w:val="00B416F8"/>
    <w:rsid w:val="00B42BCC"/>
    <w:rsid w:val="00B438B3"/>
    <w:rsid w:val="00B46305"/>
    <w:rsid w:val="00B474DF"/>
    <w:rsid w:val="00B54387"/>
    <w:rsid w:val="00B54733"/>
    <w:rsid w:val="00B54D19"/>
    <w:rsid w:val="00B54E20"/>
    <w:rsid w:val="00B56161"/>
    <w:rsid w:val="00B60122"/>
    <w:rsid w:val="00B609B9"/>
    <w:rsid w:val="00B61E15"/>
    <w:rsid w:val="00B64C68"/>
    <w:rsid w:val="00B658E3"/>
    <w:rsid w:val="00B65B3A"/>
    <w:rsid w:val="00B6685B"/>
    <w:rsid w:val="00B705CC"/>
    <w:rsid w:val="00B70629"/>
    <w:rsid w:val="00B716F0"/>
    <w:rsid w:val="00B71D12"/>
    <w:rsid w:val="00B7496E"/>
    <w:rsid w:val="00B75BBD"/>
    <w:rsid w:val="00B75D2E"/>
    <w:rsid w:val="00B76202"/>
    <w:rsid w:val="00B76BC1"/>
    <w:rsid w:val="00B76DDF"/>
    <w:rsid w:val="00B770ED"/>
    <w:rsid w:val="00B77966"/>
    <w:rsid w:val="00B810D1"/>
    <w:rsid w:val="00B822DD"/>
    <w:rsid w:val="00B84312"/>
    <w:rsid w:val="00B847CB"/>
    <w:rsid w:val="00B866F9"/>
    <w:rsid w:val="00B8680D"/>
    <w:rsid w:val="00B90DFD"/>
    <w:rsid w:val="00B928F5"/>
    <w:rsid w:val="00B937F3"/>
    <w:rsid w:val="00B94265"/>
    <w:rsid w:val="00B97BC5"/>
    <w:rsid w:val="00BA08A8"/>
    <w:rsid w:val="00BA0E41"/>
    <w:rsid w:val="00BA1A4E"/>
    <w:rsid w:val="00BA2986"/>
    <w:rsid w:val="00BA2A63"/>
    <w:rsid w:val="00BA2B1C"/>
    <w:rsid w:val="00BA32CB"/>
    <w:rsid w:val="00BA53C6"/>
    <w:rsid w:val="00BA5A54"/>
    <w:rsid w:val="00BA5B76"/>
    <w:rsid w:val="00BA5BB1"/>
    <w:rsid w:val="00BB132B"/>
    <w:rsid w:val="00BB418D"/>
    <w:rsid w:val="00BB68EA"/>
    <w:rsid w:val="00BC073F"/>
    <w:rsid w:val="00BC082F"/>
    <w:rsid w:val="00BC3E43"/>
    <w:rsid w:val="00BC4164"/>
    <w:rsid w:val="00BC43D4"/>
    <w:rsid w:val="00BC4AA2"/>
    <w:rsid w:val="00BD08BE"/>
    <w:rsid w:val="00BD281F"/>
    <w:rsid w:val="00BE0B98"/>
    <w:rsid w:val="00BE11C7"/>
    <w:rsid w:val="00BE2C17"/>
    <w:rsid w:val="00BE300C"/>
    <w:rsid w:val="00BE40BD"/>
    <w:rsid w:val="00BE5814"/>
    <w:rsid w:val="00BE5CB0"/>
    <w:rsid w:val="00BE611E"/>
    <w:rsid w:val="00BE6CCC"/>
    <w:rsid w:val="00BE7AA0"/>
    <w:rsid w:val="00BF1046"/>
    <w:rsid w:val="00BF1DFE"/>
    <w:rsid w:val="00BF1FB7"/>
    <w:rsid w:val="00BF3713"/>
    <w:rsid w:val="00BF3C53"/>
    <w:rsid w:val="00BF5379"/>
    <w:rsid w:val="00BF5EBE"/>
    <w:rsid w:val="00BF6698"/>
    <w:rsid w:val="00BF6BF5"/>
    <w:rsid w:val="00BF702A"/>
    <w:rsid w:val="00BF7296"/>
    <w:rsid w:val="00C00969"/>
    <w:rsid w:val="00C00F5F"/>
    <w:rsid w:val="00C015D0"/>
    <w:rsid w:val="00C02914"/>
    <w:rsid w:val="00C02E29"/>
    <w:rsid w:val="00C03152"/>
    <w:rsid w:val="00C037C0"/>
    <w:rsid w:val="00C03D2A"/>
    <w:rsid w:val="00C05EB2"/>
    <w:rsid w:val="00C07176"/>
    <w:rsid w:val="00C10438"/>
    <w:rsid w:val="00C1078B"/>
    <w:rsid w:val="00C115DB"/>
    <w:rsid w:val="00C1396A"/>
    <w:rsid w:val="00C13987"/>
    <w:rsid w:val="00C15222"/>
    <w:rsid w:val="00C154CC"/>
    <w:rsid w:val="00C16F8A"/>
    <w:rsid w:val="00C17276"/>
    <w:rsid w:val="00C17866"/>
    <w:rsid w:val="00C2028A"/>
    <w:rsid w:val="00C233EB"/>
    <w:rsid w:val="00C2406D"/>
    <w:rsid w:val="00C24266"/>
    <w:rsid w:val="00C26712"/>
    <w:rsid w:val="00C26923"/>
    <w:rsid w:val="00C27EEA"/>
    <w:rsid w:val="00C3278E"/>
    <w:rsid w:val="00C32E09"/>
    <w:rsid w:val="00C3370E"/>
    <w:rsid w:val="00C33DC6"/>
    <w:rsid w:val="00C3416D"/>
    <w:rsid w:val="00C34790"/>
    <w:rsid w:val="00C34B4D"/>
    <w:rsid w:val="00C36986"/>
    <w:rsid w:val="00C377B4"/>
    <w:rsid w:val="00C426FB"/>
    <w:rsid w:val="00C44B80"/>
    <w:rsid w:val="00C45AFB"/>
    <w:rsid w:val="00C46389"/>
    <w:rsid w:val="00C46889"/>
    <w:rsid w:val="00C47E76"/>
    <w:rsid w:val="00C52A20"/>
    <w:rsid w:val="00C52BFD"/>
    <w:rsid w:val="00C54031"/>
    <w:rsid w:val="00C5423C"/>
    <w:rsid w:val="00C547F1"/>
    <w:rsid w:val="00C554D8"/>
    <w:rsid w:val="00C56B5D"/>
    <w:rsid w:val="00C56D4E"/>
    <w:rsid w:val="00C577CF"/>
    <w:rsid w:val="00C60960"/>
    <w:rsid w:val="00C62AB9"/>
    <w:rsid w:val="00C66FE3"/>
    <w:rsid w:val="00C74346"/>
    <w:rsid w:val="00C74A00"/>
    <w:rsid w:val="00C76A34"/>
    <w:rsid w:val="00C76FBD"/>
    <w:rsid w:val="00C778C5"/>
    <w:rsid w:val="00C8189C"/>
    <w:rsid w:val="00C828E9"/>
    <w:rsid w:val="00C82EBF"/>
    <w:rsid w:val="00C83DA7"/>
    <w:rsid w:val="00C84384"/>
    <w:rsid w:val="00C86CFF"/>
    <w:rsid w:val="00C87604"/>
    <w:rsid w:val="00C87BAC"/>
    <w:rsid w:val="00C9064B"/>
    <w:rsid w:val="00C9365D"/>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67A0"/>
    <w:rsid w:val="00CC7470"/>
    <w:rsid w:val="00CC74D2"/>
    <w:rsid w:val="00CD410A"/>
    <w:rsid w:val="00CD5D7E"/>
    <w:rsid w:val="00CD66C7"/>
    <w:rsid w:val="00CD6E08"/>
    <w:rsid w:val="00CE52DC"/>
    <w:rsid w:val="00CE656D"/>
    <w:rsid w:val="00CE7013"/>
    <w:rsid w:val="00CF114E"/>
    <w:rsid w:val="00CF447B"/>
    <w:rsid w:val="00CF4E21"/>
    <w:rsid w:val="00CF738C"/>
    <w:rsid w:val="00D00E93"/>
    <w:rsid w:val="00D01C8A"/>
    <w:rsid w:val="00D02D87"/>
    <w:rsid w:val="00D02D93"/>
    <w:rsid w:val="00D03B1E"/>
    <w:rsid w:val="00D04D4B"/>
    <w:rsid w:val="00D050F7"/>
    <w:rsid w:val="00D05A0E"/>
    <w:rsid w:val="00D065C5"/>
    <w:rsid w:val="00D118F6"/>
    <w:rsid w:val="00D13B89"/>
    <w:rsid w:val="00D210E0"/>
    <w:rsid w:val="00D23333"/>
    <w:rsid w:val="00D23BEC"/>
    <w:rsid w:val="00D23BF0"/>
    <w:rsid w:val="00D24B2F"/>
    <w:rsid w:val="00D25D89"/>
    <w:rsid w:val="00D262EE"/>
    <w:rsid w:val="00D2662D"/>
    <w:rsid w:val="00D31779"/>
    <w:rsid w:val="00D33C7F"/>
    <w:rsid w:val="00D33FE7"/>
    <w:rsid w:val="00D34D44"/>
    <w:rsid w:val="00D4093F"/>
    <w:rsid w:val="00D42F2C"/>
    <w:rsid w:val="00D432D3"/>
    <w:rsid w:val="00D43B65"/>
    <w:rsid w:val="00D44B2E"/>
    <w:rsid w:val="00D46A26"/>
    <w:rsid w:val="00D46D60"/>
    <w:rsid w:val="00D47C11"/>
    <w:rsid w:val="00D50104"/>
    <w:rsid w:val="00D50343"/>
    <w:rsid w:val="00D525D7"/>
    <w:rsid w:val="00D53D16"/>
    <w:rsid w:val="00D53EF0"/>
    <w:rsid w:val="00D545B3"/>
    <w:rsid w:val="00D566EF"/>
    <w:rsid w:val="00D57753"/>
    <w:rsid w:val="00D6274D"/>
    <w:rsid w:val="00D63247"/>
    <w:rsid w:val="00D6326C"/>
    <w:rsid w:val="00D63946"/>
    <w:rsid w:val="00D65A45"/>
    <w:rsid w:val="00D66CE1"/>
    <w:rsid w:val="00D672B6"/>
    <w:rsid w:val="00D723B4"/>
    <w:rsid w:val="00D73649"/>
    <w:rsid w:val="00D77423"/>
    <w:rsid w:val="00D8077C"/>
    <w:rsid w:val="00D80A23"/>
    <w:rsid w:val="00D80A37"/>
    <w:rsid w:val="00D827CB"/>
    <w:rsid w:val="00D82BD0"/>
    <w:rsid w:val="00D83999"/>
    <w:rsid w:val="00D84C25"/>
    <w:rsid w:val="00D860BD"/>
    <w:rsid w:val="00D874A6"/>
    <w:rsid w:val="00D87A69"/>
    <w:rsid w:val="00D94F7E"/>
    <w:rsid w:val="00D97D3E"/>
    <w:rsid w:val="00DA0762"/>
    <w:rsid w:val="00DA2A32"/>
    <w:rsid w:val="00DA3406"/>
    <w:rsid w:val="00DA4B04"/>
    <w:rsid w:val="00DA556D"/>
    <w:rsid w:val="00DA5F0E"/>
    <w:rsid w:val="00DA7AD2"/>
    <w:rsid w:val="00DB02E7"/>
    <w:rsid w:val="00DB1F8E"/>
    <w:rsid w:val="00DB234C"/>
    <w:rsid w:val="00DB37EB"/>
    <w:rsid w:val="00DB424C"/>
    <w:rsid w:val="00DB528F"/>
    <w:rsid w:val="00DB5D93"/>
    <w:rsid w:val="00DB7E7E"/>
    <w:rsid w:val="00DC0B2C"/>
    <w:rsid w:val="00DC155C"/>
    <w:rsid w:val="00DC260E"/>
    <w:rsid w:val="00DC566B"/>
    <w:rsid w:val="00DC691C"/>
    <w:rsid w:val="00DC6AB5"/>
    <w:rsid w:val="00DC6E8A"/>
    <w:rsid w:val="00DD10B9"/>
    <w:rsid w:val="00DD141D"/>
    <w:rsid w:val="00DD1F0E"/>
    <w:rsid w:val="00DD2DC4"/>
    <w:rsid w:val="00DD2ECE"/>
    <w:rsid w:val="00DD5101"/>
    <w:rsid w:val="00DD5700"/>
    <w:rsid w:val="00DD59D8"/>
    <w:rsid w:val="00DD5E59"/>
    <w:rsid w:val="00DD7633"/>
    <w:rsid w:val="00DE0CF7"/>
    <w:rsid w:val="00DE382F"/>
    <w:rsid w:val="00DE3B27"/>
    <w:rsid w:val="00DE4F80"/>
    <w:rsid w:val="00DE68F6"/>
    <w:rsid w:val="00DE700F"/>
    <w:rsid w:val="00DF0174"/>
    <w:rsid w:val="00DF0E82"/>
    <w:rsid w:val="00DF14CB"/>
    <w:rsid w:val="00DF1F27"/>
    <w:rsid w:val="00DF4E3E"/>
    <w:rsid w:val="00DF6ABE"/>
    <w:rsid w:val="00DF70C2"/>
    <w:rsid w:val="00E00700"/>
    <w:rsid w:val="00E00BA7"/>
    <w:rsid w:val="00E0157A"/>
    <w:rsid w:val="00E01AE2"/>
    <w:rsid w:val="00E032A9"/>
    <w:rsid w:val="00E04178"/>
    <w:rsid w:val="00E052A1"/>
    <w:rsid w:val="00E06281"/>
    <w:rsid w:val="00E06673"/>
    <w:rsid w:val="00E10329"/>
    <w:rsid w:val="00E10923"/>
    <w:rsid w:val="00E110ED"/>
    <w:rsid w:val="00E11912"/>
    <w:rsid w:val="00E11BD3"/>
    <w:rsid w:val="00E12CCB"/>
    <w:rsid w:val="00E13D80"/>
    <w:rsid w:val="00E1527B"/>
    <w:rsid w:val="00E15401"/>
    <w:rsid w:val="00E15FBC"/>
    <w:rsid w:val="00E1718C"/>
    <w:rsid w:val="00E17891"/>
    <w:rsid w:val="00E20366"/>
    <w:rsid w:val="00E20554"/>
    <w:rsid w:val="00E21C22"/>
    <w:rsid w:val="00E23BF4"/>
    <w:rsid w:val="00E24668"/>
    <w:rsid w:val="00E25334"/>
    <w:rsid w:val="00E27A71"/>
    <w:rsid w:val="00E32A53"/>
    <w:rsid w:val="00E32AAB"/>
    <w:rsid w:val="00E3376E"/>
    <w:rsid w:val="00E360D4"/>
    <w:rsid w:val="00E360EE"/>
    <w:rsid w:val="00E37ED7"/>
    <w:rsid w:val="00E43603"/>
    <w:rsid w:val="00E51108"/>
    <w:rsid w:val="00E5258F"/>
    <w:rsid w:val="00E52CC2"/>
    <w:rsid w:val="00E52F64"/>
    <w:rsid w:val="00E53C78"/>
    <w:rsid w:val="00E57C07"/>
    <w:rsid w:val="00E606C7"/>
    <w:rsid w:val="00E61454"/>
    <w:rsid w:val="00E61C0C"/>
    <w:rsid w:val="00E63D26"/>
    <w:rsid w:val="00E653FB"/>
    <w:rsid w:val="00E66581"/>
    <w:rsid w:val="00E66C8F"/>
    <w:rsid w:val="00E673A1"/>
    <w:rsid w:val="00E71622"/>
    <w:rsid w:val="00E71EDA"/>
    <w:rsid w:val="00E72E6F"/>
    <w:rsid w:val="00E749AF"/>
    <w:rsid w:val="00E75317"/>
    <w:rsid w:val="00E76355"/>
    <w:rsid w:val="00E80160"/>
    <w:rsid w:val="00E846A1"/>
    <w:rsid w:val="00E858BD"/>
    <w:rsid w:val="00E85B62"/>
    <w:rsid w:val="00E86224"/>
    <w:rsid w:val="00E87C25"/>
    <w:rsid w:val="00E9075E"/>
    <w:rsid w:val="00E90C92"/>
    <w:rsid w:val="00E913C0"/>
    <w:rsid w:val="00E91904"/>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0B16"/>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4AE"/>
    <w:rsid w:val="00EE1A99"/>
    <w:rsid w:val="00EE44E4"/>
    <w:rsid w:val="00EE530B"/>
    <w:rsid w:val="00EE5A56"/>
    <w:rsid w:val="00EF1ECF"/>
    <w:rsid w:val="00EF5406"/>
    <w:rsid w:val="00EF59E7"/>
    <w:rsid w:val="00F0120B"/>
    <w:rsid w:val="00F019B4"/>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2A0"/>
    <w:rsid w:val="00F31305"/>
    <w:rsid w:val="00F3199E"/>
    <w:rsid w:val="00F31BF9"/>
    <w:rsid w:val="00F32571"/>
    <w:rsid w:val="00F33619"/>
    <w:rsid w:val="00F336C4"/>
    <w:rsid w:val="00F338AF"/>
    <w:rsid w:val="00F36535"/>
    <w:rsid w:val="00F370B7"/>
    <w:rsid w:val="00F376FD"/>
    <w:rsid w:val="00F40BF7"/>
    <w:rsid w:val="00F42B35"/>
    <w:rsid w:val="00F43055"/>
    <w:rsid w:val="00F44BF8"/>
    <w:rsid w:val="00F45492"/>
    <w:rsid w:val="00F461E8"/>
    <w:rsid w:val="00F47BDF"/>
    <w:rsid w:val="00F50A15"/>
    <w:rsid w:val="00F50A21"/>
    <w:rsid w:val="00F52B8A"/>
    <w:rsid w:val="00F52C9C"/>
    <w:rsid w:val="00F56459"/>
    <w:rsid w:val="00F57F98"/>
    <w:rsid w:val="00F60465"/>
    <w:rsid w:val="00F616DB"/>
    <w:rsid w:val="00F62135"/>
    <w:rsid w:val="00F64101"/>
    <w:rsid w:val="00F720CA"/>
    <w:rsid w:val="00F73E57"/>
    <w:rsid w:val="00F74F50"/>
    <w:rsid w:val="00F7587D"/>
    <w:rsid w:val="00F76734"/>
    <w:rsid w:val="00F76766"/>
    <w:rsid w:val="00F776DC"/>
    <w:rsid w:val="00F86F28"/>
    <w:rsid w:val="00F902D6"/>
    <w:rsid w:val="00F90898"/>
    <w:rsid w:val="00F93707"/>
    <w:rsid w:val="00F93A31"/>
    <w:rsid w:val="00F93C7F"/>
    <w:rsid w:val="00F9480E"/>
    <w:rsid w:val="00F954FF"/>
    <w:rsid w:val="00F95933"/>
    <w:rsid w:val="00F96F2A"/>
    <w:rsid w:val="00F97B62"/>
    <w:rsid w:val="00FA04E7"/>
    <w:rsid w:val="00FA1577"/>
    <w:rsid w:val="00FA1666"/>
    <w:rsid w:val="00FA6566"/>
    <w:rsid w:val="00FA6CD0"/>
    <w:rsid w:val="00FB0CDA"/>
    <w:rsid w:val="00FB3040"/>
    <w:rsid w:val="00FB4892"/>
    <w:rsid w:val="00FB517D"/>
    <w:rsid w:val="00FB70E6"/>
    <w:rsid w:val="00FB7DC9"/>
    <w:rsid w:val="00FC0E1F"/>
    <w:rsid w:val="00FC195E"/>
    <w:rsid w:val="00FC23D5"/>
    <w:rsid w:val="00FC2990"/>
    <w:rsid w:val="00FC2B14"/>
    <w:rsid w:val="00FC2B4A"/>
    <w:rsid w:val="00FC3869"/>
    <w:rsid w:val="00FC40B3"/>
    <w:rsid w:val="00FC462A"/>
    <w:rsid w:val="00FC4E97"/>
    <w:rsid w:val="00FC701E"/>
    <w:rsid w:val="00FD03D0"/>
    <w:rsid w:val="00FD05A0"/>
    <w:rsid w:val="00FD0720"/>
    <w:rsid w:val="00FD07A2"/>
    <w:rsid w:val="00FD0A11"/>
    <w:rsid w:val="00FD0A9F"/>
    <w:rsid w:val="00FD2352"/>
    <w:rsid w:val="00FD2A63"/>
    <w:rsid w:val="00FD36C2"/>
    <w:rsid w:val="00FD37ED"/>
    <w:rsid w:val="00FD3C3D"/>
    <w:rsid w:val="00FD3CBA"/>
    <w:rsid w:val="00FD3E5D"/>
    <w:rsid w:val="00FD446F"/>
    <w:rsid w:val="00FD5507"/>
    <w:rsid w:val="00FD7DA9"/>
    <w:rsid w:val="00FE4663"/>
    <w:rsid w:val="00FE5CCF"/>
    <w:rsid w:val="00FF0354"/>
    <w:rsid w:val="00FF0465"/>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A68"/>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7C0A6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C0A68"/>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styleId="UnresolvedMention">
    <w:name w:val="Unresolved Mention"/>
    <w:basedOn w:val="DefaultParagraphFont"/>
    <w:uiPriority w:val="99"/>
    <w:semiHidden/>
    <w:unhideWhenUsed/>
    <w:rsid w:val="00C00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microsoft.com/office/2018/08/relationships/commentsExtensible" Target="commentsExtensible.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1.xml"/><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37</Pages>
  <Words>3893</Words>
  <Characters>22192</Characters>
  <Application>Microsoft Office Word</Application>
  <DocSecurity>0</DocSecurity>
  <Lines>184</Lines>
  <Paragraphs>52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26033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521</cp:revision>
  <cp:lastPrinted>2012-03-26T17:07:00Z</cp:lastPrinted>
  <dcterms:created xsi:type="dcterms:W3CDTF">2020-04-01T08:54:00Z</dcterms:created>
  <dcterms:modified xsi:type="dcterms:W3CDTF">2020-05-19T14:42:00Z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