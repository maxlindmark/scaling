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0F3C49">
        <w:rPr>
          <w:rFonts w:asciiTheme="minorHAnsi" w:hAnsiTheme="minorHAnsi" w:cstheme="minorHAnsi"/>
          <w:b/>
          <w:sz w:val="22"/>
          <w:lang w:val="en-GB"/>
        </w:rPr>
        <w:t>Appendix S1</w:t>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 Tel.: +46(0)104784137, email: </w:t>
      </w:r>
      <w:hyperlink r:id="rId12" w:history="1">
        <w:r w:rsidRPr="00647D43">
          <w:rPr>
            <w:rStyle w:val="Hyperlink"/>
            <w:rFonts w:cstheme="minorHAnsi"/>
            <w:lang w:val="en-GB"/>
          </w:rPr>
          <w:t>max.lindmark@slu.se</w:t>
        </w:r>
      </w:hyperlink>
    </w:p>
    <w:sdt>
      <w:sdtPr>
        <w:rPr>
          <w:rFonts w:asciiTheme="minorHAnsi" w:eastAsiaTheme="minorHAnsi" w:hAnsiTheme="minorHAnsi" w:cstheme="minorBidi"/>
          <w:b w:val="0"/>
          <w:bCs/>
          <w:color w:val="auto"/>
          <w:lang w:val="sv-SE" w:eastAsia="en-US"/>
        </w:rPr>
        <w:id w:val="-188305958"/>
        <w:docPartObj>
          <w:docPartGallery w:val="Table of Contents"/>
          <w:docPartUnique/>
        </w:docPartObj>
      </w:sdtPr>
      <w:sdtEndPr>
        <w:rPr>
          <w:rFonts w:cstheme="minorHAnsi"/>
          <w:bCs w:val="0"/>
          <w:lang w:val="en-SE"/>
        </w:rPr>
      </w:sdtEndPr>
      <w:sdtContent>
        <w:p w14:paraId="123093C4" w14:textId="77777777" w:rsidR="005C79CD" w:rsidRPr="00647D43" w:rsidRDefault="005C79CD" w:rsidP="00D545B3">
          <w:pPr>
            <w:pStyle w:val="TOCHeading"/>
          </w:pPr>
          <w:r w:rsidRPr="00647D43">
            <w:t>Contents</w:t>
          </w:r>
        </w:p>
        <w:p w14:paraId="54A2EDBE" w14:textId="4C64AF43" w:rsidR="007C6B56"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40175966" w:history="1">
            <w:r w:rsidR="007C6B56" w:rsidRPr="008E5263">
              <w:rPr>
                <w:rStyle w:val="Hyperlink"/>
                <w:noProof/>
              </w:rPr>
              <w:t>Literature search, selection process and criteria</w:t>
            </w:r>
            <w:r w:rsidR="007C6B56">
              <w:rPr>
                <w:noProof/>
                <w:webHidden/>
              </w:rPr>
              <w:tab/>
            </w:r>
            <w:r w:rsidR="007C6B56">
              <w:rPr>
                <w:noProof/>
                <w:webHidden/>
              </w:rPr>
              <w:fldChar w:fldCharType="begin"/>
            </w:r>
            <w:r w:rsidR="007C6B56">
              <w:rPr>
                <w:noProof/>
                <w:webHidden/>
              </w:rPr>
              <w:instrText xml:space="preserve"> PAGEREF _Toc40175966 \h </w:instrText>
            </w:r>
            <w:r w:rsidR="007C6B56">
              <w:rPr>
                <w:noProof/>
                <w:webHidden/>
              </w:rPr>
            </w:r>
            <w:r w:rsidR="007C6B56">
              <w:rPr>
                <w:noProof/>
                <w:webHidden/>
              </w:rPr>
              <w:fldChar w:fldCharType="separate"/>
            </w:r>
            <w:r w:rsidR="007C6B56">
              <w:rPr>
                <w:noProof/>
                <w:webHidden/>
              </w:rPr>
              <w:t>3</w:t>
            </w:r>
            <w:r w:rsidR="007C6B56">
              <w:rPr>
                <w:noProof/>
                <w:webHidden/>
              </w:rPr>
              <w:fldChar w:fldCharType="end"/>
            </w:r>
          </w:hyperlink>
        </w:p>
        <w:p w14:paraId="098774C8" w14:textId="178E1C84" w:rsidR="007C6B56" w:rsidRDefault="007C6B56">
          <w:pPr>
            <w:pStyle w:val="TOC2"/>
            <w:tabs>
              <w:tab w:val="right" w:leader="dot" w:pos="9016"/>
            </w:tabs>
            <w:rPr>
              <w:rFonts w:eastAsiaTheme="minorEastAsia"/>
              <w:noProof/>
              <w:lang w:eastAsia="en-GB"/>
            </w:rPr>
          </w:pPr>
          <w:hyperlink w:anchor="_Toc40175967" w:history="1">
            <w:r w:rsidRPr="008E5263">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_Toc40175967 \h </w:instrText>
            </w:r>
            <w:r>
              <w:rPr>
                <w:noProof/>
                <w:webHidden/>
              </w:rPr>
            </w:r>
            <w:r>
              <w:rPr>
                <w:noProof/>
                <w:webHidden/>
              </w:rPr>
              <w:fldChar w:fldCharType="separate"/>
            </w:r>
            <w:r>
              <w:rPr>
                <w:noProof/>
                <w:webHidden/>
              </w:rPr>
              <w:t>4</w:t>
            </w:r>
            <w:r>
              <w:rPr>
                <w:noProof/>
                <w:webHidden/>
              </w:rPr>
              <w:fldChar w:fldCharType="end"/>
            </w:r>
          </w:hyperlink>
        </w:p>
        <w:p w14:paraId="2C97DF92" w14:textId="0463E04A" w:rsidR="007C6B56" w:rsidRDefault="007C6B56">
          <w:pPr>
            <w:pStyle w:val="TOC2"/>
            <w:tabs>
              <w:tab w:val="right" w:leader="dot" w:pos="9016"/>
            </w:tabs>
            <w:rPr>
              <w:rFonts w:eastAsiaTheme="minorEastAsia"/>
              <w:noProof/>
              <w:lang w:eastAsia="en-GB"/>
            </w:rPr>
          </w:pPr>
          <w:hyperlink w:anchor="_Toc40175968" w:history="1">
            <w:r w:rsidRPr="008E5263">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_Toc40175968 \h </w:instrText>
            </w:r>
            <w:r>
              <w:rPr>
                <w:noProof/>
                <w:webHidden/>
              </w:rPr>
            </w:r>
            <w:r>
              <w:rPr>
                <w:noProof/>
                <w:webHidden/>
              </w:rPr>
              <w:fldChar w:fldCharType="separate"/>
            </w:r>
            <w:r>
              <w:rPr>
                <w:noProof/>
                <w:webHidden/>
              </w:rPr>
              <w:t>5</w:t>
            </w:r>
            <w:r>
              <w:rPr>
                <w:noProof/>
                <w:webHidden/>
              </w:rPr>
              <w:fldChar w:fldCharType="end"/>
            </w:r>
          </w:hyperlink>
        </w:p>
        <w:p w14:paraId="59689F62" w14:textId="2F53B278" w:rsidR="007C6B56" w:rsidRDefault="007C6B56">
          <w:pPr>
            <w:pStyle w:val="TOC2"/>
            <w:tabs>
              <w:tab w:val="right" w:leader="dot" w:pos="9016"/>
            </w:tabs>
            <w:rPr>
              <w:rFonts w:eastAsiaTheme="minorEastAsia"/>
              <w:noProof/>
              <w:lang w:eastAsia="en-GB"/>
            </w:rPr>
          </w:pPr>
          <w:hyperlink w:anchor="_Toc40175969" w:history="1">
            <w:r w:rsidRPr="008E5263">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_Toc40175969 \h </w:instrText>
            </w:r>
            <w:r>
              <w:rPr>
                <w:noProof/>
                <w:webHidden/>
              </w:rPr>
            </w:r>
            <w:r>
              <w:rPr>
                <w:noProof/>
                <w:webHidden/>
              </w:rPr>
              <w:fldChar w:fldCharType="separate"/>
            </w:r>
            <w:r>
              <w:rPr>
                <w:noProof/>
                <w:webHidden/>
              </w:rPr>
              <w:t>5</w:t>
            </w:r>
            <w:r>
              <w:rPr>
                <w:noProof/>
                <w:webHidden/>
              </w:rPr>
              <w:fldChar w:fldCharType="end"/>
            </w:r>
          </w:hyperlink>
        </w:p>
        <w:p w14:paraId="1DB7470C" w14:textId="3CF40152" w:rsidR="007C6B56" w:rsidRDefault="007C6B56">
          <w:pPr>
            <w:pStyle w:val="TOC1"/>
            <w:tabs>
              <w:tab w:val="right" w:leader="dot" w:pos="9016"/>
            </w:tabs>
            <w:spacing w:before="240"/>
            <w:rPr>
              <w:rFonts w:eastAsiaTheme="minorEastAsia"/>
              <w:noProof/>
              <w:lang w:eastAsia="en-GB"/>
            </w:rPr>
          </w:pPr>
          <w:hyperlink w:anchor="_Toc40175970" w:history="1">
            <w:r w:rsidRPr="008E5263">
              <w:rPr>
                <w:rStyle w:val="Hyperlink"/>
                <w:noProof/>
              </w:rPr>
              <w:t>Data exploration</w:t>
            </w:r>
            <w:r>
              <w:rPr>
                <w:noProof/>
                <w:webHidden/>
              </w:rPr>
              <w:tab/>
            </w:r>
            <w:r>
              <w:rPr>
                <w:noProof/>
                <w:webHidden/>
              </w:rPr>
              <w:fldChar w:fldCharType="begin"/>
            </w:r>
            <w:r>
              <w:rPr>
                <w:noProof/>
                <w:webHidden/>
              </w:rPr>
              <w:instrText xml:space="preserve"> PAGEREF _Toc40175970 \h </w:instrText>
            </w:r>
            <w:r>
              <w:rPr>
                <w:noProof/>
                <w:webHidden/>
              </w:rPr>
            </w:r>
            <w:r>
              <w:rPr>
                <w:noProof/>
                <w:webHidden/>
              </w:rPr>
              <w:fldChar w:fldCharType="separate"/>
            </w:r>
            <w:r>
              <w:rPr>
                <w:noProof/>
                <w:webHidden/>
              </w:rPr>
              <w:t>7</w:t>
            </w:r>
            <w:r>
              <w:rPr>
                <w:noProof/>
                <w:webHidden/>
              </w:rPr>
              <w:fldChar w:fldCharType="end"/>
            </w:r>
          </w:hyperlink>
        </w:p>
        <w:p w14:paraId="1B2D6609" w14:textId="2A7EBFA3" w:rsidR="007C6B56" w:rsidRDefault="007C6B56">
          <w:pPr>
            <w:pStyle w:val="TOC2"/>
            <w:tabs>
              <w:tab w:val="right" w:leader="dot" w:pos="9016"/>
            </w:tabs>
            <w:rPr>
              <w:rFonts w:eastAsiaTheme="minorEastAsia"/>
              <w:noProof/>
              <w:lang w:eastAsia="en-GB"/>
            </w:rPr>
          </w:pPr>
          <w:hyperlink w:anchor="_Toc40175971" w:history="1">
            <w:r w:rsidRPr="008E5263">
              <w:rPr>
                <w:rStyle w:val="Hyperlink"/>
                <w:rFonts w:cstheme="minorHAnsi"/>
                <w:i/>
                <w:iCs/>
                <w:noProof/>
                <w:lang w:val="en-GB"/>
              </w:rPr>
              <w:t>Growth rate</w:t>
            </w:r>
            <w:r>
              <w:rPr>
                <w:noProof/>
                <w:webHidden/>
              </w:rPr>
              <w:tab/>
            </w:r>
            <w:r>
              <w:rPr>
                <w:noProof/>
                <w:webHidden/>
              </w:rPr>
              <w:fldChar w:fldCharType="begin"/>
            </w:r>
            <w:r>
              <w:rPr>
                <w:noProof/>
                <w:webHidden/>
              </w:rPr>
              <w:instrText xml:space="preserve"> PAGEREF _Toc40175971 \h </w:instrText>
            </w:r>
            <w:r>
              <w:rPr>
                <w:noProof/>
                <w:webHidden/>
              </w:rPr>
            </w:r>
            <w:r>
              <w:rPr>
                <w:noProof/>
                <w:webHidden/>
              </w:rPr>
              <w:fldChar w:fldCharType="separate"/>
            </w:r>
            <w:r>
              <w:rPr>
                <w:noProof/>
                <w:webHidden/>
              </w:rPr>
              <w:t>7</w:t>
            </w:r>
            <w:r>
              <w:rPr>
                <w:noProof/>
                <w:webHidden/>
              </w:rPr>
              <w:fldChar w:fldCharType="end"/>
            </w:r>
          </w:hyperlink>
        </w:p>
        <w:p w14:paraId="37B03678" w14:textId="018F444A" w:rsidR="007C6B56" w:rsidRDefault="007C6B56">
          <w:pPr>
            <w:pStyle w:val="TOC2"/>
            <w:tabs>
              <w:tab w:val="right" w:leader="dot" w:pos="9016"/>
            </w:tabs>
            <w:rPr>
              <w:rFonts w:eastAsiaTheme="minorEastAsia"/>
              <w:noProof/>
              <w:lang w:eastAsia="en-GB"/>
            </w:rPr>
          </w:pPr>
          <w:hyperlink w:anchor="_Toc40175972" w:history="1">
            <w:r w:rsidRPr="008E5263">
              <w:rPr>
                <w:rStyle w:val="Hyperlink"/>
                <w:rFonts w:cstheme="minorHAnsi"/>
                <w:i/>
                <w:iCs/>
                <w:noProof/>
              </w:rPr>
              <w:t>Metabolic &amp; maximum consumption rate</w:t>
            </w:r>
            <w:r>
              <w:rPr>
                <w:noProof/>
                <w:webHidden/>
              </w:rPr>
              <w:tab/>
            </w:r>
            <w:r>
              <w:rPr>
                <w:noProof/>
                <w:webHidden/>
              </w:rPr>
              <w:fldChar w:fldCharType="begin"/>
            </w:r>
            <w:r>
              <w:rPr>
                <w:noProof/>
                <w:webHidden/>
              </w:rPr>
              <w:instrText xml:space="preserve"> PAGEREF _Toc40175972 \h </w:instrText>
            </w:r>
            <w:r>
              <w:rPr>
                <w:noProof/>
                <w:webHidden/>
              </w:rPr>
            </w:r>
            <w:r>
              <w:rPr>
                <w:noProof/>
                <w:webHidden/>
              </w:rPr>
              <w:fldChar w:fldCharType="separate"/>
            </w:r>
            <w:r>
              <w:rPr>
                <w:noProof/>
                <w:webHidden/>
              </w:rPr>
              <w:t>9</w:t>
            </w:r>
            <w:r>
              <w:rPr>
                <w:noProof/>
                <w:webHidden/>
              </w:rPr>
              <w:fldChar w:fldCharType="end"/>
            </w:r>
          </w:hyperlink>
        </w:p>
        <w:p w14:paraId="7E267334" w14:textId="451FCA02" w:rsidR="007C6B56" w:rsidRDefault="007C6B56">
          <w:pPr>
            <w:pStyle w:val="TOC1"/>
            <w:tabs>
              <w:tab w:val="right" w:leader="dot" w:pos="9016"/>
            </w:tabs>
            <w:spacing w:before="240"/>
            <w:rPr>
              <w:rFonts w:eastAsiaTheme="minorEastAsia"/>
              <w:noProof/>
              <w:lang w:eastAsia="en-GB"/>
            </w:rPr>
          </w:pPr>
          <w:hyperlink w:anchor="_Toc40175973" w:history="1">
            <w:r w:rsidRPr="008E5263">
              <w:rPr>
                <w:rStyle w:val="Hyperlink"/>
                <w:noProof/>
              </w:rPr>
              <w:t>Supplementary analysis</w:t>
            </w:r>
            <w:r>
              <w:rPr>
                <w:noProof/>
                <w:webHidden/>
              </w:rPr>
              <w:tab/>
            </w:r>
            <w:r>
              <w:rPr>
                <w:noProof/>
                <w:webHidden/>
              </w:rPr>
              <w:fldChar w:fldCharType="begin"/>
            </w:r>
            <w:r>
              <w:rPr>
                <w:noProof/>
                <w:webHidden/>
              </w:rPr>
              <w:instrText xml:space="preserve"> PAGEREF _Toc40175973 \h </w:instrText>
            </w:r>
            <w:r>
              <w:rPr>
                <w:noProof/>
                <w:webHidden/>
              </w:rPr>
            </w:r>
            <w:r>
              <w:rPr>
                <w:noProof/>
                <w:webHidden/>
              </w:rPr>
              <w:fldChar w:fldCharType="separate"/>
            </w:r>
            <w:r>
              <w:rPr>
                <w:noProof/>
                <w:webHidden/>
              </w:rPr>
              <w:t>13</w:t>
            </w:r>
            <w:r>
              <w:rPr>
                <w:noProof/>
                <w:webHidden/>
              </w:rPr>
              <w:fldChar w:fldCharType="end"/>
            </w:r>
          </w:hyperlink>
        </w:p>
        <w:p w14:paraId="241E9B63" w14:textId="7C39E3B5" w:rsidR="007C6B56" w:rsidRDefault="007C6B56">
          <w:pPr>
            <w:pStyle w:val="TOC1"/>
            <w:tabs>
              <w:tab w:val="right" w:leader="dot" w:pos="9016"/>
            </w:tabs>
            <w:spacing w:before="240"/>
            <w:rPr>
              <w:rFonts w:eastAsiaTheme="minorEastAsia"/>
              <w:noProof/>
              <w:lang w:eastAsia="en-GB"/>
            </w:rPr>
          </w:pPr>
          <w:hyperlink w:anchor="_Toc40175974" w:history="1">
            <w:r w:rsidRPr="008E5263">
              <w:rPr>
                <w:rStyle w:val="Hyperlink"/>
                <w:noProof/>
              </w:rPr>
              <w:t>Model validation</w:t>
            </w:r>
            <w:r>
              <w:rPr>
                <w:noProof/>
                <w:webHidden/>
              </w:rPr>
              <w:tab/>
            </w:r>
            <w:r>
              <w:rPr>
                <w:noProof/>
                <w:webHidden/>
              </w:rPr>
              <w:fldChar w:fldCharType="begin"/>
            </w:r>
            <w:r>
              <w:rPr>
                <w:noProof/>
                <w:webHidden/>
              </w:rPr>
              <w:instrText xml:space="preserve"> PAGEREF _Toc40175974 \h </w:instrText>
            </w:r>
            <w:r>
              <w:rPr>
                <w:noProof/>
                <w:webHidden/>
              </w:rPr>
            </w:r>
            <w:r>
              <w:rPr>
                <w:noProof/>
                <w:webHidden/>
              </w:rPr>
              <w:fldChar w:fldCharType="separate"/>
            </w:r>
            <w:r>
              <w:rPr>
                <w:noProof/>
                <w:webHidden/>
              </w:rPr>
              <w:t>16</w:t>
            </w:r>
            <w:r>
              <w:rPr>
                <w:noProof/>
                <w:webHidden/>
              </w:rPr>
              <w:fldChar w:fldCharType="end"/>
            </w:r>
          </w:hyperlink>
        </w:p>
        <w:p w14:paraId="453BE46E" w14:textId="0769A652" w:rsidR="007C6B56" w:rsidRDefault="007C6B56">
          <w:pPr>
            <w:pStyle w:val="TOC2"/>
            <w:tabs>
              <w:tab w:val="right" w:leader="dot" w:pos="9016"/>
            </w:tabs>
            <w:rPr>
              <w:rFonts w:eastAsiaTheme="minorEastAsia"/>
              <w:noProof/>
              <w:lang w:eastAsia="en-GB"/>
            </w:rPr>
          </w:pPr>
          <w:hyperlink w:anchor="_Toc40175975" w:history="1">
            <w:r w:rsidRPr="008E5263">
              <w:rPr>
                <w:rStyle w:val="Hyperlink"/>
                <w:rFonts w:cstheme="minorHAnsi"/>
                <w:i/>
                <w:iCs/>
                <w:noProof/>
                <w:lang w:val="en-GB"/>
              </w:rPr>
              <w:t>Optimum growth temperature</w:t>
            </w:r>
            <w:r>
              <w:rPr>
                <w:noProof/>
                <w:webHidden/>
              </w:rPr>
              <w:tab/>
            </w:r>
            <w:r>
              <w:rPr>
                <w:noProof/>
                <w:webHidden/>
              </w:rPr>
              <w:fldChar w:fldCharType="begin"/>
            </w:r>
            <w:r>
              <w:rPr>
                <w:noProof/>
                <w:webHidden/>
              </w:rPr>
              <w:instrText xml:space="preserve"> PAGEREF _Toc40175975 \h </w:instrText>
            </w:r>
            <w:r>
              <w:rPr>
                <w:noProof/>
                <w:webHidden/>
              </w:rPr>
            </w:r>
            <w:r>
              <w:rPr>
                <w:noProof/>
                <w:webHidden/>
              </w:rPr>
              <w:fldChar w:fldCharType="separate"/>
            </w:r>
            <w:r>
              <w:rPr>
                <w:noProof/>
                <w:webHidden/>
              </w:rPr>
              <w:t>16</w:t>
            </w:r>
            <w:r>
              <w:rPr>
                <w:noProof/>
                <w:webHidden/>
              </w:rPr>
              <w:fldChar w:fldCharType="end"/>
            </w:r>
          </w:hyperlink>
        </w:p>
        <w:p w14:paraId="25B72408" w14:textId="447C5F6A" w:rsidR="007C6B56" w:rsidRDefault="007C6B56">
          <w:pPr>
            <w:pStyle w:val="TOC2"/>
            <w:tabs>
              <w:tab w:val="right" w:leader="dot" w:pos="9016"/>
            </w:tabs>
            <w:rPr>
              <w:rFonts w:eastAsiaTheme="minorEastAsia"/>
              <w:noProof/>
              <w:lang w:eastAsia="en-GB"/>
            </w:rPr>
          </w:pPr>
          <w:hyperlink w:anchor="_Toc40175976" w:history="1">
            <w:r w:rsidRPr="008E5263">
              <w:rPr>
                <w:rStyle w:val="Hyperlink"/>
                <w:rFonts w:cstheme="minorHAnsi"/>
                <w:i/>
                <w:iCs/>
                <w:noProof/>
              </w:rPr>
              <w:t>Growth rate</w:t>
            </w:r>
            <w:r>
              <w:rPr>
                <w:noProof/>
                <w:webHidden/>
              </w:rPr>
              <w:tab/>
            </w:r>
            <w:r>
              <w:rPr>
                <w:noProof/>
                <w:webHidden/>
              </w:rPr>
              <w:fldChar w:fldCharType="begin"/>
            </w:r>
            <w:r>
              <w:rPr>
                <w:noProof/>
                <w:webHidden/>
              </w:rPr>
              <w:instrText xml:space="preserve"> PAGEREF _Toc40175976 \h </w:instrText>
            </w:r>
            <w:r>
              <w:rPr>
                <w:noProof/>
                <w:webHidden/>
              </w:rPr>
            </w:r>
            <w:r>
              <w:rPr>
                <w:noProof/>
                <w:webHidden/>
              </w:rPr>
              <w:fldChar w:fldCharType="separate"/>
            </w:r>
            <w:r>
              <w:rPr>
                <w:noProof/>
                <w:webHidden/>
              </w:rPr>
              <w:t>19</w:t>
            </w:r>
            <w:r>
              <w:rPr>
                <w:noProof/>
                <w:webHidden/>
              </w:rPr>
              <w:fldChar w:fldCharType="end"/>
            </w:r>
          </w:hyperlink>
        </w:p>
        <w:p w14:paraId="7DEE1919" w14:textId="6ED16BAA" w:rsidR="007C6B56" w:rsidRDefault="007C6B56">
          <w:pPr>
            <w:pStyle w:val="TOC2"/>
            <w:tabs>
              <w:tab w:val="right" w:leader="dot" w:pos="9016"/>
            </w:tabs>
            <w:rPr>
              <w:rFonts w:eastAsiaTheme="minorEastAsia"/>
              <w:noProof/>
              <w:lang w:eastAsia="en-GB"/>
            </w:rPr>
          </w:pPr>
          <w:hyperlink w:anchor="_Toc40175977" w:history="1">
            <w:r w:rsidRPr="008E5263">
              <w:rPr>
                <w:rStyle w:val="Hyperlink"/>
                <w:rFonts w:cstheme="minorHAnsi"/>
                <w:i/>
                <w:iCs/>
                <w:noProof/>
              </w:rPr>
              <w:t>Metabolic rate</w:t>
            </w:r>
            <w:r>
              <w:rPr>
                <w:noProof/>
                <w:webHidden/>
              </w:rPr>
              <w:tab/>
            </w:r>
            <w:r>
              <w:rPr>
                <w:noProof/>
                <w:webHidden/>
              </w:rPr>
              <w:fldChar w:fldCharType="begin"/>
            </w:r>
            <w:r>
              <w:rPr>
                <w:noProof/>
                <w:webHidden/>
              </w:rPr>
              <w:instrText xml:space="preserve"> PAGEREF _Toc40175977 \h </w:instrText>
            </w:r>
            <w:r>
              <w:rPr>
                <w:noProof/>
                <w:webHidden/>
              </w:rPr>
            </w:r>
            <w:r>
              <w:rPr>
                <w:noProof/>
                <w:webHidden/>
              </w:rPr>
              <w:fldChar w:fldCharType="separate"/>
            </w:r>
            <w:r>
              <w:rPr>
                <w:noProof/>
                <w:webHidden/>
              </w:rPr>
              <w:t>22</w:t>
            </w:r>
            <w:r>
              <w:rPr>
                <w:noProof/>
                <w:webHidden/>
              </w:rPr>
              <w:fldChar w:fldCharType="end"/>
            </w:r>
          </w:hyperlink>
        </w:p>
        <w:p w14:paraId="3245DE40" w14:textId="455BAFD7" w:rsidR="007C6B56" w:rsidRDefault="007C6B56">
          <w:pPr>
            <w:pStyle w:val="TOC2"/>
            <w:tabs>
              <w:tab w:val="right" w:leader="dot" w:pos="9016"/>
            </w:tabs>
            <w:rPr>
              <w:rFonts w:eastAsiaTheme="minorEastAsia"/>
              <w:noProof/>
              <w:lang w:eastAsia="en-GB"/>
            </w:rPr>
          </w:pPr>
          <w:hyperlink w:anchor="_Toc40175978" w:history="1">
            <w:r w:rsidRPr="008E5263">
              <w:rPr>
                <w:rStyle w:val="Hyperlink"/>
                <w:rFonts w:cstheme="minorHAnsi"/>
                <w:i/>
                <w:iCs/>
                <w:noProof/>
              </w:rPr>
              <w:t>Maximum consumption rate</w:t>
            </w:r>
            <w:r>
              <w:rPr>
                <w:noProof/>
                <w:webHidden/>
              </w:rPr>
              <w:tab/>
            </w:r>
            <w:r>
              <w:rPr>
                <w:noProof/>
                <w:webHidden/>
              </w:rPr>
              <w:fldChar w:fldCharType="begin"/>
            </w:r>
            <w:r>
              <w:rPr>
                <w:noProof/>
                <w:webHidden/>
              </w:rPr>
              <w:instrText xml:space="preserve"> PAGEREF _Toc40175978 \h </w:instrText>
            </w:r>
            <w:r>
              <w:rPr>
                <w:noProof/>
                <w:webHidden/>
              </w:rPr>
            </w:r>
            <w:r>
              <w:rPr>
                <w:noProof/>
                <w:webHidden/>
              </w:rPr>
              <w:fldChar w:fldCharType="separate"/>
            </w:r>
            <w:r>
              <w:rPr>
                <w:noProof/>
                <w:webHidden/>
              </w:rPr>
              <w:t>25</w:t>
            </w:r>
            <w:r>
              <w:rPr>
                <w:noProof/>
                <w:webHidden/>
              </w:rPr>
              <w:fldChar w:fldCharType="end"/>
            </w:r>
          </w:hyperlink>
        </w:p>
        <w:p w14:paraId="3D6C14FE" w14:textId="436D3271" w:rsidR="007C6B56" w:rsidRDefault="007C6B56">
          <w:pPr>
            <w:pStyle w:val="TOC1"/>
            <w:tabs>
              <w:tab w:val="right" w:leader="dot" w:pos="9016"/>
            </w:tabs>
            <w:spacing w:before="240"/>
            <w:rPr>
              <w:rFonts w:eastAsiaTheme="minorEastAsia"/>
              <w:noProof/>
              <w:lang w:eastAsia="en-GB"/>
            </w:rPr>
          </w:pPr>
          <w:hyperlink w:anchor="_Toc40175979" w:history="1">
            <w:r w:rsidRPr="008E5263">
              <w:rPr>
                <w:rStyle w:val="Hyperlink"/>
                <w:noProof/>
              </w:rPr>
              <w:t>References</w:t>
            </w:r>
            <w:r>
              <w:rPr>
                <w:noProof/>
                <w:webHidden/>
              </w:rPr>
              <w:tab/>
            </w:r>
            <w:r>
              <w:rPr>
                <w:noProof/>
                <w:webHidden/>
              </w:rPr>
              <w:fldChar w:fldCharType="begin"/>
            </w:r>
            <w:r>
              <w:rPr>
                <w:noProof/>
                <w:webHidden/>
              </w:rPr>
              <w:instrText xml:space="preserve"> PAGEREF _Toc40175979 \h </w:instrText>
            </w:r>
            <w:r>
              <w:rPr>
                <w:noProof/>
                <w:webHidden/>
              </w:rPr>
            </w:r>
            <w:r>
              <w:rPr>
                <w:noProof/>
                <w:webHidden/>
              </w:rPr>
              <w:fldChar w:fldCharType="separate"/>
            </w:r>
            <w:r>
              <w:rPr>
                <w:noProof/>
                <w:webHidden/>
              </w:rPr>
              <w:t>28</w:t>
            </w:r>
            <w:r>
              <w:rPr>
                <w:noProof/>
                <w:webHidden/>
              </w:rPr>
              <w:fldChar w:fldCharType="end"/>
            </w:r>
          </w:hyperlink>
        </w:p>
        <w:p w14:paraId="6C04D1AE" w14:textId="766E22A5"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0" w:name="_Toc40175966"/>
      <w:r w:rsidRPr="000F3C49">
        <w:lastRenderedPageBreak/>
        <w:t>Literature search</w:t>
      </w:r>
      <w:r w:rsidR="00392EF2">
        <w:t>, selection process and criteria</w:t>
      </w:r>
      <w:bookmarkEnd w:id="0"/>
    </w:p>
    <w:p w14:paraId="654B3764" w14:textId="691B2E74"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w:t>
      </w:r>
      <w:del w:id="1" w:author="Max Lindmark" w:date="2020-05-12T11:39:00Z">
        <w:r w:rsidRPr="00647D43" w:rsidDel="007C6B56">
          <w:rPr>
            <w:rFonts w:cstheme="minorHAnsi"/>
            <w:lang w:val="en-GB"/>
          </w:rPr>
          <w:delText>-</w:delText>
        </w:r>
      </w:del>
      <w:ins w:id="2" w:author="Max Lindmark" w:date="2020-05-12T11:39:00Z">
        <w:r w:rsidR="007C6B56">
          <w:rPr>
            <w:rFonts w:cstheme="minorHAnsi"/>
            <w:lang w:val="en-GB"/>
          </w:rPr>
          <w:t xml:space="preserve"> </w:t>
        </w:r>
      </w:ins>
      <w:r w:rsidRPr="00647D43">
        <w:rPr>
          <w:rFonts w:cstheme="minorHAnsi"/>
          <w:lang w:val="en-GB"/>
        </w:rPr>
        <w:t>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considered both size- and temperature treatments</w:t>
      </w:r>
      <w:r w:rsidR="0066495C">
        <w:rPr>
          <w:rFonts w:cstheme="minorHAnsi"/>
          <w:lang w:val="en-GB"/>
        </w:rPr>
        <w:t xml:space="preserve"> (combined factorially)</w:t>
      </w:r>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r w:rsidR="00D03B1E" w:rsidRPr="00647D43">
        <w:rPr>
          <w:rFonts w:cstheme="minorHAnsi"/>
          <w:lang w:val="en-GB"/>
        </w:rPr>
        <w:t>in the literature list</w:t>
      </w:r>
      <w:r w:rsidR="004E3188" w:rsidRPr="00647D43">
        <w:rPr>
          <w:rFonts w:cstheme="minorHAnsi"/>
          <w:lang w:val="en-GB"/>
        </w:rPr>
        <w:t xml:space="preserve">, and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69CB58AC"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commentRangeStart w:id="3"/>
      <w:commentRangeStart w:id="4"/>
      <w:commentRangeStart w:id="5"/>
      <w:r w:rsidR="00842559" w:rsidRPr="00986605">
        <w:rPr>
          <w:color w:val="FF0000"/>
          <w:lang w:val="en-GB"/>
        </w:rPr>
        <w:t>Appendix SX</w:t>
      </w:r>
      <w:commentRangeEnd w:id="3"/>
      <w:r w:rsidR="00842559" w:rsidRPr="00986605">
        <w:rPr>
          <w:rStyle w:val="CommentReference"/>
          <w:color w:val="FF0000"/>
          <w:sz w:val="22"/>
          <w:szCs w:val="22"/>
        </w:rPr>
        <w:commentReference w:id="3"/>
      </w:r>
      <w:commentRangeEnd w:id="4"/>
      <w:r w:rsidR="00842559" w:rsidRPr="00986605">
        <w:rPr>
          <w:rStyle w:val="CommentReference"/>
          <w:color w:val="FF0000"/>
          <w:sz w:val="22"/>
          <w:szCs w:val="22"/>
        </w:rPr>
        <w:commentReference w:id="4"/>
      </w:r>
      <w:commentRangeEnd w:id="5"/>
      <w:r w:rsidR="00FD07A2" w:rsidRPr="00986605">
        <w:rPr>
          <w:rStyle w:val="CommentReference"/>
          <w:color w:val="FF0000"/>
          <w:sz w:val="22"/>
          <w:szCs w:val="22"/>
        </w:rPr>
        <w:commentReference w:id="5"/>
      </w:r>
      <w:r w:rsidR="00842559" w:rsidRPr="00986605">
        <w:rPr>
          <w:color w:val="FF0000"/>
          <w:lang w:val="en-GB"/>
        </w:rPr>
        <w:t xml:space="preserve"> </w:t>
      </w:r>
      <w:r w:rsidR="00842559" w:rsidRPr="00211713">
        <w:rPr>
          <w:lang w:val="en-GB"/>
        </w:rPr>
        <w:t xml:space="preserve">contains lists of </w:t>
      </w:r>
      <w:r w:rsidR="00E61C0C">
        <w:rPr>
          <w:rFonts w:cstheme="minorHAnsi"/>
          <w:lang w:val="en-GB"/>
        </w:rPr>
        <w:t>article</w:t>
      </w:r>
      <w:r w:rsidR="00E61C0C" w:rsidRPr="00211713">
        <w:rPr>
          <w:lang w:val="en-GB"/>
        </w:rPr>
        <w:t xml:space="preserve"> </w:t>
      </w:r>
      <w:r w:rsidR="00842559" w:rsidRPr="00211713">
        <w:rPr>
          <w:lang w:val="en-GB"/>
        </w:rPr>
        <w:t xml:space="preserve">titles at each of these steps in the filtering process.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 xml:space="preserve">The source of the article (literature or cited 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 xml:space="preserve">did not </w:t>
      </w:r>
      <w:proofErr w:type="spellStart"/>
      <w:r w:rsidR="00842559" w:rsidRPr="0066495C">
        <w:rPr>
          <w:rFonts w:eastAsiaTheme="minorEastAsia"/>
          <w:lang w:val="en-GB"/>
        </w:rPr>
        <w:t>fulfill</w:t>
      </w:r>
      <w:proofErr w:type="spellEnd"/>
      <w:r w:rsidR="00842559" w:rsidRPr="0066495C">
        <w:rPr>
          <w:rFonts w:eastAsiaTheme="minorEastAsia"/>
          <w:lang w:val="en-GB"/>
        </w:rPr>
        <w:t xml:space="preserve"> all of the following conditions: (1) experimental study, (2) fish as study organism in life stages older than larval</w:t>
      </w:r>
      <w:r w:rsidR="0066495C">
        <w:rPr>
          <w:rFonts w:eastAsiaTheme="minorEastAsia"/>
          <w:lang w:val="en-GB"/>
        </w:rPr>
        <w:t>, and</w:t>
      </w:r>
      <w:r w:rsidR="00842559" w:rsidRPr="0066495C">
        <w:rPr>
          <w:rFonts w:eastAsiaTheme="minorEastAsia"/>
          <w:lang w:val="en-GB"/>
        </w:rPr>
        <w:t xml:space="preserve"> (3) replicates across both 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both </w:t>
      </w:r>
      <w:r w:rsidR="00842559" w:rsidRPr="00211713">
        <w:rPr>
          <w:lang w:val="en-GB"/>
        </w:rPr>
        <w:t>but instead chose the study with the largest 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r w:rsidR="009062AE" w:rsidRPr="0066495C">
        <w:rPr>
          <w:rFonts w:eastAsiaTheme="minorEastAsia"/>
          <w:lang w:val="en-GB"/>
        </w:rPr>
        <w:t xml:space="preserve">All data were extracted from tables, or figures using Web Plot Digitizer </w:t>
      </w:r>
      <w:r w:rsidR="009062AE" w:rsidRPr="00211713">
        <w:rPr>
          <w:rFonts w:eastAsiaTheme="minorEastAsia"/>
        </w:rPr>
        <w:fldChar w:fldCharType="begin"/>
      </w:r>
      <w:r w:rsidR="009062AE" w:rsidRPr="0066495C">
        <w:rPr>
          <w:rFonts w:eastAsiaTheme="minorEastAsia"/>
          <w:lang w:val="en-GB"/>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9062AE" w:rsidRPr="00211713">
        <w:rPr>
          <w:rFonts w:eastAsiaTheme="minorEastAsia"/>
        </w:rPr>
        <w:fldChar w:fldCharType="separate"/>
      </w:r>
      <w:r w:rsidR="009062AE" w:rsidRPr="0066495C">
        <w:rPr>
          <w:rFonts w:ascii="Times New Roman" w:hAnsi="Times New Roman" w:cs="Times New Roman"/>
          <w:lang w:val="en-GB"/>
        </w:rPr>
        <w:t>(Rohatgi 2012)</w:t>
      </w:r>
      <w:r w:rsidR="009062AE" w:rsidRPr="00211713">
        <w:rPr>
          <w:rFonts w:eastAsiaTheme="minorEastAsia"/>
        </w:rPr>
        <w:fldChar w:fldCharType="end"/>
      </w:r>
      <w:r w:rsidR="009062AE" w:rsidRPr="00211713">
        <w:rPr>
          <w:rFonts w:eastAsiaTheme="minorEastAsia"/>
          <w:lang w:val="en-US"/>
        </w:rPr>
        <w:t xml:space="preserve"> version 4.1</w:t>
      </w:r>
      <w:r w:rsidR="009062AE" w:rsidRPr="0066495C">
        <w:rPr>
          <w:rFonts w:eastAsiaTheme="minorEastAsia"/>
          <w:lang w:val="en-GB"/>
        </w:rPr>
        <w:t>.</w:t>
      </w:r>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Heading2"/>
        <w:contextualSpacing/>
        <w:jc w:val="both"/>
        <w:rPr>
          <w:rFonts w:asciiTheme="minorHAnsi" w:hAnsiTheme="minorHAnsi" w:cstheme="minorHAnsi"/>
          <w:i/>
          <w:iCs/>
          <w:sz w:val="22"/>
          <w:szCs w:val="22"/>
          <w:lang w:val="en-GB"/>
        </w:rPr>
      </w:pPr>
      <w:bookmarkStart w:id="6" w:name="_Toc40175967"/>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6"/>
    </w:p>
    <w:p w14:paraId="3C47C3CB" w14:textId="4325370A"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r w:rsidR="0066495C">
        <w:rPr>
          <w:rFonts w:ascii="Times New Roman" w:eastAsiaTheme="minorEastAsia" w:hAnsi="Times New Roman" w:cs="Times New Roman"/>
          <w:lang w:val="en-US"/>
        </w:rPr>
        <w:t xml:space="preserve">if </w:t>
      </w:r>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r w:rsidR="0066495C">
        <w:rPr>
          <w:rFonts w:ascii="Times New Roman" w:eastAsiaTheme="minorEastAsia" w:hAnsi="Times New Roman" w:cs="Times New Roman"/>
          <w:lang w:val="en-GB"/>
        </w:rPr>
        <w:t>,</w:t>
      </w:r>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 xml:space="preserve">. In addition, we ensured that no other treatment (e.g. food limitation) confounded the response variable and thus only used data from experiments with food supply corresponding to satiation.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This was achieved in different ways in the different experimental studies, but normally 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 or “reduced” rations. In the case growth was length-based, we converted them to mass using weight-length-relationships from </w:t>
      </w:r>
      <w:proofErr w:type="spellStart"/>
      <w:r w:rsidR="008D7E5C" w:rsidRPr="0066495C">
        <w:rPr>
          <w:rFonts w:ascii="Times New Roman" w:eastAsiaTheme="minorEastAsia" w:hAnsi="Times New Roman" w:cs="Times New Roman"/>
          <w:lang w:val="en-GB"/>
        </w:rPr>
        <w:t>FishBase</w:t>
      </w:r>
      <w:proofErr w:type="spellEnd"/>
      <w:r w:rsidR="008D7E5C" w:rsidRPr="0066495C">
        <w:rPr>
          <w:rFonts w:ascii="Times New Roman" w:eastAsiaTheme="minorEastAsia" w:hAnsi="Times New Roman" w:cs="Times New Roman"/>
          <w:lang w:val="en-GB"/>
        </w:rPr>
        <w:t xml:space="preserv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(in the original study)</w:t>
      </w:r>
      <w:r w:rsidR="00C83DA7" w:rsidRPr="00211713">
        <w:rPr>
          <w:rFonts w:ascii="Times New Roman" w:eastAsiaTheme="minorEastAsia" w:hAnsi="Times New Roman" w:cs="Times New Roman"/>
          <w:lang w:val="en-US"/>
        </w:rPr>
        <w:t xml:space="preserve">. If the optimum-by-size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commentRangeStart w:id="7"/>
      <w:commentRangeStart w:id="8"/>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7"/>
      <w:r w:rsidR="008D7E5C" w:rsidRPr="00211713">
        <w:rPr>
          <w:rStyle w:val="CommentReference"/>
          <w:rFonts w:ascii="Times New Roman" w:hAnsi="Times New Roman" w:cs="Times New Roman"/>
          <w:sz w:val="22"/>
          <w:szCs w:val="22"/>
        </w:rPr>
        <w:commentReference w:id="7"/>
      </w:r>
      <w:commentRangeEnd w:id="8"/>
      <w:r w:rsidR="008D7E5C" w:rsidRPr="00211713">
        <w:rPr>
          <w:rStyle w:val="CommentReference"/>
          <w:rFonts w:ascii="Times New Roman" w:hAnsi="Times New Roman" w:cs="Times New Roman"/>
          <w:sz w:val="22"/>
          <w:szCs w:val="22"/>
        </w:rPr>
        <w:commentReference w:id="8"/>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4E1CA737" w14:textId="77777777" w:rsidR="008D7E5C" w:rsidRPr="00FF0465" w:rsidRDefault="008D7E5C" w:rsidP="00D545B3">
      <w:pPr>
        <w:spacing w:line="480" w:lineRule="auto"/>
        <w:contextualSpacing/>
        <w:jc w:val="both"/>
        <w:rPr>
          <w:rFonts w:cstheme="minorHAnsi"/>
          <w:lang w:val="en-GB"/>
        </w:rPr>
      </w:pPr>
    </w:p>
    <w:p w14:paraId="331EA1EE" w14:textId="04571FAD" w:rsidR="00342ACC" w:rsidRPr="00647D43" w:rsidRDefault="00342ACC" w:rsidP="00D545B3">
      <w:pPr>
        <w:pStyle w:val="Heading2"/>
        <w:contextualSpacing/>
        <w:jc w:val="both"/>
        <w:rPr>
          <w:rFonts w:asciiTheme="minorHAnsi" w:hAnsiTheme="minorHAnsi" w:cstheme="minorHAnsi"/>
          <w:i/>
          <w:iCs/>
          <w:color w:val="auto"/>
          <w:sz w:val="22"/>
          <w:szCs w:val="22"/>
          <w:lang w:val="en-GB"/>
        </w:rPr>
      </w:pPr>
      <w:bookmarkStart w:id="9" w:name="_Toc40175968"/>
      <w:r w:rsidRPr="00647D43">
        <w:rPr>
          <w:rFonts w:asciiTheme="minorHAnsi" w:hAnsiTheme="minorHAnsi" w:cstheme="minorHAnsi"/>
          <w:i/>
          <w:iCs/>
          <w:color w:val="auto"/>
          <w:sz w:val="22"/>
          <w:szCs w:val="22"/>
          <w:lang w:val="en-GB"/>
        </w:rPr>
        <w:lastRenderedPageBreak/>
        <w:t>Metabolic rate</w:t>
      </w:r>
      <w:bookmarkEnd w:id="9"/>
    </w:p>
    <w:p w14:paraId="3105375E" w14:textId="6AE318A0" w:rsidR="00D42F2C" w:rsidRDefault="00DD7633" w:rsidP="00D545B3">
      <w:pPr>
        <w:spacing w:line="480" w:lineRule="auto"/>
        <w:contextualSpacing/>
        <w:jc w:val="both"/>
        <w:rPr>
          <w:rFonts w:cstheme="minorHAnsi"/>
          <w:lang w:val="en-GB"/>
        </w:rPr>
      </w:pPr>
      <w:r w:rsidRPr="00E12CCB">
        <w:rPr>
          <w:rFonts w:cstheme="minorHAnsi"/>
          <w:lang w:val="en-GB"/>
        </w:rPr>
        <w:t>The search for metabolic rate experiments</w:t>
      </w:r>
      <w:r w:rsidR="0066495C">
        <w:rPr>
          <w:rFonts w:cstheme="minorHAnsi"/>
          <w:lang w:val="en-GB"/>
        </w:rPr>
        <w:t xml:space="preserve"> described in the main text</w:t>
      </w:r>
      <w:r w:rsidRPr="00E12CCB">
        <w:rPr>
          <w:rFonts w:cstheme="minorHAnsi"/>
          <w:lang w:val="en-GB"/>
        </w:rPr>
        <w:t xml:space="preserve"> </w:t>
      </w:r>
      <w:r w:rsidR="00D44B2E" w:rsidRPr="00E12CCB">
        <w:rPr>
          <w:lang w:val="en-GB"/>
        </w:rPr>
        <w:t xml:space="preserve">resulted in </w:t>
      </w:r>
      <w:r w:rsidR="00AF6BCB" w:rsidRPr="00E12CCB">
        <w:rPr>
          <w:lang w:val="en-GB"/>
        </w:rPr>
        <w:t>8405</w:t>
      </w:r>
      <w:r w:rsidR="00D44B2E" w:rsidRPr="00E12CCB">
        <w:rPr>
          <w:lang w:val="en-GB"/>
        </w:rPr>
        <w:t xml:space="preserve"> articles (search date: 2019.06.06)</w:t>
      </w:r>
      <w:r w:rsidR="001C4BC6" w:rsidRPr="00E12CCB">
        <w:rPr>
          <w:lang w:val="en-GB"/>
        </w:rPr>
        <w:t xml:space="preserve">, which was reduced to </w:t>
      </w:r>
      <w:r w:rsidR="008D4166" w:rsidRPr="00E12CCB">
        <w:rPr>
          <w:lang w:val="en-GB"/>
        </w:rPr>
        <w:t>3458</w:t>
      </w:r>
      <w:r w:rsidR="001C4BC6" w:rsidRPr="00E12CCB">
        <w:rPr>
          <w:lang w:val="en-GB"/>
        </w:rPr>
        <w:t xml:space="preserve"> after applying filters for </w:t>
      </w:r>
      <w:r w:rsidR="005D4122" w:rsidRPr="00E12CCB">
        <w:rPr>
          <w:lang w:val="en-GB"/>
        </w:rPr>
        <w:t>subject categories.</w:t>
      </w:r>
      <w:r w:rsidR="00FD2A63" w:rsidRPr="0066495C">
        <w:rPr>
          <w:rFonts w:eastAsiaTheme="minorEastAsia"/>
          <w:lang w:val="en-GB"/>
        </w:rPr>
        <w:t xml:space="preserve"> </w:t>
      </w:r>
      <w:r w:rsidR="00FD2A63" w:rsidRPr="00E12CCB">
        <w:rPr>
          <w:rFonts w:eastAsiaTheme="minorEastAsia"/>
          <w:lang w:val="en-US"/>
        </w:rPr>
        <w:t>A</w:t>
      </w:r>
      <w:proofErr w:type="spellStart"/>
      <w:r w:rsidR="00FD2A63" w:rsidRPr="00E12CCB">
        <w:rPr>
          <w:rFonts w:cstheme="minorHAnsi"/>
          <w:lang w:val="en-GB"/>
        </w:rPr>
        <w:t>rticles</w:t>
      </w:r>
      <w:proofErr w:type="spellEnd"/>
      <w:r w:rsidR="00FD2A63" w:rsidRPr="00E12CCB">
        <w:rPr>
          <w:rFonts w:cstheme="minorHAnsi"/>
          <w:lang w:val="en-GB"/>
        </w:rPr>
        <w:t xml:space="preserve"> where filtered out at </w:t>
      </w:r>
      <w:r w:rsidR="00FD2A63" w:rsidRPr="0066495C">
        <w:rPr>
          <w:rFonts w:eastAsiaTheme="minorEastAsia"/>
          <w:lang w:val="en-GB"/>
        </w:rPr>
        <w:t>the abstract and whole-</w:t>
      </w:r>
      <w:r w:rsidR="009C0FC1" w:rsidRPr="009C0FC1">
        <w:rPr>
          <w:rFonts w:eastAsiaTheme="minorEastAsia"/>
          <w:lang w:val="en-US"/>
        </w:rPr>
        <w:t>art</w:t>
      </w:r>
      <w:r w:rsidR="009C0FC1">
        <w:rPr>
          <w:rFonts w:eastAsiaTheme="minorEastAsia"/>
          <w:lang w:val="en-US"/>
        </w:rPr>
        <w:t>icle</w:t>
      </w:r>
      <w:r w:rsidR="00FD2A63" w:rsidRPr="0066495C">
        <w:rPr>
          <w:rFonts w:eastAsiaTheme="minorEastAsia"/>
          <w:lang w:val="en-GB"/>
        </w:rPr>
        <w:t xml:space="preserve"> stage </w:t>
      </w:r>
      <w:r w:rsidR="00FD2A63" w:rsidRPr="00E12CCB">
        <w:rPr>
          <w:rFonts w:cstheme="minorHAnsi"/>
          <w:lang w:val="en-GB"/>
        </w:rPr>
        <w:t>if the original reference could not be identified and evaluated, if units were normalized using a prior</w:t>
      </w:r>
      <w:r w:rsidR="001F573E" w:rsidRPr="00E12CCB">
        <w:rPr>
          <w:rFonts w:cstheme="minorHAnsi"/>
          <w:lang w:val="en-GB"/>
        </w:rPr>
        <w:t>i</w:t>
      </w:r>
      <w:r w:rsidR="00FD2A63" w:rsidRPr="00E12CCB">
        <w:rPr>
          <w:rFonts w:cstheme="minorHAnsi"/>
          <w:lang w:val="en-GB"/>
        </w:rPr>
        <w:t xml:space="preserve"> defined scaling relationships</w:t>
      </w:r>
      <w:r w:rsidR="0048763D" w:rsidRPr="00E12CCB">
        <w:rPr>
          <w:rFonts w:cstheme="minorHAnsi"/>
          <w:lang w:val="en-GB"/>
        </w:rPr>
        <w:t xml:space="preserve"> (i.e. mass or temperature corrected rather than raw values)</w:t>
      </w:r>
      <w:r w:rsidR="00D42F2C" w:rsidRPr="00E12CCB">
        <w:rPr>
          <w:rFonts w:cstheme="minorHAnsi"/>
          <w:lang w:val="en-GB"/>
        </w:rPr>
        <w:t>, if it was not standard/routine/resting metabolic rate</w:t>
      </w:r>
      <w:r w:rsidR="004865E6" w:rsidRPr="00E12CCB">
        <w:rPr>
          <w:rFonts w:cstheme="minorHAnsi"/>
          <w:lang w:val="en-GB"/>
        </w:rPr>
        <w:t xml:space="preserve"> (i.e. </w:t>
      </w:r>
      <w:r w:rsidR="005F6923">
        <w:rPr>
          <w:rFonts w:cstheme="minorHAnsi"/>
          <w:lang w:val="en-GB"/>
        </w:rPr>
        <w:t>oxygen consumption</w:t>
      </w:r>
      <w:r w:rsidR="004865E6" w:rsidRPr="00E12CCB">
        <w:rPr>
          <w:rFonts w:cstheme="minorHAnsi"/>
          <w:lang w:val="en-GB"/>
        </w:rPr>
        <w:t xml:space="preserve"> of </w:t>
      </w:r>
      <w:r w:rsidR="005F6923">
        <w:rPr>
          <w:rFonts w:cstheme="minorHAnsi"/>
          <w:lang w:val="en-GB"/>
        </w:rPr>
        <w:t xml:space="preserve">an </w:t>
      </w:r>
      <w:r w:rsidR="004865E6" w:rsidRPr="00E12CCB">
        <w:rPr>
          <w:rFonts w:cstheme="minorHAnsi"/>
          <w:lang w:val="en-GB"/>
        </w:rPr>
        <w:t>unfed fish at no or little spontaneous activity)</w:t>
      </w:r>
      <w:r w:rsidR="005E7913" w:rsidRPr="00E12CCB">
        <w:rPr>
          <w:rFonts w:cstheme="minorHAnsi"/>
          <w:lang w:val="en-GB"/>
        </w:rPr>
        <w:t xml:space="preserve"> or </w:t>
      </w:r>
      <w:r w:rsidR="0066495C">
        <w:rPr>
          <w:rFonts w:cstheme="minorHAnsi"/>
          <w:lang w:val="en-GB"/>
        </w:rPr>
        <w:t xml:space="preserve">if </w:t>
      </w:r>
      <w:r w:rsidR="00AA2B71" w:rsidRPr="00E12CCB">
        <w:rPr>
          <w:rFonts w:cstheme="minorHAnsi"/>
          <w:lang w:val="en-GB"/>
        </w:rPr>
        <w:t xml:space="preserve">there </w:t>
      </w:r>
      <w:r w:rsidR="00D42F2C" w:rsidRPr="00E12CCB">
        <w:rPr>
          <w:rFonts w:cstheme="minorHAnsi"/>
          <w:lang w:val="en-GB"/>
        </w:rPr>
        <w:t>was no acclimation</w:t>
      </w:r>
      <w:r w:rsidR="005E7913" w:rsidRPr="00E12CCB">
        <w:rPr>
          <w:rFonts w:cstheme="minorHAnsi"/>
          <w:lang w:val="en-GB"/>
        </w:rPr>
        <w:t>.</w:t>
      </w:r>
      <w:r w:rsidR="00CA3DAC" w:rsidRPr="0066495C">
        <w:rPr>
          <w:lang w:val="en-GB"/>
        </w:rPr>
        <w:t xml:space="preserve"> </w:t>
      </w:r>
      <w:r w:rsidR="00CD66C7" w:rsidRPr="00E12CCB">
        <w:rPr>
          <w:lang w:val="en-US"/>
        </w:rPr>
        <w:t xml:space="preserve">Metabolic rates </w:t>
      </w:r>
      <w:r w:rsidR="008104B8" w:rsidRPr="00E12CCB">
        <w:rPr>
          <w:lang w:val="en-US"/>
        </w:rPr>
        <w:t>were</w:t>
      </w:r>
      <w:r w:rsidR="00CD66C7" w:rsidRPr="00E12CCB">
        <w:rPr>
          <w:lang w:val="en-US"/>
        </w:rPr>
        <w:t xml:space="preserve"> converted </w:t>
      </w:r>
      <w:r w:rsidR="00805F9E" w:rsidRPr="00E12CCB">
        <w:rPr>
          <w:lang w:val="en-US"/>
        </w:rPr>
        <w:t xml:space="preserve">to </w:t>
      </w:r>
      <w:r w:rsidR="008104B8" w:rsidRPr="00E12CCB">
        <w:rPr>
          <w:lang w:val="en-US"/>
        </w:rPr>
        <w:t xml:space="preserve">the most common </w:t>
      </w:r>
      <w:r w:rsidR="00805F9E" w:rsidRPr="00E12CCB">
        <w:rPr>
          <w:lang w:val="en-US"/>
        </w:rPr>
        <w:t xml:space="preserve">unit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m:rPr>
                <m:sty m:val="p"/>
              </m:rPr>
              <w:rPr>
                <w:rFonts w:ascii="Cambria Math" w:hAnsi="Cambria Math"/>
                <w:lang w:val="en-US"/>
              </w:rPr>
              <m:t>O</m:t>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8104B8" w:rsidRPr="00E12CCB">
        <w:rPr>
          <w:rFonts w:eastAsiaTheme="minorEastAsia"/>
          <w:iCs/>
          <w:lang w:val="en-US"/>
        </w:rPr>
        <w:t xml:space="preserve"> (as that is how it is typically measured)</w:t>
      </w:r>
      <w:r w:rsidR="00E3376E" w:rsidRPr="00E12CCB">
        <w:rPr>
          <w:rFonts w:eastAsiaTheme="minorEastAsia"/>
          <w:iCs/>
          <w:lang w:val="en-US"/>
        </w:rPr>
        <w:t xml:space="preserve"> using standard </w:t>
      </w:r>
      <w:r w:rsidR="009A466F" w:rsidRPr="00E12CCB">
        <w:rPr>
          <w:rFonts w:eastAsiaTheme="minorEastAsia"/>
          <w:iCs/>
          <w:lang w:val="en-US"/>
        </w:rPr>
        <w:t>conversions</w:t>
      </w:r>
      <w:r w:rsidR="003262FF" w:rsidRPr="00E12CCB">
        <w:rPr>
          <w:rFonts w:eastAsiaTheme="minorEastAsia"/>
          <w:iCs/>
          <w:lang w:val="en-US"/>
        </w:rPr>
        <w:t>.</w:t>
      </w:r>
      <w:r w:rsidR="00805F9E" w:rsidRPr="00E12CCB">
        <w:rPr>
          <w:lang w:val="en-US"/>
        </w:rPr>
        <w:t xml:space="preserve"> </w:t>
      </w:r>
      <w:r w:rsidR="008D5B2D" w:rsidRPr="00E12CCB">
        <w:rPr>
          <w:lang w:val="en-US"/>
        </w:rPr>
        <w:t xml:space="preserve">These data where compiled in the file </w:t>
      </w:r>
      <w:r w:rsidR="00CA3DAC" w:rsidRPr="00E12CCB">
        <w:rPr>
          <w:rFonts w:cstheme="minorHAnsi"/>
          <w:lang w:val="en-GB"/>
        </w:rPr>
        <w:t>metabolism_data.xlsx</w:t>
      </w:r>
      <w:r w:rsidR="008D5B2D" w:rsidRPr="00E12CCB">
        <w:rPr>
          <w:rFonts w:cstheme="minorHAnsi"/>
          <w:lang w:val="en-GB"/>
        </w:rPr>
        <w:t>.</w:t>
      </w:r>
    </w:p>
    <w:p w14:paraId="2534AB10" w14:textId="77777777" w:rsidR="004210B7" w:rsidRPr="00E12CCB" w:rsidRDefault="004210B7" w:rsidP="00D545B3">
      <w:pPr>
        <w:spacing w:line="480" w:lineRule="auto"/>
        <w:contextualSpacing/>
        <w:jc w:val="both"/>
        <w:rPr>
          <w:rFonts w:cstheme="minorHAnsi"/>
          <w:lang w:val="en-GB"/>
        </w:rPr>
      </w:pPr>
    </w:p>
    <w:p w14:paraId="1480661F" w14:textId="60EDFE42" w:rsidR="00765102" w:rsidRDefault="00765102" w:rsidP="00D545B3">
      <w:pPr>
        <w:pStyle w:val="Heading2"/>
        <w:contextualSpacing/>
        <w:jc w:val="both"/>
        <w:rPr>
          <w:rFonts w:asciiTheme="minorHAnsi" w:hAnsiTheme="minorHAnsi" w:cstheme="minorHAnsi"/>
          <w:i/>
          <w:iCs/>
          <w:sz w:val="22"/>
          <w:szCs w:val="22"/>
          <w:lang w:val="en-GB"/>
        </w:rPr>
      </w:pPr>
      <w:bookmarkStart w:id="10" w:name="_Toc40175969"/>
      <w:r w:rsidRPr="00647D43">
        <w:rPr>
          <w:rFonts w:asciiTheme="minorHAnsi" w:hAnsiTheme="minorHAnsi" w:cstheme="minorHAnsi"/>
          <w:i/>
          <w:iCs/>
          <w:sz w:val="22"/>
          <w:szCs w:val="22"/>
          <w:lang w:val="en-GB"/>
        </w:rPr>
        <w:t>Maximum consumption rate</w:t>
      </w:r>
      <w:bookmarkEnd w:id="10"/>
    </w:p>
    <w:p w14:paraId="7A7034BE" w14:textId="3E3067B2" w:rsidR="00AB323D"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proofErr w:type="spellStart"/>
      <w:r w:rsidR="00AB323D" w:rsidRPr="00E12CCB">
        <w:rPr>
          <w:rFonts w:cstheme="minorHAnsi"/>
          <w:lang w:val="en-GB"/>
        </w:rPr>
        <w:t>rticles</w:t>
      </w:r>
      <w:proofErr w:type="spellEnd"/>
      <w:r w:rsidR="00AB323D" w:rsidRPr="00E12CCB">
        <w:rPr>
          <w:rFonts w:cstheme="minorHAnsi"/>
          <w:lang w:val="en-GB"/>
        </w:rPr>
        <w:t xml:space="preserve">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if units were normalized using a priori defined scaling relationships (i.e. mass or temperature corrected rather than raw values),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definitions of ad-libitum </w:t>
      </w:r>
      <w:r w:rsidR="00F23E29">
        <w:rPr>
          <w:rFonts w:cstheme="minorHAnsi"/>
          <w:lang w:val="en-GB"/>
        </w:rPr>
        <w:t xml:space="preserve">feeding </w:t>
      </w:r>
      <w:r w:rsidR="006C2461" w:rsidRPr="00647D43">
        <w:rPr>
          <w:rFonts w:cstheme="minorHAnsi"/>
          <w:lang w:val="en-GB"/>
        </w:rPr>
        <w:t xml:space="preserve">may differ between studies – the key for our purpose is that </w:t>
      </w:r>
      <w:r w:rsidR="00F23E29">
        <w:rPr>
          <w:rFonts w:cstheme="minorHAnsi"/>
          <w:lang w:val="en-GB"/>
        </w:rPr>
        <w:t xml:space="preserve">food </w:t>
      </w:r>
      <w:r w:rsidR="006C2461" w:rsidRPr="00647D43">
        <w:rPr>
          <w:rFonts w:cstheme="minorHAnsi"/>
          <w:lang w:val="en-GB"/>
        </w:rPr>
        <w:t>rations should lead to satiation and not be limiting</w:t>
      </w:r>
      <w:r w:rsidR="00F26C5C">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to the unit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1FAE49E2" w14:textId="7C552E2D" w:rsidR="004C7C60" w:rsidRDefault="004C7C60" w:rsidP="00D545B3">
      <w:pPr>
        <w:spacing w:line="480" w:lineRule="auto"/>
        <w:contextualSpacing/>
        <w:jc w:val="both"/>
        <w:rPr>
          <w:rFonts w:cstheme="minorHAnsi"/>
          <w:lang w:val="en-GB"/>
        </w:rPr>
      </w:pPr>
    </w:p>
    <w:p w14:paraId="6ADD7768" w14:textId="4776D605" w:rsidR="004C7C60" w:rsidRDefault="004C7C60" w:rsidP="004C7C60">
      <w:pPr>
        <w:jc w:val="both"/>
        <w:rPr>
          <w:rFonts w:cstheme="minorHAnsi"/>
          <w:lang w:val="en-GB"/>
        </w:rPr>
      </w:pPr>
    </w:p>
    <w:p w14:paraId="34FD5F60" w14:textId="7740AC61" w:rsidR="004C7C60" w:rsidRDefault="004C7C60" w:rsidP="004C7C60">
      <w:pPr>
        <w:jc w:val="both"/>
        <w:rPr>
          <w:rFonts w:cstheme="minorHAnsi"/>
          <w:lang w:val="en-GB"/>
        </w:rPr>
      </w:pPr>
    </w:p>
    <w:p w14:paraId="07220286" w14:textId="7FEEF83E" w:rsidR="004C7C60" w:rsidRDefault="004C7C60" w:rsidP="004C7C60">
      <w:pPr>
        <w:jc w:val="both"/>
        <w:rPr>
          <w:rFonts w:cstheme="minorHAnsi"/>
          <w:color w:val="FF0000"/>
          <w:lang w:val="en-GB"/>
        </w:rPr>
      </w:pPr>
      <w:r w:rsidRPr="004C7C60">
        <w:rPr>
          <w:rFonts w:cstheme="minorHAnsi"/>
          <w:color w:val="FF0000"/>
          <w:lang w:val="en-GB"/>
        </w:rPr>
        <w:t>EXPLANATORY TABLE HERE</w:t>
      </w:r>
    </w:p>
    <w:p w14:paraId="0DB671DD" w14:textId="77777777" w:rsidR="004C7C60" w:rsidRPr="004C7C60" w:rsidRDefault="004C7C60" w:rsidP="004C7C60">
      <w:pPr>
        <w:jc w:val="both"/>
        <w:rPr>
          <w:rFonts w:cstheme="minorHAnsi"/>
          <w:color w:val="FF0000"/>
          <w:lang w:val="en-US"/>
        </w:rPr>
      </w:pPr>
    </w:p>
    <w:p w14:paraId="19D41501" w14:textId="253B3142" w:rsidR="004C7C60" w:rsidRPr="00FA138A" w:rsidRDefault="004C7C60" w:rsidP="004C7C60">
      <w:pPr>
        <w:pStyle w:val="ListParagraph"/>
        <w:numPr>
          <w:ilvl w:val="1"/>
          <w:numId w:val="13"/>
        </w:numPr>
        <w:jc w:val="both"/>
        <w:rPr>
          <w:rFonts w:cstheme="minorHAnsi"/>
          <w:lang w:val="en-US"/>
        </w:rPr>
      </w:pPr>
      <w:r w:rsidRPr="00374195">
        <w:rPr>
          <w:lang w:val="en-US"/>
        </w:rPr>
        <w:t>If percentage per day (same as g/g/d), multiply by mass and divide by 100 to get g/day. Write this in the appendix</w:t>
      </w:r>
    </w:p>
    <w:p w14:paraId="78367478" w14:textId="77777777" w:rsidR="004C7C60" w:rsidRPr="0023594B" w:rsidRDefault="004C7C60" w:rsidP="004C7C60">
      <w:pPr>
        <w:pStyle w:val="ListParagraph"/>
        <w:numPr>
          <w:ilvl w:val="1"/>
          <w:numId w:val="13"/>
        </w:numPr>
        <w:jc w:val="both"/>
        <w:rPr>
          <w:rFonts w:cstheme="minorHAnsi"/>
          <w:lang w:val="en-US"/>
        </w:rPr>
      </w:pPr>
      <w:proofErr w:type="gramStart"/>
      <w:r w:rsidRPr="00FA138A">
        <w:rPr>
          <w:rFonts w:cstheme="minorHAnsi"/>
          <w:lang w:val="en-US"/>
        </w:rPr>
        <w:t>Basically</w:t>
      </w:r>
      <w:proofErr w:type="gramEnd"/>
      <w:r w:rsidRPr="00FA138A">
        <w:rPr>
          <w:rFonts w:cstheme="minorHAnsi"/>
          <w:lang w:val="en-US"/>
        </w:rPr>
        <w:t xml:space="preserve"> write down things I will forget in appendix, e.g. conversion from length to mass, </w:t>
      </w:r>
      <w:proofErr w:type="spellStart"/>
      <w:r w:rsidRPr="00FA138A">
        <w:rPr>
          <w:rFonts w:cstheme="minorHAnsi"/>
          <w:lang w:val="en-US"/>
        </w:rPr>
        <w:t>pref_temp</w:t>
      </w:r>
      <w:proofErr w:type="spellEnd"/>
      <w:r w:rsidRPr="00FA138A">
        <w:rPr>
          <w:rFonts w:cstheme="minorHAnsi"/>
          <w:lang w:val="en-US"/>
        </w:rPr>
        <w:t xml:space="preserve"> </w:t>
      </w:r>
      <w:proofErr w:type="spellStart"/>
      <w:r w:rsidRPr="00FA138A">
        <w:rPr>
          <w:rFonts w:cstheme="minorHAnsi"/>
          <w:lang w:val="en-US"/>
        </w:rPr>
        <w:t>etc</w:t>
      </w:r>
      <w:proofErr w:type="spellEnd"/>
      <w:r w:rsidRPr="00FA138A">
        <w:rPr>
          <w:rFonts w:cstheme="minorHAnsi"/>
          <w:lang w:val="en-US"/>
        </w:rPr>
        <w:t xml:space="preserve"> etc.</w:t>
      </w:r>
      <w:r>
        <w:rPr>
          <w:rFonts w:cstheme="minorHAnsi"/>
          <w:lang w:val="en-US"/>
        </w:rPr>
        <w:t xml:space="preserve"> See notes in the excel files. </w:t>
      </w:r>
      <w:r w:rsidRPr="0023594B">
        <w:rPr>
          <w:rFonts w:cstheme="minorHAnsi"/>
          <w:lang w:val="en-US"/>
        </w:rPr>
        <w:t xml:space="preserve">If env temp, take median. If not, take median of range of preferred temperature. If that columns value is not from FB, write in notes. I.e. in most cases that column is from FB. In some cases that comes from another paper or the same paper. See notes. Unless stated in notes, it's from FB. Check all the notes when I fill in the explanatory table, in case I forgot some edit I made. </w:t>
      </w:r>
      <w:r w:rsidRPr="0023594B">
        <w:rPr>
          <w:lang w:val="en-US"/>
        </w:rPr>
        <w:t>Go through all notes in the spreadsheet, see they are publishable</w:t>
      </w:r>
    </w:p>
    <w:p w14:paraId="5C1F06C5" w14:textId="77777777" w:rsidR="004C7C60" w:rsidRPr="001458F5" w:rsidRDefault="004C7C60" w:rsidP="004C7C60">
      <w:pPr>
        <w:pStyle w:val="ListParagraph"/>
        <w:numPr>
          <w:ilvl w:val="1"/>
          <w:numId w:val="13"/>
        </w:numPr>
        <w:jc w:val="both"/>
        <w:rPr>
          <w:lang w:val="en-US"/>
        </w:rPr>
      </w:pPr>
      <w:r>
        <w:rPr>
          <w:lang w:val="en-US"/>
        </w:rPr>
        <w:t>Some species have continuous data, others don’t, for both rates. Explain why</w:t>
      </w:r>
    </w:p>
    <w:p w14:paraId="2D53920D" w14:textId="77777777" w:rsidR="004C7C60" w:rsidRPr="00A90F1D" w:rsidRDefault="004C7C60" w:rsidP="004C7C60">
      <w:pPr>
        <w:pStyle w:val="ListParagraph"/>
        <w:numPr>
          <w:ilvl w:val="1"/>
          <w:numId w:val="13"/>
        </w:numPr>
        <w:jc w:val="both"/>
        <w:rPr>
          <w:rFonts w:cstheme="minorHAnsi"/>
          <w:lang w:val="en-US"/>
        </w:rPr>
      </w:pPr>
      <w:r w:rsidRPr="001458F5">
        <w:rPr>
          <w:rFonts w:cstheme="minorHAnsi"/>
          <w:lang w:val="en-US"/>
        </w:rPr>
        <w:t>Authors use different definitions. If oxygen con of resting fish = routine. If actively trying to get lowest values, e.g. Percentile or extrapolation, standard. Irrespective, they all starve. this means we can't be 100% sure th</w:t>
      </w:r>
      <w:r w:rsidRPr="00A90F1D">
        <w:rPr>
          <w:rFonts w:cstheme="minorHAnsi"/>
          <w:lang w:val="en-US"/>
        </w:rPr>
        <w:t>at species effects are not also author effects</w:t>
      </w:r>
    </w:p>
    <w:p w14:paraId="7A16D86F" w14:textId="77777777" w:rsidR="004C7C60" w:rsidRPr="00B50DA5" w:rsidRDefault="004C7C60" w:rsidP="004C7C60">
      <w:pPr>
        <w:pStyle w:val="ListParagraph"/>
        <w:numPr>
          <w:ilvl w:val="1"/>
          <w:numId w:val="13"/>
        </w:numPr>
        <w:jc w:val="both"/>
        <w:rPr>
          <w:rFonts w:cstheme="minorHAnsi"/>
          <w:lang w:val="en-US"/>
        </w:rPr>
      </w:pPr>
      <w:r w:rsidRPr="00B50DA5">
        <w:rPr>
          <w:lang w:val="en-US"/>
        </w:rPr>
        <w:t xml:space="preserve">Write in methods temp is a hugely important metric when mixing species. We used midpoint, because range depends on what type of metric is </w:t>
      </w:r>
      <w:proofErr w:type="gramStart"/>
      <w:r w:rsidRPr="00B50DA5">
        <w:rPr>
          <w:lang w:val="en-US"/>
        </w:rPr>
        <w:t>used, and</w:t>
      </w:r>
      <w:proofErr w:type="gramEnd"/>
      <w:r w:rsidRPr="00B50DA5">
        <w:rPr>
          <w:lang w:val="en-US"/>
        </w:rPr>
        <w:t xml:space="preserve"> cite appendix table on temperature.</w:t>
      </w:r>
    </w:p>
    <w:p w14:paraId="597A00C0" w14:textId="77777777" w:rsidR="004C7C60" w:rsidRDefault="004C7C60" w:rsidP="004C7C60">
      <w:pPr>
        <w:pStyle w:val="ListParagraph"/>
        <w:numPr>
          <w:ilvl w:val="1"/>
          <w:numId w:val="13"/>
        </w:numPr>
        <w:jc w:val="both"/>
        <w:rPr>
          <w:lang w:val="en-US"/>
        </w:rPr>
      </w:pPr>
      <w:r w:rsidRPr="000A6F5B">
        <w:rPr>
          <w:lang w:val="en-US"/>
        </w:rPr>
        <w:t>Put the temperature-stuff I showed to Jan and Anna (as well as the double paper stuff) in Appendix so that I know where I have everything.</w:t>
      </w:r>
    </w:p>
    <w:p w14:paraId="68B599A4" w14:textId="387BAB47" w:rsidR="004C7C60" w:rsidRPr="00E12CCB" w:rsidRDefault="004C7C60" w:rsidP="004C7C60">
      <w:pPr>
        <w:spacing w:line="480" w:lineRule="auto"/>
        <w:contextualSpacing/>
        <w:jc w:val="both"/>
        <w:rPr>
          <w:rFonts w:cstheme="minorHAnsi"/>
          <w:lang w:val="en-GB"/>
        </w:rPr>
      </w:pPr>
      <w:r w:rsidRPr="00623042">
        <w:rPr>
          <w:lang w:val="en-US"/>
        </w:rPr>
        <w:t>Do the same with the “double” species document I prepared for the same meeting</w:t>
      </w:r>
    </w:p>
    <w:p w14:paraId="04CAFD9D" w14:textId="2BF1F400" w:rsidR="00AB323D" w:rsidRDefault="00AB323D" w:rsidP="00D545B3">
      <w:pPr>
        <w:spacing w:line="480" w:lineRule="auto"/>
        <w:contextualSpacing/>
        <w:jc w:val="both"/>
        <w:rPr>
          <w:rFonts w:cstheme="minorHAnsi"/>
          <w:lang w:val="en-GB"/>
        </w:rPr>
      </w:pPr>
    </w:p>
    <w:p w14:paraId="065718BB" w14:textId="77777777" w:rsidR="00332328" w:rsidRPr="004559BC" w:rsidRDefault="00332328" w:rsidP="00332328">
      <w:pPr>
        <w:tabs>
          <w:tab w:val="center" w:pos="4513"/>
        </w:tabs>
        <w:spacing w:line="480" w:lineRule="auto"/>
        <w:ind w:firstLine="284"/>
        <w:contextualSpacing/>
        <w:jc w:val="both"/>
        <w:rPr>
          <w:rFonts w:cstheme="minorHAnsi"/>
          <w:b/>
          <w:lang w:val="en-GB"/>
        </w:rPr>
      </w:pPr>
      <w:commentRangeStart w:id="11"/>
      <w:r w:rsidRPr="004559BC">
        <w:rPr>
          <w:rFonts w:eastAsiaTheme="minorEastAsia" w:cstheme="minorHAnsi"/>
          <w:lang w:val="en-GB"/>
        </w:rPr>
        <w:t xml:space="preserve">The optimum growth and consumption temperatures were also </w:t>
      </w:r>
      <w:r>
        <w:rPr>
          <w:rFonts w:eastAsiaTheme="minorEastAsia" w:cstheme="minorHAnsi"/>
          <w:lang w:val="en-GB"/>
        </w:rPr>
        <w:t xml:space="preserve">compared to </w:t>
      </w:r>
      <w:r w:rsidRPr="004559BC">
        <w:rPr>
          <w:rFonts w:eastAsiaTheme="minorEastAsia" w:cstheme="minorHAnsi"/>
          <w:lang w:val="en-GB"/>
        </w:rPr>
        <w:t>the minimum, mid-point and maximum of the ranges in experienced environmental temperatures (</w:t>
      </w:r>
      <w:r>
        <w:rPr>
          <w:rFonts w:eastAsiaTheme="minorEastAsia" w:cstheme="minorHAnsi"/>
          <w:lang w:val="en-GB"/>
        </w:rPr>
        <w:t xml:space="preserve">also </w:t>
      </w:r>
      <w:r w:rsidRPr="004559BC">
        <w:rPr>
          <w:rFonts w:eastAsiaTheme="minorEastAsia" w:cstheme="minorHAnsi"/>
          <w:lang w:val="en-GB"/>
        </w:rPr>
        <w:t xml:space="preserve">taken from </w:t>
      </w:r>
      <w:proofErr w:type="spellStart"/>
      <w:r w:rsidRPr="004559BC">
        <w:rPr>
          <w:rFonts w:eastAsiaTheme="minorEastAsia" w:cstheme="minorHAnsi"/>
          <w:lang w:val="en-GB"/>
        </w:rPr>
        <w:t>FishBase</w:t>
      </w:r>
      <w:proofErr w:type="spellEnd"/>
      <w:r w:rsidRPr="004559BC">
        <w:rPr>
          <w:rFonts w:eastAsiaTheme="minorEastAsia" w:cstheme="minorHAnsi"/>
          <w:lang w:val="en-GB"/>
        </w:rPr>
        <w:t>)</w:t>
      </w:r>
      <w:r w:rsidRPr="00972C7F">
        <w:rPr>
          <w:rFonts w:eastAsiaTheme="minorEastAsia" w:cstheme="minorHAnsi"/>
          <w:lang w:val="en-GB"/>
        </w:rPr>
        <w:t xml:space="preserve">. </w:t>
      </w:r>
      <w:commentRangeStart w:id="12"/>
      <w:r w:rsidRPr="006B7D5F">
        <w:rPr>
          <w:rFonts w:eastAsiaTheme="minorEastAsia" w:cstheme="minorHAnsi"/>
          <w:color w:val="FF0000"/>
          <w:lang w:val="en-GB"/>
        </w:rPr>
        <w:t xml:space="preserve">In the growth data, this information was not available on </w:t>
      </w:r>
      <w:proofErr w:type="spellStart"/>
      <w:r w:rsidRPr="006B7D5F">
        <w:rPr>
          <w:rFonts w:eastAsiaTheme="minorEastAsia" w:cstheme="minorHAnsi"/>
          <w:color w:val="FF0000"/>
          <w:lang w:val="en-GB"/>
        </w:rPr>
        <w:t>FishBase</w:t>
      </w:r>
      <w:proofErr w:type="spellEnd"/>
      <w:r w:rsidRPr="006B7D5F">
        <w:rPr>
          <w:rFonts w:eastAsiaTheme="minorEastAsia" w:cstheme="minorHAnsi"/>
          <w:color w:val="FF0000"/>
          <w:lang w:val="en-GB"/>
        </w:rPr>
        <w:t xml:space="preserve"> for marbled sole (</w:t>
      </w:r>
      <w:proofErr w:type="spellStart"/>
      <w:r w:rsidRPr="006B7D5F">
        <w:rPr>
          <w:rFonts w:eastAsiaTheme="minorEastAsia" w:cstheme="minorHAnsi"/>
          <w:i/>
          <w:iCs/>
          <w:color w:val="FF0000"/>
          <w:lang w:val="en-GB"/>
        </w:rPr>
        <w:t>Pseudopleuronectes</w:t>
      </w:r>
      <w:proofErr w:type="spellEnd"/>
      <w:r w:rsidRPr="006B7D5F">
        <w:rPr>
          <w:rFonts w:eastAsiaTheme="minorEastAsia" w:cstheme="minorHAnsi"/>
          <w:i/>
          <w:iCs/>
          <w:color w:val="FF0000"/>
          <w:lang w:val="en-GB"/>
        </w:rPr>
        <w:t xml:space="preserve"> </w:t>
      </w:r>
      <w:proofErr w:type="spellStart"/>
      <w:r w:rsidRPr="006B7D5F">
        <w:rPr>
          <w:rFonts w:eastAsiaTheme="minorEastAsia" w:cstheme="minorHAnsi"/>
          <w:i/>
          <w:iCs/>
          <w:color w:val="FF0000"/>
          <w:lang w:val="en-GB"/>
        </w:rPr>
        <w:t>yokohamae</w:t>
      </w:r>
      <w:proofErr w:type="spellEnd"/>
      <w:r w:rsidRPr="006B7D5F">
        <w:rPr>
          <w:rFonts w:eastAsiaTheme="minorEastAsia" w:cstheme="minorHAnsi"/>
          <w:color w:val="FF0000"/>
          <w:lang w:val="en-GB"/>
        </w:rPr>
        <w:t>), hence 3-24</w:t>
      </w:r>
      <m:oMath>
        <m:r>
          <w:rPr>
            <w:rFonts w:ascii="Cambria Math" w:eastAsiaTheme="minorEastAsia" w:hAnsi="Cambria Math" w:cstheme="minorHAnsi"/>
            <w:color w:val="FF0000"/>
            <w:lang w:val="en-GB"/>
          </w:rPr>
          <m:t>℃</m:t>
        </m:r>
      </m:oMath>
      <w:r w:rsidRPr="006B7D5F">
        <w:rPr>
          <w:rFonts w:eastAsiaTheme="minorEastAsia" w:cstheme="minorHAnsi"/>
          <w:color w:val="FF0000"/>
          <w:lang w:val="en-GB"/>
        </w:rPr>
        <w:t xml:space="preserve"> (mid-point 13.5</w:t>
      </w:r>
      <m:oMath>
        <m:r>
          <w:rPr>
            <w:rFonts w:ascii="Cambria Math" w:eastAsiaTheme="minorEastAsia" w:hAnsi="Cambria Math" w:cstheme="minorHAnsi"/>
            <w:color w:val="FF0000"/>
            <w:lang w:val="en-GB"/>
          </w:rPr>
          <m:t>℃</m:t>
        </m:r>
      </m:oMath>
      <w:r w:rsidRPr="006B7D5F">
        <w:rPr>
          <w:rFonts w:eastAsiaTheme="minorEastAsia" w:cstheme="minorHAnsi"/>
          <w:color w:val="FF0000"/>
          <w:lang w:val="en-GB"/>
        </w:rPr>
        <w:t xml:space="preserve">) was used </w:t>
      </w:r>
      <w:r w:rsidRPr="006B7D5F">
        <w:rPr>
          <w:rFonts w:eastAsiaTheme="minorEastAsia" w:cstheme="minorHAnsi"/>
          <w:color w:val="FF0000"/>
        </w:rPr>
        <w:fldChar w:fldCharType="begin"/>
      </w:r>
      <w:r w:rsidRPr="006B7D5F">
        <w:rPr>
          <w:rFonts w:eastAsiaTheme="minorEastAsia" w:cstheme="minorHAnsi"/>
          <w:color w:val="FF0000"/>
          <w:lang w:val="en-GB"/>
        </w:rPr>
        <w:instrText xml:space="preserve"> ADDIN ZOTERO_ITEM CSL_CITATION {"citationID":"a2i1r0dl2tk","properties":{"formattedCitation":"(Joh {\\i{}et al.} 2013; Mitamura {\\i{}et al.} 2020)","plainCitation":"(Joh et al. 2013; Mitamura et al. 2020)","noteIndex":0},"citationItems":[{"id":1876,"uris":["http://zotero.org/users/6116610/items/ZV7X7PZI"],"uri":["http://zotero.org/users/6116610/items/ZV7X7PZI"],"itemData":{"id":1876,"type":"article-journal","abstract":"Flatfishes drastically change their habitat, body form, and feeding during metamorphosis; thus, the early juvenile and larval stages are viewed as being critical for early survival. However, to the best of our knowledge, no studies have tested the growth-mortality hypothesis for both larval and juvenile stages of flatfishes. Therefore, we investigated the relationship between growth rate and environmental factors and tested the hypothesis for both larval and juvenile stages of marbled sole Pseudopleuronectes yokohamae in Hakodate Bay, Japan from 2001 to 2003. For both larval and juvenile stages, otolith growth correlated with water temperature. Eye-migrating larvae were defined as survivors of planktonic life (SV\npelagic). Large juveniles captured in late June and July were defined as survivors of shrimp predation (SVjuvenile). To test the growth-mortality hypothesis, otolith growth was compared between t</w:instrText>
      </w:r>
      <w:r w:rsidRPr="006B7D5F">
        <w:rPr>
          <w:rFonts w:eastAsiaTheme="minorEastAsia" w:cstheme="minorHAnsi"/>
          <w:color w:val="FF0000"/>
        </w:rPr>
        <w:instrText>he SV and the original population. During the pelagic larval stage, growth-selective survival was not detected in any of the 3 yr. During the early juvenile stage, fast-growing individuals survived selectively in 2002 but not in 2003. In 2002, population growth of juveniles was slow because water temperatures were low. Thus, juveniles in 2002 required time to exceed the size spectrum that is vulnerable to shrimp predation; consequently, the individuals that grew more rapidly were able to survive selectively. Our results show the importance of the early juvenile stage for the survival of flatfishes.","container-title":"Marine Ecology Progress Series","DOI":"10.3354/meps10509","ISSN":"0171-8630, 1616-1599","language":"en","page":"267-279","source":"www.int-res.com","title":"Interannual growth differences and growth-selective survival in larvae and juveniles of marbled sole Pseudopleuronectes yokohamae","volume":"494","author":[{"family":"Joh","given":"Mikimasa"},{"family":"Nakaya","given":"Mitsuhiro"},{"family":"Yoshida","given":"Naoto"},{"family":"Takatsu","given":"Tetsuya"}],"issued":{"date-parts":[["2013",12,4]]}}},{"id":1879,"uris":["http://zotero.org/users/6116610/items/EBWB2MJU"],"uri":["http://zotero.org/users/6116610/items/EBWB2MJU"],"itemData":{"id":1879,"type":"article-journal","abstract":"The marbled flounder Pseudopleuronectes yokohamae, a flatfish found in temperate coastal waters, is an important commercial species in the northwestern Pacific Ocean, but little is known of its distribution and movement under high water temperatures in summer. We recorded the distribution and movement of marbled flounder in shallow water in Tokyo Bay with acoustic teleme</w:instrText>
      </w:r>
      <w:r w:rsidRPr="006B7D5F">
        <w:rPr>
          <w:rFonts w:eastAsiaTheme="minorEastAsia" w:cstheme="minorHAnsi"/>
          <w:color w:val="FF0000"/>
          <w:lang w:val="en-GB"/>
        </w:rPr>
        <w:instrText xml:space="preserve">try. Seventeen wild flounder tagged with acoustic transmitters were tracked/monitored by active tracking using a research vessel and sporadic monitoring using fishing gear and a fishing boat. We located six individuals in shallow (&lt; 30 m) water at temperatures of 19–23 °C and dissolved oxygen (DO) concentrations of 3–5 ml/l in Tokyo Bay, while bottom water temperatures and DO concentrations ranged from 19 to 24 °C and 0–7 ml/l, respectively. Our results indicated that at least 35% of the flounder remained in warm, shallow waters in summer. Multiple monitoring methods and the assistance of fishermen helped to overcome the difficulties of working in a crowded bay and increased our recovery rate of the tagged flounder.","container-title":"Fisheries Science","DOI":"10.1007/s12562-019-01384-2","ISSN":"1444-2906","issue":"1","journalAbbreviation":"Fish Sci","language":"en","page":"77-85","source":"Springer Link","title":"Occurrence of a temperate coastal flatfish, the marbled flounder Pseudopleuronectes yokohamae, at high water temperatures in a shallow bay in summer detected by acoustic telemetry","volume":"86","author":[{"family":"Mitamura","given":"Hiromichi"},{"family":"Arai","given":"Nobuaki"},{"family":"Hori","given":"Masakazu"},{"family":"Uchida","given":"Keiichi"},{"family":"Kajiyama","given":"Makoto"},{"family":"Ishii","given":"Mitsuhiro"}],"issued":{"date-parts":[["2020",1,1]]}}}],"schema":"https://github.com/citation-style-language/schema/raw/master/csl-citation.json"} </w:instrText>
      </w:r>
      <w:r w:rsidRPr="006B7D5F">
        <w:rPr>
          <w:rFonts w:eastAsiaTheme="minorEastAsia" w:cstheme="minorHAnsi"/>
          <w:color w:val="FF0000"/>
        </w:rPr>
        <w:fldChar w:fldCharType="separate"/>
      </w:r>
      <w:r w:rsidRPr="006B7D5F">
        <w:rPr>
          <w:rFonts w:ascii="Times New Roman" w:cs="Times New Roman"/>
          <w:color w:val="FF0000"/>
          <w:lang w:val="en-GB"/>
        </w:rPr>
        <w:t xml:space="preserve">(Joh </w:t>
      </w:r>
      <w:r w:rsidRPr="006B7D5F">
        <w:rPr>
          <w:rFonts w:ascii="Times New Roman" w:cs="Times New Roman"/>
          <w:i/>
          <w:iCs/>
          <w:color w:val="FF0000"/>
          <w:lang w:val="en-GB"/>
        </w:rPr>
        <w:t>et al.</w:t>
      </w:r>
      <w:r w:rsidRPr="006B7D5F">
        <w:rPr>
          <w:rFonts w:ascii="Times New Roman" w:cs="Times New Roman"/>
          <w:color w:val="FF0000"/>
          <w:lang w:val="en-GB"/>
        </w:rPr>
        <w:t xml:space="preserve"> 2013; Mitamura </w:t>
      </w:r>
      <w:r w:rsidRPr="006B7D5F">
        <w:rPr>
          <w:rFonts w:ascii="Times New Roman" w:cs="Times New Roman"/>
          <w:i/>
          <w:iCs/>
          <w:color w:val="FF0000"/>
          <w:lang w:val="en-GB"/>
        </w:rPr>
        <w:t>et al.</w:t>
      </w:r>
      <w:r w:rsidRPr="006B7D5F">
        <w:rPr>
          <w:rFonts w:ascii="Times New Roman" w:cs="Times New Roman"/>
          <w:color w:val="FF0000"/>
          <w:lang w:val="en-GB"/>
        </w:rPr>
        <w:t xml:space="preserve"> 2020)</w:t>
      </w:r>
      <w:r w:rsidRPr="006B7D5F">
        <w:rPr>
          <w:rFonts w:eastAsiaTheme="minorEastAsia" w:cstheme="minorHAnsi"/>
          <w:color w:val="FF0000"/>
        </w:rPr>
        <w:fldChar w:fldCharType="end"/>
      </w:r>
      <w:r w:rsidRPr="006B7D5F">
        <w:rPr>
          <w:rFonts w:eastAsiaTheme="minorEastAsia" w:cstheme="minorHAnsi"/>
          <w:color w:val="FF0000"/>
          <w:lang w:val="en-GB"/>
        </w:rPr>
        <w:t xml:space="preserve">. </w:t>
      </w:r>
      <w:commentRangeEnd w:id="12"/>
      <w:r w:rsidRPr="006B7D5F">
        <w:rPr>
          <w:rStyle w:val="CommentReference"/>
          <w:color w:val="FF0000"/>
        </w:rPr>
        <w:commentReference w:id="12"/>
      </w:r>
      <w:commentRangeEnd w:id="11"/>
      <w:r>
        <w:rPr>
          <w:rStyle w:val="CommentReference"/>
        </w:rPr>
        <w:commentReference w:id="11"/>
      </w:r>
    </w:p>
    <w:p w14:paraId="7C2A61AA" w14:textId="77777777" w:rsidR="00332328" w:rsidRDefault="00332328" w:rsidP="00D545B3">
      <w:pPr>
        <w:spacing w:line="480" w:lineRule="auto"/>
        <w:contextualSpacing/>
        <w:jc w:val="both"/>
        <w:rPr>
          <w:rFonts w:cstheme="minorHAnsi"/>
          <w:lang w:val="en-GB"/>
        </w:rPr>
      </w:pPr>
    </w:p>
    <w:p w14:paraId="5814D1FF" w14:textId="65BB79C0" w:rsidR="002A7901" w:rsidRPr="000F3C49" w:rsidRDefault="00D210E0" w:rsidP="00D545B3">
      <w:pPr>
        <w:pStyle w:val="Heading1"/>
      </w:pPr>
      <w:bookmarkStart w:id="13" w:name="_Toc40175970"/>
      <w:r>
        <w:lastRenderedPageBreak/>
        <w:t>D</w:t>
      </w:r>
      <w:r w:rsidR="002A7901" w:rsidRPr="000F3C49">
        <w:t>ata exploration</w:t>
      </w:r>
      <w:bookmarkEnd w:id="13"/>
    </w:p>
    <w:p w14:paraId="6BD530E4" w14:textId="59B15BD0" w:rsidR="002C3B90" w:rsidRPr="00647D43" w:rsidRDefault="002C3B90" w:rsidP="00D545B3">
      <w:pPr>
        <w:pStyle w:val="Heading2"/>
        <w:contextualSpacing/>
        <w:jc w:val="both"/>
        <w:rPr>
          <w:rFonts w:asciiTheme="minorHAnsi" w:hAnsiTheme="minorHAnsi" w:cstheme="minorHAnsi"/>
          <w:i/>
          <w:iCs/>
          <w:sz w:val="22"/>
          <w:szCs w:val="22"/>
          <w:lang w:val="en-GB"/>
        </w:rPr>
      </w:pPr>
      <w:bookmarkStart w:id="14" w:name="_Toc40175971"/>
      <w:r w:rsidRPr="00647D43">
        <w:rPr>
          <w:rFonts w:asciiTheme="minorHAnsi" w:hAnsiTheme="minorHAnsi" w:cstheme="minorHAnsi"/>
          <w:i/>
          <w:iCs/>
          <w:sz w:val="22"/>
          <w:szCs w:val="22"/>
          <w:lang w:val="en-GB"/>
        </w:rPr>
        <w:t>Growth rate</w:t>
      </w:r>
      <w:bookmarkEnd w:id="14"/>
    </w:p>
    <w:p w14:paraId="2FDCC2AE" w14:textId="4985D947" w:rsidR="00723699" w:rsidRDefault="005A5D54" w:rsidP="00D545B3">
      <w:pPr>
        <w:spacing w:line="480" w:lineRule="auto"/>
        <w:contextualSpacing/>
        <w:jc w:val="center"/>
        <w:rPr>
          <w:noProof/>
        </w:rPr>
      </w:pPr>
      <w:r>
        <w:rPr>
          <w:noProof/>
          <w:lang w:eastAsia="sv-SE"/>
        </w:rPr>
        <w:drawing>
          <wp:inline distT="0" distB="0" distL="0" distR="0" wp14:anchorId="6A6B8E62" wp14:editId="10B8530F">
            <wp:extent cx="3689498" cy="3689498"/>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wth_phylogen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720389" cy="3720389"/>
                    </a:xfrm>
                    <a:prstGeom prst="rect">
                      <a:avLst/>
                    </a:prstGeom>
                  </pic:spPr>
                </pic:pic>
              </a:graphicData>
            </a:graphic>
          </wp:inline>
        </w:drawing>
      </w:r>
    </w:p>
    <w:p w14:paraId="1D3155F9" w14:textId="1E50A494" w:rsidR="007B4CB3" w:rsidRPr="0066495C" w:rsidRDefault="007B4CB3" w:rsidP="00D545B3">
      <w:pPr>
        <w:spacing w:line="480" w:lineRule="auto"/>
        <w:contextualSpacing/>
        <w:jc w:val="both"/>
        <w:rPr>
          <w:lang w:val="en-GB"/>
        </w:rPr>
      </w:pPr>
      <w:r w:rsidRPr="0066495C">
        <w:rPr>
          <w:lang w:val="en-GB"/>
        </w:rPr>
        <w:t>Fig. S</w:t>
      </w:r>
      <w:r w:rsidR="00644768" w:rsidRPr="0066495C">
        <w:rPr>
          <w:lang w:val="en-GB"/>
        </w:rPr>
        <w:t>1</w:t>
      </w:r>
      <w:r w:rsidRPr="0066495C">
        <w:rPr>
          <w:lang w:val="en-GB"/>
        </w:rPr>
        <w:t xml:space="preserve">. Taxonomic representation in </w:t>
      </w:r>
      <w:r w:rsidRPr="00D6274D">
        <w:rPr>
          <w:lang w:val="en-US"/>
        </w:rPr>
        <w:t>growth</w:t>
      </w:r>
      <w:r w:rsidRPr="0066495C">
        <w:rPr>
          <w:lang w:val="en-GB"/>
        </w:rPr>
        <w:t xml:space="preserve"> data set.</w:t>
      </w:r>
    </w:p>
    <w:p w14:paraId="16C68E92" w14:textId="77777777" w:rsidR="00652F5C" w:rsidRPr="0066495C" w:rsidRDefault="00652F5C" w:rsidP="00D545B3">
      <w:pPr>
        <w:spacing w:line="480" w:lineRule="auto"/>
        <w:contextualSpacing/>
        <w:jc w:val="both"/>
        <w:rPr>
          <w:lang w:val="en-GB"/>
        </w:rPr>
      </w:pPr>
    </w:p>
    <w:p w14:paraId="4B588220" w14:textId="37BE6893" w:rsidR="00C15222" w:rsidRPr="00647D43" w:rsidRDefault="002C3E4A" w:rsidP="00D545B3">
      <w:pPr>
        <w:spacing w:line="480" w:lineRule="auto"/>
        <w:contextualSpacing/>
        <w:jc w:val="center"/>
      </w:pPr>
      <w:r>
        <w:rPr>
          <w:noProof/>
          <w:lang w:eastAsia="sv-SE"/>
        </w:rPr>
        <w:drawing>
          <wp:inline distT="0" distB="0" distL="0" distR="0" wp14:anchorId="1EBEB30F" wp14:editId="716CC500">
            <wp:extent cx="3327991" cy="3327991"/>
            <wp:effectExtent l="0" t="0" r="0" b="0"/>
            <wp:docPr id="45" name="Picture 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owth_biogeography.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353523" cy="3353523"/>
                    </a:xfrm>
                    <a:prstGeom prst="rect">
                      <a:avLst/>
                    </a:prstGeom>
                  </pic:spPr>
                </pic:pic>
              </a:graphicData>
            </a:graphic>
          </wp:inline>
        </w:drawing>
      </w:r>
    </w:p>
    <w:p w14:paraId="34D2DABB" w14:textId="166B717B" w:rsidR="002C3E4A" w:rsidRPr="0066495C" w:rsidRDefault="002C3E4A" w:rsidP="00D545B3">
      <w:pPr>
        <w:spacing w:line="480" w:lineRule="auto"/>
        <w:contextualSpacing/>
        <w:jc w:val="both"/>
        <w:rPr>
          <w:lang w:val="en-GB"/>
        </w:rPr>
      </w:pPr>
      <w:r w:rsidRPr="0066495C">
        <w:rPr>
          <w:lang w:val="en-GB"/>
        </w:rPr>
        <w:lastRenderedPageBreak/>
        <w:t>Fig. S</w:t>
      </w:r>
      <w:r w:rsidR="00644768" w:rsidRPr="0066495C">
        <w:rPr>
          <w:lang w:val="en-GB"/>
        </w:rPr>
        <w:t>2</w:t>
      </w:r>
      <w:r w:rsidRPr="0066495C">
        <w:rPr>
          <w:lang w:val="en-GB"/>
        </w:rPr>
        <w:t xml:space="preserve">. </w:t>
      </w:r>
      <w:r w:rsidRPr="00036767">
        <w:rPr>
          <w:lang w:val="en-US"/>
        </w:rPr>
        <w:t>Biogeography</w:t>
      </w:r>
      <w:r>
        <w:rPr>
          <w:lang w:val="en-US"/>
        </w:rPr>
        <w:t xml:space="preserve"> of species in </w:t>
      </w:r>
      <w:r w:rsidRPr="00E52CC2">
        <w:rPr>
          <w:lang w:val="en-US"/>
        </w:rPr>
        <w:t>growth</w:t>
      </w:r>
      <w:r w:rsidRPr="0066495C">
        <w:rPr>
          <w:lang w:val="en-GB"/>
        </w:rPr>
        <w:t xml:space="preserve"> data set.</w:t>
      </w:r>
    </w:p>
    <w:p w14:paraId="128E9A44" w14:textId="041AF76C" w:rsidR="00C15222" w:rsidRPr="00647D43" w:rsidRDefault="00040A57" w:rsidP="00D545B3">
      <w:pPr>
        <w:spacing w:line="480" w:lineRule="auto"/>
        <w:contextualSpacing/>
        <w:jc w:val="center"/>
      </w:pPr>
      <w:r>
        <w:rPr>
          <w:noProof/>
          <w:lang w:eastAsia="sv-SE"/>
        </w:rPr>
        <w:drawing>
          <wp:inline distT="0" distB="0" distL="0" distR="0" wp14:anchorId="199293F9" wp14:editId="5D2D910F">
            <wp:extent cx="3618689" cy="3618689"/>
            <wp:effectExtent l="0" t="0" r="1270" b="1270"/>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wth_size_rang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632713" cy="3632713"/>
                    </a:xfrm>
                    <a:prstGeom prst="rect">
                      <a:avLst/>
                    </a:prstGeom>
                  </pic:spPr>
                </pic:pic>
              </a:graphicData>
            </a:graphic>
          </wp:inline>
        </w:drawing>
      </w:r>
    </w:p>
    <w:p w14:paraId="38E8B2BD" w14:textId="13E0D466" w:rsidR="00381258" w:rsidRDefault="00381258" w:rsidP="00D545B3">
      <w:pPr>
        <w:spacing w:line="480" w:lineRule="auto"/>
        <w:contextualSpacing/>
        <w:jc w:val="both"/>
      </w:pPr>
      <w:commentRangeStart w:id="15"/>
      <w:commentRangeStart w:id="16"/>
      <w:commentRangeEnd w:id="15"/>
      <w:r w:rsidRPr="00647D43">
        <w:rPr>
          <w:rStyle w:val="CommentReference"/>
          <w:sz w:val="22"/>
          <w:szCs w:val="22"/>
        </w:rPr>
        <w:commentReference w:id="15"/>
      </w:r>
      <w:commentRangeEnd w:id="16"/>
      <w:r>
        <w:rPr>
          <w:rStyle w:val="CommentReference"/>
        </w:rPr>
        <w:commentReference w:id="16"/>
      </w:r>
      <w:r w:rsidRPr="00675EC9">
        <w:rPr>
          <w:lang w:val="en-GB"/>
        </w:rPr>
        <w:t>Fig. S</w:t>
      </w:r>
      <w:r w:rsidR="00644768" w:rsidRPr="00675EC9">
        <w:rPr>
          <w:lang w:val="en-GB"/>
        </w:rPr>
        <w:t>3</w:t>
      </w:r>
      <w:r w:rsidRPr="00675EC9">
        <w:rPr>
          <w:lang w:val="en-GB"/>
        </w:rPr>
        <w:t>. Distribution of relative body masses in metabolism and consumption data set.</w:t>
      </w:r>
      <w:r w:rsidRPr="004C62F7">
        <w:rPr>
          <w:lang w:val="en-US"/>
        </w:rPr>
        <w:t xml:space="preserve"> </w:t>
      </w:r>
      <w:r>
        <w:t>Colors indicate species (legend not shown).</w:t>
      </w:r>
    </w:p>
    <w:p w14:paraId="3340FB96" w14:textId="77777777" w:rsidR="00DA4B04" w:rsidRPr="004C62F7" w:rsidRDefault="00DA4B04" w:rsidP="00D545B3">
      <w:pPr>
        <w:spacing w:line="480" w:lineRule="auto"/>
        <w:contextualSpacing/>
        <w:jc w:val="both"/>
      </w:pPr>
    </w:p>
    <w:p w14:paraId="6DE8EFD6" w14:textId="2EC0736D" w:rsidR="00F42B35" w:rsidRDefault="00616822" w:rsidP="00D545B3">
      <w:pPr>
        <w:spacing w:line="480" w:lineRule="auto"/>
        <w:contextualSpacing/>
        <w:jc w:val="center"/>
      </w:pPr>
      <w:r>
        <w:rPr>
          <w:noProof/>
          <w:lang w:eastAsia="sv-SE"/>
        </w:rPr>
        <w:lastRenderedPageBreak/>
        <w:drawing>
          <wp:inline distT="0" distB="0" distL="0" distR="0" wp14:anchorId="2818DD30" wp14:editId="1159C659">
            <wp:extent cx="3777718" cy="3777718"/>
            <wp:effectExtent l="0" t="0" r="0" b="0"/>
            <wp:docPr id="51" name="Picture 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wth_max_weight.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18801" cy="3818801"/>
                    </a:xfrm>
                    <a:prstGeom prst="rect">
                      <a:avLst/>
                    </a:prstGeom>
                  </pic:spPr>
                </pic:pic>
              </a:graphicData>
            </a:graphic>
          </wp:inline>
        </w:drawing>
      </w:r>
    </w:p>
    <w:p w14:paraId="6D4534DE" w14:textId="3D7A5BFE" w:rsidR="00041F03" w:rsidRPr="002216B8" w:rsidRDefault="00041F03" w:rsidP="00D545B3">
      <w:pPr>
        <w:spacing w:line="480" w:lineRule="auto"/>
        <w:contextualSpacing/>
        <w:jc w:val="both"/>
        <w:rPr>
          <w:lang w:val="en-US"/>
        </w:rPr>
      </w:pPr>
      <w:r w:rsidRPr="0066495C">
        <w:rPr>
          <w:lang w:val="en-GB"/>
        </w:rPr>
        <w:t>Fig. S</w:t>
      </w:r>
      <w:r w:rsidR="00644768" w:rsidRPr="0066495C">
        <w:rPr>
          <w:lang w:val="en-GB"/>
        </w:rPr>
        <w:t>4</w:t>
      </w:r>
      <w:r w:rsidRPr="0066495C">
        <w:rPr>
          <w:lang w:val="en-GB"/>
        </w:rPr>
        <w:t>. Log</w:t>
      </w:r>
      <w:r w:rsidRPr="0066495C">
        <w:rPr>
          <w:vertAlign w:val="subscript"/>
          <w:lang w:val="en-GB"/>
        </w:rPr>
        <w:t>10</w:t>
      </w:r>
      <w:r w:rsidRPr="0066495C">
        <w:rPr>
          <w:lang w:val="en-GB"/>
        </w:rPr>
        <w:t xml:space="preserve"> of maximum published weight of species in </w:t>
      </w:r>
      <w:r w:rsidR="00163BD3" w:rsidRPr="00163BD3">
        <w:rPr>
          <w:lang w:val="en-US"/>
        </w:rPr>
        <w:t>the gr</w:t>
      </w:r>
      <w:r w:rsidR="00163BD3">
        <w:rPr>
          <w:lang w:val="en-US"/>
        </w:rPr>
        <w:t xml:space="preserve">owth </w:t>
      </w:r>
      <w:r w:rsidRPr="0066495C">
        <w:rPr>
          <w:lang w:val="en-GB"/>
        </w:rPr>
        <w:t>data set</w:t>
      </w:r>
      <w:r w:rsidR="00D43B65" w:rsidRPr="002216B8">
        <w:rPr>
          <w:lang w:val="en-US"/>
        </w:rPr>
        <w:t>.</w:t>
      </w:r>
    </w:p>
    <w:p w14:paraId="4556DBD7" w14:textId="30192434" w:rsidR="002C3B90" w:rsidRDefault="002C3B90" w:rsidP="00D545B3">
      <w:pPr>
        <w:pStyle w:val="Heading2"/>
        <w:contextualSpacing/>
        <w:jc w:val="both"/>
        <w:rPr>
          <w:rFonts w:asciiTheme="minorHAnsi" w:hAnsiTheme="minorHAnsi" w:cstheme="minorHAnsi"/>
          <w:i/>
          <w:iCs/>
          <w:sz w:val="22"/>
          <w:szCs w:val="22"/>
        </w:rPr>
      </w:pPr>
      <w:bookmarkStart w:id="17" w:name="_Toc40175972"/>
      <w:r w:rsidRPr="00647D43">
        <w:rPr>
          <w:rFonts w:asciiTheme="minorHAnsi" w:hAnsiTheme="minorHAnsi" w:cstheme="minorHAnsi"/>
          <w:i/>
          <w:iCs/>
          <w:sz w:val="22"/>
          <w:szCs w:val="22"/>
        </w:rPr>
        <w:t xml:space="preserve">Metabolic </w:t>
      </w:r>
      <w:r w:rsidR="00CC1C62" w:rsidRPr="00647D43">
        <w:rPr>
          <w:rFonts w:asciiTheme="minorHAnsi" w:hAnsiTheme="minorHAnsi" w:cstheme="minorHAnsi"/>
          <w:i/>
          <w:iCs/>
          <w:sz w:val="22"/>
          <w:szCs w:val="22"/>
        </w:rPr>
        <w:t xml:space="preserve">&amp; </w:t>
      </w:r>
      <w:r w:rsidR="005013A7" w:rsidRPr="00647D43">
        <w:rPr>
          <w:rFonts w:asciiTheme="minorHAnsi" w:hAnsiTheme="minorHAnsi" w:cstheme="minorHAnsi"/>
          <w:i/>
          <w:iCs/>
          <w:sz w:val="22"/>
          <w:szCs w:val="22"/>
        </w:rPr>
        <w:t>m</w:t>
      </w:r>
      <w:r w:rsidRPr="00647D43">
        <w:rPr>
          <w:rFonts w:asciiTheme="minorHAnsi" w:hAnsiTheme="minorHAnsi" w:cstheme="minorHAnsi"/>
          <w:i/>
          <w:iCs/>
          <w:sz w:val="22"/>
          <w:szCs w:val="22"/>
        </w:rPr>
        <w:t>aximum consumption rate</w:t>
      </w:r>
      <w:bookmarkEnd w:id="17"/>
    </w:p>
    <w:p w14:paraId="19F9638B" w14:textId="77777777" w:rsidR="00F720CA" w:rsidRPr="00F720CA" w:rsidRDefault="00F720CA" w:rsidP="00D545B3">
      <w:pPr>
        <w:spacing w:line="480" w:lineRule="auto"/>
        <w:contextualSpacing/>
      </w:pPr>
    </w:p>
    <w:p w14:paraId="5686270B" w14:textId="6F72914E" w:rsidR="009C2112" w:rsidRPr="00647D43" w:rsidRDefault="009C2112" w:rsidP="00D545B3">
      <w:pPr>
        <w:spacing w:line="480" w:lineRule="auto"/>
        <w:contextualSpacing/>
        <w:jc w:val="center"/>
      </w:pPr>
      <w:r w:rsidRPr="00647D43">
        <w:rPr>
          <w:noProof/>
          <w:lang w:eastAsia="sv-SE"/>
        </w:rPr>
        <w:lastRenderedPageBreak/>
        <w:drawing>
          <wp:inline distT="0" distB="0" distL="0" distR="0" wp14:anchorId="193D6123" wp14:editId="6FBDA4AA">
            <wp:extent cx="6070060" cy="6070060"/>
            <wp:effectExtent l="0" t="0" r="635" b="635"/>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6078148" cy="6078148"/>
                    </a:xfrm>
                    <a:prstGeom prst="rect">
                      <a:avLst/>
                    </a:prstGeom>
                  </pic:spPr>
                </pic:pic>
              </a:graphicData>
            </a:graphic>
          </wp:inline>
        </w:drawing>
      </w:r>
    </w:p>
    <w:p w14:paraId="1F4E9505" w14:textId="08C393C6"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representation in metabolism </w:t>
      </w:r>
      <w:r w:rsidR="00252FB5" w:rsidRPr="0066495C">
        <w:rPr>
          <w:lang w:val="en-GB"/>
        </w:rPr>
        <w:t xml:space="preserve">and consumption </w:t>
      </w:r>
      <w:r w:rsidRPr="0066495C">
        <w:rPr>
          <w:lang w:val="en-GB"/>
        </w:rPr>
        <w:t>data</w:t>
      </w:r>
      <w:r w:rsidR="00B60122" w:rsidRPr="0066495C">
        <w:rPr>
          <w:lang w:val="en-GB"/>
        </w:rPr>
        <w:t xml:space="preserve"> set</w:t>
      </w:r>
      <w:r w:rsidRPr="0066495C">
        <w:rPr>
          <w:lang w:val="en-GB"/>
        </w:rPr>
        <w:t>.</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77777777" w:rsidR="00B61E15" w:rsidRPr="00647D43" w:rsidRDefault="00B61E15" w:rsidP="00D545B3">
      <w:pPr>
        <w:spacing w:line="480" w:lineRule="auto"/>
        <w:contextualSpacing/>
        <w:jc w:val="both"/>
        <w:rPr>
          <w:lang w:val="en-GB"/>
        </w:rPr>
      </w:pPr>
    </w:p>
    <w:p w14:paraId="3A51C229" w14:textId="77777777" w:rsidR="00036767" w:rsidRDefault="00036767" w:rsidP="00D545B3">
      <w:pPr>
        <w:spacing w:line="480" w:lineRule="auto"/>
        <w:contextualSpacing/>
        <w:jc w:val="center"/>
      </w:pPr>
      <w:r>
        <w:rPr>
          <w:noProof/>
          <w:lang w:eastAsia="sv-SE"/>
        </w:rPr>
        <w:lastRenderedPageBreak/>
        <w:drawing>
          <wp:inline distT="0" distB="0" distL="0" distR="0" wp14:anchorId="28C103DD" wp14:editId="7DD8AECB">
            <wp:extent cx="3668233" cy="3668233"/>
            <wp:effectExtent l="0" t="0" r="2540" b="2540"/>
            <wp:docPr id="26" name="Picture 2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ogeography.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690665" cy="3690665"/>
                    </a:xfrm>
                    <a:prstGeom prst="rect">
                      <a:avLst/>
                    </a:prstGeom>
                  </pic:spPr>
                </pic:pic>
              </a:graphicData>
            </a:graphic>
          </wp:inline>
        </w:drawing>
      </w:r>
    </w:p>
    <w:p w14:paraId="6D928339" w14:textId="3614F0ED" w:rsidR="00036767" w:rsidRPr="0066495C" w:rsidRDefault="00036767" w:rsidP="00D545B3">
      <w:pPr>
        <w:spacing w:line="480" w:lineRule="auto"/>
        <w:contextualSpacing/>
        <w:jc w:val="both"/>
        <w:rPr>
          <w:lang w:val="en-GB"/>
        </w:rPr>
      </w:pPr>
      <w:r w:rsidRPr="0066495C">
        <w:rPr>
          <w:lang w:val="en-GB"/>
        </w:rPr>
        <w:t>Fig. S</w:t>
      </w:r>
      <w:r w:rsidR="00644768" w:rsidRPr="0066495C">
        <w:rPr>
          <w:lang w:val="en-GB"/>
        </w:rPr>
        <w:t>6</w:t>
      </w:r>
      <w:r w:rsidRPr="0066495C">
        <w:rPr>
          <w:lang w:val="en-GB"/>
        </w:rPr>
        <w:t xml:space="preserve">. </w:t>
      </w:r>
      <w:r w:rsidRPr="00036767">
        <w:rPr>
          <w:lang w:val="en-US"/>
        </w:rPr>
        <w:t>Biogeography</w:t>
      </w:r>
      <w:r>
        <w:rPr>
          <w:lang w:val="en-US"/>
        </w:rPr>
        <w:t xml:space="preserve"> of species in </w:t>
      </w:r>
      <w:r w:rsidRPr="0066495C">
        <w:rPr>
          <w:lang w:val="en-GB"/>
        </w:rPr>
        <w:t>metabolism and consumption data set.</w:t>
      </w:r>
    </w:p>
    <w:p w14:paraId="635E78EB" w14:textId="279721FB" w:rsidR="00036767" w:rsidRPr="0066495C" w:rsidRDefault="00036767" w:rsidP="00D545B3">
      <w:pPr>
        <w:spacing w:line="480" w:lineRule="auto"/>
        <w:contextualSpacing/>
        <w:jc w:val="both"/>
        <w:rPr>
          <w:lang w:val="en-GB"/>
        </w:rPr>
      </w:pPr>
    </w:p>
    <w:p w14:paraId="26044156" w14:textId="77777777" w:rsidR="00D87A69" w:rsidRPr="00647D43" w:rsidRDefault="00D87A69" w:rsidP="00D545B3">
      <w:pPr>
        <w:spacing w:line="480" w:lineRule="auto"/>
        <w:contextualSpacing/>
        <w:jc w:val="center"/>
      </w:pPr>
      <w:r>
        <w:rPr>
          <w:noProof/>
          <w:lang w:eastAsia="sv-SE"/>
        </w:rPr>
        <w:drawing>
          <wp:inline distT="0" distB="0" distL="0" distR="0" wp14:anchorId="3DCF3736" wp14:editId="3ABA10DA">
            <wp:extent cx="4898038" cy="2626468"/>
            <wp:effectExtent l="0" t="0" r="4445" b="254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ze_range.png"/>
                    <pic:cNvPicPr/>
                  </pic:nvPicPr>
                  <pic:blipFill rotWithShape="1">
                    <a:blip r:embed="rId22" cstate="print">
                      <a:extLst>
                        <a:ext uri="{28A0092B-C50C-407E-A947-70E740481C1C}">
                          <a14:useLocalDpi xmlns:a14="http://schemas.microsoft.com/office/drawing/2010/main" val="0"/>
                        </a:ext>
                      </a:extLst>
                    </a:blip>
                    <a:srcRect t="23045" b="23332"/>
                    <a:stretch/>
                  </pic:blipFill>
                  <pic:spPr bwMode="auto">
                    <a:xfrm>
                      <a:off x="0" y="0"/>
                      <a:ext cx="4942262" cy="2650182"/>
                    </a:xfrm>
                    <a:prstGeom prst="rect">
                      <a:avLst/>
                    </a:prstGeom>
                    <a:ln>
                      <a:noFill/>
                    </a:ln>
                    <a:extLst>
                      <a:ext uri="{53640926-AAD7-44D8-BBD7-CCE9431645EC}">
                        <a14:shadowObscured xmlns:a14="http://schemas.microsoft.com/office/drawing/2010/main"/>
                      </a:ext>
                    </a:extLst>
                  </pic:spPr>
                </pic:pic>
              </a:graphicData>
            </a:graphic>
          </wp:inline>
        </w:drawing>
      </w:r>
    </w:p>
    <w:p w14:paraId="0C4B3F7C" w14:textId="77777777" w:rsidR="00D87A69" w:rsidRPr="004C62F7" w:rsidRDefault="00D87A69" w:rsidP="00D545B3">
      <w:pPr>
        <w:spacing w:line="480" w:lineRule="auto"/>
        <w:contextualSpacing/>
        <w:jc w:val="both"/>
      </w:pPr>
      <w:r w:rsidRPr="00675EC9">
        <w:rPr>
          <w:lang w:val="en-GB"/>
        </w:rPr>
        <w:t>Fig. S7. Distribution of relative body masses in metabolism and consumption data set.</w:t>
      </w:r>
      <w:r w:rsidRPr="004C62F7">
        <w:rPr>
          <w:lang w:val="en-US"/>
        </w:rPr>
        <w:t xml:space="preserve"> </w:t>
      </w:r>
      <w:r>
        <w:t>Colors indicate species (legend not shown).</w:t>
      </w:r>
    </w:p>
    <w:p w14:paraId="6BFF4F88" w14:textId="77777777" w:rsidR="00D87A69" w:rsidRPr="00647D43" w:rsidRDefault="00D87A69" w:rsidP="00D545B3">
      <w:pPr>
        <w:spacing w:line="480" w:lineRule="auto"/>
        <w:contextualSpacing/>
        <w:jc w:val="both"/>
      </w:pPr>
    </w:p>
    <w:p w14:paraId="2B603521" w14:textId="2B123DC4" w:rsidR="009C2112" w:rsidRPr="00647D43" w:rsidRDefault="00EC4700" w:rsidP="00D545B3">
      <w:pPr>
        <w:spacing w:line="480" w:lineRule="auto"/>
        <w:contextualSpacing/>
        <w:jc w:val="center"/>
      </w:pPr>
      <w:r>
        <w:rPr>
          <w:noProof/>
          <w:lang w:eastAsia="sv-SE"/>
        </w:rPr>
        <w:lastRenderedPageBreak/>
        <w:drawing>
          <wp:inline distT="0" distB="0" distL="0" distR="0" wp14:anchorId="75D8645D" wp14:editId="14D7377E">
            <wp:extent cx="5731510" cy="5731510"/>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_weight.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4DA791E" w14:textId="268152BB" w:rsidR="009E174F" w:rsidRPr="0066495C" w:rsidRDefault="009E174F" w:rsidP="00D545B3">
      <w:pPr>
        <w:spacing w:line="480" w:lineRule="auto"/>
        <w:contextualSpacing/>
        <w:jc w:val="both"/>
        <w:rPr>
          <w:lang w:val="en-GB"/>
        </w:rPr>
      </w:pPr>
      <w:r w:rsidRPr="0066495C">
        <w:rPr>
          <w:lang w:val="en-GB"/>
        </w:rPr>
        <w:t>Fig. S</w:t>
      </w:r>
      <w:r w:rsidR="00644768" w:rsidRPr="0066495C">
        <w:rPr>
          <w:lang w:val="en-GB"/>
        </w:rPr>
        <w:t>8</w:t>
      </w:r>
      <w:r w:rsidRPr="0066495C">
        <w:rPr>
          <w:lang w:val="en-GB"/>
        </w:rPr>
        <w:t xml:space="preserve">. </w:t>
      </w:r>
      <w:r w:rsidR="005A3B2C" w:rsidRPr="0066495C">
        <w:rPr>
          <w:lang w:val="en-GB"/>
        </w:rPr>
        <w:t>Log</w:t>
      </w:r>
      <w:r w:rsidR="005A3B2C" w:rsidRPr="0066495C">
        <w:rPr>
          <w:vertAlign w:val="subscript"/>
          <w:lang w:val="en-GB"/>
        </w:rPr>
        <w:t>10</w:t>
      </w:r>
      <w:r w:rsidR="005A3B2C" w:rsidRPr="0066495C">
        <w:rPr>
          <w:lang w:val="en-GB"/>
        </w:rPr>
        <w:t xml:space="preserve"> of maximum published weight of species in metabolism and consumption data</w:t>
      </w:r>
      <w:r w:rsidR="00B60122" w:rsidRPr="0066495C">
        <w:rPr>
          <w:lang w:val="en-GB"/>
        </w:rPr>
        <w:t xml:space="preserve"> set</w:t>
      </w:r>
    </w:p>
    <w:p w14:paraId="2A5427EB" w14:textId="5498CA9F" w:rsidR="009C2112" w:rsidRPr="0066495C" w:rsidRDefault="009C2112" w:rsidP="00D545B3">
      <w:pPr>
        <w:spacing w:line="480" w:lineRule="auto"/>
        <w:contextualSpacing/>
        <w:jc w:val="both"/>
        <w:rPr>
          <w:lang w:val="en-GB"/>
        </w:rPr>
      </w:pPr>
    </w:p>
    <w:p w14:paraId="54039A2F" w14:textId="091A0CA5" w:rsidR="008874B5" w:rsidRPr="0066495C" w:rsidRDefault="008874B5" w:rsidP="00D545B3">
      <w:pPr>
        <w:spacing w:line="480" w:lineRule="auto"/>
        <w:contextualSpacing/>
        <w:jc w:val="both"/>
        <w:rPr>
          <w:lang w:val="en-GB"/>
        </w:rPr>
      </w:pPr>
    </w:p>
    <w:p w14:paraId="4763CC90" w14:textId="28646C7A" w:rsidR="000603A4" w:rsidRPr="0066495C" w:rsidRDefault="000603A4" w:rsidP="00D545B3">
      <w:pPr>
        <w:spacing w:line="480" w:lineRule="auto"/>
        <w:contextualSpacing/>
        <w:jc w:val="both"/>
        <w:rPr>
          <w:lang w:val="en-GB"/>
        </w:rPr>
      </w:pPr>
    </w:p>
    <w:p w14:paraId="4F077F51" w14:textId="732E6AA7" w:rsidR="00C233EB" w:rsidRDefault="00C233EB" w:rsidP="00D545B3">
      <w:pPr>
        <w:pStyle w:val="Heading1"/>
      </w:pPr>
      <w:bookmarkStart w:id="18" w:name="_Toc40175973"/>
      <w:r w:rsidRPr="000F3C49">
        <w:lastRenderedPageBreak/>
        <w:t>Supplementary analysis</w:t>
      </w:r>
      <w:bookmarkEnd w:id="18"/>
    </w:p>
    <w:p w14:paraId="662E296A" w14:textId="77777777" w:rsidR="008463C9" w:rsidRPr="00647D43" w:rsidRDefault="008463C9" w:rsidP="008463C9">
      <w:pPr>
        <w:pStyle w:val="ListParagraph"/>
        <w:spacing w:line="480" w:lineRule="auto"/>
        <w:ind w:left="360"/>
        <w:jc w:val="center"/>
        <w:rPr>
          <w:rFonts w:cstheme="minorHAnsi"/>
        </w:rPr>
      </w:pPr>
      <w:r w:rsidRPr="00647D43">
        <w:rPr>
          <w:rFonts w:cstheme="minorHAnsi"/>
          <w:noProof/>
          <w:lang w:eastAsia="sv-SE"/>
        </w:rPr>
        <w:drawing>
          <wp:inline distT="0" distB="0" distL="0" distR="0" wp14:anchorId="1E2C428D" wp14:editId="2301CCAD">
            <wp:extent cx="5731510" cy="573151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erior_mte_parameters.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1B5B2C36" w:rsidR="008463C9" w:rsidRPr="00DE382F" w:rsidRDefault="008463C9" w:rsidP="008463C9">
      <w:pPr>
        <w:spacing w:line="480" w:lineRule="auto"/>
        <w:contextualSpacing/>
        <w:jc w:val="both"/>
        <w:rPr>
          <w:lang w:val="en-US"/>
        </w:rPr>
      </w:pPr>
      <w:r w:rsidRPr="00DE382F">
        <w:rPr>
          <w:lang w:val="en-US"/>
        </w:rPr>
        <w:t>Fig. S9.</w:t>
      </w:r>
      <w:r w:rsidRPr="0066495C">
        <w:rPr>
          <w:rFonts w:cstheme="minorHAnsi"/>
          <w:lang w:val="en-GB"/>
        </w:rPr>
        <w:t xml:space="preserve"> Posterior distributions of the average intraspecific mass-scaling exponents and activation energies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1,2</m:t>
                </m:r>
              </m:sub>
            </m:sSub>
          </m:sub>
        </m:sSub>
      </m:oMath>
      <w:r w:rsidRPr="0066495C">
        <w:rPr>
          <w:rFonts w:cstheme="minorHAnsi"/>
          <w:lang w:val="en-GB"/>
        </w:rPr>
        <w:t>, and for metabolism also the non-species varying 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 xml:space="preserve">) </w:t>
      </w:r>
      <w:r w:rsidRPr="0066495C">
        <w:rPr>
          <w:rFonts w:cstheme="minorHAnsi"/>
          <w:lang w:val="en-GB"/>
        </w:rPr>
        <w:t>for metabolic rate (top row) and maximum consumption rate (bottom row). Numbers in the top left corner corresponds to the posterior median. Note that the final model for maximum consumption rate did not include a mass-temperature interaction term. The scale is the same within parameters across rates for comparison (and note that the mass-temperature interaction is estimated and presented on an Arrhenius temperature scale, 1/</w:t>
      </w:r>
      <w:proofErr w:type="spellStart"/>
      <w:r w:rsidRPr="0066495C">
        <w:rPr>
          <w:rFonts w:cstheme="minorHAnsi"/>
          <w:lang w:val="en-GB"/>
        </w:rPr>
        <w:t>kT</w:t>
      </w:r>
      <w:proofErr w:type="spellEnd"/>
      <w:r w:rsidRPr="0066495C">
        <w:rPr>
          <w:rFonts w:cstheme="minorHAnsi"/>
          <w:lang w:val="en-GB"/>
        </w:rPr>
        <w:t>).</w:t>
      </w:r>
    </w:p>
    <w:p w14:paraId="56BE862C" w14:textId="705E753D" w:rsidR="008463C9" w:rsidRDefault="008463C9" w:rsidP="008463C9">
      <w:pPr>
        <w:rPr>
          <w:lang w:val="en-US"/>
        </w:rPr>
      </w:pPr>
    </w:p>
    <w:p w14:paraId="663FC2EE" w14:textId="77777777" w:rsidR="00072A59" w:rsidRPr="00647D43" w:rsidRDefault="00072A59" w:rsidP="00072A59">
      <w:pPr>
        <w:spacing w:line="480" w:lineRule="auto"/>
        <w:contextualSpacing/>
        <w:jc w:val="center"/>
      </w:pPr>
      <w:r w:rsidRPr="00647D43">
        <w:rPr>
          <w:noProof/>
          <w:lang w:eastAsia="sv-SE"/>
        </w:rPr>
        <w:drawing>
          <wp:inline distT="0" distB="0" distL="0" distR="0" wp14:anchorId="4C370C7E" wp14:editId="53FAC8D1">
            <wp:extent cx="4603898" cy="4603898"/>
            <wp:effectExtent l="0" t="0" r="6350" b="635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l_model_species_fi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13814" cy="4613814"/>
                    </a:xfrm>
                    <a:prstGeom prst="rect">
                      <a:avLst/>
                    </a:prstGeom>
                  </pic:spPr>
                </pic:pic>
              </a:graphicData>
            </a:graphic>
          </wp:inline>
        </w:drawing>
      </w:r>
    </w:p>
    <w:p w14:paraId="37261D19" w14:textId="440FEFB5" w:rsidR="00072A59" w:rsidRDefault="00072A59" w:rsidP="00072A59">
      <w:pPr>
        <w:spacing w:line="480" w:lineRule="auto"/>
        <w:contextualSpacing/>
        <w:jc w:val="both"/>
        <w:rPr>
          <w:lang w:val="en-GB"/>
        </w:rPr>
      </w:pPr>
      <w:commentRangeStart w:id="19"/>
      <w:r w:rsidRPr="0066495C">
        <w:rPr>
          <w:lang w:val="en-GB"/>
        </w:rPr>
        <w:t>Fig. S</w:t>
      </w:r>
      <w:r w:rsidR="00DB424C" w:rsidRPr="00FB7DC9">
        <w:rPr>
          <w:lang w:val="en-US"/>
        </w:rPr>
        <w:t>10</w:t>
      </w:r>
      <w:r w:rsidRPr="0066495C">
        <w:rPr>
          <w:lang w:val="en-GB"/>
        </w:rPr>
        <w:t xml:space="preserve">. </w:t>
      </w:r>
      <w:commentRangeEnd w:id="19"/>
      <w:r>
        <w:rPr>
          <w:rStyle w:val="CommentReference"/>
        </w:rPr>
        <w:commentReference w:id="19"/>
      </w:r>
      <w:r w:rsidRPr="0066495C">
        <w:rPr>
          <w:lang w:val="en-GB"/>
        </w:rPr>
        <w:t xml:space="preserve">Predictions (line), 80% credible interval (band) and data (points) from polynomial models of maximum consumption rate versus </w:t>
      </w:r>
      <w:r w:rsidR="00FB7DC9" w:rsidRPr="00FB7DC9">
        <w:rPr>
          <w:lang w:val="en-US"/>
        </w:rPr>
        <w:t>rescaled</w:t>
      </w:r>
      <w:r w:rsidRPr="0066495C">
        <w:rPr>
          <w:lang w:val="en-GB"/>
        </w:rPr>
        <w:t xml:space="preserve"> temperature</w:t>
      </w:r>
      <w:r w:rsidR="005570FE" w:rsidRPr="00FD3CBA">
        <w:rPr>
          <w:lang w:val="en-US"/>
        </w:rPr>
        <w:t xml:space="preserve"> </w:t>
      </w:r>
      <w:r w:rsidR="00C34790">
        <w:rPr>
          <w:lang w:val="en-US"/>
        </w:rPr>
        <w:t>(</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sub>
        </m:sSub>
        <m:r>
          <w:rPr>
            <w:rFonts w:ascii="Cambria Math" w:hAnsi="Cambria Math" w:cstheme="minorHAnsi"/>
            <w:lang w:val="en-GB"/>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r>
          <w:rPr>
            <w:rFonts w:ascii="Cambria Math" w:hAnsi="Cambria Math" w:cstheme="minorHAnsi"/>
            <w:lang w:val="en-GB"/>
          </w:rPr>
          <m:t>-</m:t>
        </m:r>
        <m:acc>
          <m:accPr>
            <m:chr m:val="̃"/>
            <m:ctrlPr>
              <w:rPr>
                <w:rFonts w:ascii="Cambria Math" w:hAnsi="Cambria Math" w:cstheme="minorHAnsi"/>
                <w:i/>
                <w:lang w:val="en-GB"/>
              </w:rPr>
            </m:ctrlPr>
          </m:acc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env</m:t>
                </m:r>
                <m:r>
                  <w:rPr>
                    <w:rFonts w:ascii="Cambria Math" w:hAnsi="Cambria Math" w:cstheme="minorHAnsi"/>
                    <w:lang w:val="en-GB"/>
                  </w:rPr>
                  <m:t>,</m:t>
                </m:r>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e>
        </m:acc>
      </m:oMath>
      <w:r w:rsidR="00C34790">
        <w:rPr>
          <w:lang w:val="en-US"/>
        </w:rPr>
        <w:t>)</w:t>
      </w:r>
      <w:r w:rsidRPr="0066495C">
        <w:rPr>
          <w:lang w:val="en-GB"/>
        </w:rPr>
        <w:t>, fitted separately to each species.</w:t>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4C4E9ACE" w14:textId="7C7131B2" w:rsidR="009E754E" w:rsidRDefault="009E754E" w:rsidP="00072A59">
      <w:pPr>
        <w:spacing w:line="480" w:lineRule="auto"/>
        <w:contextualSpacing/>
        <w:jc w:val="both"/>
        <w:rPr>
          <w:lang w:val="en-GB"/>
        </w:rPr>
      </w:pPr>
    </w:p>
    <w:p w14:paraId="1D8C72C0" w14:textId="49C949AC" w:rsidR="009E754E" w:rsidRDefault="009E754E" w:rsidP="00072A59">
      <w:pPr>
        <w:spacing w:line="480" w:lineRule="auto"/>
        <w:contextualSpacing/>
        <w:jc w:val="both"/>
        <w:rPr>
          <w:lang w:val="en-GB"/>
        </w:rPr>
      </w:pPr>
    </w:p>
    <w:p w14:paraId="4A1C32E3" w14:textId="424082EC" w:rsidR="009E754E" w:rsidRDefault="009E754E" w:rsidP="00072A59">
      <w:pPr>
        <w:spacing w:line="480" w:lineRule="auto"/>
        <w:contextualSpacing/>
        <w:jc w:val="both"/>
        <w:rPr>
          <w:lang w:val="en-GB"/>
        </w:rPr>
      </w:pPr>
    </w:p>
    <w:p w14:paraId="3FEB7240" w14:textId="24591D4C" w:rsidR="009E754E" w:rsidRDefault="009E754E" w:rsidP="00072A59">
      <w:pPr>
        <w:spacing w:line="480" w:lineRule="auto"/>
        <w:contextualSpacing/>
        <w:jc w:val="both"/>
        <w:rPr>
          <w:lang w:val="en-GB"/>
        </w:rPr>
      </w:pPr>
    </w:p>
    <w:p w14:paraId="09C5BF09" w14:textId="3859EFC7" w:rsidR="009E754E" w:rsidRDefault="009E754E" w:rsidP="00072A59">
      <w:pPr>
        <w:spacing w:line="480" w:lineRule="auto"/>
        <w:contextualSpacing/>
        <w:jc w:val="both"/>
        <w:rPr>
          <w:lang w:val="en-GB"/>
        </w:rPr>
      </w:pPr>
    </w:p>
    <w:p w14:paraId="6D50650E" w14:textId="41610071" w:rsidR="009E754E" w:rsidRDefault="009E754E" w:rsidP="00072A59">
      <w:pPr>
        <w:spacing w:line="480" w:lineRule="auto"/>
        <w:contextualSpacing/>
        <w:jc w:val="both"/>
        <w:rPr>
          <w:lang w:val="en-GB"/>
        </w:rPr>
      </w:pPr>
    </w:p>
    <w:p w14:paraId="3C67D3D7" w14:textId="1770CDDB" w:rsidR="009E754E" w:rsidRDefault="009E754E" w:rsidP="009E754E">
      <w:pPr>
        <w:spacing w:line="360" w:lineRule="auto"/>
        <w:contextualSpacing/>
        <w:jc w:val="both"/>
        <w:rPr>
          <w:rFonts w:cstheme="minorHAnsi"/>
          <w:b/>
          <w:bCs/>
          <w:i/>
          <w:iCs/>
        </w:rPr>
      </w:pPr>
      <w:r>
        <w:rPr>
          <w:rFonts w:cstheme="minorHAnsi"/>
          <w:b/>
          <w:bCs/>
          <w:i/>
          <w:iCs/>
          <w:noProof/>
        </w:rPr>
        <w:lastRenderedPageBreak/>
        <w:drawing>
          <wp:inline distT="0" distB="0" distL="0" distR="0" wp14:anchorId="5D961B08" wp14:editId="0D7EC401">
            <wp:extent cx="5731510" cy="5731510"/>
            <wp:effectExtent l="0" t="0" r="0" b="0"/>
            <wp:docPr id="4" name="Picture 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nv_exp_temp.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77777777" w:rsidR="009E754E" w:rsidRPr="004559BC" w:rsidRDefault="009E754E" w:rsidP="009E754E">
      <w:pPr>
        <w:spacing w:line="360" w:lineRule="auto"/>
        <w:contextualSpacing/>
        <w:jc w:val="both"/>
        <w:rPr>
          <w:rFonts w:cstheme="minorHAnsi"/>
          <w:i/>
          <w:iCs/>
          <w:lang w:val="en-GB"/>
        </w:rPr>
      </w:pPr>
      <w:commentRangeStart w:id="20"/>
      <w:commentRangeStart w:id="21"/>
      <w:r w:rsidRPr="00972C7F">
        <w:rPr>
          <w:rFonts w:cstheme="minorHAnsi"/>
          <w:b/>
          <w:bCs/>
          <w:i/>
          <w:iCs/>
          <w:lang w:val="en-GB"/>
        </w:rPr>
        <w:t xml:space="preserve">Fig. </w:t>
      </w:r>
      <w:commentRangeStart w:id="22"/>
      <w:commentRangeStart w:id="23"/>
      <w:r>
        <w:rPr>
          <w:rFonts w:cstheme="minorHAnsi"/>
          <w:b/>
          <w:bCs/>
          <w:i/>
          <w:iCs/>
          <w:lang w:val="en-GB"/>
        </w:rPr>
        <w:t>6</w:t>
      </w:r>
      <w:r w:rsidRPr="004559BC">
        <w:rPr>
          <w:rFonts w:cstheme="minorHAnsi"/>
          <w:b/>
          <w:bCs/>
          <w:i/>
          <w:iCs/>
          <w:lang w:val="en-GB"/>
        </w:rPr>
        <w:t>.</w:t>
      </w:r>
      <w:r w:rsidRPr="004559BC">
        <w:rPr>
          <w:rFonts w:cstheme="minorHAnsi"/>
          <w:i/>
          <w:iCs/>
          <w:lang w:val="en-GB"/>
        </w:rPr>
        <w:t xml:space="preserve"> </w:t>
      </w:r>
      <w:commentRangeEnd w:id="22"/>
      <w:r w:rsidRPr="005A518B">
        <w:rPr>
          <w:rStyle w:val="CommentReference"/>
        </w:rPr>
        <w:commentReference w:id="22"/>
      </w:r>
      <w:commentRangeEnd w:id="23"/>
      <w:r w:rsidRPr="004559BC">
        <w:rPr>
          <w:rFonts w:cstheme="minorHAnsi"/>
          <w:i/>
          <w:iCs/>
          <w:lang w:val="en-GB"/>
        </w:rPr>
        <w:t xml:space="preserve">Experimental temperatures (grey) overlap environmental temperatures (green) and optimum growth temperatures (orange) are typically at the upper end or above the environmental range. </w:t>
      </w:r>
      <w:r w:rsidRPr="005A518B">
        <w:rPr>
          <w:rStyle w:val="CommentReference"/>
        </w:rPr>
        <w:commentReference w:id="23"/>
      </w:r>
      <w:commentRangeEnd w:id="20"/>
      <w:r>
        <w:rPr>
          <w:rStyle w:val="CommentReference"/>
        </w:rPr>
        <w:commentReference w:id="20"/>
      </w:r>
      <w:commentRangeEnd w:id="21"/>
      <w:r>
        <w:rPr>
          <w:rStyle w:val="CommentReference"/>
        </w:rPr>
        <w:commentReference w:id="21"/>
      </w:r>
      <w:r w:rsidRPr="004559BC">
        <w:rPr>
          <w:rFonts w:cstheme="minorHAnsi"/>
          <w:i/>
          <w:iCs/>
          <w:lang w:val="en-GB"/>
        </w:rPr>
        <w:t xml:space="preserve">Vertical green lines show the minimum and maximum environmental </w:t>
      </w:r>
      <w:commentRangeStart w:id="24"/>
      <w:commentRangeStart w:id="25"/>
      <w:r w:rsidRPr="004559BC">
        <w:rPr>
          <w:rFonts w:cstheme="minorHAnsi"/>
          <w:i/>
          <w:iCs/>
          <w:lang w:val="en-GB"/>
        </w:rPr>
        <w:t xml:space="preserve">temperature based on either temperature in distribution range (triangles) or modelled distribution maps (circles), both taken from </w:t>
      </w:r>
      <w:proofErr w:type="spellStart"/>
      <w:r w:rsidRPr="004559BC">
        <w:rPr>
          <w:rFonts w:cstheme="minorHAnsi"/>
          <w:i/>
          <w:iCs/>
          <w:lang w:val="en-GB"/>
        </w:rPr>
        <w:t>FishBase</w:t>
      </w:r>
      <w:commentRangeEnd w:id="24"/>
      <w:proofErr w:type="spellEnd"/>
      <w:r>
        <w:rPr>
          <w:rStyle w:val="CommentReference"/>
        </w:rPr>
        <w:commentReference w:id="24"/>
      </w:r>
      <w:commentRangeEnd w:id="25"/>
      <w:r>
        <w:rPr>
          <w:rStyle w:val="CommentReference"/>
        </w:rPr>
        <w:commentReference w:id="25"/>
      </w:r>
      <w:r w:rsidRPr="004559BC">
        <w:rPr>
          <w:rFonts w:cstheme="minorHAnsi"/>
          <w:i/>
          <w:iCs/>
          <w:lang w:val="en-GB"/>
        </w:rPr>
        <w:t>, and green points show the midpoint. T</w:t>
      </w:r>
      <w:commentRangeStart w:id="26"/>
      <w:commentRangeStart w:id="27"/>
      <w:r w:rsidRPr="004559BC">
        <w:rPr>
          <w:rFonts w:cstheme="minorHAnsi"/>
          <w:i/>
          <w:iCs/>
          <w:lang w:val="en-GB"/>
        </w:rPr>
        <w:t>he optimum growth temperatures are depicted for all size-classes per species, where the circle size is proportional to number of observations at that temperature</w:t>
      </w:r>
      <w:commentRangeEnd w:id="26"/>
      <w:r>
        <w:rPr>
          <w:rStyle w:val="CommentReference"/>
        </w:rPr>
        <w:commentReference w:id="26"/>
      </w:r>
      <w:commentRangeEnd w:id="27"/>
      <w:r>
        <w:rPr>
          <w:rStyle w:val="CommentReference"/>
        </w:rPr>
        <w:commentReference w:id="27"/>
      </w:r>
      <w:r w:rsidRPr="004559BC">
        <w:rPr>
          <w:rFonts w:cstheme="minorHAnsi"/>
          <w:i/>
          <w:iCs/>
          <w:lang w:val="en-GB"/>
        </w:rPr>
        <w:t>. The average distance between environmental mid-point temperature and mean optimum temperature (per species) is 6.5</w:t>
      </w:r>
      <m:oMath>
        <m:r>
          <w:rPr>
            <w:rFonts w:ascii="Cambria Math" w:hAnsi="Cambria Math" w:cstheme="minorHAnsi"/>
            <w:lang w:val="en-GB"/>
          </w:rPr>
          <m:t>℃</m:t>
        </m:r>
      </m:oMath>
      <w:r w:rsidRPr="004559BC">
        <w:rPr>
          <w:rFonts w:eastAsiaTheme="minorEastAsia" w:cstheme="minorHAnsi"/>
          <w:i/>
          <w:iCs/>
          <w:lang w:val="en-GB"/>
        </w:rPr>
        <w:t xml:space="preserve"> with a standard deviation of 2.6</w:t>
      </w:r>
      <w:commentRangeStart w:id="28"/>
      <w:r w:rsidRPr="004559BC">
        <w:rPr>
          <w:rFonts w:eastAsiaTheme="minorEastAsia" w:cstheme="minorHAnsi"/>
          <w:i/>
          <w:iCs/>
          <w:lang w:val="en-GB"/>
        </w:rPr>
        <w:t>.</w:t>
      </w:r>
      <w:commentRangeEnd w:id="28"/>
      <w:r>
        <w:rPr>
          <w:rStyle w:val="CommentReference"/>
        </w:rPr>
        <w:commentReference w:id="28"/>
      </w:r>
    </w:p>
    <w:p w14:paraId="415AD6D4" w14:textId="77777777" w:rsidR="009E754E" w:rsidRPr="0066495C" w:rsidRDefault="009E754E" w:rsidP="00072A59">
      <w:pPr>
        <w:spacing w:line="480" w:lineRule="auto"/>
        <w:contextualSpacing/>
        <w:jc w:val="both"/>
        <w:rPr>
          <w:lang w:val="en-GB"/>
        </w:rPr>
      </w:pPr>
    </w:p>
    <w:p w14:paraId="299915C5" w14:textId="77777777" w:rsidR="003D037B" w:rsidRDefault="003D037B" w:rsidP="003D037B">
      <w:pPr>
        <w:pStyle w:val="Heading1"/>
      </w:pPr>
      <w:bookmarkStart w:id="29" w:name="_Toc40175974"/>
      <w:r>
        <w:lastRenderedPageBreak/>
        <w:t>Model validation</w:t>
      </w:r>
      <w:bookmarkEnd w:id="29"/>
    </w:p>
    <w:p w14:paraId="72C49B65" w14:textId="77777777" w:rsidR="0059717E" w:rsidRPr="00072A59" w:rsidRDefault="0059717E" w:rsidP="008463C9"/>
    <w:p w14:paraId="36C5C43C" w14:textId="7CA455B6" w:rsidR="00646A26" w:rsidRPr="00647D43" w:rsidRDefault="00524FBE" w:rsidP="00D545B3">
      <w:pPr>
        <w:pStyle w:val="Heading2"/>
        <w:contextualSpacing/>
        <w:jc w:val="both"/>
        <w:rPr>
          <w:rFonts w:asciiTheme="minorHAnsi" w:hAnsiTheme="minorHAnsi" w:cstheme="minorHAnsi"/>
          <w:i/>
          <w:iCs/>
          <w:sz w:val="22"/>
          <w:szCs w:val="22"/>
          <w:lang w:val="en-GB"/>
        </w:rPr>
      </w:pPr>
      <w:bookmarkStart w:id="30" w:name="_Toc40175975"/>
      <w:r w:rsidRPr="00647D43">
        <w:rPr>
          <w:rFonts w:asciiTheme="minorHAnsi" w:hAnsiTheme="minorHAnsi" w:cstheme="minorHAnsi"/>
          <w:i/>
          <w:iCs/>
          <w:sz w:val="22"/>
          <w:szCs w:val="22"/>
          <w:lang w:val="en-GB"/>
        </w:rPr>
        <w:t>Optimum growth temperature</w:t>
      </w:r>
      <w:bookmarkEnd w:id="30"/>
    </w:p>
    <w:p w14:paraId="3D3BB3A2" w14:textId="10039079" w:rsidR="00747AE4" w:rsidRPr="00647D43" w:rsidRDefault="00222D4E" w:rsidP="00D545B3">
      <w:pPr>
        <w:spacing w:line="480" w:lineRule="auto"/>
        <w:contextualSpacing/>
        <w:jc w:val="both"/>
      </w:pPr>
      <w:r w:rsidRPr="00647D43">
        <w:rPr>
          <w:noProof/>
          <w:lang w:eastAsia="sv-SE"/>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345A523" w14:textId="35F04656" w:rsidR="00636FB7" w:rsidRPr="00426EC8" w:rsidRDefault="00636FB7" w:rsidP="00D545B3">
      <w:pPr>
        <w:spacing w:line="480" w:lineRule="auto"/>
        <w:contextualSpacing/>
        <w:jc w:val="both"/>
        <w:rPr>
          <w:lang w:val="en-US"/>
        </w:rPr>
      </w:pPr>
      <w:r w:rsidRPr="0066495C">
        <w:rPr>
          <w:lang w:val="en-GB"/>
        </w:rPr>
        <w:t>Fig. S</w:t>
      </w:r>
      <w:r w:rsidR="000979A4" w:rsidRPr="00426EC8">
        <w:rPr>
          <w:lang w:val="en-US"/>
        </w:rPr>
        <w:t>1</w:t>
      </w:r>
      <w:r w:rsidR="00F31305" w:rsidRPr="00426EC8">
        <w:rPr>
          <w:lang w:val="en-US"/>
        </w:rPr>
        <w:t>1</w:t>
      </w:r>
      <w:r w:rsidRPr="0066495C">
        <w:rPr>
          <w:lang w:val="en-GB"/>
        </w:rPr>
        <w:t xml:space="preserve">. Posterior densities and </w:t>
      </w:r>
      <w:r w:rsidR="002C2889" w:rsidRPr="0066495C">
        <w:rPr>
          <w:lang w:val="en-GB"/>
        </w:rPr>
        <w:t>trace plots</w:t>
      </w:r>
      <w:r w:rsidRPr="0066495C">
        <w:rPr>
          <w:lang w:val="en-GB"/>
        </w:rPr>
        <w:t xml:space="preserve"> for evaluation of chain convergence (by chain, indicated by </w:t>
      </w:r>
      <w:proofErr w:type="spellStart"/>
      <w:r w:rsidRPr="0066495C">
        <w:rPr>
          <w:lang w:val="en-GB"/>
        </w:rPr>
        <w:t>color</w:t>
      </w:r>
      <w:proofErr w:type="spellEnd"/>
      <w:r w:rsidRPr="0066495C">
        <w:rPr>
          <w:lang w:val="en-GB"/>
        </w:rPr>
        <w:t xml:space="preserve">), for the </w:t>
      </w:r>
      <w:r w:rsidR="00FA1666" w:rsidRPr="0066495C">
        <w:rPr>
          <w:lang w:val="en-GB"/>
        </w:rPr>
        <w:t>highest-level</w:t>
      </w:r>
      <w:r w:rsidR="002C2889" w:rsidRPr="0066495C">
        <w:rPr>
          <w:lang w:val="en-GB"/>
        </w:rPr>
        <w:t xml:space="preserve"> parameters</w:t>
      </w:r>
      <w:r w:rsidR="00F902D6" w:rsidRPr="0066495C">
        <w:rPr>
          <w:lang w:val="en-GB"/>
        </w:rPr>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66495C">
        <w:rPr>
          <w:lang w:val="en-GB"/>
        </w:rPr>
        <w:t xml:space="preserve"> model</w:t>
      </w:r>
      <w:r w:rsidR="00426EC8" w:rsidRPr="00426EC8">
        <w:rPr>
          <w:lang w:val="en-US"/>
        </w:rPr>
        <w:t>.</w:t>
      </w:r>
    </w:p>
    <w:p w14:paraId="47792BF7" w14:textId="60ED57FD" w:rsidR="009428CD" w:rsidRPr="0066495C" w:rsidRDefault="009428CD" w:rsidP="00D545B3">
      <w:pPr>
        <w:spacing w:line="480" w:lineRule="auto"/>
        <w:contextualSpacing/>
        <w:rPr>
          <w:lang w:val="en-GB"/>
        </w:rPr>
      </w:pPr>
    </w:p>
    <w:p w14:paraId="0C557ED2" w14:textId="5A17A466" w:rsidR="00222D4E" w:rsidRPr="0066495C" w:rsidRDefault="00222D4E" w:rsidP="00D545B3">
      <w:pPr>
        <w:spacing w:line="480" w:lineRule="auto"/>
        <w:contextualSpacing/>
        <w:rPr>
          <w:lang w:val="en-GB"/>
        </w:rPr>
      </w:pPr>
    </w:p>
    <w:p w14:paraId="580ABB17" w14:textId="25BC63BF" w:rsidR="00222D4E" w:rsidRPr="0066495C" w:rsidRDefault="00222D4E" w:rsidP="00D545B3">
      <w:pPr>
        <w:spacing w:line="480" w:lineRule="auto"/>
        <w:contextualSpacing/>
        <w:rPr>
          <w:lang w:val="en-GB"/>
        </w:rPr>
      </w:pPr>
    </w:p>
    <w:p w14:paraId="474B5AF2" w14:textId="267FCC85" w:rsidR="00222D4E" w:rsidRPr="0066495C" w:rsidRDefault="00222D4E" w:rsidP="00D545B3">
      <w:pPr>
        <w:spacing w:line="480" w:lineRule="auto"/>
        <w:contextualSpacing/>
        <w:rPr>
          <w:lang w:val="en-GB"/>
        </w:rPr>
      </w:pPr>
    </w:p>
    <w:p w14:paraId="0FD5DB64" w14:textId="7DFC1D42" w:rsidR="00222D4E" w:rsidRPr="0066495C" w:rsidRDefault="00222D4E" w:rsidP="00D545B3">
      <w:pPr>
        <w:spacing w:line="480" w:lineRule="auto"/>
        <w:contextualSpacing/>
        <w:rPr>
          <w:lang w:val="en-GB"/>
        </w:rPr>
      </w:pPr>
    </w:p>
    <w:p w14:paraId="49952FA8" w14:textId="17F4B021" w:rsidR="00222D4E" w:rsidRPr="00647D43" w:rsidRDefault="00222D4E" w:rsidP="00150DE5">
      <w:pPr>
        <w:spacing w:line="480" w:lineRule="auto"/>
        <w:contextualSpacing/>
        <w:jc w:val="center"/>
      </w:pPr>
      <w:r w:rsidRPr="00647D43">
        <w:rPr>
          <w:noProof/>
          <w:lang w:eastAsia="sv-SE"/>
        </w:rPr>
        <w:drawing>
          <wp:inline distT="0" distB="0" distL="0" distR="0" wp14:anchorId="21159F0F" wp14:editId="5DCB7109">
            <wp:extent cx="4095344" cy="4095344"/>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98764" cy="4098764"/>
                    </a:xfrm>
                    <a:prstGeom prst="rect">
                      <a:avLst/>
                    </a:prstGeom>
                  </pic:spPr>
                </pic:pic>
              </a:graphicData>
            </a:graphic>
          </wp:inline>
        </w:drawing>
      </w:r>
    </w:p>
    <w:p w14:paraId="1AFFA5E9" w14:textId="37E3FB93" w:rsidR="00FC40B3" w:rsidRPr="006325A1" w:rsidRDefault="00FC40B3" w:rsidP="00D545B3">
      <w:pPr>
        <w:spacing w:line="480" w:lineRule="auto"/>
        <w:contextualSpacing/>
        <w:jc w:val="both"/>
        <w:rPr>
          <w:lang w:val="en-US"/>
        </w:rPr>
      </w:pPr>
      <w:commentRangeStart w:id="31"/>
      <w:r w:rsidRPr="0066495C">
        <w:rPr>
          <w:lang w:val="en-GB"/>
        </w:rPr>
        <w:t>Fig. S1</w:t>
      </w:r>
      <w:r w:rsidR="00A23F3E" w:rsidRPr="00536056">
        <w:rPr>
          <w:lang w:val="en-US"/>
        </w:rPr>
        <w:t>2</w:t>
      </w:r>
      <w:r w:rsidRPr="0066495C">
        <w:rPr>
          <w:lang w:val="en-GB"/>
        </w:rPr>
        <w:t>.</w:t>
      </w:r>
      <w:r w:rsidR="00536056" w:rsidRPr="00536056">
        <w:rPr>
          <w:lang w:val="en-US"/>
        </w:rPr>
        <w:t xml:space="preserve"> </w:t>
      </w:r>
      <w:commentRangeEnd w:id="31"/>
      <w:r w:rsidR="00643DD7">
        <w:rPr>
          <w:rStyle w:val="CommentReference"/>
        </w:rPr>
        <w:commentReference w:id="31"/>
      </w:r>
      <w:r w:rsidR="00536056" w:rsidRPr="00536056">
        <w:rPr>
          <w:lang w:val="en-US"/>
        </w:rPr>
        <w:t>Potential scale reduction factor</w:t>
      </w:r>
      <w:r w:rsidRPr="0066495C">
        <w:rPr>
          <w:lang w:val="en-GB"/>
        </w:rPr>
        <w:t xml:space="preserve"> </w:t>
      </w:r>
      <w:r w:rsidR="00536056" w:rsidRPr="00536056">
        <w:rPr>
          <w:lang w:val="en-US"/>
        </w:rPr>
        <w:t>(</w:t>
      </w:r>
      <m:oMath>
        <m:acc>
          <m:accPr>
            <m:ctrlPr>
              <w:rPr>
                <w:rFonts w:ascii="Cambria Math" w:hAnsi="Cambria Math"/>
                <w:i/>
              </w:rPr>
            </m:ctrlPr>
          </m:accPr>
          <m:e>
            <m:r>
              <w:rPr>
                <w:rFonts w:ascii="Cambria Math" w:hAnsi="Cambria Math"/>
              </w:rPr>
              <m:t>R</m:t>
            </m:r>
          </m:e>
        </m:acc>
      </m:oMath>
      <w:r w:rsidR="00536056" w:rsidRPr="00536056">
        <w:rPr>
          <w:rFonts w:eastAsiaTheme="minorEastAsia"/>
          <w:lang w:val="en-US"/>
        </w:rPr>
        <w:t>)</w:t>
      </w:r>
      <w:r w:rsidRPr="0066495C">
        <w:rPr>
          <w:lang w:val="en-GB"/>
        </w:rPr>
        <w:t xml:space="preserve"> </w:t>
      </w:r>
      <w:r w:rsidR="00B27A20" w:rsidRPr="0066495C">
        <w:rPr>
          <w:rFonts w:eastAsiaTheme="minorEastAsia"/>
          <w:lang w:val="en-GB"/>
        </w:rPr>
        <w:t>for</w:t>
      </w:r>
      <w:r w:rsidR="00536056" w:rsidRPr="000F5646">
        <w:rPr>
          <w:rFonts w:eastAsiaTheme="minorEastAsia"/>
          <w:lang w:val="en-US"/>
        </w:rPr>
        <w:t xml:space="preserve"> the</w:t>
      </w:r>
      <w:r w:rsidR="00B27A20"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000F5646" w:rsidRPr="0085268B">
        <w:rPr>
          <w:lang w:val="en-US"/>
        </w:rPr>
        <w:t xml:space="preserve">. </w:t>
      </w:r>
      <w:r w:rsidR="0085268B" w:rsidRPr="006325A1">
        <w:rPr>
          <w:lang w:val="en-US"/>
        </w:rPr>
        <w:t xml:space="preserve">This factor </w:t>
      </w:r>
      <w:r w:rsidR="006325A1" w:rsidRPr="006325A1">
        <w:rPr>
          <w:lang w:val="en-US"/>
        </w:rPr>
        <w:t>is based on the comparison of between and within</w:t>
      </w:r>
      <w:r w:rsidR="006325A1">
        <w:rPr>
          <w:lang w:val="en-US"/>
        </w:rPr>
        <w:t xml:space="preserve">-chain variation for the same parameter. A value close to one implies </w:t>
      </w:r>
      <w:r w:rsidR="00D47C11">
        <w:rPr>
          <w:lang w:val="en-US"/>
        </w:rPr>
        <w:t>chains</w:t>
      </w:r>
      <w:r w:rsidR="006325A1">
        <w:rPr>
          <w:lang w:val="en-US"/>
        </w:rPr>
        <w:t xml:space="preserve"> converged to the same distribution.</w:t>
      </w:r>
      <w:r w:rsidR="00D47C11">
        <w:rPr>
          <w:lang w:val="en-US"/>
        </w:rPr>
        <w:t xml:space="preserve"> </w:t>
      </w:r>
    </w:p>
    <w:p w14:paraId="329F4E4C" w14:textId="53FFED90" w:rsidR="00747AE4" w:rsidRPr="0066495C" w:rsidRDefault="00747AE4" w:rsidP="00D545B3">
      <w:pPr>
        <w:spacing w:line="480" w:lineRule="auto"/>
        <w:contextualSpacing/>
        <w:rPr>
          <w:lang w:val="en-GB"/>
        </w:rPr>
      </w:pPr>
    </w:p>
    <w:p w14:paraId="1C4996BD" w14:textId="22134F31" w:rsidR="00222D4E" w:rsidRPr="00647D43" w:rsidRDefault="001F5BA0" w:rsidP="00EA02DC">
      <w:pPr>
        <w:spacing w:line="480" w:lineRule="auto"/>
        <w:contextualSpacing/>
        <w:jc w:val="center"/>
      </w:pPr>
      <w:r w:rsidRPr="00647D43">
        <w:rPr>
          <w:noProof/>
          <w:lang w:eastAsia="sv-SE"/>
        </w:rPr>
        <w:lastRenderedPageBreak/>
        <w:drawing>
          <wp:inline distT="0" distB="0" distL="0" distR="0" wp14:anchorId="59D1E084" wp14:editId="4A0F9420">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2FBDE913" w14:textId="0EED4363" w:rsidR="00DA3406" w:rsidRPr="0066495C" w:rsidRDefault="001A382A" w:rsidP="00D545B3">
      <w:pPr>
        <w:spacing w:line="480" w:lineRule="auto"/>
        <w:contextualSpacing/>
        <w:jc w:val="both"/>
        <w:rPr>
          <w:lang w:val="en-GB"/>
        </w:rPr>
      </w:pPr>
      <w:r w:rsidRPr="0066495C">
        <w:rPr>
          <w:lang w:val="en-GB"/>
        </w:rPr>
        <w:t>Fig. S1</w:t>
      </w:r>
      <w:r w:rsidR="00A23F3E" w:rsidRPr="0066495C">
        <w:rPr>
          <w:lang w:val="en-GB"/>
        </w:rPr>
        <w:t>3</w:t>
      </w:r>
      <w:r w:rsidRPr="0066495C">
        <w:rPr>
          <w:lang w:val="en-GB"/>
        </w:rPr>
        <w:t xml:space="preserve">. </w:t>
      </w:r>
      <w:r w:rsidR="008A1780" w:rsidRPr="0066495C">
        <w:rPr>
          <w:lang w:val="en-GB"/>
        </w:rPr>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3D3B3D" w:rsidRPr="00FC195E">
        <w:rPr>
          <w:rFonts w:eastAsiaTheme="minorEastAsia"/>
          <w:lang w:val="en-US"/>
        </w:rPr>
        <w:t>-</w:t>
      </w:r>
      <w:r w:rsidR="008A1780" w:rsidRPr="0066495C">
        <w:rPr>
          <w:rFonts w:eastAsiaTheme="minorEastAsia"/>
          <w:lang w:val="en-GB"/>
        </w:rPr>
        <w:t>model. Vertical line corresponds to mean in data and histogram depicts each posterior mean.</w:t>
      </w:r>
      <w:r w:rsidR="00FA6566" w:rsidRPr="0066495C">
        <w:rPr>
          <w:rFonts w:eastAsiaTheme="minorEastAsia"/>
          <w:lang w:val="en-GB"/>
        </w:rPr>
        <w:t xml:space="preserve"> </w:t>
      </w:r>
      <w:r w:rsidR="009B2AA5">
        <w:rPr>
          <w:rFonts w:eastAsiaTheme="minorEastAsia"/>
          <w:lang w:val="en-US"/>
        </w:rPr>
        <w:t xml:space="preserve">Fit is evaluated by simulating data from the </w:t>
      </w:r>
      <w:r w:rsidR="00AB7387">
        <w:rPr>
          <w:rFonts w:eastAsiaTheme="minorEastAsia"/>
          <w:lang w:val="en-US"/>
        </w:rPr>
        <w:t xml:space="preserve">likelihood </w:t>
      </w:r>
      <w:r w:rsidR="009C4039">
        <w:rPr>
          <w:rFonts w:eastAsiaTheme="minorEastAsia"/>
          <w:lang w:val="en-US"/>
        </w:rPr>
        <w:t>(at each iteration of the MCMC chain)</w:t>
      </w:r>
      <w:r w:rsidR="001B7D61">
        <w:rPr>
          <w:rFonts w:eastAsiaTheme="minorEastAsia"/>
          <w:lang w:val="en-US"/>
        </w:rPr>
        <w:t xml:space="preserve">, and each simulated </w:t>
      </w:r>
      <w:r w:rsidR="007F261D">
        <w:rPr>
          <w:rFonts w:eastAsiaTheme="minorEastAsia"/>
          <w:lang w:val="en-US"/>
        </w:rPr>
        <w:t>data</w:t>
      </w:r>
      <w:r w:rsidR="00D8077C">
        <w:rPr>
          <w:rFonts w:eastAsiaTheme="minorEastAsia"/>
          <w:lang w:val="en-US"/>
        </w:rPr>
        <w:t xml:space="preserve"> is assigned a </w:t>
      </w:r>
      <w:r w:rsidR="001B7D61">
        <w:rPr>
          <w:rFonts w:eastAsiaTheme="minorEastAsia"/>
          <w:lang w:val="en-US"/>
        </w:rPr>
        <w:t>0</w:t>
      </w:r>
      <w:r w:rsidR="00D8077C">
        <w:rPr>
          <w:rFonts w:eastAsiaTheme="minorEastAsia"/>
          <w:lang w:val="en-US"/>
        </w:rPr>
        <w:t xml:space="preserve"> o</w:t>
      </w:r>
      <w:r w:rsidR="00414F72">
        <w:rPr>
          <w:rFonts w:eastAsiaTheme="minorEastAsia"/>
          <w:lang w:val="en-US"/>
        </w:rPr>
        <w:t xml:space="preserve">r </w:t>
      </w:r>
      <w:r w:rsidR="001B7D61">
        <w:rPr>
          <w:rFonts w:eastAsiaTheme="minorEastAsia"/>
          <w:lang w:val="en-US"/>
        </w:rPr>
        <w:t>1</w:t>
      </w:r>
      <w:r w:rsidR="00414F72">
        <w:rPr>
          <w:rFonts w:eastAsiaTheme="minorEastAsia"/>
          <w:lang w:val="en-US"/>
        </w:rPr>
        <w:t xml:space="preserve"> if it is below or </w:t>
      </w:r>
      <w:r w:rsidR="00426EC8">
        <w:rPr>
          <w:rFonts w:eastAsiaTheme="minorEastAsia"/>
          <w:lang w:val="en-US"/>
        </w:rPr>
        <w:t xml:space="preserve">above </w:t>
      </w:r>
      <w:r w:rsidR="00414F72">
        <w:rPr>
          <w:rFonts w:eastAsiaTheme="minorEastAsia"/>
          <w:lang w:val="en-US"/>
        </w:rPr>
        <w:t xml:space="preserve">the mean data point. </w:t>
      </w:r>
      <w:r w:rsidR="00B71D12">
        <w:rPr>
          <w:rFonts w:eastAsiaTheme="minorEastAsia"/>
          <w:lang w:val="en-US"/>
        </w:rPr>
        <w:t>The number in the plot corresponds to the mean of the vector of 0</w:t>
      </w:r>
      <w:r w:rsidR="00C828E9">
        <w:rPr>
          <w:rFonts w:eastAsiaTheme="minorEastAsia"/>
          <w:lang w:val="en-US"/>
        </w:rPr>
        <w:t>’s</w:t>
      </w:r>
      <w:r w:rsidR="00B71D12">
        <w:rPr>
          <w:rFonts w:eastAsiaTheme="minorEastAsia"/>
          <w:lang w:val="en-US"/>
        </w:rPr>
        <w:t xml:space="preserve"> and 1</w:t>
      </w:r>
      <w:r w:rsidR="00C828E9">
        <w:rPr>
          <w:rFonts w:eastAsiaTheme="minorEastAsia"/>
          <w:lang w:val="en-US"/>
        </w:rPr>
        <w:t>’s</w:t>
      </w:r>
      <w:r w:rsidR="00B71D12">
        <w:rPr>
          <w:rFonts w:eastAsiaTheme="minorEastAsia"/>
          <w:lang w:val="en-US"/>
        </w:rPr>
        <w:t>.</w:t>
      </w:r>
    </w:p>
    <w:p w14:paraId="3F0FC5B7" w14:textId="23A34B61" w:rsidR="001A382A" w:rsidRPr="0066495C" w:rsidRDefault="001A382A" w:rsidP="00D545B3">
      <w:pPr>
        <w:spacing w:line="480" w:lineRule="auto"/>
        <w:contextualSpacing/>
        <w:jc w:val="both"/>
        <w:rPr>
          <w:lang w:val="en-GB"/>
        </w:rPr>
      </w:pPr>
    </w:p>
    <w:p w14:paraId="67AB2304" w14:textId="4BF247A5" w:rsidR="00747AE4" w:rsidRPr="0066495C" w:rsidRDefault="00747AE4" w:rsidP="00D545B3">
      <w:pPr>
        <w:spacing w:line="480" w:lineRule="auto"/>
        <w:contextualSpacing/>
        <w:rPr>
          <w:lang w:val="en-GB"/>
        </w:rPr>
      </w:pPr>
    </w:p>
    <w:p w14:paraId="28B35FC2" w14:textId="0FF8AC76" w:rsidR="00747AE4" w:rsidRPr="0066495C" w:rsidRDefault="00747AE4" w:rsidP="00D545B3">
      <w:pPr>
        <w:spacing w:line="480" w:lineRule="auto"/>
        <w:contextualSpacing/>
        <w:rPr>
          <w:lang w:val="en-GB"/>
        </w:rPr>
      </w:pPr>
    </w:p>
    <w:p w14:paraId="51FCF173" w14:textId="7985BDF8" w:rsidR="00747AE4" w:rsidRPr="0066495C" w:rsidRDefault="00747AE4" w:rsidP="00D545B3">
      <w:pPr>
        <w:spacing w:line="480" w:lineRule="auto"/>
        <w:contextualSpacing/>
        <w:rPr>
          <w:lang w:val="en-GB"/>
        </w:rPr>
      </w:pPr>
    </w:p>
    <w:p w14:paraId="1AD5D566" w14:textId="60F49919" w:rsidR="00747AE4" w:rsidRPr="0066495C" w:rsidRDefault="00747AE4" w:rsidP="00D545B3">
      <w:pPr>
        <w:spacing w:line="480" w:lineRule="auto"/>
        <w:contextualSpacing/>
        <w:rPr>
          <w:lang w:val="en-GB"/>
        </w:rPr>
      </w:pPr>
    </w:p>
    <w:p w14:paraId="22A23EC8" w14:textId="6DDCB867" w:rsidR="00747AE4" w:rsidRPr="0066495C" w:rsidRDefault="00747AE4" w:rsidP="00D545B3">
      <w:pPr>
        <w:spacing w:line="480" w:lineRule="auto"/>
        <w:contextualSpacing/>
        <w:rPr>
          <w:lang w:val="en-GB"/>
        </w:rPr>
      </w:pPr>
    </w:p>
    <w:p w14:paraId="479B26A7" w14:textId="5EFEEFF1" w:rsidR="00747AE4" w:rsidRPr="0066495C" w:rsidRDefault="00747AE4" w:rsidP="00D545B3">
      <w:pPr>
        <w:spacing w:line="480" w:lineRule="auto"/>
        <w:contextualSpacing/>
        <w:rPr>
          <w:lang w:val="en-GB"/>
        </w:rPr>
      </w:pPr>
    </w:p>
    <w:p w14:paraId="7547DE4E" w14:textId="5F685BE7" w:rsidR="00747AE4" w:rsidRPr="0066495C" w:rsidRDefault="00747AE4" w:rsidP="00D545B3">
      <w:pPr>
        <w:spacing w:line="480" w:lineRule="auto"/>
        <w:contextualSpacing/>
        <w:rPr>
          <w:lang w:val="en-GB"/>
        </w:rPr>
      </w:pPr>
    </w:p>
    <w:p w14:paraId="61D48049" w14:textId="36ABD9DC" w:rsidR="00524FBE" w:rsidRPr="00647D43" w:rsidRDefault="00524FBE" w:rsidP="00D545B3">
      <w:pPr>
        <w:pStyle w:val="Heading2"/>
        <w:contextualSpacing/>
        <w:jc w:val="both"/>
        <w:rPr>
          <w:rFonts w:asciiTheme="minorHAnsi" w:hAnsiTheme="minorHAnsi" w:cstheme="minorHAnsi"/>
          <w:i/>
          <w:iCs/>
          <w:sz w:val="22"/>
          <w:szCs w:val="22"/>
        </w:rPr>
      </w:pPr>
      <w:bookmarkStart w:id="32" w:name="_Toc40175976"/>
      <w:r w:rsidRPr="00647D43">
        <w:rPr>
          <w:rFonts w:asciiTheme="minorHAnsi" w:hAnsiTheme="minorHAnsi" w:cstheme="minorHAnsi"/>
          <w:i/>
          <w:iCs/>
          <w:sz w:val="22"/>
          <w:szCs w:val="22"/>
        </w:rPr>
        <w:t>Growth rate</w:t>
      </w:r>
      <w:bookmarkEnd w:id="32"/>
    </w:p>
    <w:p w14:paraId="79D1A08A" w14:textId="46C4A4FD" w:rsidR="009428CD" w:rsidRPr="00647D43" w:rsidRDefault="00636FB7" w:rsidP="00D545B3">
      <w:pPr>
        <w:spacing w:line="480" w:lineRule="auto"/>
        <w:contextualSpacing/>
        <w:jc w:val="center"/>
      </w:pPr>
      <w:r w:rsidRPr="00647D43">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49D92BE4" w:rsidR="00747AE4" w:rsidRPr="0066495C" w:rsidRDefault="00747AE4" w:rsidP="00D545B3">
      <w:pPr>
        <w:spacing w:line="480" w:lineRule="auto"/>
        <w:contextualSpacing/>
        <w:jc w:val="both"/>
        <w:rPr>
          <w:lang w:val="en-GB"/>
        </w:rPr>
      </w:pPr>
      <w:r w:rsidRPr="0066495C">
        <w:rPr>
          <w:lang w:val="en-GB"/>
        </w:rPr>
        <w:t>Fig. S1</w:t>
      </w:r>
      <w:r w:rsidR="00A23F3E" w:rsidRPr="0066495C">
        <w:rPr>
          <w:lang w:val="en-GB"/>
        </w:rPr>
        <w:t>4</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r w:rsidR="008A1780" w:rsidRPr="0066495C">
        <w:rPr>
          <w:lang w:val="en-GB"/>
        </w:rPr>
        <w:t>highest-level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421FABE7" w14:textId="6511A541" w:rsidR="0002521E" w:rsidRPr="0066495C" w:rsidRDefault="0002521E" w:rsidP="00D545B3">
      <w:pPr>
        <w:spacing w:line="480" w:lineRule="auto"/>
        <w:contextualSpacing/>
        <w:rPr>
          <w:lang w:val="en-GB"/>
        </w:rPr>
      </w:pPr>
    </w:p>
    <w:p w14:paraId="70FD91D1" w14:textId="384D59AB" w:rsidR="0002521E" w:rsidRPr="0066495C" w:rsidRDefault="0002521E" w:rsidP="00D545B3">
      <w:pPr>
        <w:spacing w:line="480" w:lineRule="auto"/>
        <w:contextualSpacing/>
        <w:rPr>
          <w:lang w:val="en-GB"/>
        </w:rPr>
      </w:pPr>
    </w:p>
    <w:p w14:paraId="0A75B9FC" w14:textId="3127E7C9" w:rsidR="0002521E" w:rsidRPr="0066495C" w:rsidRDefault="0002521E" w:rsidP="00D545B3">
      <w:pPr>
        <w:spacing w:line="480" w:lineRule="auto"/>
        <w:contextualSpacing/>
        <w:rPr>
          <w:lang w:val="en-GB"/>
        </w:rPr>
      </w:pPr>
    </w:p>
    <w:p w14:paraId="7C3970C7" w14:textId="2F14F844" w:rsidR="0002521E" w:rsidRPr="00647D43" w:rsidRDefault="00464C52" w:rsidP="00D545B3">
      <w:pPr>
        <w:spacing w:line="480" w:lineRule="auto"/>
        <w:contextualSpacing/>
        <w:jc w:val="center"/>
      </w:pPr>
      <w:r w:rsidRPr="00647D43">
        <w:rPr>
          <w:noProof/>
          <w:lang w:eastAsia="sv-SE"/>
        </w:rPr>
        <w:lastRenderedPageBreak/>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326A3E24" w14:textId="65111331" w:rsidR="00ED1BE0" w:rsidRPr="0066495C" w:rsidRDefault="0002521E" w:rsidP="005B3258">
      <w:pPr>
        <w:spacing w:line="480" w:lineRule="auto"/>
        <w:contextualSpacing/>
        <w:jc w:val="both"/>
        <w:rPr>
          <w:lang w:val="en-GB"/>
        </w:rPr>
      </w:pPr>
      <w:r w:rsidRPr="0066495C">
        <w:rPr>
          <w:lang w:val="en-GB"/>
        </w:rPr>
        <w:t>Fig. S1</w:t>
      </w:r>
      <w:r w:rsidR="009B4786" w:rsidRPr="005B3258">
        <w:rPr>
          <w:lang w:val="en-US"/>
        </w:rPr>
        <w:t>5</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1734F1C0" w14:textId="62CF19ED" w:rsidR="00ED1BE0" w:rsidRPr="0066495C" w:rsidRDefault="00ED1BE0" w:rsidP="00D545B3">
      <w:pPr>
        <w:spacing w:line="480" w:lineRule="auto"/>
        <w:contextualSpacing/>
        <w:rPr>
          <w:lang w:val="en-GB"/>
        </w:rPr>
      </w:pPr>
    </w:p>
    <w:p w14:paraId="3E227E8D" w14:textId="73933CFD" w:rsidR="00ED1BE0" w:rsidRPr="0066495C" w:rsidRDefault="00ED1BE0" w:rsidP="00D545B3">
      <w:pPr>
        <w:spacing w:line="480" w:lineRule="auto"/>
        <w:contextualSpacing/>
        <w:rPr>
          <w:lang w:val="en-GB"/>
        </w:rPr>
      </w:pPr>
    </w:p>
    <w:p w14:paraId="7297ADB8" w14:textId="203BA520" w:rsidR="00ED1BE0" w:rsidRPr="00647D43" w:rsidRDefault="00E93C54" w:rsidP="00D545B3">
      <w:pPr>
        <w:spacing w:line="480" w:lineRule="auto"/>
        <w:contextualSpacing/>
        <w:jc w:val="center"/>
      </w:pPr>
      <w:r w:rsidRPr="00647D43">
        <w:rPr>
          <w:noProof/>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2"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7E53E611" w:rsidR="0091229B" w:rsidRPr="0066495C" w:rsidRDefault="00ED1BE0" w:rsidP="0091229B">
      <w:pPr>
        <w:spacing w:line="480" w:lineRule="auto"/>
        <w:contextualSpacing/>
        <w:jc w:val="both"/>
        <w:rPr>
          <w:lang w:val="en-GB"/>
        </w:rPr>
      </w:pPr>
      <w:r w:rsidRPr="0066495C">
        <w:rPr>
          <w:lang w:val="en-GB"/>
        </w:rPr>
        <w:t>Fig. S1</w:t>
      </w:r>
      <w:r w:rsidR="009B4786" w:rsidRPr="0066495C">
        <w:rPr>
          <w:lang w:val="en-GB"/>
        </w:rPr>
        <w:t>6</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 xml:space="preserve">B= </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 corresponds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0BF82ACC" w:rsidR="008A1780" w:rsidRPr="0066495C" w:rsidRDefault="008A1780" w:rsidP="00D545B3">
      <w:pPr>
        <w:spacing w:line="480" w:lineRule="auto"/>
        <w:contextualSpacing/>
        <w:rPr>
          <w:lang w:val="en-GB"/>
        </w:rPr>
      </w:pP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61BA0AF6" w14:textId="013A586E" w:rsidR="008A1780" w:rsidRPr="0066495C" w:rsidRDefault="008A1780" w:rsidP="00D545B3">
      <w:pPr>
        <w:spacing w:line="480" w:lineRule="auto"/>
        <w:contextualSpacing/>
        <w:rPr>
          <w:lang w:val="en-GB"/>
        </w:rPr>
      </w:pPr>
    </w:p>
    <w:p w14:paraId="365F148E" w14:textId="75F9A81A" w:rsidR="008A1780" w:rsidRPr="0066495C" w:rsidRDefault="008A1780"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33" w:name="_Toc40175977"/>
      <w:r w:rsidRPr="00647D43">
        <w:rPr>
          <w:rFonts w:asciiTheme="minorHAnsi" w:hAnsiTheme="minorHAnsi" w:cstheme="minorHAnsi"/>
          <w:i/>
          <w:iCs/>
          <w:sz w:val="22"/>
          <w:szCs w:val="22"/>
        </w:rPr>
        <w:lastRenderedPageBreak/>
        <w:t>Metabolic rate</w:t>
      </w:r>
      <w:bookmarkEnd w:id="33"/>
    </w:p>
    <w:p w14:paraId="2FA8677E" w14:textId="24893F36" w:rsidR="009428CD" w:rsidRPr="00647D43" w:rsidRDefault="00636FB7" w:rsidP="00D545B3">
      <w:pPr>
        <w:spacing w:line="480" w:lineRule="auto"/>
        <w:contextualSpacing/>
        <w:jc w:val="center"/>
      </w:pPr>
      <w:r w:rsidRPr="00647D43">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89846FE" w:rsidR="002A1574" w:rsidRPr="0066495C" w:rsidRDefault="002A1574" w:rsidP="00D545B3">
      <w:pPr>
        <w:spacing w:line="480" w:lineRule="auto"/>
        <w:contextualSpacing/>
        <w:jc w:val="both"/>
        <w:rPr>
          <w:lang w:val="en-GB"/>
        </w:rPr>
      </w:pPr>
      <w:r w:rsidRPr="0066495C">
        <w:rPr>
          <w:lang w:val="en-GB"/>
        </w:rPr>
        <w:t>Fig. S1</w:t>
      </w:r>
      <w:r w:rsidR="009B4786" w:rsidRPr="0066495C">
        <w:rPr>
          <w:lang w:val="en-GB"/>
        </w:rPr>
        <w:t>7</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proofErr w:type="gramStart"/>
      <w:r w:rsidRPr="0066495C">
        <w:rPr>
          <w:lang w:val="en-GB"/>
        </w:rPr>
        <w:t>highest level</w:t>
      </w:r>
      <w:proofErr w:type="gramEnd"/>
      <w:r w:rsidRPr="0066495C">
        <w:rPr>
          <w:lang w:val="en-GB"/>
        </w:rPr>
        <w:t xml:space="preserve"> parameters for</w:t>
      </w:r>
      <w:r w:rsidR="00076ADA" w:rsidRPr="0066495C">
        <w:rPr>
          <w:lang w:val="en-GB"/>
        </w:rPr>
        <w:t xml:space="preserve"> the model of</w:t>
      </w:r>
      <w:r w:rsidRPr="0066495C">
        <w:rPr>
          <w:lang w:val="en-GB"/>
        </w:rPr>
        <w:t xml:space="preserve"> </w:t>
      </w:r>
      <w:r w:rsidR="00FB4892" w:rsidRPr="0066495C">
        <w:rPr>
          <w:lang w:val="en-GB"/>
        </w:rPr>
        <w:t>metaboli</w:t>
      </w:r>
      <w:r w:rsidR="00076ADA" w:rsidRPr="0066495C">
        <w:rPr>
          <w:lang w:val="en-GB"/>
        </w:rPr>
        <w:t>c rate at temperatures below optimum temperatures</w:t>
      </w:r>
      <w:r w:rsidRPr="0066495C">
        <w:rPr>
          <w:lang w:val="en-GB"/>
        </w:rPr>
        <w:t>.</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4C3F1E23" w:rsidR="00DA2A32" w:rsidRPr="00647D43" w:rsidRDefault="00B609B9" w:rsidP="00D545B3">
      <w:pPr>
        <w:spacing w:line="480" w:lineRule="auto"/>
        <w:contextualSpacing/>
        <w:jc w:val="center"/>
      </w:pPr>
      <w:r>
        <w:rPr>
          <w:noProof/>
          <w:lang w:eastAsia="sv-SE"/>
        </w:rPr>
        <w:lastRenderedPageBreak/>
        <w:drawing>
          <wp:inline distT="0" distB="0" distL="0" distR="0" wp14:anchorId="2C73FB42" wp14:editId="21FABE36">
            <wp:extent cx="3006602" cy="7529885"/>
            <wp:effectExtent l="0" t="0" r="3810" b="1270"/>
            <wp:docPr id="58" name="Picture 5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hat_met.png"/>
                    <pic:cNvPicPr/>
                  </pic:nvPicPr>
                  <pic:blipFill rotWithShape="1">
                    <a:blip r:embed="rId34" cstate="print">
                      <a:extLst>
                        <a:ext uri="{28A0092B-C50C-407E-A947-70E740481C1C}">
                          <a14:useLocalDpi xmlns:a14="http://schemas.microsoft.com/office/drawing/2010/main" val="0"/>
                        </a:ext>
                      </a:extLst>
                    </a:blip>
                    <a:srcRect l="28366" r="28091"/>
                    <a:stretch/>
                  </pic:blipFill>
                  <pic:spPr bwMode="auto">
                    <a:xfrm>
                      <a:off x="0" y="0"/>
                      <a:ext cx="3019961" cy="7563343"/>
                    </a:xfrm>
                    <a:prstGeom prst="rect">
                      <a:avLst/>
                    </a:prstGeom>
                    <a:ln>
                      <a:noFill/>
                    </a:ln>
                    <a:extLst>
                      <a:ext uri="{53640926-AAD7-44D8-BBD7-CCE9431645EC}">
                        <a14:shadowObscured xmlns:a14="http://schemas.microsoft.com/office/drawing/2010/main"/>
                      </a:ext>
                    </a:extLst>
                  </pic:spPr>
                </pic:pic>
              </a:graphicData>
            </a:graphic>
          </wp:inline>
        </w:drawing>
      </w:r>
    </w:p>
    <w:p w14:paraId="62078155" w14:textId="16D11AFE" w:rsidR="00A3045E" w:rsidRPr="00647D43" w:rsidRDefault="00A3045E" w:rsidP="00DF6ABE">
      <w:pPr>
        <w:spacing w:line="480" w:lineRule="auto"/>
        <w:contextualSpacing/>
        <w:jc w:val="both"/>
        <w:rPr>
          <w:lang w:val="en-GB"/>
        </w:rPr>
      </w:pPr>
      <w:r w:rsidRPr="0066495C">
        <w:rPr>
          <w:lang w:val="en-GB"/>
        </w:rPr>
        <w:t>Fig. S1</w:t>
      </w:r>
      <w:r w:rsidR="009B4786" w:rsidRPr="00FC4E97">
        <w:rPr>
          <w:lang w:val="en-US"/>
        </w:rPr>
        <w:t>8</w:t>
      </w:r>
      <w:r w:rsidRPr="0066495C">
        <w:rPr>
          <w:lang w:val="en-GB"/>
        </w:rPr>
        <w:t>.</w:t>
      </w:r>
      <w:r w:rsidR="00DF6ABE" w:rsidRPr="00FC4E97">
        <w:rPr>
          <w:lang w:val="en-US"/>
        </w:rPr>
        <w:t xml:space="preserve"> </w:t>
      </w:r>
      <w:r w:rsidR="00DF6ABE" w:rsidRPr="00536056">
        <w:rPr>
          <w:lang w:val="en-US"/>
        </w:rPr>
        <w:t>Potential scale reduction factor</w:t>
      </w:r>
      <w:r w:rsidR="00DF6ABE" w:rsidRPr="0066495C">
        <w:rPr>
          <w:lang w:val="en-GB"/>
        </w:rPr>
        <w:t xml:space="preserve"> </w:t>
      </w:r>
      <w:r w:rsidR="00DF6ABE" w:rsidRPr="00536056">
        <w:rPr>
          <w:lang w:val="en-US"/>
        </w:rPr>
        <w:t>(</w:t>
      </w:r>
      <m:oMath>
        <m:acc>
          <m:accPr>
            <m:ctrlPr>
              <w:rPr>
                <w:rFonts w:ascii="Cambria Math" w:hAnsi="Cambria Math"/>
                <w:i/>
              </w:rPr>
            </m:ctrlPr>
          </m:accPr>
          <m:e>
            <m:r>
              <w:rPr>
                <w:rFonts w:ascii="Cambria Math" w:hAnsi="Cambria Math"/>
              </w:rPr>
              <m:t>R</m:t>
            </m:r>
          </m:e>
        </m:acc>
      </m:oMath>
      <w:r w:rsidR="00DF6ABE" w:rsidRPr="00536056">
        <w:rPr>
          <w:rFonts w:eastAsiaTheme="minorEastAsia"/>
          <w:lang w:val="en-US"/>
        </w:rPr>
        <w:t>)</w:t>
      </w:r>
      <w:r w:rsidR="00DF6ABE" w:rsidRPr="0066495C">
        <w:rPr>
          <w:lang w:val="en-GB"/>
        </w:rPr>
        <w:t xml:space="preserve"> </w:t>
      </w:r>
      <w:r w:rsidR="00DF6ABE" w:rsidRPr="0066495C">
        <w:rPr>
          <w:rFonts w:eastAsiaTheme="minorEastAsia"/>
          <w:lang w:val="en-GB"/>
        </w:rPr>
        <w:t>for</w:t>
      </w:r>
      <w:r w:rsidR="00DF6ABE" w:rsidRPr="000F5646">
        <w:rPr>
          <w:rFonts w:eastAsiaTheme="minorEastAsia"/>
          <w:lang w:val="en-US"/>
        </w:rPr>
        <w:t xml:space="preserve"> the</w:t>
      </w:r>
      <w:r w:rsidR="00DF6ABE" w:rsidRPr="0066495C">
        <w:rPr>
          <w:rFonts w:eastAsiaTheme="minorEastAsia"/>
          <w:lang w:val="en-GB"/>
        </w:rPr>
        <w:t xml:space="preserve"> </w:t>
      </w:r>
      <w:r w:rsidR="00FC4E97" w:rsidRPr="0003691D">
        <w:rPr>
          <w:rFonts w:eastAsiaTheme="minorEastAsia"/>
          <w:lang w:val="en-US"/>
        </w:rPr>
        <w:t>metabolism</w:t>
      </w:r>
      <w:r w:rsidR="000B74D0" w:rsidRPr="0003691D">
        <w:rPr>
          <w:rFonts w:eastAsiaTheme="minorEastAsia"/>
          <w:lang w:val="en-US"/>
        </w:rPr>
        <w:t xml:space="preserve"> </w:t>
      </w:r>
      <w:r w:rsidR="00DF6ABE" w:rsidRPr="0066495C">
        <w:rPr>
          <w:lang w:val="en-GB"/>
        </w:rPr>
        <w:t>model</w:t>
      </w:r>
      <w:r w:rsidR="00DF6ABE" w:rsidRPr="0085268B">
        <w:rPr>
          <w:lang w:val="en-US"/>
        </w:rPr>
        <w:t xml:space="preserve">. </w:t>
      </w:r>
      <w:r w:rsidR="00DF6ABE" w:rsidRPr="006325A1">
        <w:rPr>
          <w:lang w:val="en-US"/>
        </w:rPr>
        <w:t>This factor is based on the comparison of between and within</w:t>
      </w:r>
      <w:r w:rsidR="00DF6ABE">
        <w:rPr>
          <w:lang w:val="en-US"/>
        </w:rPr>
        <w:t xml:space="preserve">-chain variation for the same parameter. A value close to one implies chains converged to the same distribution. </w:t>
      </w:r>
      <w:r w:rsidR="00DF6ABE" w:rsidRPr="00647D43">
        <w:rPr>
          <w:lang w:val="en-GB"/>
        </w:rPr>
        <w:t xml:space="preserve"> </w:t>
      </w:r>
    </w:p>
    <w:p w14:paraId="60732270" w14:textId="3866FB11" w:rsidR="009972DF" w:rsidRPr="00647D43" w:rsidRDefault="009972DF" w:rsidP="00D545B3">
      <w:pPr>
        <w:spacing w:line="480" w:lineRule="auto"/>
        <w:contextualSpacing/>
        <w:rPr>
          <w:lang w:val="en-GB"/>
        </w:rPr>
      </w:pPr>
    </w:p>
    <w:p w14:paraId="66A475FD" w14:textId="57E15F1B" w:rsidR="009972DF" w:rsidRPr="00647D43" w:rsidRDefault="00E85B62" w:rsidP="00D545B3">
      <w:pPr>
        <w:spacing w:line="480" w:lineRule="auto"/>
        <w:contextualSpacing/>
        <w:jc w:val="center"/>
      </w:pPr>
      <w:r w:rsidRPr="00647D43">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5"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6118405C" w14:textId="59A58C10" w:rsidR="00C778C5" w:rsidRPr="0066495C" w:rsidRDefault="009972DF" w:rsidP="00C778C5">
      <w:pPr>
        <w:spacing w:line="480" w:lineRule="auto"/>
        <w:contextualSpacing/>
        <w:jc w:val="both"/>
        <w:rPr>
          <w:lang w:val="en-GB"/>
        </w:rPr>
      </w:pPr>
      <w:r w:rsidRPr="0066495C">
        <w:rPr>
          <w:lang w:val="en-GB"/>
        </w:rPr>
        <w:t>Fig. S1</w:t>
      </w:r>
      <w:r w:rsidR="009B4786" w:rsidRPr="0066495C">
        <w:rPr>
          <w:lang w:val="en-GB"/>
        </w:rPr>
        <w:t>9</w:t>
      </w:r>
      <w:r w:rsidRPr="0066495C">
        <w:rPr>
          <w:lang w:val="en-GB"/>
        </w:rPr>
        <w:t>. Model fit (</w:t>
      </w:r>
      <w:r w:rsidR="00292D32" w:rsidRPr="00024A0B">
        <w:rPr>
          <w:lang w:val="en-US"/>
        </w:rPr>
        <w:t>A=</w:t>
      </w:r>
      <w:r w:rsidRPr="0066495C">
        <w:rPr>
          <w:lang w:val="en-GB"/>
        </w:rPr>
        <w:t xml:space="preserve">mean and </w:t>
      </w:r>
      <w:r w:rsidR="00292D32" w:rsidRPr="00024A0B">
        <w:rPr>
          <w:lang w:val="en-US"/>
        </w:rPr>
        <w:t>B=</w:t>
      </w:r>
      <w:r w:rsidRPr="0066495C">
        <w:rPr>
          <w:lang w:val="en-GB"/>
        </w:rPr>
        <w:t xml:space="preserve">coefficient of variation) for </w:t>
      </w:r>
      <w:r w:rsidR="00E85B62" w:rsidRPr="0066495C">
        <w:rPr>
          <w:lang w:val="en-GB"/>
        </w:rPr>
        <w:t>metabolism</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C778C5" w:rsidRPr="00024A0B">
        <w:rPr>
          <w:rFonts w:eastAsiaTheme="minorEastAsia"/>
          <w:lang w:val="en-US"/>
        </w:rPr>
        <w:t xml:space="preserve">Fit is evaluated by simulating data from the likelihood (at each iteration of the MCMC chain), and each simulated data is assigned a 0 or 1 if it is below or </w:t>
      </w:r>
      <w:r w:rsidR="00370D99" w:rsidRPr="00024A0B">
        <w:rPr>
          <w:rFonts w:eastAsiaTheme="minorEastAsia"/>
          <w:lang w:val="en-US"/>
        </w:rPr>
        <w:t>above</w:t>
      </w:r>
      <w:r w:rsidR="00C778C5" w:rsidRPr="00024A0B">
        <w:rPr>
          <w:rFonts w:eastAsiaTheme="minorEastAsia"/>
          <w:lang w:val="en-US"/>
        </w:rPr>
        <w:t xml:space="preser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041DAA9B" w14:textId="0E325571" w:rsidR="00524FBE" w:rsidRPr="00647D43" w:rsidRDefault="00524FBE" w:rsidP="00D545B3">
      <w:pPr>
        <w:pStyle w:val="Heading2"/>
        <w:contextualSpacing/>
        <w:jc w:val="both"/>
        <w:rPr>
          <w:rFonts w:asciiTheme="minorHAnsi" w:hAnsiTheme="minorHAnsi" w:cstheme="minorHAnsi"/>
          <w:i/>
          <w:iCs/>
          <w:sz w:val="22"/>
          <w:szCs w:val="22"/>
        </w:rPr>
      </w:pPr>
      <w:bookmarkStart w:id="34" w:name="_Toc40175978"/>
      <w:r w:rsidRPr="00647D43">
        <w:rPr>
          <w:rFonts w:asciiTheme="minorHAnsi" w:hAnsiTheme="minorHAnsi" w:cstheme="minorHAnsi"/>
          <w:i/>
          <w:iCs/>
          <w:sz w:val="22"/>
          <w:szCs w:val="22"/>
        </w:rPr>
        <w:lastRenderedPageBreak/>
        <w:t>Maximum consumption rate</w:t>
      </w:r>
      <w:bookmarkEnd w:id="34"/>
    </w:p>
    <w:p w14:paraId="3C04986F" w14:textId="56457960" w:rsidR="009428CD" w:rsidRPr="00647D43" w:rsidRDefault="00636FB7" w:rsidP="00D545B3">
      <w:pPr>
        <w:spacing w:line="480" w:lineRule="auto"/>
        <w:contextualSpacing/>
        <w:jc w:val="center"/>
      </w:pPr>
      <w:r w:rsidRPr="00647D43">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4507F937" w:rsidR="00412AE8" w:rsidRPr="0066495C" w:rsidRDefault="00412AE8" w:rsidP="00D545B3">
      <w:pPr>
        <w:spacing w:line="480" w:lineRule="auto"/>
        <w:contextualSpacing/>
        <w:jc w:val="both"/>
        <w:rPr>
          <w:lang w:val="en-GB"/>
        </w:rPr>
      </w:pPr>
      <w:r w:rsidRPr="0066495C">
        <w:rPr>
          <w:lang w:val="en-GB"/>
        </w:rPr>
        <w:t>Fig. S</w:t>
      </w:r>
      <w:r w:rsidR="009B4786" w:rsidRPr="0066495C">
        <w:rPr>
          <w:lang w:val="en-GB"/>
        </w:rPr>
        <w:t>2</w:t>
      </w:r>
      <w:r w:rsidR="007C6EF6" w:rsidRPr="0066495C">
        <w:rPr>
          <w:lang w:val="en-GB"/>
        </w:rPr>
        <w:t>0</w:t>
      </w:r>
      <w:r w:rsidRPr="0066495C">
        <w:rPr>
          <w:lang w:val="en-GB"/>
        </w:rPr>
        <w:t xml:space="preserve">. Posterior densities and trace plots for evaluation of chain convergence (by chain, indicated by </w:t>
      </w:r>
      <w:proofErr w:type="spellStart"/>
      <w:r w:rsidRPr="0066495C">
        <w:rPr>
          <w:lang w:val="en-GB"/>
        </w:rPr>
        <w:t>color</w:t>
      </w:r>
      <w:proofErr w:type="spellEnd"/>
      <w:r w:rsidRPr="0066495C">
        <w:rPr>
          <w:lang w:val="en-GB"/>
        </w:rPr>
        <w:t xml:space="preserve">), for the </w:t>
      </w:r>
      <w:r w:rsidR="00871830" w:rsidRPr="0066495C">
        <w:rPr>
          <w:lang w:val="en-GB"/>
        </w:rPr>
        <w:t>highest-level</w:t>
      </w:r>
      <w:r w:rsidRPr="0066495C">
        <w:rPr>
          <w:lang w:val="en-GB"/>
        </w:rPr>
        <w:t xml:space="preserve"> parameters for </w:t>
      </w:r>
      <w:r w:rsidR="00076ADA" w:rsidRPr="0066495C">
        <w:rPr>
          <w:lang w:val="en-GB"/>
        </w:rPr>
        <w:t xml:space="preserve">the model of </w:t>
      </w:r>
      <w:r w:rsidR="00DD10B9" w:rsidRPr="00024A0B">
        <w:rPr>
          <w:lang w:val="en-US"/>
        </w:rPr>
        <w:t xml:space="preserve">log-linear (below optimum data) </w:t>
      </w:r>
      <w:r w:rsidR="00264FFE" w:rsidRPr="0066495C">
        <w:rPr>
          <w:lang w:val="en-GB"/>
        </w:rPr>
        <w:t xml:space="preserve">maximum consumption </w:t>
      </w:r>
      <w:r w:rsidRPr="0066495C">
        <w:rPr>
          <w:lang w:val="en-GB"/>
        </w:rPr>
        <w:t xml:space="preserve">rate </w:t>
      </w:r>
      <w:r w:rsidR="00076ADA" w:rsidRPr="0066495C">
        <w:rPr>
          <w:lang w:val="en-GB"/>
        </w:rPr>
        <w:t>at temperatures below temperature optima</w:t>
      </w:r>
      <w:r w:rsidRPr="0066495C">
        <w:rPr>
          <w:lang w:val="en-GB"/>
        </w:rPr>
        <w:t>.</w:t>
      </w:r>
    </w:p>
    <w:p w14:paraId="4E9310AF" w14:textId="57AB61A5" w:rsidR="00524FBE" w:rsidRPr="0066495C" w:rsidRDefault="00524FBE" w:rsidP="00D545B3">
      <w:pPr>
        <w:spacing w:line="480" w:lineRule="auto"/>
        <w:contextualSpacing/>
        <w:jc w:val="both"/>
        <w:rPr>
          <w:lang w:val="en-GB"/>
        </w:rPr>
      </w:pPr>
    </w:p>
    <w:p w14:paraId="64CDE8FB" w14:textId="51848800" w:rsidR="00771FEB" w:rsidRPr="0066495C" w:rsidRDefault="00771FEB" w:rsidP="00D545B3">
      <w:pPr>
        <w:spacing w:line="480" w:lineRule="auto"/>
        <w:contextualSpacing/>
        <w:jc w:val="both"/>
        <w:rPr>
          <w:lang w:val="en-GB"/>
        </w:rPr>
      </w:pPr>
    </w:p>
    <w:p w14:paraId="64624925" w14:textId="152E0A1D" w:rsidR="00771FEB" w:rsidRPr="0066495C" w:rsidRDefault="00771FEB" w:rsidP="00D545B3">
      <w:pPr>
        <w:spacing w:line="480" w:lineRule="auto"/>
        <w:contextualSpacing/>
        <w:jc w:val="both"/>
        <w:rPr>
          <w:lang w:val="en-GB"/>
        </w:rPr>
      </w:pPr>
    </w:p>
    <w:p w14:paraId="2246C923" w14:textId="36E7FE07" w:rsidR="00771FEB" w:rsidRPr="0066495C" w:rsidRDefault="00771FEB" w:rsidP="00D545B3">
      <w:pPr>
        <w:spacing w:line="480" w:lineRule="auto"/>
        <w:contextualSpacing/>
        <w:jc w:val="both"/>
        <w:rPr>
          <w:lang w:val="en-GB"/>
        </w:rPr>
      </w:pPr>
    </w:p>
    <w:p w14:paraId="7D091D65" w14:textId="49215DBD" w:rsidR="00771FEB" w:rsidRPr="0066495C" w:rsidRDefault="00771FEB" w:rsidP="00D545B3">
      <w:pPr>
        <w:spacing w:line="480" w:lineRule="auto"/>
        <w:contextualSpacing/>
        <w:jc w:val="both"/>
        <w:rPr>
          <w:lang w:val="en-GB"/>
        </w:rPr>
      </w:pPr>
    </w:p>
    <w:p w14:paraId="2015E850" w14:textId="483694EC" w:rsidR="00771FEB" w:rsidRPr="00647D43" w:rsidRDefault="0073398A" w:rsidP="00D545B3">
      <w:pPr>
        <w:spacing w:line="480" w:lineRule="auto"/>
        <w:contextualSpacing/>
        <w:jc w:val="center"/>
      </w:pPr>
      <w:r>
        <w:rPr>
          <w:noProof/>
          <w:lang w:eastAsia="sv-SE"/>
        </w:rPr>
        <w:lastRenderedPageBreak/>
        <w:drawing>
          <wp:inline distT="0" distB="0" distL="0" distR="0" wp14:anchorId="70FBF640" wp14:editId="266D4569">
            <wp:extent cx="4118776" cy="5876536"/>
            <wp:effectExtent l="0" t="0" r="0" b="381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hat_con.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9637" cy="5920568"/>
                    </a:xfrm>
                    <a:prstGeom prst="rect">
                      <a:avLst/>
                    </a:prstGeom>
                  </pic:spPr>
                </pic:pic>
              </a:graphicData>
            </a:graphic>
          </wp:inline>
        </w:drawing>
      </w:r>
    </w:p>
    <w:p w14:paraId="287E7062" w14:textId="6835AFE2" w:rsidR="00771FEB" w:rsidRPr="0066495C" w:rsidRDefault="00771FEB" w:rsidP="00D545B3">
      <w:pPr>
        <w:spacing w:line="480" w:lineRule="auto"/>
        <w:contextualSpacing/>
        <w:jc w:val="both"/>
        <w:rPr>
          <w:rFonts w:eastAsiaTheme="minorEastAsia"/>
          <w:lang w:val="en-GB"/>
        </w:rPr>
      </w:pPr>
      <w:r w:rsidRPr="0066495C">
        <w:rPr>
          <w:lang w:val="en-GB"/>
        </w:rPr>
        <w:t>Fig. S</w:t>
      </w:r>
      <w:r w:rsidR="00B33A05" w:rsidRPr="00024A0B">
        <w:rPr>
          <w:lang w:val="en-US"/>
        </w:rPr>
        <w:t>2</w:t>
      </w:r>
      <w:r w:rsidR="003D06A8" w:rsidRPr="00024A0B">
        <w:rPr>
          <w:lang w:val="en-US"/>
        </w:rPr>
        <w:t>1</w:t>
      </w:r>
      <w:r w:rsidRPr="0066495C">
        <w:rPr>
          <w:lang w:val="en-GB"/>
        </w:rPr>
        <w:t xml:space="preserve">. </w:t>
      </w:r>
      <w:r w:rsidR="0003691D" w:rsidRPr="00024A0B">
        <w:rPr>
          <w:lang w:val="en-US"/>
        </w:rPr>
        <w:t>Potential scale reduction factor</w:t>
      </w:r>
      <w:r w:rsidR="0003691D" w:rsidRPr="0066495C">
        <w:rPr>
          <w:lang w:val="en-GB"/>
        </w:rPr>
        <w:t xml:space="preserve"> </w:t>
      </w:r>
      <w:r w:rsidR="0003691D" w:rsidRPr="00024A0B">
        <w:rPr>
          <w:lang w:val="en-US"/>
        </w:rPr>
        <w:t>(</w:t>
      </w:r>
      <m:oMath>
        <m:acc>
          <m:accPr>
            <m:ctrlPr>
              <w:rPr>
                <w:rFonts w:ascii="Cambria Math" w:hAnsi="Cambria Math"/>
              </w:rPr>
            </m:ctrlPr>
          </m:accPr>
          <m:e>
            <m:r>
              <m:rPr>
                <m:sty m:val="p"/>
              </m:rPr>
              <w:rPr>
                <w:rFonts w:ascii="Cambria Math" w:hAnsi="Cambria Math"/>
                <w:lang w:val="en-GB"/>
              </w:rPr>
              <m:t>R</m:t>
            </m:r>
          </m:e>
        </m:acc>
      </m:oMath>
      <w:r w:rsidR="0003691D" w:rsidRPr="00024A0B">
        <w:rPr>
          <w:rFonts w:eastAsiaTheme="minorEastAsia"/>
          <w:lang w:val="en-US"/>
        </w:rPr>
        <w:t>)</w:t>
      </w:r>
      <w:r w:rsidR="0003691D" w:rsidRPr="0066495C">
        <w:rPr>
          <w:lang w:val="en-GB"/>
        </w:rPr>
        <w:t xml:space="preserve"> </w:t>
      </w:r>
      <w:r w:rsidR="0003691D" w:rsidRPr="0066495C">
        <w:rPr>
          <w:rFonts w:eastAsiaTheme="minorEastAsia"/>
          <w:lang w:val="en-GB"/>
        </w:rPr>
        <w:t>for</w:t>
      </w:r>
      <w:r w:rsidR="0003691D" w:rsidRPr="00024A0B">
        <w:rPr>
          <w:rFonts w:eastAsiaTheme="minorEastAsia"/>
          <w:lang w:val="en-US"/>
        </w:rPr>
        <w:t xml:space="preserve"> the</w:t>
      </w:r>
      <w:r w:rsidR="0003691D" w:rsidRPr="0066495C">
        <w:rPr>
          <w:rFonts w:eastAsiaTheme="minorEastAsia"/>
          <w:lang w:val="en-GB"/>
        </w:rPr>
        <w:t xml:space="preserve"> </w:t>
      </w:r>
      <w:r w:rsidR="0003691D" w:rsidRPr="00024A0B">
        <w:rPr>
          <w:rFonts w:eastAsiaTheme="minorEastAsia"/>
          <w:lang w:val="en-US"/>
        </w:rPr>
        <w:t>maximum consumption</w:t>
      </w:r>
      <w:r w:rsidR="0003691D" w:rsidRPr="0066495C">
        <w:rPr>
          <w:lang w:val="en-GB"/>
        </w:rPr>
        <w:t xml:space="preserve"> model</w:t>
      </w:r>
      <w:r w:rsidR="0003691D" w:rsidRPr="00024A0B">
        <w:rPr>
          <w:lang w:val="en-US"/>
        </w:rPr>
        <w:t xml:space="preserve">. This factor is based on the comparison of between and within-chain variation for the same parameter. A value close to one implies chains converged to the same distribution. </w:t>
      </w:r>
    </w:p>
    <w:p w14:paraId="4887A69A" w14:textId="1C90E4C8" w:rsidR="004A4764" w:rsidRPr="0066495C" w:rsidRDefault="004A4764" w:rsidP="00D545B3">
      <w:pPr>
        <w:spacing w:line="480" w:lineRule="auto"/>
        <w:contextualSpacing/>
        <w:jc w:val="both"/>
        <w:rPr>
          <w:lang w:val="en-GB"/>
        </w:rPr>
      </w:pPr>
    </w:p>
    <w:p w14:paraId="7DA5811A" w14:textId="0B60B1EE" w:rsidR="004A4764" w:rsidRPr="0066495C" w:rsidRDefault="004A4764" w:rsidP="00D545B3">
      <w:pPr>
        <w:spacing w:line="480" w:lineRule="auto"/>
        <w:contextualSpacing/>
        <w:jc w:val="both"/>
        <w:rPr>
          <w:lang w:val="en-GB"/>
        </w:rPr>
      </w:pPr>
    </w:p>
    <w:p w14:paraId="1796AC4A" w14:textId="7D1B3CFC" w:rsidR="004A4764" w:rsidRPr="0066495C" w:rsidRDefault="004A4764" w:rsidP="00D545B3">
      <w:pPr>
        <w:spacing w:line="480" w:lineRule="auto"/>
        <w:contextualSpacing/>
        <w:jc w:val="both"/>
        <w:rPr>
          <w:lang w:val="en-GB"/>
        </w:rPr>
      </w:pPr>
    </w:p>
    <w:p w14:paraId="18FF9380" w14:textId="6DDD611A" w:rsidR="004A4764" w:rsidRPr="0066495C" w:rsidRDefault="004A4764" w:rsidP="00D545B3">
      <w:pPr>
        <w:spacing w:line="480" w:lineRule="auto"/>
        <w:contextualSpacing/>
        <w:jc w:val="both"/>
        <w:rPr>
          <w:lang w:val="en-GB"/>
        </w:rPr>
      </w:pPr>
    </w:p>
    <w:p w14:paraId="60E32711" w14:textId="20A2DB04" w:rsidR="004A4764" w:rsidRPr="0066495C" w:rsidRDefault="004A4764" w:rsidP="00D545B3">
      <w:pPr>
        <w:spacing w:line="480" w:lineRule="auto"/>
        <w:contextualSpacing/>
        <w:jc w:val="both"/>
        <w:rPr>
          <w:lang w:val="en-GB"/>
        </w:rPr>
      </w:pPr>
    </w:p>
    <w:p w14:paraId="22B8DF87" w14:textId="6D10EF6B" w:rsidR="004A4764" w:rsidRPr="0066495C" w:rsidRDefault="004A4764" w:rsidP="00D545B3">
      <w:pPr>
        <w:spacing w:line="480" w:lineRule="auto"/>
        <w:contextualSpacing/>
        <w:jc w:val="both"/>
        <w:rPr>
          <w:lang w:val="en-GB"/>
        </w:rPr>
      </w:pPr>
    </w:p>
    <w:p w14:paraId="7FCD8027" w14:textId="3C4E7EB2" w:rsidR="004A4764" w:rsidRPr="00647D43" w:rsidRDefault="00B76BC1" w:rsidP="00D545B3">
      <w:pPr>
        <w:spacing w:line="480" w:lineRule="auto"/>
        <w:contextualSpacing/>
        <w:jc w:val="center"/>
      </w:pPr>
      <w:r>
        <w:rPr>
          <w:noProof/>
          <w:lang w:eastAsia="sv-SE"/>
        </w:rPr>
        <mc:AlternateContent>
          <mc:Choice Requires="wpg">
            <w:drawing>
              <wp:inline distT="0" distB="0" distL="0" distR="0" wp14:anchorId="2A5F3EF2" wp14:editId="0C7C0CB0">
                <wp:extent cx="5731510" cy="2647950"/>
                <wp:effectExtent l="0" t="0" r="0" b="6350"/>
                <wp:docPr id="50" name="Group 50"/>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22" name="Picture 22" descr="A picture containing tree, text&#10;&#10;Description automatically generated"/>
                          <pic:cNvPicPr>
                            <a:picLocks noChangeAspect="1"/>
                          </pic:cNvPicPr>
                        </pic:nvPicPr>
                        <pic:blipFill rotWithShape="1">
                          <a:blip r:embed="rId35" cstate="print">
                            <a:extLst>
                              <a:ext uri="{28A0092B-C50C-407E-A947-70E740481C1C}">
                                <a14:useLocalDpi xmlns:a14="http://schemas.microsoft.com/office/drawing/2010/main" val="0"/>
                              </a:ext>
                            </a:extLst>
                          </a:blip>
                          <a:srcRect t="53798"/>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579120" y="30480"/>
                            <a:ext cx="259080" cy="243840"/>
                          </a:xfrm>
                          <a:prstGeom prst="rect">
                            <a:avLst/>
                          </a:prstGeom>
                          <a:solidFill>
                            <a:schemeClr val="bg1"/>
                          </a:solidFill>
                          <a:ln w="6350">
                            <a:solidFill>
                              <a:schemeClr val="bg1"/>
                            </a:solidFill>
                          </a:ln>
                        </wps:spPr>
                        <wps:txb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459480" y="60960"/>
                            <a:ext cx="259080" cy="243840"/>
                          </a:xfrm>
                          <a:prstGeom prst="rect">
                            <a:avLst/>
                          </a:prstGeom>
                          <a:solidFill>
                            <a:schemeClr val="bg1"/>
                          </a:solidFill>
                          <a:ln w="6350">
                            <a:solidFill>
                              <a:schemeClr val="bg1"/>
                            </a:solidFill>
                          </a:ln>
                        </wps:spPr>
                        <wps:txb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5F3EF2" id="Group 50" o:spid="_x0000_s1026" style="width:451.3pt;height:208.5pt;mso-position-horizontal-relative:char;mso-position-vertical-relative:line" coordsize="57315,26479"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A picture containing tree, text&#10;&#10;Description automatically generated" style="position:absolute;width:57315;height:26479;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">
                  <v:imagedata r:id="rId38" o:title="A picture containing tree, text&#10;&#10;Description automatically generated" croptop="35257f"/>
                </v:shape>
                <v:shapetype id="_x0000_t202" coordsize="21600,21600" o:spt="202" path="m,l,21600r21600,l21600,xe">
                  <v:stroke joinstyle="miter"/>
                  <v:path gradientshapeok="t" o:connecttype="rect"/>
                </v:shapetype>
                <v:shape id="Text Box 48" o:spid="_x0000_s1028" type="#_x0000_t202" style="position:absolute;left:5791;top:304;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" fillcolor="white [3212]" strokecolor="white [3212]" strokeweight=".5pt">
                  <v:textbo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v:textbox>
                </v:shape>
                <v:shape id="Text Box 49" o:spid="_x0000_s1029" type="#_x0000_t202" style="position:absolute;left:34594;top:609;width:2591;height:243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" fillcolor="white [3212]" strokecolor="white [3212]" strokeweight=".5pt">
                  <v:textbo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v:textbox>
                </v:shape>
                <w10:anchorlock/>
              </v:group>
            </w:pict>
          </mc:Fallback>
        </mc:AlternateContent>
      </w:r>
    </w:p>
    <w:p w14:paraId="20A026E2" w14:textId="4755D9E1" w:rsidR="00E04178" w:rsidRPr="0066495C" w:rsidRDefault="004A4764" w:rsidP="00E04178">
      <w:pPr>
        <w:spacing w:line="480" w:lineRule="auto"/>
        <w:contextualSpacing/>
        <w:jc w:val="both"/>
        <w:rPr>
          <w:lang w:val="en-GB"/>
        </w:rPr>
      </w:pPr>
      <w:r w:rsidRPr="0066495C">
        <w:rPr>
          <w:lang w:val="en-GB"/>
        </w:rPr>
        <w:t>Fig. S</w:t>
      </w:r>
      <w:r w:rsidR="00871830" w:rsidRPr="0066495C">
        <w:rPr>
          <w:lang w:val="en-GB"/>
        </w:rPr>
        <w:t>2</w:t>
      </w:r>
      <w:r w:rsidR="00441056" w:rsidRPr="0066495C">
        <w:rPr>
          <w:lang w:val="en-GB"/>
        </w:rPr>
        <w:t>2</w:t>
      </w:r>
      <w:r w:rsidRPr="0066495C">
        <w:rPr>
          <w:lang w:val="en-GB"/>
        </w:rPr>
        <w:t>. Model fit (</w:t>
      </w:r>
      <w:r w:rsidR="00005CE6" w:rsidRPr="00024A0B">
        <w:rPr>
          <w:lang w:val="en-US"/>
        </w:rPr>
        <w:t>A=</w:t>
      </w:r>
      <w:r w:rsidRPr="0066495C">
        <w:rPr>
          <w:lang w:val="en-GB"/>
        </w:rPr>
        <w:t xml:space="preserve">mean and </w:t>
      </w:r>
      <w:r w:rsidR="006F5E80" w:rsidRPr="00024A0B">
        <w:rPr>
          <w:lang w:val="en-US"/>
        </w:rPr>
        <w:t>B=</w:t>
      </w:r>
      <w:r w:rsidRPr="0066495C">
        <w:rPr>
          <w:lang w:val="en-GB"/>
        </w:rPr>
        <w:t xml:space="preserve">coefficient of variation) for </w:t>
      </w:r>
      <w:r w:rsidR="00875457" w:rsidRPr="00024A0B">
        <w:rPr>
          <w:lang w:val="en-US"/>
        </w:rPr>
        <w:t xml:space="preserve">log-linear (below optimum data) </w:t>
      </w:r>
      <w:r w:rsidRPr="0066495C">
        <w:rPr>
          <w:lang w:val="en-GB"/>
        </w:rPr>
        <w:t>consumption</w:t>
      </w:r>
      <w:r w:rsidR="00076ADA" w:rsidRPr="0066495C">
        <w:rPr>
          <w:lang w:val="en-GB"/>
        </w:rPr>
        <w:t xml:space="preserve"> rate</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E04178" w:rsidRPr="00024A0B">
        <w:rPr>
          <w:rFonts w:eastAsiaTheme="minorEastAsia"/>
          <w:lang w:val="en-US"/>
        </w:rPr>
        <w:t xml:space="preserve">Fit is evaluated by simulating data from the likelihood (at each iteration of the MCMC chain), and each simulated data is assigned a 0 or 1 if it is below or </w:t>
      </w:r>
      <w:r w:rsidR="00D23BEC" w:rsidRPr="00024A0B">
        <w:rPr>
          <w:rFonts w:eastAsiaTheme="minorEastAsia"/>
          <w:lang w:val="en-US"/>
        </w:rPr>
        <w:t>above</w:t>
      </w:r>
      <w:r w:rsidR="00E04178" w:rsidRPr="00024A0B">
        <w:rPr>
          <w:rFonts w:eastAsiaTheme="minorEastAsia"/>
          <w:lang w:val="en-US"/>
        </w:rPr>
        <w:t xml:space="preserve"> the mean data point. The number in the plot corresponds to the mean of the vector of 0’s and 1’s.</w:t>
      </w:r>
    </w:p>
    <w:p w14:paraId="23200B97" w14:textId="3115F807" w:rsidR="004A4764" w:rsidRPr="0066495C" w:rsidRDefault="004A4764" w:rsidP="00D545B3">
      <w:pPr>
        <w:spacing w:line="480" w:lineRule="auto"/>
        <w:contextualSpacing/>
        <w:jc w:val="both"/>
        <w:rPr>
          <w:lang w:val="en-GB"/>
        </w:rPr>
      </w:pPr>
    </w:p>
    <w:p w14:paraId="164C00CC" w14:textId="493B1BC5" w:rsidR="00026A11" w:rsidRPr="0066495C" w:rsidRDefault="00026A11" w:rsidP="00D545B3">
      <w:pPr>
        <w:spacing w:line="480" w:lineRule="auto"/>
        <w:contextualSpacing/>
        <w:jc w:val="both"/>
        <w:rPr>
          <w:lang w:val="en-GB"/>
        </w:rPr>
      </w:pP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35" w:name="_Toc40175979"/>
      <w:r>
        <w:lastRenderedPageBreak/>
        <w:t>References</w:t>
      </w:r>
      <w:bookmarkEnd w:id="35"/>
    </w:p>
    <w:p w14:paraId="67A91FD7" w14:textId="77777777" w:rsidR="005924FA" w:rsidRPr="00647D43" w:rsidRDefault="00BE5814" w:rsidP="00D545B3">
      <w:pPr>
        <w:pStyle w:val="Bibliography"/>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Bibliography"/>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39"/>
      <w:footerReference w:type="default" r:id="rId40"/>
      <w:headerReference w:type="first" r:id="rId41"/>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3" w:author="Max Lindmark" w:date="2020-01-14T16:01:00Z" w:initials="ML">
    <w:p w14:paraId="12B3AD13" w14:textId="77777777" w:rsidR="00842559" w:rsidRPr="00A261CD" w:rsidRDefault="00842559" w:rsidP="00842559">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4" w:author="Jan Ohlberger" w:date="2020-01-22T13:32:00Z" w:initials="Ca">
    <w:p w14:paraId="120374E4" w14:textId="77777777" w:rsidR="00842559" w:rsidRPr="0066495C" w:rsidRDefault="00842559" w:rsidP="00842559">
      <w:pPr>
        <w:pStyle w:val="CommentText"/>
        <w:rPr>
          <w:lang w:val="en-GB"/>
        </w:rPr>
      </w:pPr>
      <w:r>
        <w:rPr>
          <w:rStyle w:val="CommentReference"/>
        </w:rPr>
        <w:annotationRef/>
      </w:r>
      <w:r w:rsidRPr="0066495C">
        <w:rPr>
          <w:lang w:val="en-GB"/>
        </w:rPr>
        <w:t>A list of paper titles as text file - why would that be huge?</w:t>
      </w:r>
    </w:p>
  </w:comment>
  <w:comment w:id="5" w:author="Max Lindmark" w:date="2020-02-04T08:52:00Z" w:initials="ML">
    <w:p w14:paraId="0274A20B" w14:textId="7B53E1A1" w:rsidR="00FD07A2" w:rsidRPr="00FD07A2" w:rsidRDefault="00FD07A2">
      <w:pPr>
        <w:pStyle w:val="CommentText"/>
        <w:rPr>
          <w:lang w:val="en-US"/>
        </w:rPr>
      </w:pPr>
      <w:r>
        <w:rPr>
          <w:rStyle w:val="CommentReference"/>
        </w:rPr>
        <w:annotationRef/>
      </w:r>
      <w:r w:rsidRPr="00FD07A2">
        <w:rPr>
          <w:lang w:val="en-US"/>
        </w:rPr>
        <w:t xml:space="preserve">Yes, I just mean </w:t>
      </w:r>
      <w:r>
        <w:rPr>
          <w:lang w:val="en-US"/>
        </w:rPr>
        <w:t xml:space="preserve">in the current format! Because I couldn’t rely on saving my progress in </w:t>
      </w:r>
      <w:proofErr w:type="spellStart"/>
      <w:r>
        <w:rPr>
          <w:lang w:val="en-US"/>
        </w:rPr>
        <w:t>WoS</w:t>
      </w:r>
      <w:proofErr w:type="spellEnd"/>
      <w:r>
        <w:rPr>
          <w:lang w:val="en-US"/>
        </w:rPr>
        <w:t xml:space="preserve">, and I couldn’t extract all those papers in a spreadsheet, I went for the copy paste into word approach, which also made it easy to color code and comment stuff, compared to a </w:t>
      </w:r>
      <w:proofErr w:type="spellStart"/>
      <w:r>
        <w:rPr>
          <w:lang w:val="en-US"/>
        </w:rPr>
        <w:t>txt</w:t>
      </w:r>
      <w:proofErr w:type="spellEnd"/>
      <w:r>
        <w:rPr>
          <w:lang w:val="en-US"/>
        </w:rPr>
        <w:t xml:space="preserve"> file. Those word files are pretty big (I think because of not only amount of title but also because of formatting that came from copy pasting). But you’re right they don’t have to be. I’ll paste them in .txt document!</w:t>
      </w:r>
    </w:p>
  </w:comment>
  <w:comment w:id="7" w:author="Jan Ohlberger" w:date="2019-09-23T08:35:00Z" w:initials="Ca">
    <w:p w14:paraId="2C4770D6" w14:textId="77777777" w:rsidR="008D7E5C" w:rsidRPr="0066495C" w:rsidRDefault="008D7E5C" w:rsidP="008D7E5C">
      <w:pPr>
        <w:pStyle w:val="CommentText"/>
        <w:rPr>
          <w:lang w:val="en-GB"/>
        </w:rPr>
      </w:pPr>
      <w:r>
        <w:rPr>
          <w:rStyle w:val="CommentReference"/>
        </w:rPr>
        <w:annotationRef/>
      </w:r>
      <w:r w:rsidRPr="0066495C">
        <w:rPr>
          <w:lang w:val="en-GB"/>
        </w:rPr>
        <w:t>When the temperature effect on growth was not estimated and you took the temperature yielding the highest growth, how did you decide whether it was close enough to optimum?</w:t>
      </w:r>
    </w:p>
  </w:comment>
  <w:comment w:id="8" w:author="Max Lindmark" w:date="2020-01-14T16:09:00Z" w:initials="ML">
    <w:p w14:paraId="4BC09E81" w14:textId="77777777" w:rsidR="008D7E5C" w:rsidRPr="00A261CD" w:rsidRDefault="008D7E5C" w:rsidP="008D7E5C">
      <w:pPr>
        <w:pStyle w:val="CommentText"/>
        <w:rPr>
          <w:lang w:val="en-GB"/>
        </w:rPr>
      </w:pPr>
      <w:r>
        <w:rPr>
          <w:rStyle w:val="CommentReference"/>
        </w:rPr>
        <w:annotationRef/>
      </w:r>
      <w:r w:rsidRPr="003D7553">
        <w:rPr>
          <w:lang w:val="en-GB"/>
        </w:rPr>
        <w:t xml:space="preserve">I added a sentence here. Basically, from these kinds of curves, which are unimodal but optimum is not a prediction from a quadratic model. </w:t>
      </w:r>
      <w:r w:rsidRPr="00A261CD">
        <w:rPr>
          <w:lang w:val="en-GB"/>
        </w:rPr>
        <w:t>This was also the reason for the two data sets (</w:t>
      </w:r>
      <w:proofErr w:type="spellStart"/>
      <w:r w:rsidRPr="00A261CD">
        <w:rPr>
          <w:lang w:val="en-GB"/>
        </w:rPr>
        <w:t>growth_data</w:t>
      </w:r>
      <w:proofErr w:type="spellEnd"/>
      <w:r w:rsidRPr="00A261CD">
        <w:rPr>
          <w:lang w:val="en-GB"/>
        </w:rPr>
        <w:t xml:space="preserve"> contains data, </w:t>
      </w:r>
      <w:proofErr w:type="spellStart"/>
      <w:r w:rsidRPr="00A261CD">
        <w:rPr>
          <w:lang w:val="en-GB"/>
        </w:rPr>
        <w:t>growth_data_Topt</w:t>
      </w:r>
      <w:proofErr w:type="spellEnd"/>
      <w:r w:rsidRPr="00A261CD">
        <w:rPr>
          <w:lang w:val="en-GB"/>
        </w:rPr>
        <w:t xml:space="preserve"> contains (often predicted) temperatures at the highest growth), make it easier to separate them, but I could also add a column saying if it’s an observation or prediction. </w:t>
      </w:r>
    </w:p>
    <w:p w14:paraId="378D8FC2" w14:textId="77777777" w:rsidR="008D7E5C" w:rsidRPr="00A261CD" w:rsidRDefault="008D7E5C" w:rsidP="008D7E5C">
      <w:pPr>
        <w:pStyle w:val="CommentText"/>
        <w:rPr>
          <w:lang w:val="en-GB"/>
        </w:rPr>
      </w:pPr>
    </w:p>
    <w:p w14:paraId="4CD0D799" w14:textId="77777777" w:rsidR="008D7E5C" w:rsidRDefault="008D7E5C" w:rsidP="008D7E5C">
      <w:pPr>
        <w:pStyle w:val="CommentText"/>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8D7E5C" w:rsidRDefault="008D7E5C" w:rsidP="008D7E5C">
      <w:pPr>
        <w:pStyle w:val="CommentText"/>
      </w:pPr>
    </w:p>
    <w:p w14:paraId="2ECD15BC" w14:textId="77777777" w:rsidR="008D7E5C" w:rsidRDefault="008D7E5C" w:rsidP="008D7E5C">
      <w:pPr>
        <w:pStyle w:val="CommentText"/>
      </w:pPr>
    </w:p>
    <w:p w14:paraId="0CC79B4E" w14:textId="77777777" w:rsidR="008D7E5C" w:rsidRDefault="008D7E5C" w:rsidP="008D7E5C">
      <w:pPr>
        <w:pStyle w:val="CommentText"/>
      </w:pPr>
    </w:p>
  </w:comment>
  <w:comment w:id="12" w:author="Max Lindmark" w:date="2020-02-06T09:42:00Z" w:initials="ML">
    <w:p w14:paraId="565C80D8" w14:textId="77777777" w:rsidR="00332328" w:rsidRPr="00457D7E" w:rsidRDefault="00332328" w:rsidP="00332328">
      <w:pPr>
        <w:pStyle w:val="CommentText"/>
        <w:rPr>
          <w:lang w:val="en-GB"/>
        </w:rPr>
      </w:pPr>
      <w:r>
        <w:rPr>
          <w:rStyle w:val="CommentReference"/>
        </w:rPr>
        <w:annotationRef/>
      </w:r>
      <w:r w:rsidRPr="00457D7E">
        <w:rPr>
          <w:lang w:val="en-GB"/>
        </w:rPr>
        <w:t>Appendix!</w:t>
      </w:r>
    </w:p>
  </w:comment>
  <w:comment w:id="11" w:author="Max Lindmark" w:date="2020-05-07T16:45:00Z" w:initials="ML">
    <w:p w14:paraId="35C7C02D" w14:textId="77777777" w:rsidR="00332328" w:rsidRPr="00F57A6A" w:rsidRDefault="00332328" w:rsidP="00332328">
      <w:pPr>
        <w:pStyle w:val="CommentText"/>
        <w:rPr>
          <w:lang w:val="en-US"/>
        </w:rPr>
      </w:pPr>
      <w:r>
        <w:rPr>
          <w:rStyle w:val="CommentReference"/>
        </w:rPr>
        <w:annotationRef/>
      </w:r>
      <w:r w:rsidRPr="00F57A6A">
        <w:rPr>
          <w:lang w:val="en-US"/>
        </w:rPr>
        <w:t>Appendix</w:t>
      </w:r>
    </w:p>
  </w:comment>
  <w:comment w:id="15" w:author="Jan Ohlberger" w:date="2020-01-22T13:54:00Z" w:initials="Ca">
    <w:p w14:paraId="521DD154" w14:textId="77777777" w:rsidR="00381258" w:rsidRPr="0066495C" w:rsidRDefault="00381258" w:rsidP="00381258">
      <w:pPr>
        <w:pStyle w:val="CommentText"/>
        <w:rPr>
          <w:lang w:val="en-GB"/>
        </w:rPr>
      </w:pPr>
      <w:r>
        <w:rPr>
          <w:rStyle w:val="CommentReference"/>
        </w:rPr>
        <w:annotationRef/>
      </w:r>
      <w:r w:rsidRPr="0066495C">
        <w:rPr>
          <w:lang w:val="en-GB"/>
        </w:rPr>
        <w:t xml:space="preserve">I think we should be careful with using ‘asymptotic’, because it really is the largest mass recorded (right?), so not an average asymptotic mass (as e.g. defined in a von B growth function), which anyway likely differs by population within species. </w:t>
      </w:r>
    </w:p>
    <w:p w14:paraId="5CF46718" w14:textId="77777777" w:rsidR="00381258" w:rsidRPr="0066495C" w:rsidRDefault="00381258" w:rsidP="00381258">
      <w:pPr>
        <w:pStyle w:val="CommentText"/>
        <w:rPr>
          <w:lang w:val="en-GB"/>
        </w:rPr>
      </w:pPr>
    </w:p>
    <w:p w14:paraId="2723ECEB" w14:textId="77777777" w:rsidR="00381258" w:rsidRPr="0066495C" w:rsidRDefault="00381258" w:rsidP="00381258">
      <w:pPr>
        <w:pStyle w:val="CommentText"/>
        <w:rPr>
          <w:lang w:val="en-GB"/>
        </w:rPr>
      </w:pPr>
      <w:r w:rsidRPr="0066495C">
        <w:rPr>
          <w:lang w:val="en-GB"/>
        </w:rPr>
        <w:t xml:space="preserve">Thinking about it more also makes me realize how much this maximum mass can affect the results. Maximum recorded mass in something like </w:t>
      </w:r>
      <w:proofErr w:type="spellStart"/>
      <w:r w:rsidRPr="0066495C">
        <w:rPr>
          <w:lang w:val="en-GB"/>
        </w:rPr>
        <w:t>fishbase</w:t>
      </w:r>
      <w:proofErr w:type="spellEnd"/>
      <w:r w:rsidRPr="0066495C">
        <w:rPr>
          <w:lang w:val="en-GB"/>
        </w:rPr>
        <w:t xml:space="preserve"> is an extreme observation by all means!</w:t>
      </w:r>
    </w:p>
  </w:comment>
  <w:comment w:id="16" w:author="Max Lindmark" w:date="2020-02-04T10:32:00Z" w:initials="ML">
    <w:p w14:paraId="2844CE1C" w14:textId="77777777" w:rsidR="00381258" w:rsidRPr="0040504F" w:rsidRDefault="00381258" w:rsidP="00381258">
      <w:pPr>
        <w:pStyle w:val="CommentText"/>
        <w:rPr>
          <w:lang w:val="en-US"/>
        </w:rPr>
      </w:pPr>
      <w:r>
        <w:rPr>
          <w:rStyle w:val="CommentReference"/>
        </w:rPr>
        <w:annotationRef/>
      </w:r>
      <w:r w:rsidRPr="0040504F">
        <w:rPr>
          <w:lang w:val="en-US"/>
        </w:rPr>
        <w:t xml:space="preserve">Yes, agree! </w:t>
      </w:r>
      <w:r>
        <w:rPr>
          <w:lang w:val="en-US"/>
        </w:rPr>
        <w:t xml:space="preserve">My feeling is that it can go both ways, </w:t>
      </w:r>
      <w:proofErr w:type="spellStart"/>
      <w:r>
        <w:rPr>
          <w:lang w:val="en-US"/>
        </w:rPr>
        <w:t>L_inf</w:t>
      </w:r>
      <w:proofErr w:type="spellEnd"/>
      <w:r>
        <w:rPr>
          <w:lang w:val="en-US"/>
        </w:rPr>
        <w:t xml:space="preserve"> can be really large but maximum can be quite close to experimental masses. Either way, that’s planned for the sensitivity analysis, and maybe we decide to use maturation mass instead!</w:t>
      </w:r>
    </w:p>
  </w:comment>
  <w:comment w:id="19" w:author="Max Lindmark" w:date="2020-02-04T11:10:00Z" w:initials="ML">
    <w:p w14:paraId="19931E72" w14:textId="77777777" w:rsidR="00072A59" w:rsidRPr="001F35F2" w:rsidRDefault="00072A59" w:rsidP="00072A59">
      <w:pPr>
        <w:pStyle w:val="CommentText"/>
        <w:rPr>
          <w:lang w:val="en-US"/>
        </w:rPr>
      </w:pPr>
      <w:r>
        <w:rPr>
          <w:rStyle w:val="CommentReference"/>
        </w:rPr>
        <w:annotationRef/>
      </w:r>
      <w:r w:rsidRPr="001F35F2">
        <w:rPr>
          <w:lang w:val="en-US"/>
        </w:rPr>
        <w:t>I won’t show the validation for these</w:t>
      </w:r>
      <w:r>
        <w:rPr>
          <w:lang w:val="en-US"/>
        </w:rPr>
        <w:t xml:space="preserve"> models in-text like I did with the global parameters, maybe I’ll just put these model’s validation plots together with the species-parameters for the log-linear models in a zip-file…</w:t>
      </w:r>
    </w:p>
  </w:comment>
  <w:comment w:id="22" w:author="Anna Gårdmark" w:date="2020-02-04T09:00:00Z" w:initials="AG">
    <w:p w14:paraId="702FA4C7" w14:textId="77777777" w:rsidR="009E754E" w:rsidRPr="002C5859" w:rsidRDefault="009E754E" w:rsidP="009E754E">
      <w:pPr>
        <w:pStyle w:val="CommentText"/>
        <w:rPr>
          <w:lang w:val="en-GB"/>
        </w:rPr>
      </w:pPr>
      <w:r>
        <w:rPr>
          <w:rStyle w:val="CommentReference"/>
        </w:rPr>
        <w:annotationRef/>
      </w:r>
      <w:r w:rsidRPr="002C5859">
        <w:rPr>
          <w:lang w:val="en-GB"/>
        </w:rPr>
        <w:t xml:space="preserve">it’s not visible in this graph which species are </w:t>
      </w:r>
      <w:proofErr w:type="gramStart"/>
      <w:r w:rsidRPr="002C5859">
        <w:rPr>
          <w:lang w:val="en-GB"/>
        </w:rPr>
        <w:t>temperate</w:t>
      </w:r>
      <w:proofErr w:type="gramEnd"/>
      <w:r w:rsidRPr="002C5859">
        <w:rPr>
          <w:lang w:val="en-GB"/>
        </w:rPr>
        <w:t xml:space="preserve"> and which are not – but you refer to this fig in the discussion when you </w:t>
      </w:r>
      <w:r>
        <w:rPr>
          <w:lang w:val="en-GB"/>
        </w:rPr>
        <w:t xml:space="preserve">make conclusions about this. A possibility would be to </w:t>
      </w:r>
      <w:proofErr w:type="spellStart"/>
      <w:r>
        <w:rPr>
          <w:lang w:val="en-GB"/>
        </w:rPr>
        <w:t>color</w:t>
      </w:r>
      <w:proofErr w:type="spellEnd"/>
      <w:r>
        <w:rPr>
          <w:lang w:val="en-GB"/>
        </w:rPr>
        <w:t xml:space="preserve"> the species names by biogeographical region. Alternatively, add a sentence to the legend to say the temperature-ranges of env-temperatures that you refer to as polar, temperate, sub-tropical, tropical species. </w:t>
      </w:r>
    </w:p>
  </w:comment>
  <w:comment w:id="23" w:author="Max Lindmark" w:date="2020-02-06T11:16:00Z" w:initials="ML">
    <w:p w14:paraId="6ED14EAA" w14:textId="77777777" w:rsidR="009E754E" w:rsidRPr="00457D7E" w:rsidRDefault="009E754E" w:rsidP="009E754E">
      <w:pPr>
        <w:pStyle w:val="CommentText"/>
        <w:rPr>
          <w:lang w:val="en-GB"/>
        </w:rPr>
      </w:pPr>
      <w:r>
        <w:rPr>
          <w:rStyle w:val="CommentReference"/>
        </w:rPr>
        <w:annotationRef/>
      </w:r>
      <w:r w:rsidRPr="00457D7E">
        <w:rPr>
          <w:lang w:val="en-GB"/>
        </w:rPr>
        <w:t xml:space="preserve">Ok, in that case I’d rather tone down the conclusion or talk about it broadly and not as something I find here </w:t>
      </w:r>
      <w:r w:rsidRPr="003A59D4">
        <w:sym w:font="Wingdings" w:char="F04A"/>
      </w:r>
      <w:r w:rsidRPr="00457D7E">
        <w:rPr>
          <w:lang w:val="en-GB"/>
        </w:rPr>
        <w:t xml:space="preserve"> I also feel I’m maxed out on grouping-variables (point types, size, </w:t>
      </w:r>
      <w:proofErr w:type="spellStart"/>
      <w:r w:rsidRPr="00457D7E">
        <w:rPr>
          <w:lang w:val="en-GB"/>
        </w:rPr>
        <w:t>color</w:t>
      </w:r>
      <w:proofErr w:type="spellEnd"/>
      <w:r w:rsidRPr="00457D7E">
        <w:rPr>
          <w:lang w:val="en-GB"/>
        </w:rPr>
        <w:t xml:space="preserve">). </w:t>
      </w:r>
    </w:p>
    <w:p w14:paraId="6EC3D102" w14:textId="77777777" w:rsidR="009E754E" w:rsidRPr="00457D7E" w:rsidRDefault="009E754E" w:rsidP="009E754E">
      <w:pPr>
        <w:pStyle w:val="CommentText"/>
        <w:rPr>
          <w:lang w:val="en-GB"/>
        </w:rPr>
      </w:pPr>
    </w:p>
    <w:p w14:paraId="6936204D" w14:textId="77777777" w:rsidR="009E754E" w:rsidRPr="00457D7E" w:rsidRDefault="009E754E" w:rsidP="009E754E">
      <w:pPr>
        <w:rPr>
          <w:lang w:val="en-GB"/>
        </w:rPr>
      </w:pPr>
      <w:r w:rsidRPr="00457D7E">
        <w:rPr>
          <w:lang w:val="en-GB"/>
        </w:rPr>
        <w:t xml:space="preserve">I could though arrange not by temperature but by biogeography, and the add open curly brackets </w:t>
      </w:r>
      <w:proofErr w:type="gramStart"/>
      <w:r w:rsidRPr="00457D7E">
        <w:rPr>
          <w:rFonts w:ascii="Times New Roman" w:eastAsia="Times New Roman" w:hAnsi="Times New Roman" w:cs="Times New Roman"/>
          <w:lang w:val="en-GB" w:eastAsia="en-GB"/>
        </w:rPr>
        <w:t xml:space="preserve">{ </w:t>
      </w:r>
      <w:r w:rsidRPr="00457D7E">
        <w:rPr>
          <w:lang w:val="en-GB"/>
        </w:rPr>
        <w:t>on</w:t>
      </w:r>
      <w:proofErr w:type="gramEnd"/>
      <w:r w:rsidRPr="00457D7E">
        <w:rPr>
          <w:lang w:val="en-GB"/>
        </w:rPr>
        <w:t xml:space="preserve"> the left-hand side indicating group. Order of species should largely be the same!</w:t>
      </w:r>
    </w:p>
  </w:comment>
  <w:comment w:id="20" w:author="Max Lindmark" w:date="2020-02-06T11:21:00Z" w:initials="ML">
    <w:p w14:paraId="5C821D70" w14:textId="77777777" w:rsidR="009E754E" w:rsidRPr="00457D7E" w:rsidRDefault="009E754E" w:rsidP="009E754E">
      <w:pPr>
        <w:pStyle w:val="CommentText"/>
        <w:rPr>
          <w:b/>
          <w:bCs/>
          <w:lang w:val="en-GB"/>
        </w:rPr>
      </w:pPr>
      <w:r w:rsidRPr="00457D7E">
        <w:rPr>
          <w:b/>
          <w:bCs/>
          <w:lang w:val="en-GB"/>
        </w:rPr>
        <w:t xml:space="preserve">Jan: </w:t>
      </w:r>
      <w:r w:rsidRPr="00B56427">
        <w:rPr>
          <w:rStyle w:val="CommentReference"/>
          <w:b/>
          <w:bCs/>
        </w:rPr>
        <w:annotationRef/>
      </w:r>
      <w:r w:rsidRPr="00457D7E">
        <w:rPr>
          <w:b/>
          <w:bCs/>
          <w:lang w:val="en-GB"/>
        </w:rPr>
        <w:t>I think this is a great figure to have, but I’d simplify a bit to pull out the main takeaways: large experimental ranges that are overlapping with environmental temps but also higher values, and an optimum that is typically at the upper end or above the environmental range – see below for suggestions.</w:t>
      </w:r>
    </w:p>
  </w:comment>
  <w:comment w:id="21" w:author="Max Lindmark" w:date="2020-02-06T11:28:00Z" w:initials="ML">
    <w:p w14:paraId="06B02802" w14:textId="77777777" w:rsidR="009E754E" w:rsidRPr="00457D7E" w:rsidRDefault="009E754E" w:rsidP="009E754E">
      <w:pPr>
        <w:pStyle w:val="CommentText"/>
        <w:rPr>
          <w:lang w:val="en-GB"/>
        </w:rPr>
      </w:pPr>
      <w:r>
        <w:rPr>
          <w:rStyle w:val="CommentReference"/>
        </w:rPr>
        <w:annotationRef/>
      </w:r>
      <w:r w:rsidRPr="00457D7E">
        <w:rPr>
          <w:lang w:val="en-GB"/>
        </w:rPr>
        <w:t>Tried to simplify the message but will see if I can explore different plot layouts! See below.</w:t>
      </w:r>
    </w:p>
  </w:comment>
  <w:comment w:id="24" w:author="Max Lindmark" w:date="2020-02-06T11:21:00Z" w:initials="ML">
    <w:p w14:paraId="2EFB91CB" w14:textId="77777777" w:rsidR="009E754E" w:rsidRPr="00457D7E" w:rsidRDefault="009E754E" w:rsidP="009E754E">
      <w:pPr>
        <w:pStyle w:val="CommentText"/>
        <w:rPr>
          <w:b/>
          <w:bCs/>
          <w:lang w:val="en-GB"/>
        </w:rPr>
      </w:pPr>
      <w:r w:rsidRPr="007907BC">
        <w:rPr>
          <w:rStyle w:val="CommentReference"/>
          <w:b/>
          <w:bCs/>
        </w:rPr>
        <w:annotationRef/>
      </w:r>
      <w:r w:rsidRPr="00457D7E">
        <w:rPr>
          <w:b/>
          <w:bCs/>
          <w:lang w:val="en-GB"/>
        </w:rPr>
        <w:t xml:space="preserve">Jan: </w:t>
      </w:r>
      <w:r w:rsidRPr="007907BC">
        <w:rPr>
          <w:rStyle w:val="CommentReference"/>
          <w:b/>
          <w:bCs/>
        </w:rPr>
        <w:annotationRef/>
      </w:r>
      <w:r w:rsidRPr="00457D7E">
        <w:rPr>
          <w:b/>
          <w:bCs/>
          <w:lang w:val="en-GB"/>
        </w:rPr>
        <w:t>Guess if you want that information here, keep it also above – but do we need it? Makes the figure even busier and unless we talk about the difference and discuss it, we could leave it for the appendix.</w:t>
      </w:r>
    </w:p>
  </w:comment>
  <w:comment w:id="25" w:author="Max Lindmark" w:date="2020-02-06T11:25:00Z" w:initials="ML">
    <w:p w14:paraId="0414F403" w14:textId="77777777" w:rsidR="009E754E" w:rsidRPr="00457D7E" w:rsidRDefault="009E754E" w:rsidP="009E754E">
      <w:pPr>
        <w:pStyle w:val="CommentText"/>
        <w:rPr>
          <w:lang w:val="en-GB"/>
        </w:rPr>
      </w:pPr>
      <w:r>
        <w:rPr>
          <w:rStyle w:val="CommentReference"/>
        </w:rPr>
        <w:annotationRef/>
      </w:r>
      <w:r w:rsidRPr="00457D7E">
        <w:rPr>
          <w:lang w:val="en-GB"/>
        </w:rPr>
        <w:t>See comment below! For thesis I’ll explore your suggestions only if I have time unfortunately! But I like the idea.</w:t>
      </w:r>
    </w:p>
  </w:comment>
  <w:comment w:id="26" w:author="Max Lindmark" w:date="2020-02-06T11:20:00Z" w:initials="ML">
    <w:p w14:paraId="32E1D3B5" w14:textId="77777777" w:rsidR="009E754E" w:rsidRPr="00457D7E" w:rsidRDefault="009E754E" w:rsidP="009E754E">
      <w:pPr>
        <w:pStyle w:val="CommentText"/>
        <w:rPr>
          <w:b/>
          <w:bCs/>
          <w:lang w:val="en-GB"/>
        </w:rPr>
      </w:pPr>
      <w:r w:rsidRPr="003A59D4">
        <w:rPr>
          <w:rStyle w:val="CommentReference"/>
          <w:b/>
          <w:bCs/>
        </w:rPr>
        <w:annotationRef/>
      </w:r>
      <w:r w:rsidRPr="00457D7E">
        <w:rPr>
          <w:b/>
          <w:bCs/>
          <w:lang w:val="en-GB"/>
        </w:rPr>
        <w:t xml:space="preserve">Jan: </w:t>
      </w:r>
      <w:r w:rsidRPr="003A59D4">
        <w:rPr>
          <w:rStyle w:val="CommentReference"/>
          <w:b/>
          <w:bCs/>
        </w:rPr>
        <w:annotationRef/>
      </w:r>
      <w:r w:rsidRPr="00457D7E">
        <w:rPr>
          <w:b/>
          <w:bCs/>
          <w:lang w:val="en-GB"/>
        </w:rPr>
        <w:t>I wonder if it would be better to leave out the number of observations here (again, unless you consider this critical for interpretation) and also just show the mean optimum temperature!?</w:t>
      </w:r>
    </w:p>
    <w:p w14:paraId="1C839E93" w14:textId="77777777" w:rsidR="009E754E" w:rsidRPr="00457D7E" w:rsidRDefault="009E754E" w:rsidP="009E754E">
      <w:pPr>
        <w:pStyle w:val="CommentText"/>
        <w:rPr>
          <w:b/>
          <w:bCs/>
          <w:lang w:val="en-GB"/>
        </w:rPr>
      </w:pPr>
    </w:p>
    <w:p w14:paraId="00671C63" w14:textId="77777777" w:rsidR="009E754E" w:rsidRPr="00457D7E" w:rsidRDefault="009E754E" w:rsidP="009E754E">
      <w:pPr>
        <w:pStyle w:val="CommentText"/>
        <w:rPr>
          <w:b/>
          <w:bCs/>
          <w:lang w:val="en-GB"/>
        </w:rPr>
      </w:pPr>
      <w:r w:rsidRPr="00457D7E">
        <w:rPr>
          <w:b/>
          <w:bCs/>
          <w:lang w:val="en-GB"/>
        </w:rPr>
        <w:t>Would make this a much cleaner and easier to interpret figure</w:t>
      </w:r>
    </w:p>
    <w:p w14:paraId="0EB8B12C" w14:textId="77777777" w:rsidR="009E754E" w:rsidRPr="00457D7E" w:rsidRDefault="009E754E" w:rsidP="009E754E">
      <w:pPr>
        <w:pStyle w:val="CommentText"/>
        <w:rPr>
          <w:b/>
          <w:bCs/>
          <w:lang w:val="en-GB"/>
        </w:rPr>
      </w:pPr>
    </w:p>
  </w:comment>
  <w:comment w:id="27" w:author="Max Lindmark" w:date="2020-02-06T11:22:00Z" w:initials="ML">
    <w:p w14:paraId="5E71A918" w14:textId="77777777" w:rsidR="009E754E" w:rsidRPr="00457D7E" w:rsidRDefault="009E754E" w:rsidP="009E754E">
      <w:pPr>
        <w:pStyle w:val="CommentText"/>
        <w:rPr>
          <w:lang w:val="en-GB"/>
        </w:rPr>
      </w:pPr>
      <w:r>
        <w:rPr>
          <w:rStyle w:val="CommentReference"/>
        </w:rPr>
        <w:annotationRef/>
      </w:r>
      <w:r w:rsidRPr="00457D7E">
        <w:rPr>
          <w:lang w:val="en-GB"/>
        </w:rPr>
        <w:t>Maybe not critical, I’d say only critical if we show tall the optimum temperatures to illustrate that we have multiple points per species.</w:t>
      </w:r>
    </w:p>
    <w:p w14:paraId="4970EA32" w14:textId="77777777" w:rsidR="009E754E" w:rsidRPr="00457D7E" w:rsidRDefault="009E754E" w:rsidP="009E754E">
      <w:pPr>
        <w:pStyle w:val="CommentText"/>
        <w:rPr>
          <w:lang w:val="en-GB"/>
        </w:rPr>
      </w:pPr>
    </w:p>
    <w:p w14:paraId="0BD56279" w14:textId="77777777" w:rsidR="009E754E" w:rsidRPr="00457D7E" w:rsidRDefault="009E754E" w:rsidP="009E754E">
      <w:pPr>
        <w:pStyle w:val="CommentText"/>
        <w:rPr>
          <w:lang w:val="en-GB"/>
        </w:rPr>
      </w:pPr>
      <w:r w:rsidRPr="00457D7E">
        <w:rPr>
          <w:lang w:val="en-GB"/>
        </w:rPr>
        <w:t xml:space="preserve">Mean and standard deviations could work! Also for the experimental </w:t>
      </w:r>
      <w:proofErr w:type="gramStart"/>
      <w:r w:rsidRPr="00457D7E">
        <w:rPr>
          <w:lang w:val="en-GB"/>
        </w:rPr>
        <w:t>data..</w:t>
      </w:r>
      <w:proofErr w:type="gramEnd"/>
      <w:r w:rsidRPr="00457D7E">
        <w:rPr>
          <w:lang w:val="en-GB"/>
        </w:rPr>
        <w:t xml:space="preserve"> Then we’d have three lines like environmental temperature. I’ll think about it!</w:t>
      </w:r>
    </w:p>
  </w:comment>
  <w:comment w:id="28" w:author="Jan Ohlberger" w:date="2020-02-06T12:53:00Z" w:initials="Ca">
    <w:p w14:paraId="142F7B6D" w14:textId="77777777" w:rsidR="009E754E" w:rsidRPr="00457D7E" w:rsidRDefault="009E754E" w:rsidP="009E754E">
      <w:pPr>
        <w:pStyle w:val="CommentText"/>
        <w:rPr>
          <w:lang w:val="en-GB"/>
        </w:rPr>
      </w:pPr>
      <w:r>
        <w:rPr>
          <w:rStyle w:val="CommentReference"/>
        </w:rPr>
        <w:annotationRef/>
      </w:r>
      <w:r w:rsidRPr="00457D7E">
        <w:rPr>
          <w:lang w:val="en-GB"/>
        </w:rPr>
        <w:t xml:space="preserve">This kind of stuff is not critical but can take a lot of time, so I’d say any of these changes can wait until after the thesis and defense </w:t>
      </w:r>
    </w:p>
  </w:comment>
  <w:comment w:id="31" w:author="Max Lindmark" w:date="2020-02-04T11:46:00Z" w:initials="ML">
    <w:p w14:paraId="1B8AC6E7" w14:textId="509B4279" w:rsidR="00643DD7" w:rsidRPr="00643DD7" w:rsidRDefault="00643DD7">
      <w:pPr>
        <w:pStyle w:val="CommentText"/>
        <w:rPr>
          <w:lang w:val="en-US"/>
        </w:rPr>
      </w:pPr>
      <w:r>
        <w:rPr>
          <w:rStyle w:val="CommentReference"/>
        </w:rPr>
        <w:annotationRef/>
      </w:r>
      <w:r w:rsidRPr="00643DD7">
        <w:rPr>
          <w:rStyle w:val="CommentReference"/>
          <w:lang w:val="en-US"/>
        </w:rPr>
        <w:t>They look pretty good</w:t>
      </w:r>
      <w:r>
        <w:rPr>
          <w:rStyle w:val="CommentReference"/>
          <w:lang w:val="en-US"/>
        </w:rPr>
        <w:t>. A</w:t>
      </w:r>
      <w:r w:rsidRPr="00643DD7">
        <w:rPr>
          <w:rStyle w:val="CommentReference"/>
          <w:lang w:val="en-US"/>
        </w:rPr>
        <w:t xml:space="preserve">bove 1.05 is not </w:t>
      </w:r>
      <w:proofErr w:type="spellStart"/>
      <w:r w:rsidRPr="00643DD7">
        <w:rPr>
          <w:rStyle w:val="CommentReference"/>
          <w:lang w:val="en-US"/>
        </w:rPr>
        <w:t>soo</w:t>
      </w:r>
      <w:proofErr w:type="spellEnd"/>
      <w:r w:rsidRPr="00643DD7">
        <w:rPr>
          <w:rStyle w:val="CommentReference"/>
          <w:lang w:val="en-US"/>
        </w:rPr>
        <w:t xml:space="preserve"> </w:t>
      </w:r>
      <w:r>
        <w:rPr>
          <w:rStyle w:val="CommentReference"/>
          <w:lang w:val="en-US"/>
        </w:rPr>
        <w:t>good but closer to 1 is better, which is another argument for increasing chain lengths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565C80D8" w15:done="0"/>
  <w15:commentEx w15:paraId="35C7C02D" w15:done="0"/>
  <w15:commentEx w15:paraId="2723ECEB" w15:done="0"/>
  <w15:commentEx w15:paraId="2844CE1C" w15:paraIdParent="2723ECEB" w15:done="0"/>
  <w15:commentEx w15:paraId="19931E72" w15:done="0"/>
  <w15:commentEx w15:paraId="702FA4C7" w15:done="0"/>
  <w15:commentEx w15:paraId="6936204D" w15:paraIdParent="702FA4C7" w15:done="0"/>
  <w15:commentEx w15:paraId="5C821D70" w15:done="0"/>
  <w15:commentEx w15:paraId="06B02802" w15:paraIdParent="5C821D70" w15:done="0"/>
  <w15:commentEx w15:paraId="2EFB91CB" w15:done="0"/>
  <w15:commentEx w15:paraId="0414F403" w15:paraIdParent="2EFB91CB" w15:done="0"/>
  <w15:commentEx w15:paraId="0EB8B12C" w15:done="0"/>
  <w15:commentEx w15:paraId="0BD56279" w15:paraIdParent="0EB8B12C" w15:done="0"/>
  <w15:commentEx w15:paraId="142F7B6D" w15:done="0"/>
  <w15:commentEx w15:paraId="1B8AC6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565C80D8" w16cid:durableId="21E65E03"/>
  <w16cid:commentId w16cid:paraId="35C7C02D" w16cid:durableId="225EB99D"/>
  <w16cid:commentId w16cid:paraId="2723ECEB" w16cid:durableId="21E96E0A"/>
  <w16cid:commentId w16cid:paraId="2844CE1C" w16cid:durableId="21E3CA30"/>
  <w16cid:commentId w16cid:paraId="19931E72" w16cid:durableId="21E3CF8B"/>
  <w16cid:commentId w16cid:paraId="702FA4C7" w16cid:durableId="21E63F8B"/>
  <w16cid:commentId w16cid:paraId="6936204D" w16cid:durableId="21E6741D"/>
  <w16cid:commentId w16cid:paraId="5C821D70" w16cid:durableId="21E67548"/>
  <w16cid:commentId w16cid:paraId="06B02802" w16cid:durableId="21E676DE"/>
  <w16cid:commentId w16cid:paraId="2EFB91CB" w16cid:durableId="21E67536"/>
  <w16cid:commentId w16cid:paraId="0414F403" w16cid:durableId="21E6760D"/>
  <w16cid:commentId w16cid:paraId="0EB8B12C" w16cid:durableId="21E674E6"/>
  <w16cid:commentId w16cid:paraId="0BD56279" w16cid:durableId="21E67588"/>
  <w16cid:commentId w16cid:paraId="142F7B6D" w16cid:durableId="21E68AB6"/>
  <w16cid:commentId w16cid:paraId="1B8AC6E7" w16cid:durableId="21E3D80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126A588" w14:textId="77777777" w:rsidR="004B3A8D" w:rsidRDefault="004B3A8D" w:rsidP="00B65B3A">
      <w:r>
        <w:separator/>
      </w:r>
    </w:p>
    <w:p w14:paraId="12A904E9" w14:textId="77777777" w:rsidR="004B3A8D" w:rsidRDefault="004B3A8D"/>
  </w:endnote>
  <w:endnote w:type="continuationSeparator" w:id="0">
    <w:p w14:paraId="79ECA4BD" w14:textId="77777777" w:rsidR="004B3A8D" w:rsidRDefault="004B3A8D" w:rsidP="00B65B3A">
      <w:r>
        <w:continuationSeparator/>
      </w:r>
    </w:p>
    <w:p w14:paraId="0678D662" w14:textId="77777777" w:rsidR="004B3A8D" w:rsidRDefault="004B3A8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63CC4B93" w:rsidR="0078617C" w:rsidRDefault="0078617C">
        <w:pPr>
          <w:pStyle w:val="Footer"/>
          <w:jc w:val="center"/>
        </w:pPr>
        <w:r>
          <w:fldChar w:fldCharType="begin"/>
        </w:r>
        <w:r>
          <w:instrText xml:space="preserve"> PAGE   \* MERGEFORMAT </w:instrText>
        </w:r>
        <w:r>
          <w:fldChar w:fldCharType="separate"/>
        </w:r>
        <w:r w:rsidR="00F23E29">
          <w:rPr>
            <w:noProof/>
          </w:rPr>
          <w:t>6</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A0AEF7" w14:textId="77777777" w:rsidR="004B3A8D" w:rsidRDefault="004B3A8D" w:rsidP="00B65B3A">
      <w:r>
        <w:separator/>
      </w:r>
    </w:p>
  </w:footnote>
  <w:footnote w:type="continuationSeparator" w:id="0">
    <w:p w14:paraId="6E8C2195" w14:textId="77777777" w:rsidR="004B3A8D" w:rsidRDefault="004B3A8D"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Max Lindmark">
    <w15:presenceInfo w15:providerId="AD" w15:userId="S::max.lindmark@slu.se::74a91d58-1def-4e6c-a200-e80e4af38c20"/>
  </w15:person>
  <w15:person w15:author="Jan Ohlberger">
    <w15:presenceInfo w15:providerId="None" w15:userId="Jan Ohlberger"/>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25A"/>
    <w:rsid w:val="00002EF2"/>
    <w:rsid w:val="00005B93"/>
    <w:rsid w:val="00005CE6"/>
    <w:rsid w:val="000062A0"/>
    <w:rsid w:val="00006884"/>
    <w:rsid w:val="0001208A"/>
    <w:rsid w:val="000150FA"/>
    <w:rsid w:val="0001577C"/>
    <w:rsid w:val="00017F5C"/>
    <w:rsid w:val="000201A2"/>
    <w:rsid w:val="000206BC"/>
    <w:rsid w:val="0002287F"/>
    <w:rsid w:val="00024A0B"/>
    <w:rsid w:val="0002521E"/>
    <w:rsid w:val="0002534A"/>
    <w:rsid w:val="00026A11"/>
    <w:rsid w:val="00026C66"/>
    <w:rsid w:val="00027AAF"/>
    <w:rsid w:val="00030CDA"/>
    <w:rsid w:val="0003125C"/>
    <w:rsid w:val="00031B52"/>
    <w:rsid w:val="0003516B"/>
    <w:rsid w:val="00035221"/>
    <w:rsid w:val="00036767"/>
    <w:rsid w:val="0003691D"/>
    <w:rsid w:val="000369ED"/>
    <w:rsid w:val="00037581"/>
    <w:rsid w:val="000405B9"/>
    <w:rsid w:val="00040639"/>
    <w:rsid w:val="00040A57"/>
    <w:rsid w:val="00041F03"/>
    <w:rsid w:val="0004223C"/>
    <w:rsid w:val="00045129"/>
    <w:rsid w:val="00045950"/>
    <w:rsid w:val="00046241"/>
    <w:rsid w:val="00046A75"/>
    <w:rsid w:val="0005173A"/>
    <w:rsid w:val="000517F8"/>
    <w:rsid w:val="00053E90"/>
    <w:rsid w:val="00054960"/>
    <w:rsid w:val="000603A4"/>
    <w:rsid w:val="0006455F"/>
    <w:rsid w:val="00064A38"/>
    <w:rsid w:val="00066CCD"/>
    <w:rsid w:val="000700A6"/>
    <w:rsid w:val="00072A59"/>
    <w:rsid w:val="0007322F"/>
    <w:rsid w:val="00074793"/>
    <w:rsid w:val="00074A3E"/>
    <w:rsid w:val="00076ADA"/>
    <w:rsid w:val="00076C95"/>
    <w:rsid w:val="00077100"/>
    <w:rsid w:val="00084AE4"/>
    <w:rsid w:val="00085816"/>
    <w:rsid w:val="00085EA0"/>
    <w:rsid w:val="00090AD0"/>
    <w:rsid w:val="00093327"/>
    <w:rsid w:val="00094E98"/>
    <w:rsid w:val="00095C04"/>
    <w:rsid w:val="00096B87"/>
    <w:rsid w:val="000977AA"/>
    <w:rsid w:val="000979A4"/>
    <w:rsid w:val="000A40A4"/>
    <w:rsid w:val="000A7BFE"/>
    <w:rsid w:val="000B1042"/>
    <w:rsid w:val="000B2B57"/>
    <w:rsid w:val="000B61DD"/>
    <w:rsid w:val="000B74D0"/>
    <w:rsid w:val="000C1CC2"/>
    <w:rsid w:val="000C30BC"/>
    <w:rsid w:val="000C5E36"/>
    <w:rsid w:val="000C78E5"/>
    <w:rsid w:val="000D0FE3"/>
    <w:rsid w:val="000D10B2"/>
    <w:rsid w:val="000D2CC7"/>
    <w:rsid w:val="000D3977"/>
    <w:rsid w:val="000D4E9B"/>
    <w:rsid w:val="000D6311"/>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1432F"/>
    <w:rsid w:val="001143B2"/>
    <w:rsid w:val="001168AF"/>
    <w:rsid w:val="0011776D"/>
    <w:rsid w:val="00121A54"/>
    <w:rsid w:val="001231E4"/>
    <w:rsid w:val="00123287"/>
    <w:rsid w:val="00125ED1"/>
    <w:rsid w:val="00130327"/>
    <w:rsid w:val="00136B06"/>
    <w:rsid w:val="001406CC"/>
    <w:rsid w:val="001414D6"/>
    <w:rsid w:val="0014245C"/>
    <w:rsid w:val="00143166"/>
    <w:rsid w:val="001433B7"/>
    <w:rsid w:val="00144D9B"/>
    <w:rsid w:val="00150DE5"/>
    <w:rsid w:val="00152606"/>
    <w:rsid w:val="00152C1E"/>
    <w:rsid w:val="00153304"/>
    <w:rsid w:val="00153387"/>
    <w:rsid w:val="0015461A"/>
    <w:rsid w:val="00154680"/>
    <w:rsid w:val="00161378"/>
    <w:rsid w:val="00163BD3"/>
    <w:rsid w:val="0016432D"/>
    <w:rsid w:val="001662CF"/>
    <w:rsid w:val="00166496"/>
    <w:rsid w:val="00171577"/>
    <w:rsid w:val="001725E8"/>
    <w:rsid w:val="00174445"/>
    <w:rsid w:val="00174BC9"/>
    <w:rsid w:val="00175CBD"/>
    <w:rsid w:val="00176A7C"/>
    <w:rsid w:val="001844E7"/>
    <w:rsid w:val="001864ED"/>
    <w:rsid w:val="00190949"/>
    <w:rsid w:val="00191F75"/>
    <w:rsid w:val="00193CAC"/>
    <w:rsid w:val="00193D3B"/>
    <w:rsid w:val="001966BD"/>
    <w:rsid w:val="00196B58"/>
    <w:rsid w:val="00197B0E"/>
    <w:rsid w:val="001A18DC"/>
    <w:rsid w:val="001A1F63"/>
    <w:rsid w:val="001A30E3"/>
    <w:rsid w:val="001A382A"/>
    <w:rsid w:val="001A43E7"/>
    <w:rsid w:val="001A6B37"/>
    <w:rsid w:val="001B155A"/>
    <w:rsid w:val="001B4646"/>
    <w:rsid w:val="001B4E2B"/>
    <w:rsid w:val="001B4ED3"/>
    <w:rsid w:val="001B7D61"/>
    <w:rsid w:val="001C3335"/>
    <w:rsid w:val="001C464D"/>
    <w:rsid w:val="001C4BC6"/>
    <w:rsid w:val="001C71E7"/>
    <w:rsid w:val="001D10DF"/>
    <w:rsid w:val="001D2308"/>
    <w:rsid w:val="001D389C"/>
    <w:rsid w:val="001D39ED"/>
    <w:rsid w:val="001D4672"/>
    <w:rsid w:val="001D501B"/>
    <w:rsid w:val="001D7CE6"/>
    <w:rsid w:val="001E07E5"/>
    <w:rsid w:val="001E0C17"/>
    <w:rsid w:val="001E2112"/>
    <w:rsid w:val="001E291C"/>
    <w:rsid w:val="001E378D"/>
    <w:rsid w:val="001E6567"/>
    <w:rsid w:val="001E7C36"/>
    <w:rsid w:val="001E7E67"/>
    <w:rsid w:val="001F1F3E"/>
    <w:rsid w:val="001F2087"/>
    <w:rsid w:val="001F35F2"/>
    <w:rsid w:val="001F4C7A"/>
    <w:rsid w:val="001F4CDD"/>
    <w:rsid w:val="001F573E"/>
    <w:rsid w:val="001F5BA0"/>
    <w:rsid w:val="001F6670"/>
    <w:rsid w:val="001F66B8"/>
    <w:rsid w:val="002007B3"/>
    <w:rsid w:val="0020226B"/>
    <w:rsid w:val="0020772E"/>
    <w:rsid w:val="00211678"/>
    <w:rsid w:val="00211713"/>
    <w:rsid w:val="00211B86"/>
    <w:rsid w:val="00214BB4"/>
    <w:rsid w:val="00216172"/>
    <w:rsid w:val="002169D8"/>
    <w:rsid w:val="00217657"/>
    <w:rsid w:val="002213C3"/>
    <w:rsid w:val="002216B8"/>
    <w:rsid w:val="00222D4E"/>
    <w:rsid w:val="00226C97"/>
    <w:rsid w:val="002361B2"/>
    <w:rsid w:val="00241100"/>
    <w:rsid w:val="00242126"/>
    <w:rsid w:val="00242ACA"/>
    <w:rsid w:val="00242E4F"/>
    <w:rsid w:val="0024549F"/>
    <w:rsid w:val="002472F4"/>
    <w:rsid w:val="002509CC"/>
    <w:rsid w:val="00252FB5"/>
    <w:rsid w:val="00253BE7"/>
    <w:rsid w:val="00254101"/>
    <w:rsid w:val="00256F58"/>
    <w:rsid w:val="00257FBE"/>
    <w:rsid w:val="002640A3"/>
    <w:rsid w:val="00264FFE"/>
    <w:rsid w:val="002655DC"/>
    <w:rsid w:val="00265C6A"/>
    <w:rsid w:val="00265D48"/>
    <w:rsid w:val="00266BE1"/>
    <w:rsid w:val="002713B1"/>
    <w:rsid w:val="002716B1"/>
    <w:rsid w:val="0027209B"/>
    <w:rsid w:val="00277795"/>
    <w:rsid w:val="0027787D"/>
    <w:rsid w:val="002800BE"/>
    <w:rsid w:val="0028087E"/>
    <w:rsid w:val="002817AF"/>
    <w:rsid w:val="002850E1"/>
    <w:rsid w:val="00287C0D"/>
    <w:rsid w:val="002929E2"/>
    <w:rsid w:val="00292D32"/>
    <w:rsid w:val="00294C85"/>
    <w:rsid w:val="002978B3"/>
    <w:rsid w:val="002A1574"/>
    <w:rsid w:val="002A6A3B"/>
    <w:rsid w:val="002A7901"/>
    <w:rsid w:val="002B0CCB"/>
    <w:rsid w:val="002B1321"/>
    <w:rsid w:val="002B2FB8"/>
    <w:rsid w:val="002B3399"/>
    <w:rsid w:val="002B4435"/>
    <w:rsid w:val="002B5AE4"/>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877"/>
    <w:rsid w:val="002F4F2D"/>
    <w:rsid w:val="002F5282"/>
    <w:rsid w:val="002F55B2"/>
    <w:rsid w:val="002F5C42"/>
    <w:rsid w:val="002F67F4"/>
    <w:rsid w:val="0030141D"/>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A69"/>
    <w:rsid w:val="00331CB7"/>
    <w:rsid w:val="00332328"/>
    <w:rsid w:val="00334DA1"/>
    <w:rsid w:val="00337D7E"/>
    <w:rsid w:val="00342ACC"/>
    <w:rsid w:val="00344660"/>
    <w:rsid w:val="003459F3"/>
    <w:rsid w:val="00346952"/>
    <w:rsid w:val="00346FA4"/>
    <w:rsid w:val="00347AAA"/>
    <w:rsid w:val="00347C49"/>
    <w:rsid w:val="00350B2C"/>
    <w:rsid w:val="00350CBA"/>
    <w:rsid w:val="00351382"/>
    <w:rsid w:val="003531C4"/>
    <w:rsid w:val="00357867"/>
    <w:rsid w:val="003615B0"/>
    <w:rsid w:val="00361F96"/>
    <w:rsid w:val="00362712"/>
    <w:rsid w:val="00364E24"/>
    <w:rsid w:val="003654A4"/>
    <w:rsid w:val="00370B3F"/>
    <w:rsid w:val="00370D99"/>
    <w:rsid w:val="0037189D"/>
    <w:rsid w:val="003718C1"/>
    <w:rsid w:val="00373994"/>
    <w:rsid w:val="00374F8A"/>
    <w:rsid w:val="00375892"/>
    <w:rsid w:val="00381258"/>
    <w:rsid w:val="00383C7E"/>
    <w:rsid w:val="003840A6"/>
    <w:rsid w:val="0038424A"/>
    <w:rsid w:val="00384A59"/>
    <w:rsid w:val="00384C8B"/>
    <w:rsid w:val="0038627B"/>
    <w:rsid w:val="003909DD"/>
    <w:rsid w:val="00392EF2"/>
    <w:rsid w:val="00395BFD"/>
    <w:rsid w:val="00396306"/>
    <w:rsid w:val="003A00F6"/>
    <w:rsid w:val="003A4E22"/>
    <w:rsid w:val="003A58AF"/>
    <w:rsid w:val="003A75A6"/>
    <w:rsid w:val="003B0009"/>
    <w:rsid w:val="003B2F68"/>
    <w:rsid w:val="003B3428"/>
    <w:rsid w:val="003B3DDB"/>
    <w:rsid w:val="003C1561"/>
    <w:rsid w:val="003D037B"/>
    <w:rsid w:val="003D06A8"/>
    <w:rsid w:val="003D0CAB"/>
    <w:rsid w:val="003D1A83"/>
    <w:rsid w:val="003D2D67"/>
    <w:rsid w:val="003D2FC1"/>
    <w:rsid w:val="003D3B3D"/>
    <w:rsid w:val="003D51C2"/>
    <w:rsid w:val="003D5F56"/>
    <w:rsid w:val="003D5F98"/>
    <w:rsid w:val="003D62E4"/>
    <w:rsid w:val="003D7553"/>
    <w:rsid w:val="003E2485"/>
    <w:rsid w:val="003E2D4C"/>
    <w:rsid w:val="003E5DF0"/>
    <w:rsid w:val="003E70D8"/>
    <w:rsid w:val="003E7466"/>
    <w:rsid w:val="003F3413"/>
    <w:rsid w:val="003F3DB3"/>
    <w:rsid w:val="003F7323"/>
    <w:rsid w:val="00402384"/>
    <w:rsid w:val="0040504F"/>
    <w:rsid w:val="00405850"/>
    <w:rsid w:val="0041116C"/>
    <w:rsid w:val="00412AE8"/>
    <w:rsid w:val="00413378"/>
    <w:rsid w:val="00414F72"/>
    <w:rsid w:val="004178B8"/>
    <w:rsid w:val="00417F51"/>
    <w:rsid w:val="004210B7"/>
    <w:rsid w:val="004210DE"/>
    <w:rsid w:val="004227D9"/>
    <w:rsid w:val="00422A08"/>
    <w:rsid w:val="00423677"/>
    <w:rsid w:val="00424B12"/>
    <w:rsid w:val="0042590D"/>
    <w:rsid w:val="00426CA6"/>
    <w:rsid w:val="00426EC8"/>
    <w:rsid w:val="004332BF"/>
    <w:rsid w:val="004340C3"/>
    <w:rsid w:val="004343E5"/>
    <w:rsid w:val="004349AD"/>
    <w:rsid w:val="00435A47"/>
    <w:rsid w:val="004408B7"/>
    <w:rsid w:val="00441056"/>
    <w:rsid w:val="00441A49"/>
    <w:rsid w:val="00441CB7"/>
    <w:rsid w:val="00447A11"/>
    <w:rsid w:val="004509C6"/>
    <w:rsid w:val="00451B93"/>
    <w:rsid w:val="00452F78"/>
    <w:rsid w:val="004542F8"/>
    <w:rsid w:val="0045434E"/>
    <w:rsid w:val="0045503A"/>
    <w:rsid w:val="00463513"/>
    <w:rsid w:val="00464C52"/>
    <w:rsid w:val="00464CC6"/>
    <w:rsid w:val="00466675"/>
    <w:rsid w:val="00470C32"/>
    <w:rsid w:val="00472081"/>
    <w:rsid w:val="0047220A"/>
    <w:rsid w:val="0047478F"/>
    <w:rsid w:val="00476BEF"/>
    <w:rsid w:val="00476D9E"/>
    <w:rsid w:val="00477744"/>
    <w:rsid w:val="0048032B"/>
    <w:rsid w:val="00481222"/>
    <w:rsid w:val="00484E91"/>
    <w:rsid w:val="00485261"/>
    <w:rsid w:val="004865E6"/>
    <w:rsid w:val="0048763D"/>
    <w:rsid w:val="00487A11"/>
    <w:rsid w:val="00494B46"/>
    <w:rsid w:val="00494F11"/>
    <w:rsid w:val="004A4764"/>
    <w:rsid w:val="004A4828"/>
    <w:rsid w:val="004A5A06"/>
    <w:rsid w:val="004A6B20"/>
    <w:rsid w:val="004B1249"/>
    <w:rsid w:val="004B2D63"/>
    <w:rsid w:val="004B3A8D"/>
    <w:rsid w:val="004B4712"/>
    <w:rsid w:val="004B60F4"/>
    <w:rsid w:val="004B6550"/>
    <w:rsid w:val="004B66CF"/>
    <w:rsid w:val="004C247D"/>
    <w:rsid w:val="004C24B4"/>
    <w:rsid w:val="004C371D"/>
    <w:rsid w:val="004C62F7"/>
    <w:rsid w:val="004C7413"/>
    <w:rsid w:val="004C7C60"/>
    <w:rsid w:val="004D0FF7"/>
    <w:rsid w:val="004D7F9D"/>
    <w:rsid w:val="004E3188"/>
    <w:rsid w:val="004E5F22"/>
    <w:rsid w:val="004E6112"/>
    <w:rsid w:val="004E64ED"/>
    <w:rsid w:val="004F3D9C"/>
    <w:rsid w:val="004F5AAA"/>
    <w:rsid w:val="00500020"/>
    <w:rsid w:val="005013A7"/>
    <w:rsid w:val="005044E3"/>
    <w:rsid w:val="0050457D"/>
    <w:rsid w:val="00505276"/>
    <w:rsid w:val="00506259"/>
    <w:rsid w:val="00514117"/>
    <w:rsid w:val="00514B2F"/>
    <w:rsid w:val="00515287"/>
    <w:rsid w:val="005173DF"/>
    <w:rsid w:val="00521C3B"/>
    <w:rsid w:val="005237A3"/>
    <w:rsid w:val="0052484B"/>
    <w:rsid w:val="00524FBE"/>
    <w:rsid w:val="00525D7B"/>
    <w:rsid w:val="005267B8"/>
    <w:rsid w:val="0053121D"/>
    <w:rsid w:val="00535DE1"/>
    <w:rsid w:val="00536056"/>
    <w:rsid w:val="00543FBC"/>
    <w:rsid w:val="00546552"/>
    <w:rsid w:val="0054697B"/>
    <w:rsid w:val="00551D6E"/>
    <w:rsid w:val="00555CD3"/>
    <w:rsid w:val="005570FE"/>
    <w:rsid w:val="00563638"/>
    <w:rsid w:val="00564621"/>
    <w:rsid w:val="00567179"/>
    <w:rsid w:val="00573C57"/>
    <w:rsid w:val="00574CAE"/>
    <w:rsid w:val="00574DDF"/>
    <w:rsid w:val="00580806"/>
    <w:rsid w:val="0058162C"/>
    <w:rsid w:val="00591AE1"/>
    <w:rsid w:val="00591CC2"/>
    <w:rsid w:val="005924FA"/>
    <w:rsid w:val="00594326"/>
    <w:rsid w:val="005946A3"/>
    <w:rsid w:val="0059717E"/>
    <w:rsid w:val="005A1F48"/>
    <w:rsid w:val="005A36B4"/>
    <w:rsid w:val="005A3B2C"/>
    <w:rsid w:val="005A5403"/>
    <w:rsid w:val="005A5D54"/>
    <w:rsid w:val="005A6801"/>
    <w:rsid w:val="005B3258"/>
    <w:rsid w:val="005B3495"/>
    <w:rsid w:val="005B5620"/>
    <w:rsid w:val="005B7725"/>
    <w:rsid w:val="005B77B3"/>
    <w:rsid w:val="005C761B"/>
    <w:rsid w:val="005C79CD"/>
    <w:rsid w:val="005D00E7"/>
    <w:rsid w:val="005D4122"/>
    <w:rsid w:val="005D6C45"/>
    <w:rsid w:val="005D7805"/>
    <w:rsid w:val="005E00A9"/>
    <w:rsid w:val="005E288C"/>
    <w:rsid w:val="005E34D1"/>
    <w:rsid w:val="005E36F1"/>
    <w:rsid w:val="005E3E03"/>
    <w:rsid w:val="005E4C3E"/>
    <w:rsid w:val="005E56F5"/>
    <w:rsid w:val="005E7913"/>
    <w:rsid w:val="005F03CA"/>
    <w:rsid w:val="005F154A"/>
    <w:rsid w:val="005F5723"/>
    <w:rsid w:val="005F6923"/>
    <w:rsid w:val="00603543"/>
    <w:rsid w:val="00604615"/>
    <w:rsid w:val="006049CB"/>
    <w:rsid w:val="0060679E"/>
    <w:rsid w:val="006114A3"/>
    <w:rsid w:val="00611C50"/>
    <w:rsid w:val="006129CF"/>
    <w:rsid w:val="006142CF"/>
    <w:rsid w:val="00616822"/>
    <w:rsid w:val="00617382"/>
    <w:rsid w:val="00617C86"/>
    <w:rsid w:val="00620DA7"/>
    <w:rsid w:val="006274AF"/>
    <w:rsid w:val="0063225E"/>
    <w:rsid w:val="006323DC"/>
    <w:rsid w:val="006325A1"/>
    <w:rsid w:val="00633F86"/>
    <w:rsid w:val="00634735"/>
    <w:rsid w:val="0063539C"/>
    <w:rsid w:val="00636FB7"/>
    <w:rsid w:val="00637619"/>
    <w:rsid w:val="00641976"/>
    <w:rsid w:val="00642838"/>
    <w:rsid w:val="00643DD7"/>
    <w:rsid w:val="00644768"/>
    <w:rsid w:val="006467A7"/>
    <w:rsid w:val="00646848"/>
    <w:rsid w:val="00646A26"/>
    <w:rsid w:val="00647D43"/>
    <w:rsid w:val="00652168"/>
    <w:rsid w:val="00652F5C"/>
    <w:rsid w:val="006534F5"/>
    <w:rsid w:val="00655400"/>
    <w:rsid w:val="00655AA6"/>
    <w:rsid w:val="00662CBB"/>
    <w:rsid w:val="0066495C"/>
    <w:rsid w:val="00670CFE"/>
    <w:rsid w:val="006724EF"/>
    <w:rsid w:val="00672DA4"/>
    <w:rsid w:val="00675EC9"/>
    <w:rsid w:val="00676755"/>
    <w:rsid w:val="00680DF3"/>
    <w:rsid w:val="00685D2B"/>
    <w:rsid w:val="00686537"/>
    <w:rsid w:val="00687097"/>
    <w:rsid w:val="0069285B"/>
    <w:rsid w:val="00694636"/>
    <w:rsid w:val="00694732"/>
    <w:rsid w:val="00694BB7"/>
    <w:rsid w:val="00695912"/>
    <w:rsid w:val="00695E24"/>
    <w:rsid w:val="00696BB9"/>
    <w:rsid w:val="006A55B4"/>
    <w:rsid w:val="006B1020"/>
    <w:rsid w:val="006B21EA"/>
    <w:rsid w:val="006B3A85"/>
    <w:rsid w:val="006C2461"/>
    <w:rsid w:val="006C399D"/>
    <w:rsid w:val="006C5E84"/>
    <w:rsid w:val="006C7BA1"/>
    <w:rsid w:val="006C7EEC"/>
    <w:rsid w:val="006C7EF6"/>
    <w:rsid w:val="006D07D8"/>
    <w:rsid w:val="006D1B82"/>
    <w:rsid w:val="006D6DAD"/>
    <w:rsid w:val="006E4110"/>
    <w:rsid w:val="006E6A7A"/>
    <w:rsid w:val="006E7C7F"/>
    <w:rsid w:val="006F01B8"/>
    <w:rsid w:val="006F090C"/>
    <w:rsid w:val="006F0B00"/>
    <w:rsid w:val="006F0D61"/>
    <w:rsid w:val="006F223F"/>
    <w:rsid w:val="006F37AD"/>
    <w:rsid w:val="006F5E80"/>
    <w:rsid w:val="006F68DD"/>
    <w:rsid w:val="007002D7"/>
    <w:rsid w:val="00701555"/>
    <w:rsid w:val="00704F5F"/>
    <w:rsid w:val="00705A1E"/>
    <w:rsid w:val="0070626E"/>
    <w:rsid w:val="00707ACA"/>
    <w:rsid w:val="007121F4"/>
    <w:rsid w:val="00712832"/>
    <w:rsid w:val="00714956"/>
    <w:rsid w:val="00714D04"/>
    <w:rsid w:val="007212EF"/>
    <w:rsid w:val="00721F5D"/>
    <w:rsid w:val="00722DEE"/>
    <w:rsid w:val="00723412"/>
    <w:rsid w:val="00723699"/>
    <w:rsid w:val="00730541"/>
    <w:rsid w:val="007325DC"/>
    <w:rsid w:val="0073375B"/>
    <w:rsid w:val="0073398A"/>
    <w:rsid w:val="007352AF"/>
    <w:rsid w:val="00735D63"/>
    <w:rsid w:val="007365E2"/>
    <w:rsid w:val="007374AA"/>
    <w:rsid w:val="00737AFF"/>
    <w:rsid w:val="007439BE"/>
    <w:rsid w:val="007441A3"/>
    <w:rsid w:val="007458A5"/>
    <w:rsid w:val="00745E70"/>
    <w:rsid w:val="00747AE4"/>
    <w:rsid w:val="007508BD"/>
    <w:rsid w:val="00750E21"/>
    <w:rsid w:val="00751EC9"/>
    <w:rsid w:val="00751EFE"/>
    <w:rsid w:val="0075307C"/>
    <w:rsid w:val="0075555D"/>
    <w:rsid w:val="0076099C"/>
    <w:rsid w:val="007648D6"/>
    <w:rsid w:val="00765102"/>
    <w:rsid w:val="0076513E"/>
    <w:rsid w:val="007677E9"/>
    <w:rsid w:val="00771A72"/>
    <w:rsid w:val="00771FEB"/>
    <w:rsid w:val="00775DCF"/>
    <w:rsid w:val="0077745B"/>
    <w:rsid w:val="00777EC3"/>
    <w:rsid w:val="00785E28"/>
    <w:rsid w:val="0078617C"/>
    <w:rsid w:val="007871FE"/>
    <w:rsid w:val="00791E19"/>
    <w:rsid w:val="0079351C"/>
    <w:rsid w:val="007953D6"/>
    <w:rsid w:val="00796EB5"/>
    <w:rsid w:val="007A316F"/>
    <w:rsid w:val="007A3B73"/>
    <w:rsid w:val="007A634B"/>
    <w:rsid w:val="007A6779"/>
    <w:rsid w:val="007A7AC2"/>
    <w:rsid w:val="007B029A"/>
    <w:rsid w:val="007B14B8"/>
    <w:rsid w:val="007B29D2"/>
    <w:rsid w:val="007B410B"/>
    <w:rsid w:val="007B4CB3"/>
    <w:rsid w:val="007C65BA"/>
    <w:rsid w:val="007C6B56"/>
    <w:rsid w:val="007C6EF6"/>
    <w:rsid w:val="007D413C"/>
    <w:rsid w:val="007D4D7A"/>
    <w:rsid w:val="007D5A9E"/>
    <w:rsid w:val="007D651B"/>
    <w:rsid w:val="007E0699"/>
    <w:rsid w:val="007E0B80"/>
    <w:rsid w:val="007E1B01"/>
    <w:rsid w:val="007E44C2"/>
    <w:rsid w:val="007E4639"/>
    <w:rsid w:val="007E47DA"/>
    <w:rsid w:val="007F02D8"/>
    <w:rsid w:val="007F070B"/>
    <w:rsid w:val="007F261D"/>
    <w:rsid w:val="007F3F68"/>
    <w:rsid w:val="007F4C56"/>
    <w:rsid w:val="007F6F9B"/>
    <w:rsid w:val="007F7D23"/>
    <w:rsid w:val="008006B7"/>
    <w:rsid w:val="008013A7"/>
    <w:rsid w:val="00801EE7"/>
    <w:rsid w:val="00803A00"/>
    <w:rsid w:val="008056C4"/>
    <w:rsid w:val="00805F9E"/>
    <w:rsid w:val="00806B23"/>
    <w:rsid w:val="008104B8"/>
    <w:rsid w:val="00813044"/>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8F5"/>
    <w:rsid w:val="00872AA1"/>
    <w:rsid w:val="008739BA"/>
    <w:rsid w:val="00875457"/>
    <w:rsid w:val="00875CA8"/>
    <w:rsid w:val="00881D68"/>
    <w:rsid w:val="00881E90"/>
    <w:rsid w:val="00883E2F"/>
    <w:rsid w:val="008874B5"/>
    <w:rsid w:val="0088775B"/>
    <w:rsid w:val="00887DD8"/>
    <w:rsid w:val="00890B5B"/>
    <w:rsid w:val="008918B2"/>
    <w:rsid w:val="00892CBF"/>
    <w:rsid w:val="00894B16"/>
    <w:rsid w:val="008952A7"/>
    <w:rsid w:val="0089604C"/>
    <w:rsid w:val="00896136"/>
    <w:rsid w:val="00897091"/>
    <w:rsid w:val="00897E22"/>
    <w:rsid w:val="008A1780"/>
    <w:rsid w:val="008A18FE"/>
    <w:rsid w:val="008B1920"/>
    <w:rsid w:val="008B243E"/>
    <w:rsid w:val="008B24D0"/>
    <w:rsid w:val="008B2D1F"/>
    <w:rsid w:val="008B35B5"/>
    <w:rsid w:val="008B3703"/>
    <w:rsid w:val="008B5D3E"/>
    <w:rsid w:val="008B6FC9"/>
    <w:rsid w:val="008B7416"/>
    <w:rsid w:val="008C1C55"/>
    <w:rsid w:val="008C25E3"/>
    <w:rsid w:val="008C7FA3"/>
    <w:rsid w:val="008D2352"/>
    <w:rsid w:val="008D3244"/>
    <w:rsid w:val="008D38C4"/>
    <w:rsid w:val="008D4166"/>
    <w:rsid w:val="008D43BC"/>
    <w:rsid w:val="008D4670"/>
    <w:rsid w:val="008D5B2D"/>
    <w:rsid w:val="008D6573"/>
    <w:rsid w:val="008D73FC"/>
    <w:rsid w:val="008D7E5C"/>
    <w:rsid w:val="008E21C6"/>
    <w:rsid w:val="008E2971"/>
    <w:rsid w:val="008E2C57"/>
    <w:rsid w:val="008E421D"/>
    <w:rsid w:val="008E46A2"/>
    <w:rsid w:val="008E6358"/>
    <w:rsid w:val="008E6D54"/>
    <w:rsid w:val="008E724E"/>
    <w:rsid w:val="008F1886"/>
    <w:rsid w:val="008F24D9"/>
    <w:rsid w:val="008F3F11"/>
    <w:rsid w:val="008F3FDE"/>
    <w:rsid w:val="008F41C5"/>
    <w:rsid w:val="008F433D"/>
    <w:rsid w:val="008F531B"/>
    <w:rsid w:val="008F5EBE"/>
    <w:rsid w:val="008F6421"/>
    <w:rsid w:val="008F72C3"/>
    <w:rsid w:val="009015C9"/>
    <w:rsid w:val="009062AE"/>
    <w:rsid w:val="0090740C"/>
    <w:rsid w:val="00910110"/>
    <w:rsid w:val="009109E8"/>
    <w:rsid w:val="0091229B"/>
    <w:rsid w:val="00912E6F"/>
    <w:rsid w:val="00914610"/>
    <w:rsid w:val="009146C3"/>
    <w:rsid w:val="00915181"/>
    <w:rsid w:val="0092149E"/>
    <w:rsid w:val="0092356A"/>
    <w:rsid w:val="00924093"/>
    <w:rsid w:val="009251E2"/>
    <w:rsid w:val="009310C9"/>
    <w:rsid w:val="00932B4B"/>
    <w:rsid w:val="00934211"/>
    <w:rsid w:val="0093475D"/>
    <w:rsid w:val="00934C54"/>
    <w:rsid w:val="009358AE"/>
    <w:rsid w:val="00941229"/>
    <w:rsid w:val="0094271B"/>
    <w:rsid w:val="009428CD"/>
    <w:rsid w:val="00942FA2"/>
    <w:rsid w:val="00952560"/>
    <w:rsid w:val="009534B8"/>
    <w:rsid w:val="00963820"/>
    <w:rsid w:val="009662BC"/>
    <w:rsid w:val="0096674C"/>
    <w:rsid w:val="00970FF7"/>
    <w:rsid w:val="0097111B"/>
    <w:rsid w:val="00980B89"/>
    <w:rsid w:val="00983215"/>
    <w:rsid w:val="00986605"/>
    <w:rsid w:val="00990EFA"/>
    <w:rsid w:val="00991991"/>
    <w:rsid w:val="00996DDB"/>
    <w:rsid w:val="009972DF"/>
    <w:rsid w:val="009A466F"/>
    <w:rsid w:val="009A6B8E"/>
    <w:rsid w:val="009B0FE0"/>
    <w:rsid w:val="009B2AA5"/>
    <w:rsid w:val="009B4786"/>
    <w:rsid w:val="009B47A9"/>
    <w:rsid w:val="009B502E"/>
    <w:rsid w:val="009B74D3"/>
    <w:rsid w:val="009C0FC1"/>
    <w:rsid w:val="009C1A8E"/>
    <w:rsid w:val="009C1EEF"/>
    <w:rsid w:val="009C2112"/>
    <w:rsid w:val="009C2C75"/>
    <w:rsid w:val="009C4039"/>
    <w:rsid w:val="009C7EFF"/>
    <w:rsid w:val="009D1037"/>
    <w:rsid w:val="009D138C"/>
    <w:rsid w:val="009D36C2"/>
    <w:rsid w:val="009D6203"/>
    <w:rsid w:val="009D6327"/>
    <w:rsid w:val="009D74AD"/>
    <w:rsid w:val="009E0DF1"/>
    <w:rsid w:val="009E174F"/>
    <w:rsid w:val="009E1A41"/>
    <w:rsid w:val="009E2AAB"/>
    <w:rsid w:val="009E359E"/>
    <w:rsid w:val="009E6BA9"/>
    <w:rsid w:val="009E754E"/>
    <w:rsid w:val="00A012AD"/>
    <w:rsid w:val="00A01398"/>
    <w:rsid w:val="00A06BE5"/>
    <w:rsid w:val="00A07925"/>
    <w:rsid w:val="00A1585A"/>
    <w:rsid w:val="00A224D5"/>
    <w:rsid w:val="00A22596"/>
    <w:rsid w:val="00A228E0"/>
    <w:rsid w:val="00A22A18"/>
    <w:rsid w:val="00A23F3E"/>
    <w:rsid w:val="00A2466D"/>
    <w:rsid w:val="00A261CD"/>
    <w:rsid w:val="00A3045E"/>
    <w:rsid w:val="00A30EE0"/>
    <w:rsid w:val="00A313E2"/>
    <w:rsid w:val="00A347F9"/>
    <w:rsid w:val="00A35B42"/>
    <w:rsid w:val="00A3732E"/>
    <w:rsid w:val="00A4575A"/>
    <w:rsid w:val="00A47A74"/>
    <w:rsid w:val="00A47EA4"/>
    <w:rsid w:val="00A541E1"/>
    <w:rsid w:val="00A608BA"/>
    <w:rsid w:val="00A61E29"/>
    <w:rsid w:val="00A654C9"/>
    <w:rsid w:val="00A67DDC"/>
    <w:rsid w:val="00A71874"/>
    <w:rsid w:val="00A71C62"/>
    <w:rsid w:val="00A73167"/>
    <w:rsid w:val="00A7427C"/>
    <w:rsid w:val="00A74572"/>
    <w:rsid w:val="00A758DD"/>
    <w:rsid w:val="00A75BDD"/>
    <w:rsid w:val="00A77057"/>
    <w:rsid w:val="00A77640"/>
    <w:rsid w:val="00A80F56"/>
    <w:rsid w:val="00A810E7"/>
    <w:rsid w:val="00A81880"/>
    <w:rsid w:val="00A82303"/>
    <w:rsid w:val="00A8367A"/>
    <w:rsid w:val="00A83B6F"/>
    <w:rsid w:val="00A84352"/>
    <w:rsid w:val="00A8530F"/>
    <w:rsid w:val="00A8595D"/>
    <w:rsid w:val="00A876FD"/>
    <w:rsid w:val="00A90A93"/>
    <w:rsid w:val="00A9420D"/>
    <w:rsid w:val="00A96079"/>
    <w:rsid w:val="00A9630C"/>
    <w:rsid w:val="00AA0CFB"/>
    <w:rsid w:val="00AA2B71"/>
    <w:rsid w:val="00AA36A0"/>
    <w:rsid w:val="00AA38C0"/>
    <w:rsid w:val="00AA40D0"/>
    <w:rsid w:val="00AA5A49"/>
    <w:rsid w:val="00AA5F5C"/>
    <w:rsid w:val="00AB323D"/>
    <w:rsid w:val="00AB4427"/>
    <w:rsid w:val="00AB7387"/>
    <w:rsid w:val="00AC0BC2"/>
    <w:rsid w:val="00AC1AAB"/>
    <w:rsid w:val="00AD1A0A"/>
    <w:rsid w:val="00AD6401"/>
    <w:rsid w:val="00AE10F9"/>
    <w:rsid w:val="00AE1389"/>
    <w:rsid w:val="00AE49D8"/>
    <w:rsid w:val="00AE6707"/>
    <w:rsid w:val="00AE71C1"/>
    <w:rsid w:val="00AF335B"/>
    <w:rsid w:val="00AF5948"/>
    <w:rsid w:val="00AF6BCB"/>
    <w:rsid w:val="00AF7ECC"/>
    <w:rsid w:val="00B01D8C"/>
    <w:rsid w:val="00B025DC"/>
    <w:rsid w:val="00B034DD"/>
    <w:rsid w:val="00B05438"/>
    <w:rsid w:val="00B0699D"/>
    <w:rsid w:val="00B07093"/>
    <w:rsid w:val="00B07229"/>
    <w:rsid w:val="00B1048A"/>
    <w:rsid w:val="00B15E37"/>
    <w:rsid w:val="00B20DA4"/>
    <w:rsid w:val="00B25A8B"/>
    <w:rsid w:val="00B25F9E"/>
    <w:rsid w:val="00B27A20"/>
    <w:rsid w:val="00B30794"/>
    <w:rsid w:val="00B32F31"/>
    <w:rsid w:val="00B33A05"/>
    <w:rsid w:val="00B361C5"/>
    <w:rsid w:val="00B416F8"/>
    <w:rsid w:val="00B42BCC"/>
    <w:rsid w:val="00B438B3"/>
    <w:rsid w:val="00B46305"/>
    <w:rsid w:val="00B474DF"/>
    <w:rsid w:val="00B54387"/>
    <w:rsid w:val="00B54733"/>
    <w:rsid w:val="00B54D19"/>
    <w:rsid w:val="00B60122"/>
    <w:rsid w:val="00B609B9"/>
    <w:rsid w:val="00B61E15"/>
    <w:rsid w:val="00B64C68"/>
    <w:rsid w:val="00B658E3"/>
    <w:rsid w:val="00B65B3A"/>
    <w:rsid w:val="00B705CC"/>
    <w:rsid w:val="00B70629"/>
    <w:rsid w:val="00B716F0"/>
    <w:rsid w:val="00B71D12"/>
    <w:rsid w:val="00B7496E"/>
    <w:rsid w:val="00B75BBD"/>
    <w:rsid w:val="00B76202"/>
    <w:rsid w:val="00B76BC1"/>
    <w:rsid w:val="00B76DDF"/>
    <w:rsid w:val="00B770ED"/>
    <w:rsid w:val="00B84312"/>
    <w:rsid w:val="00B847CB"/>
    <w:rsid w:val="00B8680D"/>
    <w:rsid w:val="00B90DFD"/>
    <w:rsid w:val="00B928F5"/>
    <w:rsid w:val="00B937F3"/>
    <w:rsid w:val="00B94265"/>
    <w:rsid w:val="00BA08A8"/>
    <w:rsid w:val="00BA0E41"/>
    <w:rsid w:val="00BA1A4E"/>
    <w:rsid w:val="00BA2A63"/>
    <w:rsid w:val="00BA32CB"/>
    <w:rsid w:val="00BA5A54"/>
    <w:rsid w:val="00BB68EA"/>
    <w:rsid w:val="00BC073F"/>
    <w:rsid w:val="00BC082F"/>
    <w:rsid w:val="00BC3E43"/>
    <w:rsid w:val="00BC43D4"/>
    <w:rsid w:val="00BC4AA2"/>
    <w:rsid w:val="00BD08BE"/>
    <w:rsid w:val="00BD281F"/>
    <w:rsid w:val="00BE0B98"/>
    <w:rsid w:val="00BE11C7"/>
    <w:rsid w:val="00BE2C17"/>
    <w:rsid w:val="00BE300C"/>
    <w:rsid w:val="00BE5814"/>
    <w:rsid w:val="00BE6CCC"/>
    <w:rsid w:val="00BF1046"/>
    <w:rsid w:val="00BF1DFE"/>
    <w:rsid w:val="00BF1FB7"/>
    <w:rsid w:val="00BF3713"/>
    <w:rsid w:val="00BF3C53"/>
    <w:rsid w:val="00BF5EBE"/>
    <w:rsid w:val="00BF6698"/>
    <w:rsid w:val="00BF6BF5"/>
    <w:rsid w:val="00BF7296"/>
    <w:rsid w:val="00C02914"/>
    <w:rsid w:val="00C03152"/>
    <w:rsid w:val="00C037C0"/>
    <w:rsid w:val="00C05EB2"/>
    <w:rsid w:val="00C07176"/>
    <w:rsid w:val="00C1078B"/>
    <w:rsid w:val="00C115DB"/>
    <w:rsid w:val="00C13987"/>
    <w:rsid w:val="00C15222"/>
    <w:rsid w:val="00C154CC"/>
    <w:rsid w:val="00C16F8A"/>
    <w:rsid w:val="00C17276"/>
    <w:rsid w:val="00C2028A"/>
    <w:rsid w:val="00C233EB"/>
    <w:rsid w:val="00C24266"/>
    <w:rsid w:val="00C26923"/>
    <w:rsid w:val="00C27EEA"/>
    <w:rsid w:val="00C3278E"/>
    <w:rsid w:val="00C32E09"/>
    <w:rsid w:val="00C3370E"/>
    <w:rsid w:val="00C34790"/>
    <w:rsid w:val="00C36986"/>
    <w:rsid w:val="00C44B80"/>
    <w:rsid w:val="00C45AFB"/>
    <w:rsid w:val="00C46389"/>
    <w:rsid w:val="00C47E76"/>
    <w:rsid w:val="00C52A20"/>
    <w:rsid w:val="00C52BFD"/>
    <w:rsid w:val="00C54031"/>
    <w:rsid w:val="00C547F1"/>
    <w:rsid w:val="00C56D4E"/>
    <w:rsid w:val="00C577CF"/>
    <w:rsid w:val="00C62AB9"/>
    <w:rsid w:val="00C66FE3"/>
    <w:rsid w:val="00C74346"/>
    <w:rsid w:val="00C74A00"/>
    <w:rsid w:val="00C76A34"/>
    <w:rsid w:val="00C76FBD"/>
    <w:rsid w:val="00C778C5"/>
    <w:rsid w:val="00C8189C"/>
    <w:rsid w:val="00C828E9"/>
    <w:rsid w:val="00C82EBF"/>
    <w:rsid w:val="00C83DA7"/>
    <w:rsid w:val="00C84384"/>
    <w:rsid w:val="00C87604"/>
    <w:rsid w:val="00C9064B"/>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74D2"/>
    <w:rsid w:val="00CD410A"/>
    <w:rsid w:val="00CD66C7"/>
    <w:rsid w:val="00CE52DC"/>
    <w:rsid w:val="00CE7013"/>
    <w:rsid w:val="00CF114E"/>
    <w:rsid w:val="00CF447B"/>
    <w:rsid w:val="00CF4E21"/>
    <w:rsid w:val="00D00E93"/>
    <w:rsid w:val="00D01C8A"/>
    <w:rsid w:val="00D02D87"/>
    <w:rsid w:val="00D02D93"/>
    <w:rsid w:val="00D03B1E"/>
    <w:rsid w:val="00D04D4B"/>
    <w:rsid w:val="00D050F7"/>
    <w:rsid w:val="00D05A0E"/>
    <w:rsid w:val="00D065C5"/>
    <w:rsid w:val="00D118F6"/>
    <w:rsid w:val="00D13B89"/>
    <w:rsid w:val="00D210E0"/>
    <w:rsid w:val="00D23BEC"/>
    <w:rsid w:val="00D23BF0"/>
    <w:rsid w:val="00D24B2F"/>
    <w:rsid w:val="00D25D89"/>
    <w:rsid w:val="00D2662D"/>
    <w:rsid w:val="00D33C7F"/>
    <w:rsid w:val="00D33FE7"/>
    <w:rsid w:val="00D4093F"/>
    <w:rsid w:val="00D42F2C"/>
    <w:rsid w:val="00D432D3"/>
    <w:rsid w:val="00D43B65"/>
    <w:rsid w:val="00D44B2E"/>
    <w:rsid w:val="00D46A26"/>
    <w:rsid w:val="00D46D60"/>
    <w:rsid w:val="00D47C11"/>
    <w:rsid w:val="00D50104"/>
    <w:rsid w:val="00D50343"/>
    <w:rsid w:val="00D53D16"/>
    <w:rsid w:val="00D53EF0"/>
    <w:rsid w:val="00D545B3"/>
    <w:rsid w:val="00D57753"/>
    <w:rsid w:val="00D6274D"/>
    <w:rsid w:val="00D63247"/>
    <w:rsid w:val="00D6326C"/>
    <w:rsid w:val="00D63946"/>
    <w:rsid w:val="00D65A45"/>
    <w:rsid w:val="00D66CE1"/>
    <w:rsid w:val="00D723B4"/>
    <w:rsid w:val="00D77423"/>
    <w:rsid w:val="00D8077C"/>
    <w:rsid w:val="00D80A37"/>
    <w:rsid w:val="00D827CB"/>
    <w:rsid w:val="00D82BD0"/>
    <w:rsid w:val="00D83999"/>
    <w:rsid w:val="00D84C25"/>
    <w:rsid w:val="00D860BD"/>
    <w:rsid w:val="00D87A69"/>
    <w:rsid w:val="00D94F7E"/>
    <w:rsid w:val="00DA2A32"/>
    <w:rsid w:val="00DA3406"/>
    <w:rsid w:val="00DA4B04"/>
    <w:rsid w:val="00DB02E7"/>
    <w:rsid w:val="00DB234C"/>
    <w:rsid w:val="00DB37EB"/>
    <w:rsid w:val="00DB424C"/>
    <w:rsid w:val="00DB5D93"/>
    <w:rsid w:val="00DB7E7E"/>
    <w:rsid w:val="00DC0B2C"/>
    <w:rsid w:val="00DC155C"/>
    <w:rsid w:val="00DC260E"/>
    <w:rsid w:val="00DC566B"/>
    <w:rsid w:val="00DC691C"/>
    <w:rsid w:val="00DC6AB5"/>
    <w:rsid w:val="00DD10B9"/>
    <w:rsid w:val="00DD141D"/>
    <w:rsid w:val="00DD2ECE"/>
    <w:rsid w:val="00DD5101"/>
    <w:rsid w:val="00DD5700"/>
    <w:rsid w:val="00DD59D8"/>
    <w:rsid w:val="00DD5E59"/>
    <w:rsid w:val="00DD7633"/>
    <w:rsid w:val="00DE0CF7"/>
    <w:rsid w:val="00DE382F"/>
    <w:rsid w:val="00DE3B27"/>
    <w:rsid w:val="00DE700F"/>
    <w:rsid w:val="00DF0174"/>
    <w:rsid w:val="00DF0E82"/>
    <w:rsid w:val="00DF14CB"/>
    <w:rsid w:val="00DF1F27"/>
    <w:rsid w:val="00DF4E3E"/>
    <w:rsid w:val="00DF6ABE"/>
    <w:rsid w:val="00E00700"/>
    <w:rsid w:val="00E0157A"/>
    <w:rsid w:val="00E01AE2"/>
    <w:rsid w:val="00E032A9"/>
    <w:rsid w:val="00E04178"/>
    <w:rsid w:val="00E052A1"/>
    <w:rsid w:val="00E10329"/>
    <w:rsid w:val="00E10923"/>
    <w:rsid w:val="00E110ED"/>
    <w:rsid w:val="00E11BD3"/>
    <w:rsid w:val="00E12CCB"/>
    <w:rsid w:val="00E13D80"/>
    <w:rsid w:val="00E15401"/>
    <w:rsid w:val="00E15FBC"/>
    <w:rsid w:val="00E1718C"/>
    <w:rsid w:val="00E17891"/>
    <w:rsid w:val="00E20366"/>
    <w:rsid w:val="00E20554"/>
    <w:rsid w:val="00E21C22"/>
    <w:rsid w:val="00E23BF4"/>
    <w:rsid w:val="00E24668"/>
    <w:rsid w:val="00E25334"/>
    <w:rsid w:val="00E32A53"/>
    <w:rsid w:val="00E32AAB"/>
    <w:rsid w:val="00E3376E"/>
    <w:rsid w:val="00E360D4"/>
    <w:rsid w:val="00E360EE"/>
    <w:rsid w:val="00E37ED7"/>
    <w:rsid w:val="00E43603"/>
    <w:rsid w:val="00E51108"/>
    <w:rsid w:val="00E5258F"/>
    <w:rsid w:val="00E52CC2"/>
    <w:rsid w:val="00E52F64"/>
    <w:rsid w:val="00E53C78"/>
    <w:rsid w:val="00E57C07"/>
    <w:rsid w:val="00E606C7"/>
    <w:rsid w:val="00E61C0C"/>
    <w:rsid w:val="00E63D26"/>
    <w:rsid w:val="00E66581"/>
    <w:rsid w:val="00E673A1"/>
    <w:rsid w:val="00E71622"/>
    <w:rsid w:val="00E71EDA"/>
    <w:rsid w:val="00E72E6F"/>
    <w:rsid w:val="00E749AF"/>
    <w:rsid w:val="00E75317"/>
    <w:rsid w:val="00E76355"/>
    <w:rsid w:val="00E80160"/>
    <w:rsid w:val="00E846A1"/>
    <w:rsid w:val="00E85B62"/>
    <w:rsid w:val="00E86224"/>
    <w:rsid w:val="00E87C25"/>
    <w:rsid w:val="00E913C0"/>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A99"/>
    <w:rsid w:val="00EE44E4"/>
    <w:rsid w:val="00EE530B"/>
    <w:rsid w:val="00EE5A56"/>
    <w:rsid w:val="00EF1ECF"/>
    <w:rsid w:val="00EF59E7"/>
    <w:rsid w:val="00F0120B"/>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305"/>
    <w:rsid w:val="00F3199E"/>
    <w:rsid w:val="00F31BF9"/>
    <w:rsid w:val="00F33619"/>
    <w:rsid w:val="00F338AF"/>
    <w:rsid w:val="00F36535"/>
    <w:rsid w:val="00F370B7"/>
    <w:rsid w:val="00F376FD"/>
    <w:rsid w:val="00F42B35"/>
    <w:rsid w:val="00F43055"/>
    <w:rsid w:val="00F461E8"/>
    <w:rsid w:val="00F47BDF"/>
    <w:rsid w:val="00F50A15"/>
    <w:rsid w:val="00F52C9C"/>
    <w:rsid w:val="00F56459"/>
    <w:rsid w:val="00F57F98"/>
    <w:rsid w:val="00F616DB"/>
    <w:rsid w:val="00F62135"/>
    <w:rsid w:val="00F720CA"/>
    <w:rsid w:val="00F73E57"/>
    <w:rsid w:val="00F74F50"/>
    <w:rsid w:val="00F76734"/>
    <w:rsid w:val="00F76766"/>
    <w:rsid w:val="00F776DC"/>
    <w:rsid w:val="00F86F28"/>
    <w:rsid w:val="00F902D6"/>
    <w:rsid w:val="00F90898"/>
    <w:rsid w:val="00F93707"/>
    <w:rsid w:val="00F93A31"/>
    <w:rsid w:val="00F9480E"/>
    <w:rsid w:val="00F954FF"/>
    <w:rsid w:val="00F95933"/>
    <w:rsid w:val="00F96F2A"/>
    <w:rsid w:val="00F97B62"/>
    <w:rsid w:val="00FA1666"/>
    <w:rsid w:val="00FA6566"/>
    <w:rsid w:val="00FA6CD0"/>
    <w:rsid w:val="00FB0CDA"/>
    <w:rsid w:val="00FB4892"/>
    <w:rsid w:val="00FB7DC9"/>
    <w:rsid w:val="00FC0E1F"/>
    <w:rsid w:val="00FC195E"/>
    <w:rsid w:val="00FC23D5"/>
    <w:rsid w:val="00FC2990"/>
    <w:rsid w:val="00FC2B4A"/>
    <w:rsid w:val="00FC3869"/>
    <w:rsid w:val="00FC40B3"/>
    <w:rsid w:val="00FC4E97"/>
    <w:rsid w:val="00FD03D0"/>
    <w:rsid w:val="00FD0720"/>
    <w:rsid w:val="00FD07A2"/>
    <w:rsid w:val="00FD0A11"/>
    <w:rsid w:val="00FD0A9F"/>
    <w:rsid w:val="00FD2352"/>
    <w:rsid w:val="00FD2A63"/>
    <w:rsid w:val="00FD3C3D"/>
    <w:rsid w:val="00FD3CBA"/>
    <w:rsid w:val="00FD3E5D"/>
    <w:rsid w:val="00FD5507"/>
    <w:rsid w:val="00FD7DA9"/>
    <w:rsid w:val="00FE4663"/>
    <w:rsid w:val="00FE5CCF"/>
    <w:rsid w:val="00FF0354"/>
    <w:rsid w:val="00FF0465"/>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881E90"/>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881E90"/>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881E90"/>
  </w:style>
  <w:style w:type="character" w:customStyle="1" w:styleId="Heading1Char">
    <w:name w:val="Heading 1 Char"/>
    <w:basedOn w:val="DefaultParagraphFont"/>
    <w:link w:val="Heading1"/>
    <w:uiPriority w:val="9"/>
    <w:rsid w:val="00DE3B27"/>
    <w:rPr>
      <w:rFonts w:ascii="Times New Roman" w:eastAsiaTheme="majorEastAsia" w:hAnsi="Times New Roman" w:cstheme="majorBidi"/>
      <w:b/>
      <w:color w:val="000000" w:themeColor="text1"/>
      <w:sz w:val="24"/>
      <w:szCs w:val="24"/>
      <w:lang w:val="en-GB"/>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13" Type="http://schemas.openxmlformats.org/officeDocument/2006/relationships/comments" Target="comments.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header" Target="header1.xml"/><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0" Type="http://schemas.openxmlformats.org/officeDocument/2006/relationships/image" Target="media/image6.png"/><Relationship Id="rId29" Type="http://schemas.openxmlformats.org/officeDocument/2006/relationships/image" Target="media/image15.png"/><Relationship Id="rId41"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footer" Target="footer1.xml"/><Relationship Id="rId5" Type="http://schemas.openxmlformats.org/officeDocument/2006/relationships/customXml" Target="../customXml/item5.xml"/><Relationship Id="rId15" Type="http://schemas.microsoft.com/office/2016/09/relationships/commentsIds" Target="commentsIds.xm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1/relationships/commentsExtended" Target="commentsExtended.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microsoft.com/office/2011/relationships/people" Target="people.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b:Sources xmlns:b="http://schemas.openxmlformats.org/officeDocument/2006/bibliography" xmlns="http://schemas.openxmlformats.org/officeDocument/2006/bibliography" SelectedStyle="\APA.XSL" StyleName="APA"/>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190143-4062-1043-BD50-63E3A770FFFF}">
  <ds:schemaRefs>
    <ds:schemaRef ds:uri="http://schemas.openxmlformats.org/officeDocument/2006/bibliography"/>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28</Pages>
  <Words>3901</Words>
  <Characters>22242</Characters>
  <Application>Microsoft Office Word</Application>
  <DocSecurity>0</DocSecurity>
  <Lines>185</Lines>
  <Paragraphs>52</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26091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10</cp:revision>
  <cp:lastPrinted>2012-03-26T17:07:00Z</cp:lastPrinted>
  <dcterms:created xsi:type="dcterms:W3CDTF">2020-04-01T08:54:00Z</dcterms:created>
  <dcterms:modified xsi:type="dcterms:W3CDTF">2020-05-12T09:39:00Z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