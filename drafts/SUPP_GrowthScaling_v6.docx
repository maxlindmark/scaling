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342E3447" w:rsidR="000F3C49" w:rsidRPr="0066495C" w:rsidRDefault="00EE77B6" w:rsidP="00D545B3">
      <w:pPr>
        <w:spacing w:line="480" w:lineRule="auto"/>
        <w:contextualSpacing/>
        <w:jc w:val="both"/>
        <w:rPr>
          <w:rFonts w:cstheme="minorHAnsi"/>
          <w:i/>
          <w:lang w:val="en-GB"/>
        </w:rPr>
      </w:pPr>
      <w:ins w:id="0" w:author="Max Lindmark" w:date="2020-08-17T15:24:00Z">
        <w:r w:rsidRPr="00EE77B6">
          <w:rPr>
            <w:rFonts w:cstheme="minorHAnsi"/>
            <w:i/>
            <w:iCs/>
            <w:lang w:val="en-GB"/>
          </w:rPr>
          <w:t>Optimum growth temperature declines with body size in fishes</w:t>
        </w:r>
      </w:ins>
      <w:del w:id="1" w:author="Max Lindmark" w:date="2020-08-17T15:24:00Z">
        <w:r w:rsidR="000F3C49" w:rsidRPr="0066495C" w:rsidDel="00EE77B6">
          <w:rPr>
            <w:rFonts w:cstheme="minorHAnsi"/>
            <w:i/>
            <w:lang w:val="en-GB"/>
          </w:rPr>
          <w:delText>Intraspecific scaling of individual growth, consumption and metabolism with temperature and body mass across fishes</w:delText>
        </w:r>
      </w:del>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1A266425" w14:textId="63253A2A" w:rsidR="00F15F3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7096770" w:history="1">
            <w:r w:rsidR="00F15F38" w:rsidRPr="004B4DC0">
              <w:rPr>
                <w:rStyle w:val="Hyperlink"/>
                <w:noProof/>
              </w:rPr>
              <w:t>Literature search, selection process and criteria</w:t>
            </w:r>
            <w:r w:rsidR="00F15F38">
              <w:rPr>
                <w:noProof/>
                <w:webHidden/>
              </w:rPr>
              <w:tab/>
            </w:r>
            <w:r w:rsidR="00F15F38">
              <w:rPr>
                <w:noProof/>
                <w:webHidden/>
              </w:rPr>
              <w:fldChar w:fldCharType="begin"/>
            </w:r>
            <w:r w:rsidR="00F15F38">
              <w:rPr>
                <w:noProof/>
                <w:webHidden/>
              </w:rPr>
              <w:instrText xml:space="preserve"> PAGEREF _Toc47096770 \h </w:instrText>
            </w:r>
            <w:r w:rsidR="00F15F38">
              <w:rPr>
                <w:noProof/>
                <w:webHidden/>
              </w:rPr>
            </w:r>
            <w:r w:rsidR="00F15F38">
              <w:rPr>
                <w:noProof/>
                <w:webHidden/>
              </w:rPr>
              <w:fldChar w:fldCharType="separate"/>
            </w:r>
            <w:r w:rsidR="00F15F38">
              <w:rPr>
                <w:noProof/>
                <w:webHidden/>
              </w:rPr>
              <w:t>3</w:t>
            </w:r>
            <w:r w:rsidR="00F15F38">
              <w:rPr>
                <w:noProof/>
                <w:webHidden/>
              </w:rPr>
              <w:fldChar w:fldCharType="end"/>
            </w:r>
          </w:hyperlink>
        </w:p>
        <w:p w14:paraId="4DDCAD37" w14:textId="5DBDE7C3" w:rsidR="00F15F38" w:rsidRDefault="00A8133A">
          <w:pPr>
            <w:pStyle w:val="TOC2"/>
            <w:tabs>
              <w:tab w:val="right" w:leader="dot" w:pos="9016"/>
            </w:tabs>
            <w:rPr>
              <w:rFonts w:eastAsiaTheme="minorEastAsia"/>
              <w:noProof/>
              <w:lang w:eastAsia="en-GB"/>
            </w:rPr>
          </w:pPr>
          <w:hyperlink w:anchor="_Toc47096771" w:history="1">
            <w:r w:rsidR="00F15F38" w:rsidRPr="004B4DC0">
              <w:rPr>
                <w:rStyle w:val="Hyperlink"/>
                <w:rFonts w:cstheme="minorHAnsi"/>
                <w:i/>
                <w:iCs/>
                <w:noProof/>
                <w:lang w:val="en-GB"/>
              </w:rPr>
              <w:t>Growth rates &amp; optimum temperature for growth over body mass</w:t>
            </w:r>
            <w:r w:rsidR="00F15F38">
              <w:rPr>
                <w:noProof/>
                <w:webHidden/>
              </w:rPr>
              <w:tab/>
            </w:r>
            <w:r w:rsidR="00F15F38">
              <w:rPr>
                <w:noProof/>
                <w:webHidden/>
              </w:rPr>
              <w:fldChar w:fldCharType="begin"/>
            </w:r>
            <w:r w:rsidR="00F15F38">
              <w:rPr>
                <w:noProof/>
                <w:webHidden/>
              </w:rPr>
              <w:instrText xml:space="preserve"> PAGEREF _Toc47096771 \h </w:instrText>
            </w:r>
            <w:r w:rsidR="00F15F38">
              <w:rPr>
                <w:noProof/>
                <w:webHidden/>
              </w:rPr>
            </w:r>
            <w:r w:rsidR="00F15F38">
              <w:rPr>
                <w:noProof/>
                <w:webHidden/>
              </w:rPr>
              <w:fldChar w:fldCharType="separate"/>
            </w:r>
            <w:r w:rsidR="00F15F38">
              <w:rPr>
                <w:noProof/>
                <w:webHidden/>
              </w:rPr>
              <w:t>4</w:t>
            </w:r>
            <w:r w:rsidR="00F15F38">
              <w:rPr>
                <w:noProof/>
                <w:webHidden/>
              </w:rPr>
              <w:fldChar w:fldCharType="end"/>
            </w:r>
          </w:hyperlink>
        </w:p>
        <w:p w14:paraId="25EE05A7" w14:textId="382C060D" w:rsidR="00F15F38" w:rsidRDefault="00A8133A">
          <w:pPr>
            <w:pStyle w:val="TOC2"/>
            <w:tabs>
              <w:tab w:val="right" w:leader="dot" w:pos="9016"/>
            </w:tabs>
            <w:rPr>
              <w:rFonts w:eastAsiaTheme="minorEastAsia"/>
              <w:noProof/>
              <w:lang w:eastAsia="en-GB"/>
            </w:rPr>
          </w:pPr>
          <w:hyperlink w:anchor="_Toc47096772" w:history="1">
            <w:r w:rsidR="00F15F38" w:rsidRPr="004B4DC0">
              <w:rPr>
                <w:rStyle w:val="Hyperlink"/>
                <w:rFonts w:cstheme="minorHAnsi"/>
                <w:i/>
                <w:iCs/>
                <w:noProof/>
                <w:lang w:val="en-GB"/>
              </w:rPr>
              <w:t>Maximum consumption rate</w:t>
            </w:r>
            <w:r w:rsidR="00F15F38">
              <w:rPr>
                <w:noProof/>
                <w:webHidden/>
              </w:rPr>
              <w:tab/>
            </w:r>
            <w:r w:rsidR="00F15F38">
              <w:rPr>
                <w:noProof/>
                <w:webHidden/>
              </w:rPr>
              <w:fldChar w:fldCharType="begin"/>
            </w:r>
            <w:r w:rsidR="00F15F38">
              <w:rPr>
                <w:noProof/>
                <w:webHidden/>
              </w:rPr>
              <w:instrText xml:space="preserve"> PAGEREF _Toc47096772 \h </w:instrText>
            </w:r>
            <w:r w:rsidR="00F15F38">
              <w:rPr>
                <w:noProof/>
                <w:webHidden/>
              </w:rPr>
            </w:r>
            <w:r w:rsidR="00F15F38">
              <w:rPr>
                <w:noProof/>
                <w:webHidden/>
              </w:rPr>
              <w:fldChar w:fldCharType="separate"/>
            </w:r>
            <w:r w:rsidR="00F15F38">
              <w:rPr>
                <w:noProof/>
                <w:webHidden/>
              </w:rPr>
              <w:t>5</w:t>
            </w:r>
            <w:r w:rsidR="00F15F38">
              <w:rPr>
                <w:noProof/>
                <w:webHidden/>
              </w:rPr>
              <w:fldChar w:fldCharType="end"/>
            </w:r>
          </w:hyperlink>
        </w:p>
        <w:p w14:paraId="375B9602" w14:textId="47FD58DA" w:rsidR="00F15F38" w:rsidRDefault="00A8133A">
          <w:pPr>
            <w:pStyle w:val="TOC2"/>
            <w:tabs>
              <w:tab w:val="right" w:leader="dot" w:pos="9016"/>
            </w:tabs>
            <w:rPr>
              <w:rFonts w:eastAsiaTheme="minorEastAsia"/>
              <w:noProof/>
              <w:lang w:eastAsia="en-GB"/>
            </w:rPr>
          </w:pPr>
          <w:hyperlink w:anchor="_Toc47096773" w:history="1">
            <w:r w:rsidR="00F15F38" w:rsidRPr="004B4DC0">
              <w:rPr>
                <w:rStyle w:val="Hyperlink"/>
                <w:rFonts w:cstheme="minorHAnsi"/>
                <w:i/>
                <w:iCs/>
                <w:noProof/>
                <w:lang w:val="en-GB"/>
              </w:rPr>
              <w:t>Metabolic rate</w:t>
            </w:r>
            <w:r w:rsidR="00F15F38">
              <w:rPr>
                <w:noProof/>
                <w:webHidden/>
              </w:rPr>
              <w:tab/>
            </w:r>
            <w:r w:rsidR="00F15F38">
              <w:rPr>
                <w:noProof/>
                <w:webHidden/>
              </w:rPr>
              <w:fldChar w:fldCharType="begin"/>
            </w:r>
            <w:r w:rsidR="00F15F38">
              <w:rPr>
                <w:noProof/>
                <w:webHidden/>
              </w:rPr>
              <w:instrText xml:space="preserve"> PAGEREF _Toc47096773 \h </w:instrText>
            </w:r>
            <w:r w:rsidR="00F15F38">
              <w:rPr>
                <w:noProof/>
                <w:webHidden/>
              </w:rPr>
            </w:r>
            <w:r w:rsidR="00F15F38">
              <w:rPr>
                <w:noProof/>
                <w:webHidden/>
              </w:rPr>
              <w:fldChar w:fldCharType="separate"/>
            </w:r>
            <w:r w:rsidR="00F15F38">
              <w:rPr>
                <w:noProof/>
                <w:webHidden/>
              </w:rPr>
              <w:t>5</w:t>
            </w:r>
            <w:r w:rsidR="00F15F38">
              <w:rPr>
                <w:noProof/>
                <w:webHidden/>
              </w:rPr>
              <w:fldChar w:fldCharType="end"/>
            </w:r>
          </w:hyperlink>
        </w:p>
        <w:p w14:paraId="4F96A95C" w14:textId="4035C906" w:rsidR="00F15F38" w:rsidRDefault="00A8133A">
          <w:pPr>
            <w:pStyle w:val="TOC1"/>
            <w:tabs>
              <w:tab w:val="right" w:leader="dot" w:pos="9016"/>
            </w:tabs>
            <w:spacing w:before="240"/>
            <w:rPr>
              <w:rFonts w:eastAsiaTheme="minorEastAsia"/>
              <w:noProof/>
              <w:lang w:eastAsia="en-GB"/>
            </w:rPr>
          </w:pPr>
          <w:hyperlink w:anchor="_Toc47096774" w:history="1">
            <w:r w:rsidR="00F15F38" w:rsidRPr="004B4DC0">
              <w:rPr>
                <w:rStyle w:val="Hyperlink"/>
                <w:noProof/>
              </w:rPr>
              <w:t>Data overview</w:t>
            </w:r>
            <w:r w:rsidR="00F15F38">
              <w:rPr>
                <w:noProof/>
                <w:webHidden/>
              </w:rPr>
              <w:tab/>
            </w:r>
            <w:r w:rsidR="00F15F38">
              <w:rPr>
                <w:noProof/>
                <w:webHidden/>
              </w:rPr>
              <w:fldChar w:fldCharType="begin"/>
            </w:r>
            <w:r w:rsidR="00F15F38">
              <w:rPr>
                <w:noProof/>
                <w:webHidden/>
              </w:rPr>
              <w:instrText xml:space="preserve"> PAGEREF _Toc47096774 \h </w:instrText>
            </w:r>
            <w:r w:rsidR="00F15F38">
              <w:rPr>
                <w:noProof/>
                <w:webHidden/>
              </w:rPr>
            </w:r>
            <w:r w:rsidR="00F15F38">
              <w:rPr>
                <w:noProof/>
                <w:webHidden/>
              </w:rPr>
              <w:fldChar w:fldCharType="separate"/>
            </w:r>
            <w:r w:rsidR="00F15F38">
              <w:rPr>
                <w:noProof/>
                <w:webHidden/>
              </w:rPr>
              <w:t>7</w:t>
            </w:r>
            <w:r w:rsidR="00F15F38">
              <w:rPr>
                <w:noProof/>
                <w:webHidden/>
              </w:rPr>
              <w:fldChar w:fldCharType="end"/>
            </w:r>
          </w:hyperlink>
        </w:p>
        <w:p w14:paraId="61EC1812" w14:textId="652CEA76" w:rsidR="00F15F38" w:rsidRDefault="00A8133A">
          <w:pPr>
            <w:pStyle w:val="TOC2"/>
            <w:tabs>
              <w:tab w:val="right" w:leader="dot" w:pos="9016"/>
            </w:tabs>
            <w:rPr>
              <w:rFonts w:eastAsiaTheme="minorEastAsia"/>
              <w:noProof/>
              <w:lang w:eastAsia="en-GB"/>
            </w:rPr>
          </w:pPr>
          <w:hyperlink w:anchor="_Toc47096775" w:history="1">
            <w:r w:rsidR="00F15F38" w:rsidRPr="004B4DC0">
              <w:rPr>
                <w:rStyle w:val="Hyperlink"/>
                <w:rFonts w:cstheme="minorHAnsi"/>
                <w:i/>
                <w:iCs/>
                <w:noProof/>
                <w:lang w:val="en-GB"/>
              </w:rPr>
              <w:t>Growth rate</w:t>
            </w:r>
            <w:r w:rsidR="00F15F38">
              <w:rPr>
                <w:noProof/>
                <w:webHidden/>
              </w:rPr>
              <w:tab/>
            </w:r>
            <w:r w:rsidR="00F15F38">
              <w:rPr>
                <w:noProof/>
                <w:webHidden/>
              </w:rPr>
              <w:fldChar w:fldCharType="begin"/>
            </w:r>
            <w:r w:rsidR="00F15F38">
              <w:rPr>
                <w:noProof/>
                <w:webHidden/>
              </w:rPr>
              <w:instrText xml:space="preserve"> PAGEREF _Toc47096775 \h </w:instrText>
            </w:r>
            <w:r w:rsidR="00F15F38">
              <w:rPr>
                <w:noProof/>
                <w:webHidden/>
              </w:rPr>
            </w:r>
            <w:r w:rsidR="00F15F38">
              <w:rPr>
                <w:noProof/>
                <w:webHidden/>
              </w:rPr>
              <w:fldChar w:fldCharType="separate"/>
            </w:r>
            <w:r w:rsidR="00F15F38">
              <w:rPr>
                <w:noProof/>
                <w:webHidden/>
              </w:rPr>
              <w:t>7</w:t>
            </w:r>
            <w:r w:rsidR="00F15F38">
              <w:rPr>
                <w:noProof/>
                <w:webHidden/>
              </w:rPr>
              <w:fldChar w:fldCharType="end"/>
            </w:r>
          </w:hyperlink>
        </w:p>
        <w:p w14:paraId="396448BA" w14:textId="197DACD1" w:rsidR="00F15F38" w:rsidRDefault="00A8133A">
          <w:pPr>
            <w:pStyle w:val="TOC2"/>
            <w:tabs>
              <w:tab w:val="right" w:leader="dot" w:pos="9016"/>
            </w:tabs>
            <w:rPr>
              <w:rFonts w:eastAsiaTheme="minorEastAsia"/>
              <w:noProof/>
              <w:lang w:eastAsia="en-GB"/>
            </w:rPr>
          </w:pPr>
          <w:hyperlink w:anchor="_Toc47096776" w:history="1">
            <w:r w:rsidR="00F15F38" w:rsidRPr="004B4DC0">
              <w:rPr>
                <w:rStyle w:val="Hyperlink"/>
                <w:rFonts w:cstheme="minorHAnsi"/>
                <w:i/>
                <w:iCs/>
                <w:noProof/>
              </w:rPr>
              <w:t>Maximum consumption &amp; metabolic rate</w:t>
            </w:r>
            <w:r w:rsidR="00F15F38">
              <w:rPr>
                <w:noProof/>
                <w:webHidden/>
              </w:rPr>
              <w:tab/>
            </w:r>
            <w:r w:rsidR="00F15F38">
              <w:rPr>
                <w:noProof/>
                <w:webHidden/>
              </w:rPr>
              <w:fldChar w:fldCharType="begin"/>
            </w:r>
            <w:r w:rsidR="00F15F38">
              <w:rPr>
                <w:noProof/>
                <w:webHidden/>
              </w:rPr>
              <w:instrText xml:space="preserve"> PAGEREF _Toc47096776 \h </w:instrText>
            </w:r>
            <w:r w:rsidR="00F15F38">
              <w:rPr>
                <w:noProof/>
                <w:webHidden/>
              </w:rPr>
            </w:r>
            <w:r w:rsidR="00F15F38">
              <w:rPr>
                <w:noProof/>
                <w:webHidden/>
              </w:rPr>
              <w:fldChar w:fldCharType="separate"/>
            </w:r>
            <w:r w:rsidR="00F15F38">
              <w:rPr>
                <w:noProof/>
                <w:webHidden/>
              </w:rPr>
              <w:t>11</w:t>
            </w:r>
            <w:r w:rsidR="00F15F38">
              <w:rPr>
                <w:noProof/>
                <w:webHidden/>
              </w:rPr>
              <w:fldChar w:fldCharType="end"/>
            </w:r>
          </w:hyperlink>
        </w:p>
        <w:p w14:paraId="5746C768" w14:textId="7D425E0A" w:rsidR="00F15F38" w:rsidRDefault="00A8133A">
          <w:pPr>
            <w:pStyle w:val="TOC1"/>
            <w:tabs>
              <w:tab w:val="right" w:leader="dot" w:pos="9016"/>
            </w:tabs>
            <w:spacing w:before="240"/>
            <w:rPr>
              <w:rFonts w:eastAsiaTheme="minorEastAsia"/>
              <w:noProof/>
              <w:lang w:eastAsia="en-GB"/>
            </w:rPr>
          </w:pPr>
          <w:hyperlink w:anchor="_Toc47096777" w:history="1">
            <w:r w:rsidR="00F15F38" w:rsidRPr="004B4DC0">
              <w:rPr>
                <w:rStyle w:val="Hyperlink"/>
                <w:noProof/>
              </w:rPr>
              <w:t>Supplementary analysis</w:t>
            </w:r>
            <w:r w:rsidR="00F15F38">
              <w:rPr>
                <w:noProof/>
                <w:webHidden/>
              </w:rPr>
              <w:tab/>
            </w:r>
            <w:r w:rsidR="00F15F38">
              <w:rPr>
                <w:noProof/>
                <w:webHidden/>
              </w:rPr>
              <w:fldChar w:fldCharType="begin"/>
            </w:r>
            <w:r w:rsidR="00F15F38">
              <w:rPr>
                <w:noProof/>
                <w:webHidden/>
              </w:rPr>
              <w:instrText xml:space="preserve"> PAGEREF _Toc47096777 \h </w:instrText>
            </w:r>
            <w:r w:rsidR="00F15F38">
              <w:rPr>
                <w:noProof/>
                <w:webHidden/>
              </w:rPr>
            </w:r>
            <w:r w:rsidR="00F15F38">
              <w:rPr>
                <w:noProof/>
                <w:webHidden/>
              </w:rPr>
              <w:fldChar w:fldCharType="separate"/>
            </w:r>
            <w:r w:rsidR="00F15F38">
              <w:rPr>
                <w:noProof/>
                <w:webHidden/>
              </w:rPr>
              <w:t>18</w:t>
            </w:r>
            <w:r w:rsidR="00F15F38">
              <w:rPr>
                <w:noProof/>
                <w:webHidden/>
              </w:rPr>
              <w:fldChar w:fldCharType="end"/>
            </w:r>
          </w:hyperlink>
        </w:p>
        <w:p w14:paraId="515CD7B1" w14:textId="0FF659E3" w:rsidR="00F15F38" w:rsidRDefault="00A8133A">
          <w:pPr>
            <w:pStyle w:val="TOC1"/>
            <w:tabs>
              <w:tab w:val="right" w:leader="dot" w:pos="9016"/>
            </w:tabs>
            <w:spacing w:before="240"/>
            <w:rPr>
              <w:rFonts w:eastAsiaTheme="minorEastAsia"/>
              <w:noProof/>
              <w:lang w:eastAsia="en-GB"/>
            </w:rPr>
          </w:pPr>
          <w:hyperlink w:anchor="_Toc47096778" w:history="1">
            <w:r w:rsidR="00F15F38" w:rsidRPr="004B4DC0">
              <w:rPr>
                <w:rStyle w:val="Hyperlink"/>
                <w:noProof/>
              </w:rPr>
              <w:t>Model validation and fit</w:t>
            </w:r>
            <w:r w:rsidR="00F15F38">
              <w:rPr>
                <w:noProof/>
                <w:webHidden/>
              </w:rPr>
              <w:tab/>
            </w:r>
            <w:r w:rsidR="00F15F38">
              <w:rPr>
                <w:noProof/>
                <w:webHidden/>
              </w:rPr>
              <w:fldChar w:fldCharType="begin"/>
            </w:r>
            <w:r w:rsidR="00F15F38">
              <w:rPr>
                <w:noProof/>
                <w:webHidden/>
              </w:rPr>
              <w:instrText xml:space="preserve"> PAGEREF _Toc47096778 \h </w:instrText>
            </w:r>
            <w:r w:rsidR="00F15F38">
              <w:rPr>
                <w:noProof/>
                <w:webHidden/>
              </w:rPr>
            </w:r>
            <w:r w:rsidR="00F15F38">
              <w:rPr>
                <w:noProof/>
                <w:webHidden/>
              </w:rPr>
              <w:fldChar w:fldCharType="separate"/>
            </w:r>
            <w:r w:rsidR="00F15F38">
              <w:rPr>
                <w:noProof/>
                <w:webHidden/>
              </w:rPr>
              <w:t>21</w:t>
            </w:r>
            <w:r w:rsidR="00F15F38">
              <w:rPr>
                <w:noProof/>
                <w:webHidden/>
              </w:rPr>
              <w:fldChar w:fldCharType="end"/>
            </w:r>
          </w:hyperlink>
        </w:p>
        <w:p w14:paraId="71CB8541" w14:textId="6B77C1C4" w:rsidR="00F15F38" w:rsidRDefault="00A8133A">
          <w:pPr>
            <w:pStyle w:val="TOC2"/>
            <w:tabs>
              <w:tab w:val="right" w:leader="dot" w:pos="9016"/>
            </w:tabs>
            <w:rPr>
              <w:rFonts w:eastAsiaTheme="minorEastAsia"/>
              <w:noProof/>
              <w:lang w:eastAsia="en-GB"/>
            </w:rPr>
          </w:pPr>
          <w:hyperlink w:anchor="_Toc47096779" w:history="1">
            <w:r w:rsidR="00F15F38" w:rsidRPr="004B4DC0">
              <w:rPr>
                <w:rStyle w:val="Hyperlink"/>
                <w:rFonts w:cstheme="minorHAnsi"/>
                <w:i/>
                <w:iCs/>
                <w:noProof/>
              </w:rPr>
              <w:t>Growth rate</w:t>
            </w:r>
            <w:r w:rsidR="00F15F38">
              <w:rPr>
                <w:noProof/>
                <w:webHidden/>
              </w:rPr>
              <w:tab/>
            </w:r>
            <w:r w:rsidR="00F15F38">
              <w:rPr>
                <w:noProof/>
                <w:webHidden/>
              </w:rPr>
              <w:fldChar w:fldCharType="begin"/>
            </w:r>
            <w:r w:rsidR="00F15F38">
              <w:rPr>
                <w:noProof/>
                <w:webHidden/>
              </w:rPr>
              <w:instrText xml:space="preserve"> PAGEREF _Toc47096779 \h </w:instrText>
            </w:r>
            <w:r w:rsidR="00F15F38">
              <w:rPr>
                <w:noProof/>
                <w:webHidden/>
              </w:rPr>
            </w:r>
            <w:r w:rsidR="00F15F38">
              <w:rPr>
                <w:noProof/>
                <w:webHidden/>
              </w:rPr>
              <w:fldChar w:fldCharType="separate"/>
            </w:r>
            <w:r w:rsidR="00F15F38">
              <w:rPr>
                <w:noProof/>
                <w:webHidden/>
              </w:rPr>
              <w:t>21</w:t>
            </w:r>
            <w:r w:rsidR="00F15F38">
              <w:rPr>
                <w:noProof/>
                <w:webHidden/>
              </w:rPr>
              <w:fldChar w:fldCharType="end"/>
            </w:r>
          </w:hyperlink>
        </w:p>
        <w:p w14:paraId="27C3F44B" w14:textId="3457138E" w:rsidR="00F15F38" w:rsidRDefault="00A8133A">
          <w:pPr>
            <w:pStyle w:val="TOC2"/>
            <w:tabs>
              <w:tab w:val="right" w:leader="dot" w:pos="9016"/>
            </w:tabs>
            <w:rPr>
              <w:rFonts w:eastAsiaTheme="minorEastAsia"/>
              <w:noProof/>
              <w:lang w:eastAsia="en-GB"/>
            </w:rPr>
          </w:pPr>
          <w:hyperlink w:anchor="_Toc47096780" w:history="1">
            <w:r w:rsidR="00F15F38" w:rsidRPr="004B4DC0">
              <w:rPr>
                <w:rStyle w:val="Hyperlink"/>
                <w:rFonts w:cstheme="minorHAnsi"/>
                <w:i/>
                <w:iCs/>
                <w:noProof/>
              </w:rPr>
              <w:t>Maximum consumption rate</w:t>
            </w:r>
            <w:r w:rsidR="00F15F38" w:rsidRPr="004B4DC0">
              <w:rPr>
                <w:rStyle w:val="Hyperlink"/>
                <w:rFonts w:cstheme="minorHAnsi"/>
                <w:i/>
                <w:iCs/>
                <w:noProof/>
                <w:lang w:val="sv-SE"/>
              </w:rPr>
              <w:t xml:space="preserve"> – below peak tempe</w:t>
            </w:r>
            <w:r w:rsidR="00F15F38" w:rsidRPr="004B4DC0">
              <w:rPr>
                <w:rStyle w:val="Hyperlink"/>
                <w:rFonts w:cstheme="minorHAnsi"/>
                <w:i/>
                <w:iCs/>
                <w:noProof/>
                <w:lang w:val="en-US"/>
              </w:rPr>
              <w:t>ratures</w:t>
            </w:r>
            <w:r w:rsidR="00F15F38">
              <w:rPr>
                <w:noProof/>
                <w:webHidden/>
              </w:rPr>
              <w:tab/>
            </w:r>
            <w:r w:rsidR="00F15F38">
              <w:rPr>
                <w:noProof/>
                <w:webHidden/>
              </w:rPr>
              <w:fldChar w:fldCharType="begin"/>
            </w:r>
            <w:r w:rsidR="00F15F38">
              <w:rPr>
                <w:noProof/>
                <w:webHidden/>
              </w:rPr>
              <w:instrText xml:space="preserve"> PAGEREF _Toc47096780 \h </w:instrText>
            </w:r>
            <w:r w:rsidR="00F15F38">
              <w:rPr>
                <w:noProof/>
                <w:webHidden/>
              </w:rPr>
            </w:r>
            <w:r w:rsidR="00F15F38">
              <w:rPr>
                <w:noProof/>
                <w:webHidden/>
              </w:rPr>
              <w:fldChar w:fldCharType="separate"/>
            </w:r>
            <w:r w:rsidR="00F15F38">
              <w:rPr>
                <w:noProof/>
                <w:webHidden/>
              </w:rPr>
              <w:t>25</w:t>
            </w:r>
            <w:r w:rsidR="00F15F38">
              <w:rPr>
                <w:noProof/>
                <w:webHidden/>
              </w:rPr>
              <w:fldChar w:fldCharType="end"/>
            </w:r>
          </w:hyperlink>
        </w:p>
        <w:p w14:paraId="237FA775" w14:textId="708377F2" w:rsidR="00F15F38" w:rsidRDefault="00A8133A">
          <w:pPr>
            <w:pStyle w:val="TOC2"/>
            <w:tabs>
              <w:tab w:val="right" w:leader="dot" w:pos="9016"/>
            </w:tabs>
            <w:rPr>
              <w:rFonts w:eastAsiaTheme="minorEastAsia"/>
              <w:noProof/>
              <w:lang w:eastAsia="en-GB"/>
            </w:rPr>
          </w:pPr>
          <w:hyperlink w:anchor="_Toc47096781" w:history="1">
            <w:r w:rsidR="00F15F38" w:rsidRPr="004B4DC0">
              <w:rPr>
                <w:rStyle w:val="Hyperlink"/>
                <w:rFonts w:cstheme="minorHAnsi"/>
                <w:i/>
                <w:iCs/>
                <w:noProof/>
              </w:rPr>
              <w:t>Maximum consumption rate</w:t>
            </w:r>
            <w:r w:rsidR="00F15F38" w:rsidRPr="004B4DC0">
              <w:rPr>
                <w:rStyle w:val="Hyperlink"/>
                <w:rFonts w:cstheme="minorHAnsi"/>
                <w:i/>
                <w:iCs/>
                <w:noProof/>
                <w:lang w:val="en-US"/>
              </w:rPr>
              <w:t xml:space="preserve"> – including beyond peak temperatures</w:t>
            </w:r>
            <w:r w:rsidR="00F15F38">
              <w:rPr>
                <w:noProof/>
                <w:webHidden/>
              </w:rPr>
              <w:tab/>
            </w:r>
            <w:r w:rsidR="00F15F38">
              <w:rPr>
                <w:noProof/>
                <w:webHidden/>
              </w:rPr>
              <w:fldChar w:fldCharType="begin"/>
            </w:r>
            <w:r w:rsidR="00F15F38">
              <w:rPr>
                <w:noProof/>
                <w:webHidden/>
              </w:rPr>
              <w:instrText xml:space="preserve"> PAGEREF _Toc47096781 \h </w:instrText>
            </w:r>
            <w:r w:rsidR="00F15F38">
              <w:rPr>
                <w:noProof/>
                <w:webHidden/>
              </w:rPr>
            </w:r>
            <w:r w:rsidR="00F15F38">
              <w:rPr>
                <w:noProof/>
                <w:webHidden/>
              </w:rPr>
              <w:fldChar w:fldCharType="separate"/>
            </w:r>
            <w:r w:rsidR="00F15F38">
              <w:rPr>
                <w:noProof/>
                <w:webHidden/>
              </w:rPr>
              <w:t>29</w:t>
            </w:r>
            <w:r w:rsidR="00F15F38">
              <w:rPr>
                <w:noProof/>
                <w:webHidden/>
              </w:rPr>
              <w:fldChar w:fldCharType="end"/>
            </w:r>
          </w:hyperlink>
        </w:p>
        <w:p w14:paraId="7347EE8B" w14:textId="2C96E263" w:rsidR="00F15F38" w:rsidRDefault="00A8133A">
          <w:pPr>
            <w:pStyle w:val="TOC2"/>
            <w:tabs>
              <w:tab w:val="right" w:leader="dot" w:pos="9016"/>
            </w:tabs>
            <w:rPr>
              <w:rFonts w:eastAsiaTheme="minorEastAsia"/>
              <w:noProof/>
              <w:lang w:eastAsia="en-GB"/>
            </w:rPr>
          </w:pPr>
          <w:hyperlink w:anchor="_Toc47096782" w:history="1">
            <w:r w:rsidR="00F15F38" w:rsidRPr="004B4DC0">
              <w:rPr>
                <w:rStyle w:val="Hyperlink"/>
                <w:rFonts w:cstheme="minorHAnsi"/>
                <w:i/>
                <w:iCs/>
                <w:noProof/>
              </w:rPr>
              <w:t>Metabolic rate</w:t>
            </w:r>
            <w:r w:rsidR="00F15F38">
              <w:rPr>
                <w:noProof/>
                <w:webHidden/>
              </w:rPr>
              <w:tab/>
            </w:r>
            <w:r w:rsidR="00F15F38">
              <w:rPr>
                <w:noProof/>
                <w:webHidden/>
              </w:rPr>
              <w:fldChar w:fldCharType="begin"/>
            </w:r>
            <w:r w:rsidR="00F15F38">
              <w:rPr>
                <w:noProof/>
                <w:webHidden/>
              </w:rPr>
              <w:instrText xml:space="preserve"> PAGEREF _Toc47096782 \h </w:instrText>
            </w:r>
            <w:r w:rsidR="00F15F38">
              <w:rPr>
                <w:noProof/>
                <w:webHidden/>
              </w:rPr>
            </w:r>
            <w:r w:rsidR="00F15F38">
              <w:rPr>
                <w:noProof/>
                <w:webHidden/>
              </w:rPr>
              <w:fldChar w:fldCharType="separate"/>
            </w:r>
            <w:r w:rsidR="00F15F38">
              <w:rPr>
                <w:noProof/>
                <w:webHidden/>
              </w:rPr>
              <w:t>33</w:t>
            </w:r>
            <w:r w:rsidR="00F15F38">
              <w:rPr>
                <w:noProof/>
                <w:webHidden/>
              </w:rPr>
              <w:fldChar w:fldCharType="end"/>
            </w:r>
          </w:hyperlink>
        </w:p>
        <w:p w14:paraId="29974FCC" w14:textId="39EEAC7D" w:rsidR="00F15F38" w:rsidRDefault="00A8133A">
          <w:pPr>
            <w:pStyle w:val="TOC2"/>
            <w:tabs>
              <w:tab w:val="right" w:leader="dot" w:pos="9016"/>
            </w:tabs>
            <w:rPr>
              <w:rFonts w:eastAsiaTheme="minorEastAsia"/>
              <w:noProof/>
              <w:lang w:eastAsia="en-GB"/>
            </w:rPr>
          </w:pPr>
          <w:hyperlink w:anchor="_Toc47096783" w:history="1">
            <w:r w:rsidR="00F15F38" w:rsidRPr="004B4DC0">
              <w:rPr>
                <w:rStyle w:val="Hyperlink"/>
                <w:rFonts w:cstheme="minorHAnsi"/>
                <w:i/>
                <w:iCs/>
                <w:noProof/>
                <w:lang w:val="en-GB"/>
              </w:rPr>
              <w:t>Optimum growth temperature</w:t>
            </w:r>
            <w:r w:rsidR="00F15F38">
              <w:rPr>
                <w:noProof/>
                <w:webHidden/>
              </w:rPr>
              <w:tab/>
            </w:r>
            <w:r w:rsidR="00F15F38">
              <w:rPr>
                <w:noProof/>
                <w:webHidden/>
              </w:rPr>
              <w:fldChar w:fldCharType="begin"/>
            </w:r>
            <w:r w:rsidR="00F15F38">
              <w:rPr>
                <w:noProof/>
                <w:webHidden/>
              </w:rPr>
              <w:instrText xml:space="preserve"> PAGEREF _Toc47096783 \h </w:instrText>
            </w:r>
            <w:r w:rsidR="00F15F38">
              <w:rPr>
                <w:noProof/>
                <w:webHidden/>
              </w:rPr>
            </w:r>
            <w:r w:rsidR="00F15F38">
              <w:rPr>
                <w:noProof/>
                <w:webHidden/>
              </w:rPr>
              <w:fldChar w:fldCharType="separate"/>
            </w:r>
            <w:r w:rsidR="00F15F38">
              <w:rPr>
                <w:noProof/>
                <w:webHidden/>
              </w:rPr>
              <w:t>37</w:t>
            </w:r>
            <w:r w:rsidR="00F15F38">
              <w:rPr>
                <w:noProof/>
                <w:webHidden/>
              </w:rPr>
              <w:fldChar w:fldCharType="end"/>
            </w:r>
          </w:hyperlink>
        </w:p>
        <w:p w14:paraId="2CDCFDFB" w14:textId="5D4473FA" w:rsidR="00F15F38" w:rsidRDefault="00A8133A">
          <w:pPr>
            <w:pStyle w:val="TOC1"/>
            <w:tabs>
              <w:tab w:val="right" w:leader="dot" w:pos="9016"/>
            </w:tabs>
            <w:spacing w:before="240"/>
            <w:rPr>
              <w:rFonts w:eastAsiaTheme="minorEastAsia"/>
              <w:noProof/>
              <w:lang w:eastAsia="en-GB"/>
            </w:rPr>
          </w:pPr>
          <w:hyperlink w:anchor="_Toc47096784" w:history="1">
            <w:r w:rsidR="00F15F38" w:rsidRPr="004B4DC0">
              <w:rPr>
                <w:rStyle w:val="Hyperlink"/>
                <w:noProof/>
              </w:rPr>
              <w:t>References</w:t>
            </w:r>
            <w:r w:rsidR="00F15F38">
              <w:rPr>
                <w:noProof/>
                <w:webHidden/>
              </w:rPr>
              <w:tab/>
            </w:r>
            <w:r w:rsidR="00F15F38">
              <w:rPr>
                <w:noProof/>
                <w:webHidden/>
              </w:rPr>
              <w:fldChar w:fldCharType="begin"/>
            </w:r>
            <w:r w:rsidR="00F15F38">
              <w:rPr>
                <w:noProof/>
                <w:webHidden/>
              </w:rPr>
              <w:instrText xml:space="preserve"> PAGEREF _Toc47096784 \h </w:instrText>
            </w:r>
            <w:r w:rsidR="00F15F38">
              <w:rPr>
                <w:noProof/>
                <w:webHidden/>
              </w:rPr>
            </w:r>
            <w:r w:rsidR="00F15F38">
              <w:rPr>
                <w:noProof/>
                <w:webHidden/>
              </w:rPr>
              <w:fldChar w:fldCharType="separate"/>
            </w:r>
            <w:r w:rsidR="00F15F38">
              <w:rPr>
                <w:noProof/>
                <w:webHidden/>
              </w:rPr>
              <w:t>42</w:t>
            </w:r>
            <w:r w:rsidR="00F15F38">
              <w:rPr>
                <w:noProof/>
                <w:webHidden/>
              </w:rPr>
              <w:fldChar w:fldCharType="end"/>
            </w:r>
          </w:hyperlink>
        </w:p>
        <w:p w14:paraId="6C04D1AE" w14:textId="35085ADB"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2" w:name="_Toc47096770"/>
      <w:r w:rsidRPr="000F3C49">
        <w:lastRenderedPageBreak/>
        <w:t>Literature search</w:t>
      </w:r>
      <w:r w:rsidR="00392EF2">
        <w:t>, selection process and criteria</w:t>
      </w:r>
      <w:bookmarkEnd w:id="2"/>
    </w:p>
    <w:p w14:paraId="654B3764" w14:textId="6F2861E0"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r w:rsidR="007C6B56">
        <w:rPr>
          <w:rFonts w:cstheme="minorHAnsi"/>
          <w:lang w:val="en-GB"/>
        </w:rPr>
        <w:t xml:space="preserve"> </w:t>
      </w:r>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 xml:space="preserve">considered both </w:t>
      </w:r>
      <w:r w:rsidR="00D77BD0">
        <w:rPr>
          <w:rFonts w:cstheme="minorHAnsi"/>
          <w:lang w:val="en-GB"/>
        </w:rPr>
        <w:t xml:space="preserve">body </w:t>
      </w:r>
      <w:r w:rsidR="003D2D67" w:rsidRPr="00647D43">
        <w:rPr>
          <w:rFonts w:cstheme="minorHAnsi"/>
          <w:lang w:val="en-GB"/>
        </w:rPr>
        <w:t>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commentRangeStart w:id="3"/>
      <w:commentRangeStart w:id="4"/>
      <w:r w:rsidR="00D77BD0">
        <w:rPr>
          <w:rFonts w:cstheme="minorHAnsi"/>
          <w:lang w:val="en-GB"/>
        </w:rPr>
        <w:t>found in the search</w:t>
      </w:r>
      <w:commentRangeEnd w:id="3"/>
      <w:r w:rsidR="00D77BD0">
        <w:rPr>
          <w:rStyle w:val="CommentReference"/>
        </w:rPr>
        <w:commentReference w:id="3"/>
      </w:r>
      <w:commentRangeEnd w:id="4"/>
      <w:r w:rsidR="006601CD">
        <w:rPr>
          <w:rStyle w:val="CommentReference"/>
        </w:rPr>
        <w:commentReference w:id="4"/>
      </w:r>
      <w:r w:rsidR="004E3188" w:rsidRPr="00647D43">
        <w:rPr>
          <w:rFonts w:cstheme="minorHAnsi"/>
          <w:lang w:val="en-GB"/>
        </w:rPr>
        <w:t xml:space="preserve">,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077256">
        <w:rPr>
          <w:rFonts w:cstheme="minorHAnsi"/>
          <w:lang w:val="en-GB"/>
        </w:rPr>
        <w:t>, and if the study was found in the literature search for another rate</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42359286" w14:textId="3DE9DD4C" w:rsidR="00451F5D" w:rsidRDefault="00E10329" w:rsidP="00646848">
      <w:pPr>
        <w:spacing w:line="480" w:lineRule="auto"/>
        <w:ind w:firstLine="284"/>
        <w:contextualSpacing/>
        <w:jc w:val="both"/>
        <w:rPr>
          <w:ins w:id="5" w:author="Max Lindmark" w:date="2020-08-17T12:20:00Z"/>
          <w:rFonts w:cstheme="minorHAnsi"/>
          <w:lang w:val="en-GB"/>
        </w:rPr>
      </w:pPr>
      <w:r>
        <w:rPr>
          <w:rFonts w:cstheme="minorHAnsi"/>
          <w:lang w:val="en-GB"/>
        </w:rPr>
        <w:t xml:space="preserve">The search terms </w:t>
      </w:r>
      <w:del w:id="6" w:author="Max Lindmark" w:date="2020-08-17T12:19:00Z">
        <w:r w:rsidDel="00D07E00">
          <w:rPr>
            <w:rFonts w:cstheme="minorHAnsi"/>
            <w:lang w:val="en-GB"/>
          </w:rPr>
          <w:delText xml:space="preserve">and subject categories </w:delText>
        </w:r>
      </w:del>
      <w:r>
        <w:rPr>
          <w:rFonts w:cstheme="minorHAnsi"/>
          <w:lang w:val="en-GB"/>
        </w:rPr>
        <w:t xml:space="preserve">are presented </w:t>
      </w:r>
      <w:del w:id="7" w:author="Max Lindmark" w:date="2020-08-17T12:19:00Z">
        <w:r w:rsidDel="00D07E00">
          <w:rPr>
            <w:rFonts w:cstheme="minorHAnsi"/>
            <w:lang w:val="en-GB"/>
          </w:rPr>
          <w:delText xml:space="preserve">in </w:delText>
        </w:r>
      </w:del>
      <w:ins w:id="8" w:author="Max Lindmark" w:date="2020-08-17T12:19:00Z">
        <w:r w:rsidR="00D07E00">
          <w:rPr>
            <w:rFonts w:cstheme="minorHAnsi"/>
            <w:lang w:val="en-GB"/>
          </w:rPr>
          <w:t>below for each r</w:t>
        </w:r>
      </w:ins>
      <w:ins w:id="9" w:author="Max Lindmark" w:date="2020-08-17T12:20:00Z">
        <w:r w:rsidR="00D07E00">
          <w:rPr>
            <w:rFonts w:cstheme="minorHAnsi"/>
            <w:lang w:val="en-GB"/>
          </w:rPr>
          <w:t>ate separately</w:t>
        </w:r>
      </w:ins>
      <w:del w:id="10" w:author="Max Lindmark" w:date="2020-08-17T12:20:00Z">
        <w:r w:rsidDel="00D07E00">
          <w:rPr>
            <w:rFonts w:cstheme="minorHAnsi"/>
            <w:lang w:val="en-GB"/>
          </w:rPr>
          <w:delText>the main text</w:delText>
        </w:r>
        <w:r w:rsidDel="008C1E02">
          <w:rPr>
            <w:rFonts w:cstheme="minorHAnsi"/>
            <w:lang w:val="en-GB"/>
          </w:rPr>
          <w:delText>.</w:delText>
        </w:r>
      </w:del>
      <w:commentRangeStart w:id="11"/>
      <w:commentRangeStart w:id="12"/>
      <w:ins w:id="13" w:author="Max Lindmark" w:date="2020-08-17T12:20:00Z">
        <w:r w:rsidR="00D07E00" w:rsidRPr="004559BC">
          <w:rPr>
            <w:rFonts w:cstheme="minorHAnsi"/>
            <w:lang w:val="en-GB"/>
          </w:rPr>
          <w:t>.</w:t>
        </w:r>
        <w:commentRangeEnd w:id="11"/>
        <w:r w:rsidR="00D07E00">
          <w:rPr>
            <w:rStyle w:val="CommentReference"/>
          </w:rPr>
          <w:commentReference w:id="11"/>
        </w:r>
        <w:commentRangeEnd w:id="12"/>
        <w:r w:rsidR="00D07E00">
          <w:rPr>
            <w:rStyle w:val="CommentReference"/>
          </w:rPr>
          <w:commentReference w:id="12"/>
        </w:r>
        <w:r w:rsidR="00D07E00" w:rsidRPr="004559BC">
          <w:rPr>
            <w:rFonts w:cstheme="minorHAnsi"/>
            <w:lang w:val="en-GB"/>
          </w:rPr>
          <w:t xml:space="preserve"> </w:t>
        </w:r>
        <w:r w:rsidR="00D07E00" w:rsidRPr="00A261CD">
          <w:rPr>
            <w:rFonts w:cstheme="minorHAnsi"/>
            <w:lang w:val="en-GB"/>
          </w:rPr>
          <w:t>We also applied additional filters</w:t>
        </w:r>
        <w:r w:rsidR="00D07E00">
          <w:rPr>
            <w:rFonts w:cstheme="minorHAnsi"/>
            <w:lang w:val="en-GB"/>
          </w:rPr>
          <w:t xml:space="preserve"> by selecting only the following</w:t>
        </w:r>
        <w:r w:rsidR="00D07E00" w:rsidRPr="00A261CD">
          <w:rPr>
            <w:rFonts w:cstheme="minorHAnsi"/>
            <w:lang w:val="en-GB"/>
          </w:rPr>
          <w:t xml:space="preserve"> subject</w:t>
        </w:r>
        <w:r w:rsidR="00D07E00">
          <w:rPr>
            <w:rFonts w:cstheme="minorHAnsi"/>
            <w:lang w:val="en-GB"/>
          </w:rPr>
          <w:t>s</w:t>
        </w:r>
        <w:r w:rsidR="00D07E00" w:rsidRPr="004559BC">
          <w:rPr>
            <w:rFonts w:cstheme="minorHAnsi"/>
            <w:lang w:val="en-GB"/>
          </w:rPr>
          <w:t>: ‘marine freshwater biology’, ‘fisheries’, ‘ecology’, ‘zoology’, ‘biology’, ‘physiology’. For growth rates, we in addition included ‘</w:t>
        </w:r>
        <w:r w:rsidR="00D07E00" w:rsidRPr="00EC56CF">
          <w:rPr>
            <w:rFonts w:cstheme="minorHAnsi"/>
            <w:lang w:val="en-GB"/>
          </w:rPr>
          <w:t>limnology’ and for</w:t>
        </w:r>
        <w:r w:rsidR="00D07E00">
          <w:rPr>
            <w:rFonts w:cstheme="minorHAnsi"/>
            <w:lang w:val="en-GB"/>
          </w:rPr>
          <w:t xml:space="preserve"> maximum consumption </w:t>
        </w:r>
        <w:r w:rsidR="00D07E00" w:rsidRPr="00EC56CF">
          <w:rPr>
            <w:rFonts w:cstheme="minorHAnsi"/>
            <w:lang w:val="en-GB"/>
          </w:rPr>
          <w:t>we included ‘limnology’</w:t>
        </w:r>
        <w:r w:rsidR="00D07E00">
          <w:rPr>
            <w:rFonts w:cstheme="minorHAnsi"/>
            <w:lang w:val="en-GB"/>
          </w:rPr>
          <w:t xml:space="preserve"> and </w:t>
        </w:r>
        <w:r w:rsidR="00D07E00" w:rsidRPr="00EC56CF">
          <w:rPr>
            <w:rFonts w:cstheme="minorHAnsi"/>
            <w:lang w:val="en-GB"/>
          </w:rPr>
          <w:t>‘evolutionary biology’</w:t>
        </w:r>
        <w:r w:rsidR="00D07E00">
          <w:rPr>
            <w:rFonts w:cstheme="minorHAnsi"/>
            <w:lang w:val="en-GB"/>
          </w:rPr>
          <w:t xml:space="preserve">. </w:t>
        </w:r>
        <w:commentRangeStart w:id="14"/>
        <w:commentRangeStart w:id="15"/>
        <w:commentRangeStart w:id="16"/>
        <w:r w:rsidR="00D07E00">
          <w:rPr>
            <w:rFonts w:cstheme="minorHAnsi"/>
            <w:lang w:val="en-GB"/>
          </w:rPr>
          <w:t xml:space="preserve">The use of additional subjects for growth and consumption reflects the lower data availability compared to metabolism. </w:t>
        </w:r>
        <w:commentRangeEnd w:id="14"/>
        <w:r w:rsidR="00D07E00">
          <w:rPr>
            <w:rStyle w:val="CommentReference"/>
          </w:rPr>
          <w:commentReference w:id="14"/>
        </w:r>
        <w:commentRangeEnd w:id="15"/>
        <w:r w:rsidR="00D07E00">
          <w:rPr>
            <w:rStyle w:val="CommentReference"/>
          </w:rPr>
          <w:commentReference w:id="15"/>
        </w:r>
        <w:commentRangeEnd w:id="16"/>
        <w:r w:rsidR="00D07E00">
          <w:rPr>
            <w:rStyle w:val="CommentReference"/>
          </w:rPr>
          <w:commentReference w:id="16"/>
        </w:r>
      </w:ins>
      <w:r>
        <w:rPr>
          <w:rFonts w:cstheme="minorHAnsi"/>
          <w:lang w:val="en-GB"/>
        </w:rPr>
        <w:t xml:space="preserve"> </w:t>
      </w:r>
    </w:p>
    <w:p w14:paraId="36A27D74" w14:textId="6841DFDA" w:rsidR="00842559" w:rsidRPr="00211713" w:rsidRDefault="00842559" w:rsidP="00646848">
      <w:pPr>
        <w:spacing w:line="480" w:lineRule="auto"/>
        <w:ind w:firstLine="284"/>
        <w:contextualSpacing/>
        <w:jc w:val="both"/>
        <w:rPr>
          <w:rFonts w:eastAsiaTheme="minorEastAsia"/>
          <w:lang w:val="en-US"/>
        </w:rPr>
      </w:pPr>
      <w:del w:id="17" w:author="Max Lindmark" w:date="2020-08-17T12:20:00Z">
        <w:r w:rsidRPr="00211713" w:rsidDel="00D07E00">
          <w:rPr>
            <w:lang w:val="en-GB"/>
          </w:rPr>
          <w:delText>We filtered out a</w:delText>
        </w:r>
      </w:del>
      <w:ins w:id="18" w:author="Max Lindmark" w:date="2020-08-17T12:20:00Z">
        <w:r w:rsidR="00D07E00">
          <w:rPr>
            <w:lang w:val="en-GB"/>
          </w:rPr>
          <w:t>A</w:t>
        </w:r>
      </w:ins>
      <w:r w:rsidRPr="00211713">
        <w:rPr>
          <w:lang w:val="en-GB"/>
        </w:rPr>
        <w:t xml:space="preserve">rticles </w:t>
      </w:r>
      <w:ins w:id="19" w:author="Max Lindmark" w:date="2020-08-17T12:20:00Z">
        <w:r w:rsidR="00D07E00">
          <w:rPr>
            <w:lang w:val="en-GB"/>
          </w:rPr>
          <w:t xml:space="preserve">were filtered out </w:t>
        </w:r>
      </w:ins>
      <w:r w:rsidRPr="00211713">
        <w:rPr>
          <w:lang w:val="en-GB"/>
        </w:rPr>
        <w:t xml:space="preserve">at three levels of the search: title, abstract and full </w:t>
      </w:r>
      <w:r w:rsidR="00E61C0C">
        <w:rPr>
          <w:rFonts w:cstheme="minorHAnsi"/>
          <w:lang w:val="en-GB"/>
        </w:rPr>
        <w:t>article</w:t>
      </w:r>
      <w:r w:rsidRPr="00211713">
        <w:rPr>
          <w:lang w:val="en-GB"/>
        </w:rPr>
        <w:t xml:space="preserve">. </w:t>
      </w:r>
      <w:r w:rsidR="0035698C">
        <w:rPr>
          <w:color w:val="FF0000"/>
          <w:lang w:val="en-GB"/>
        </w:rPr>
        <w:t>The online repository of this project</w:t>
      </w:r>
      <w:commentRangeStart w:id="20"/>
      <w:commentRangeStart w:id="21"/>
      <w:commentRangeStart w:id="22"/>
      <w:commentRangeStart w:id="23"/>
      <w:commentRangeEnd w:id="20"/>
      <w:r w:rsidRPr="00986605">
        <w:rPr>
          <w:rStyle w:val="CommentReference"/>
          <w:color w:val="FF0000"/>
          <w:sz w:val="22"/>
          <w:szCs w:val="22"/>
        </w:rPr>
        <w:commentReference w:id="20"/>
      </w:r>
      <w:commentRangeEnd w:id="21"/>
      <w:r w:rsidRPr="00986605">
        <w:rPr>
          <w:rStyle w:val="CommentReference"/>
          <w:color w:val="FF0000"/>
          <w:sz w:val="22"/>
          <w:szCs w:val="22"/>
        </w:rPr>
        <w:commentReference w:id="21"/>
      </w:r>
      <w:commentRangeEnd w:id="22"/>
      <w:r w:rsidR="00FD07A2" w:rsidRPr="00986605">
        <w:rPr>
          <w:rStyle w:val="CommentReference"/>
          <w:color w:val="FF0000"/>
          <w:sz w:val="22"/>
          <w:szCs w:val="22"/>
        </w:rPr>
        <w:commentReference w:id="22"/>
      </w:r>
      <w:commentRangeEnd w:id="23"/>
      <w:r w:rsidR="006B4DDA">
        <w:rPr>
          <w:rStyle w:val="CommentReference"/>
        </w:rPr>
        <w:commentReference w:id="23"/>
      </w:r>
      <w:r w:rsidRPr="00986605">
        <w:rPr>
          <w:color w:val="FF0000"/>
          <w:lang w:val="en-GB"/>
        </w:rPr>
        <w:t xml:space="preserve"> </w:t>
      </w:r>
      <w:r w:rsidR="00C00F5F">
        <w:rPr>
          <w:color w:val="FF0000"/>
          <w:lang w:val="en-GB"/>
        </w:rPr>
        <w:t>(</w:t>
      </w:r>
      <w:hyperlink r:id="rId17" w:history="1">
        <w:r w:rsidR="00C00F5F" w:rsidRPr="00123AEF">
          <w:rPr>
            <w:rStyle w:val="Hyperlink"/>
            <w:lang w:val="en-GB"/>
          </w:rPr>
          <w:t>https://github.com/maxlindmark/scaling</w:t>
        </w:r>
      </w:hyperlink>
      <w:r w:rsidR="00C00F5F">
        <w:rPr>
          <w:color w:val="FF0000"/>
          <w:lang w:val="en-GB"/>
        </w:rPr>
        <w:t xml:space="preserve">) </w:t>
      </w:r>
      <w:r w:rsidRPr="00211713">
        <w:rPr>
          <w:lang w:val="en-GB"/>
        </w:rPr>
        <w:t xml:space="preserve">contains </w:t>
      </w:r>
      <w:r w:rsidR="00BE611E">
        <w:rPr>
          <w:lang w:val="en-GB"/>
        </w:rPr>
        <w:t xml:space="preserve">.txt files </w:t>
      </w:r>
      <w:r w:rsidR="005336E4">
        <w:rPr>
          <w:lang w:val="en-GB"/>
        </w:rPr>
        <w:t xml:space="preserve">of the complete list of </w:t>
      </w:r>
      <w:r w:rsidR="00E61C0C">
        <w:rPr>
          <w:rFonts w:cstheme="minorHAnsi"/>
          <w:lang w:val="en-GB"/>
        </w:rPr>
        <w:t>article</w:t>
      </w:r>
      <w:r w:rsidR="00BE611E">
        <w:rPr>
          <w:rFonts w:cstheme="minorHAnsi"/>
          <w:lang w:val="en-GB"/>
        </w:rPr>
        <w:t>s</w:t>
      </w:r>
      <w:r w:rsidR="007F4A85">
        <w:rPr>
          <w:rFonts w:cstheme="minorHAnsi"/>
          <w:lang w:val="en-GB"/>
        </w:rPr>
        <w:t xml:space="preserve"> found in the literature search</w:t>
      </w:r>
      <w:r w:rsidRPr="00211713">
        <w:rPr>
          <w:lang w:val="en-GB"/>
        </w:rPr>
        <w:t xml:space="preserve">. We also used studies that did not appear in the literature search but that we found by following cited literature </w:t>
      </w:r>
      <w:r w:rsidR="008F3FDE" w:rsidRPr="00211713">
        <w:rPr>
          <w:lang w:val="en-GB"/>
        </w:rPr>
        <w:t>when reading the full article</w:t>
      </w:r>
      <w:r w:rsidRPr="00211713">
        <w:rPr>
          <w:lang w:val="en-GB"/>
        </w:rPr>
        <w:t xml:space="preserve">. </w:t>
      </w:r>
      <w:r w:rsidR="00F52C9C" w:rsidRPr="00211713">
        <w:rPr>
          <w:lang w:val="en-GB"/>
        </w:rPr>
        <w:t>The source of the article (</w:t>
      </w:r>
      <w:proofErr w:type="spellStart"/>
      <w:r w:rsidR="00BA53C6">
        <w:rPr>
          <w:lang w:val="en-GB"/>
        </w:rPr>
        <w:t>WoS</w:t>
      </w:r>
      <w:proofErr w:type="spellEnd"/>
      <w:r w:rsidR="00BA53C6">
        <w:rPr>
          <w:lang w:val="en-GB"/>
        </w:rPr>
        <w:t xml:space="preserve"> search</w:t>
      </w:r>
      <w:r w:rsidR="00F52C9C" w:rsidRPr="00211713">
        <w:rPr>
          <w:lang w:val="en-GB"/>
        </w:rPr>
        <w:t xml:space="preserve"> or cited </w:t>
      </w:r>
      <w:r w:rsidR="00304FE5">
        <w:rPr>
          <w:lang w:val="en-GB"/>
        </w:rPr>
        <w:t xml:space="preserve">in </w:t>
      </w:r>
      <w:r w:rsidR="00F52C9C" w:rsidRPr="00211713">
        <w:rPr>
          <w:lang w:val="en-GB"/>
        </w:rPr>
        <w:t xml:space="preserve">literature) is </w:t>
      </w:r>
      <w:r w:rsidRPr="00211713">
        <w:rPr>
          <w:lang w:val="en-GB"/>
        </w:rPr>
        <w:t>indicated in the data set</w:t>
      </w:r>
      <w:r w:rsidR="00265C6A" w:rsidRPr="00211713">
        <w:rPr>
          <w:lang w:val="en-GB"/>
        </w:rPr>
        <w:t>s</w:t>
      </w:r>
      <w:r w:rsidRPr="00211713">
        <w:rPr>
          <w:lang w:val="en-GB"/>
        </w:rPr>
        <w:t xml:space="preserve">. </w:t>
      </w:r>
      <w:r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Pr="0066495C">
        <w:rPr>
          <w:rFonts w:eastAsiaTheme="minorEastAsia"/>
          <w:lang w:val="en-GB"/>
        </w:rPr>
        <w:t xml:space="preserve">did not </w:t>
      </w:r>
      <w:r w:rsidR="00401C4C" w:rsidRPr="0066495C">
        <w:rPr>
          <w:rFonts w:eastAsiaTheme="minorEastAsia"/>
          <w:lang w:val="en-GB"/>
        </w:rPr>
        <w:t>fulfil</w:t>
      </w:r>
      <w:r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Pr="0066495C">
        <w:rPr>
          <w:rFonts w:eastAsiaTheme="minorEastAsia"/>
          <w:lang w:val="en-GB"/>
        </w:rPr>
        <w:t xml:space="preserve"> (3) replicates across both </w:t>
      </w:r>
      <w:r w:rsidR="00D77BD0">
        <w:rPr>
          <w:rFonts w:eastAsiaTheme="minorEastAsia"/>
          <w:lang w:val="en-GB"/>
        </w:rPr>
        <w:t xml:space="preserve">body </w:t>
      </w:r>
      <w:r w:rsidRPr="0066495C">
        <w:rPr>
          <w:rFonts w:eastAsiaTheme="minorEastAsia"/>
          <w:lang w:val="en-GB"/>
        </w:rPr>
        <w:t xml:space="preserve">size and temperature. </w:t>
      </w:r>
      <w:r w:rsidR="00A9630C" w:rsidRPr="00211713">
        <w:rPr>
          <w:rFonts w:eastAsiaTheme="minorEastAsia"/>
          <w:lang w:val="en-US"/>
        </w:rPr>
        <w:t xml:space="preserve">In addition to these </w:t>
      </w:r>
      <w:r w:rsidR="00A9630C" w:rsidRPr="00211713">
        <w:rPr>
          <w:rFonts w:eastAsiaTheme="minorEastAsia"/>
          <w:lang w:val="en-US"/>
        </w:rPr>
        <w:lastRenderedPageBreak/>
        <w:t xml:space="preserve">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Pr="00211713">
        <w:rPr>
          <w:lang w:val="en-GB"/>
        </w:rPr>
        <w:t>When several</w:t>
      </w:r>
      <w:r w:rsidR="00840530" w:rsidRPr="00211713">
        <w:rPr>
          <w:lang w:val="en-GB"/>
        </w:rPr>
        <w:t xml:space="preserve"> </w:t>
      </w:r>
      <w:r w:rsidRPr="00211713">
        <w:rPr>
          <w:lang w:val="en-GB"/>
        </w:rPr>
        <w:t xml:space="preserve">studies were found for the same species, we did not </w:t>
      </w:r>
      <w:r w:rsidR="00D23BF0" w:rsidRPr="00211713">
        <w:rPr>
          <w:lang w:val="en-GB"/>
        </w:rPr>
        <w:t xml:space="preserve">include </w:t>
      </w:r>
      <w:r w:rsidR="00D77BD0">
        <w:rPr>
          <w:lang w:val="en-GB"/>
        </w:rPr>
        <w:t>all</w:t>
      </w:r>
      <w:r w:rsidR="00D77BD0" w:rsidRPr="00211713">
        <w:rPr>
          <w:lang w:val="en-GB"/>
        </w:rPr>
        <w:t xml:space="preserve"> </w:t>
      </w:r>
      <w:r w:rsidRPr="00211713">
        <w:rPr>
          <w:lang w:val="en-GB"/>
        </w:rPr>
        <w:t xml:space="preserve">but instead chose the study with the largest </w:t>
      </w:r>
      <w:r w:rsidR="00D77BD0">
        <w:rPr>
          <w:lang w:val="en-GB"/>
        </w:rPr>
        <w:t xml:space="preserve">body </w:t>
      </w:r>
      <w:r w:rsidRPr="00211713">
        <w:rPr>
          <w:lang w:val="en-GB"/>
        </w:rPr>
        <w:t>size and temperature range (in that order), as there can be large differences in absolute values of some physiological parameters between studies</w:t>
      </w:r>
      <w:r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p>
    <w:p w14:paraId="73D467E4" w14:textId="033FAA0E" w:rsidR="00842559" w:rsidRPr="0048763D" w:rsidDel="00D07493" w:rsidRDefault="00842559" w:rsidP="00D545B3">
      <w:pPr>
        <w:spacing w:line="480" w:lineRule="auto"/>
        <w:contextualSpacing/>
        <w:jc w:val="both"/>
        <w:rPr>
          <w:del w:id="24" w:author="Max Lindmark" w:date="2020-08-17T12:19:00Z"/>
          <w:rFonts w:cstheme="minorHAnsi"/>
          <w:lang w:val="en-US"/>
        </w:rPr>
      </w:pPr>
    </w:p>
    <w:p w14:paraId="6FF55EAF" w14:textId="71A970B4" w:rsidR="00A7568A" w:rsidDel="009D1025" w:rsidRDefault="00A7568A" w:rsidP="00D545B3">
      <w:pPr>
        <w:pStyle w:val="Heading2"/>
        <w:contextualSpacing/>
        <w:jc w:val="both"/>
        <w:rPr>
          <w:del w:id="25" w:author="Max Lindmark" w:date="2020-08-17T12:19:00Z"/>
          <w:rFonts w:asciiTheme="minorHAnsi" w:hAnsiTheme="minorHAnsi" w:cstheme="minorHAnsi"/>
          <w:i/>
          <w:iCs/>
          <w:sz w:val="22"/>
          <w:szCs w:val="22"/>
          <w:lang w:val="en-GB"/>
        </w:rPr>
      </w:pPr>
      <w:bookmarkStart w:id="26" w:name="_Toc47096771"/>
    </w:p>
    <w:p w14:paraId="3C80451C" w14:textId="156C1F31" w:rsidR="007E1B01" w:rsidRPr="00647D43" w:rsidRDefault="007E1B01" w:rsidP="00D545B3">
      <w:pPr>
        <w:pStyle w:val="Heading2"/>
        <w:contextualSpacing/>
        <w:jc w:val="both"/>
        <w:rPr>
          <w:rFonts w:asciiTheme="minorHAnsi" w:hAnsiTheme="minorHAnsi" w:cstheme="minorHAnsi"/>
          <w:i/>
          <w:iCs/>
          <w:sz w:val="22"/>
          <w:szCs w:val="22"/>
          <w:lang w:val="en-GB"/>
        </w:rPr>
      </w:pPr>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26"/>
    </w:p>
    <w:p w14:paraId="3C47C3CB" w14:textId="122205D8" w:rsidR="008D7E5C" w:rsidRPr="00A073F2" w:rsidRDefault="007E1B01" w:rsidP="00D545B3">
      <w:pPr>
        <w:spacing w:line="480" w:lineRule="auto"/>
        <w:contextualSpacing/>
        <w:jc w:val="both"/>
        <w:rPr>
          <w:lang w:val="en-GB"/>
          <w:rPrChange w:id="27" w:author="Max Lindmark" w:date="2020-08-17T12:15:00Z">
            <w:rPr>
              <w:rFonts w:ascii="Times New Roman" w:hAnsi="Times New Roman" w:cs="Times New Roman"/>
              <w:iCs/>
              <w:color w:val="FF0000"/>
              <w:lang w:val="en-GB"/>
            </w:rPr>
          </w:rPrChange>
        </w:rPr>
      </w:pPr>
      <w:r w:rsidRPr="00FF0465">
        <w:rPr>
          <w:lang w:val="en-GB"/>
        </w:rPr>
        <w:t xml:space="preserve">Growth rates were taken from data found in the literature search for optimum growth temperatures. </w:t>
      </w:r>
      <w:r w:rsidR="00634E3C">
        <w:rPr>
          <w:lang w:val="en-GB"/>
        </w:rPr>
        <w:t xml:space="preserve">Therefore, articles in which growth rates were measured at sub-optimum temperatures </w:t>
      </w:r>
      <w:r w:rsidR="00C02E29">
        <w:rPr>
          <w:lang w:val="en-GB"/>
        </w:rPr>
        <w:t xml:space="preserve">only were not included (note this is in contrast to consumption data where “optimum” was not included in the search terms). </w:t>
      </w:r>
      <w:ins w:id="28" w:author="Max Lindmark" w:date="2020-08-17T12:14:00Z">
        <w:r w:rsidR="00A7568A">
          <w:rPr>
            <w:rFonts w:cstheme="minorHAnsi"/>
            <w:lang w:val="en-GB"/>
          </w:rPr>
          <w:t>W</w:t>
        </w:r>
        <w:r w:rsidR="00A7568A" w:rsidRPr="004559BC">
          <w:rPr>
            <w:rFonts w:cstheme="minorHAnsi"/>
            <w:lang w:val="en-GB"/>
          </w:rPr>
          <w:t>e used the following topic terms</w:t>
        </w:r>
      </w:ins>
      <w:ins w:id="29" w:author="Max Lindmark" w:date="2020-08-17T12:19:00Z">
        <w:r w:rsidR="008D0BE6">
          <w:rPr>
            <w:rFonts w:cstheme="minorHAnsi"/>
            <w:lang w:val="en-GB"/>
          </w:rPr>
          <w:t xml:space="preserve"> for growth rate data</w:t>
        </w:r>
      </w:ins>
      <w:ins w:id="30" w:author="Max Lindmark" w:date="2020-08-17T12:14:00Z">
        <w:r w:rsidR="00A7568A" w:rsidRPr="004559BC">
          <w:rPr>
            <w:rFonts w:cstheme="minorHAnsi"/>
            <w:lang w:val="en-GB"/>
          </w:rPr>
          <w:t>: (growth) AND (mass OR weight OR size) AND (temperature*) AND (optimum), as well as: (growth) AND (mass OR weight OR size) AND (</w:t>
        </w:r>
        <w:r w:rsidR="00A7568A" w:rsidRPr="00C317EE">
          <w:rPr>
            <w:rFonts w:cstheme="minorHAnsi"/>
            <w:lang w:val="en-GB"/>
          </w:rPr>
          <w:t>temperature*) AND (</w:t>
        </w:r>
        <w:proofErr w:type="spellStart"/>
        <w:r w:rsidR="00A7568A" w:rsidRPr="00C317EE">
          <w:rPr>
            <w:rFonts w:cstheme="minorHAnsi"/>
            <w:lang w:val="en-GB"/>
          </w:rPr>
          <w:t>optim</w:t>
        </w:r>
        <w:proofErr w:type="spellEnd"/>
        <w:r w:rsidR="00A7568A" w:rsidRPr="00C317EE">
          <w:rPr>
            <w:rFonts w:cstheme="minorHAnsi"/>
            <w:lang w:val="en-GB"/>
          </w:rPr>
          <w:t>*).</w:t>
        </w:r>
      </w:ins>
      <w:ins w:id="31" w:author="Max Lindmark" w:date="2020-08-17T12:15:00Z">
        <w:r w:rsidR="00A073F2">
          <w:rPr>
            <w:lang w:val="en-GB"/>
          </w:rPr>
          <w:t xml:space="preserve"> </w:t>
        </w:r>
      </w:ins>
      <w:r w:rsidR="00331CB7">
        <w:rPr>
          <w:lang w:val="en-GB"/>
        </w:rPr>
        <w:t xml:space="preserve">The two searches for growth rates </w:t>
      </w:r>
      <w:del w:id="32" w:author="Max Lindmark" w:date="2020-08-17T12:15:00Z">
        <w:r w:rsidR="00331CB7" w:rsidDel="00A073F2">
          <w:rPr>
            <w:lang w:val="en-GB"/>
          </w:rPr>
          <w:delText xml:space="preserve">described in the main text </w:delText>
        </w:r>
      </w:del>
      <w:r w:rsidR="00331CB7">
        <w:rPr>
          <w:lang w:val="en-GB"/>
        </w:rPr>
        <w:t xml:space="preserve">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w:t>
      </w:r>
      <w:r w:rsidR="00987EAB">
        <w:rPr>
          <w:rFonts w:ascii="Times New Roman" w:eastAsiaTheme="minorEastAsia" w:hAnsi="Times New Roman" w:cs="Times New Roman"/>
          <w:lang w:val="en-GB"/>
        </w:rPr>
        <w:t xml:space="preserve"> We used only one observation (data point) per size class and temperature</w:t>
      </w:r>
      <w:r w:rsidR="008D7E5C" w:rsidRPr="0066495C">
        <w:rPr>
          <w:rFonts w:ascii="Times New Roman" w:eastAsiaTheme="minorEastAsia" w:hAnsi="Times New Roman" w:cs="Times New Roman"/>
          <w:lang w:val="en-GB"/>
        </w:rPr>
        <w:t xml:space="preserve"> </w:t>
      </w:r>
      <w:r w:rsidR="00987EAB">
        <w:rPr>
          <w:rFonts w:ascii="Times New Roman" w:eastAsiaTheme="minorEastAsia" w:hAnsi="Times New Roman" w:cs="Times New Roman"/>
          <w:lang w:val="en-GB"/>
        </w:rPr>
        <w:t xml:space="preserve">treatment, and in cases where there were </w:t>
      </w:r>
      <w:proofErr w:type="gramStart"/>
      <w:r w:rsidR="00987EAB">
        <w:rPr>
          <w:rFonts w:ascii="Times New Roman" w:eastAsiaTheme="minorEastAsia" w:hAnsi="Times New Roman" w:cs="Times New Roman"/>
          <w:lang w:val="en-GB"/>
        </w:rPr>
        <w:t>two</w:t>
      </w:r>
      <w:proofErr w:type="gramEnd"/>
      <w:r w:rsidR="00987EAB">
        <w:rPr>
          <w:rFonts w:ascii="Times New Roman" w:eastAsiaTheme="minorEastAsia" w:hAnsi="Times New Roman" w:cs="Times New Roman"/>
          <w:lang w:val="en-GB"/>
        </w:rPr>
        <w:t xml:space="preserve"> we used the mean value. </w:t>
      </w:r>
      <w:r w:rsidR="008D7E5C" w:rsidRPr="0066495C">
        <w:rPr>
          <w:rFonts w:ascii="Times New Roman" w:eastAsiaTheme="minorEastAsia" w:hAnsi="Times New Roman" w:cs="Times New Roman"/>
          <w:lang w:val="en-GB"/>
        </w:rPr>
        <w:t xml:space="preserve">In addition, we ensured that no other treatment (e.g. food limitation) confounded the response variable and thus only used data from experiments with </w:t>
      </w:r>
      <w:r w:rsidR="002717BA">
        <w:rPr>
          <w:rFonts w:ascii="Times New Roman" w:eastAsiaTheme="minorEastAsia" w:hAnsi="Times New Roman" w:cs="Times New Roman"/>
          <w:lang w:val="en-GB"/>
        </w:rPr>
        <w:t xml:space="preserve">satiating </w:t>
      </w:r>
      <w:r w:rsidR="008D7E5C" w:rsidRPr="0066495C">
        <w:rPr>
          <w:rFonts w:ascii="Times New Roman" w:eastAsiaTheme="minorEastAsia" w:hAnsi="Times New Roman" w:cs="Times New Roman"/>
          <w:lang w:val="en-GB"/>
        </w:rPr>
        <w:t xml:space="preserve">food </w:t>
      </w:r>
      <w:r w:rsidR="002717BA">
        <w:rPr>
          <w:rFonts w:ascii="Times New Roman" w:eastAsiaTheme="minorEastAsia" w:hAnsi="Times New Roman" w:cs="Times New Roman"/>
          <w:lang w:val="en-GB"/>
        </w:rPr>
        <w:t>levels</w:t>
      </w:r>
      <w:r w:rsidR="008D7E5C" w:rsidRPr="0066495C">
        <w:rPr>
          <w:rFonts w:ascii="Times New Roman" w:eastAsiaTheme="minorEastAsia" w:hAnsi="Times New Roman" w:cs="Times New Roman"/>
          <w:lang w:val="en-GB"/>
        </w:rPr>
        <w:t xml:space="preserve">.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 xml:space="preserve">This was achieved in different ways in the different experimental studies, but </w:t>
      </w:r>
      <w:r w:rsidR="00D77BD0">
        <w:rPr>
          <w:rFonts w:ascii="Times New Roman" w:eastAsiaTheme="minorEastAsia" w:hAnsi="Times New Roman" w:cs="Times New Roman"/>
          <w:lang w:val="en-GB"/>
        </w:rPr>
        <w:t>commonly</w:t>
      </w:r>
      <w:r w:rsidR="00D77BD0"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w:t>
      </w:r>
      <w:r w:rsidR="008D7E5C" w:rsidRPr="0066495C">
        <w:rPr>
          <w:rFonts w:ascii="Times New Roman" w:eastAsiaTheme="minorEastAsia" w:hAnsi="Times New Roman" w:cs="Times New Roman"/>
          <w:lang w:val="en-GB"/>
        </w:rPr>
        <w:lastRenderedPageBreak/>
        <w:t>feeding rations once or several times per day. The key description we looked for in the study was that food should not be limiting</w:t>
      </w:r>
      <w:r w:rsidR="008B1732">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or </w:t>
      </w:r>
      <w:r w:rsidR="008B1732">
        <w:rPr>
          <w:rFonts w:ascii="Times New Roman" w:eastAsiaTheme="minorEastAsia" w:hAnsi="Times New Roman" w:cs="Times New Roman"/>
          <w:lang w:val="en-GB"/>
        </w:rPr>
        <w:t xml:space="preserve">that </w:t>
      </w:r>
      <w:r w:rsidR="008D7E5C" w:rsidRPr="0066495C">
        <w:rPr>
          <w:rFonts w:ascii="Times New Roman" w:eastAsiaTheme="minorEastAsia" w:hAnsi="Times New Roman" w:cs="Times New Roman"/>
          <w:lang w:val="en-GB"/>
        </w:rPr>
        <w:t>“reduced” rations</w:t>
      </w:r>
      <w:r w:rsidR="00C554D8">
        <w:rPr>
          <w:rFonts w:ascii="Times New Roman" w:eastAsiaTheme="minorEastAsia" w:hAnsi="Times New Roman" w:cs="Times New Roman"/>
          <w:lang w:val="en-GB"/>
        </w:rPr>
        <w:t xml:space="preserve"> provided</w:t>
      </w:r>
      <w:r w:rsidR="008D7E5C" w:rsidRPr="0066495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We treat data as individual-level </w:t>
      </w:r>
      <w:r w:rsidR="00726902">
        <w:rPr>
          <w:rFonts w:ascii="Times New Roman" w:eastAsiaTheme="minorEastAsia" w:hAnsi="Times New Roman" w:cs="Times New Roman"/>
          <w:lang w:val="en-GB"/>
        </w:rPr>
        <w:t>growth</w:t>
      </w:r>
      <w:r w:rsidR="00C239DD">
        <w:rPr>
          <w:rFonts w:ascii="Times New Roman" w:eastAsiaTheme="minorEastAsia" w:hAnsi="Times New Roman" w:cs="Times New Roman"/>
          <w:lang w:val="en-GB"/>
        </w:rPr>
        <w:t xml:space="preserve"> (per fish)</w:t>
      </w:r>
      <w:r w:rsidR="00726902">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however</w:t>
      </w:r>
      <w:r w:rsidR="008B3A0C">
        <w:rPr>
          <w:rFonts w:ascii="Times New Roman" w:eastAsiaTheme="minorEastAsia" w:hAnsi="Times New Roman" w:cs="Times New Roman"/>
          <w:lang w:val="en-GB"/>
        </w:rPr>
        <w:t>,</w:t>
      </w:r>
      <w:r w:rsidR="007424CC">
        <w:rPr>
          <w:rFonts w:ascii="Times New Roman" w:eastAsiaTheme="minorEastAsia" w:hAnsi="Times New Roman" w:cs="Times New Roman"/>
          <w:lang w:val="en-GB"/>
        </w:rPr>
        <w:t xml:space="preserve"> these are commonly </w:t>
      </w:r>
      <w:proofErr w:type="gramStart"/>
      <w:r w:rsidR="007424CC">
        <w:rPr>
          <w:rFonts w:ascii="Times New Roman" w:eastAsiaTheme="minorEastAsia" w:hAnsi="Times New Roman" w:cs="Times New Roman"/>
          <w:lang w:val="en-GB"/>
        </w:rPr>
        <w:t>averages</w:t>
      </w:r>
      <w:proofErr w:type="gramEnd"/>
      <w:r w:rsidR="007424CC">
        <w:rPr>
          <w:rFonts w:ascii="Times New Roman" w:eastAsiaTheme="minorEastAsia" w:hAnsi="Times New Roman" w:cs="Times New Roman"/>
          <w:lang w:val="en-GB"/>
        </w:rPr>
        <w:t xml:space="preserve"> for multiple</w:t>
      </w:r>
      <w:r w:rsidR="007424CC" w:rsidRPr="007424CC">
        <w:rPr>
          <w:rFonts w:ascii="Times New Roman" w:eastAsiaTheme="minorEastAsia" w:hAnsi="Times New Roman" w:cs="Times New Roman"/>
          <w:lang w:val="en-GB"/>
        </w:rPr>
        <w:t xml:space="preserve"> </w:t>
      </w:r>
      <w:r w:rsidR="007424CC">
        <w:rPr>
          <w:rFonts w:ascii="Times New Roman" w:eastAsiaTheme="minorEastAsia" w:hAnsi="Times New Roman" w:cs="Times New Roman"/>
          <w:lang w:val="en-GB"/>
        </w:rPr>
        <w:t xml:space="preserve">individuals. </w:t>
      </w:r>
      <w:r w:rsidR="008D7E5C" w:rsidRPr="0066495C">
        <w:rPr>
          <w:rFonts w:ascii="Times New Roman" w:eastAsiaTheme="minorEastAsia" w:hAnsi="Times New Roman" w:cs="Times New Roman"/>
          <w:lang w:val="en-GB"/>
        </w:rPr>
        <w:t xml:space="preserve">In the case growth was length-based, we converted </w:t>
      </w:r>
      <w:r w:rsidR="0067271A">
        <w:rPr>
          <w:rFonts w:ascii="Times New Roman" w:eastAsiaTheme="minorEastAsia" w:hAnsi="Times New Roman" w:cs="Times New Roman"/>
          <w:lang w:val="en-GB"/>
        </w:rPr>
        <w:t>it</w:t>
      </w:r>
      <w:r w:rsidR="0067271A"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w:t>
      </w:r>
      <w:r w:rsidR="00562D2D">
        <w:rPr>
          <w:rFonts w:ascii="Times New Roman" w:eastAsiaTheme="minorEastAsia" w:hAnsi="Times New Roman" w:cs="Times New Roman"/>
          <w:lang w:val="en-GB"/>
        </w:rPr>
        <w:t xml:space="preserve">usually estimated </w:t>
      </w:r>
      <w:r w:rsidR="008D7E5C" w:rsidRPr="0066495C">
        <w:rPr>
          <w:rFonts w:ascii="Times New Roman" w:eastAsiaTheme="minorEastAsia" w:hAnsi="Times New Roman" w:cs="Times New Roman"/>
          <w:lang w:val="en-GB"/>
        </w:rPr>
        <w:t>in the original study)</w:t>
      </w:r>
      <w:r w:rsidR="00C83DA7" w:rsidRPr="00211713">
        <w:rPr>
          <w:rFonts w:ascii="Times New Roman" w:eastAsiaTheme="minorEastAsia" w:hAnsi="Times New Roman" w:cs="Times New Roman"/>
          <w:lang w:val="en-US"/>
        </w:rPr>
        <w:t>.</w:t>
      </w:r>
      <w:r w:rsidR="00562D2D">
        <w:rPr>
          <w:rFonts w:ascii="Times New Roman" w:eastAsiaTheme="minorEastAsia" w:hAnsi="Times New Roman" w:cs="Times New Roman"/>
          <w:lang w:val="en-US"/>
        </w:rPr>
        <w:t xml:space="preserve"> Therefore, the optimum temperature may not always correspond to an actual measured temperature.</w:t>
      </w:r>
      <w:r w:rsidR="00C83DA7" w:rsidRPr="00211713">
        <w:rPr>
          <w:rFonts w:ascii="Times New Roman" w:eastAsiaTheme="minorEastAsia" w:hAnsi="Times New Roman" w:cs="Times New Roman"/>
          <w:lang w:val="en-US"/>
        </w:rPr>
        <w:t xml:space="preserve"> If the optimum</w:t>
      </w:r>
      <w:r w:rsidR="00A51893">
        <w:rPr>
          <w:rFonts w:ascii="Times New Roman" w:eastAsiaTheme="minorEastAsia" w:hAnsi="Times New Roman" w:cs="Times New Roman"/>
          <w:lang w:val="en-US"/>
        </w:rPr>
        <w:t xml:space="preserve"> temperature (</w:t>
      </w:r>
      <w:r w:rsidR="00C83DA7" w:rsidRPr="00211713">
        <w:rPr>
          <w:rFonts w:ascii="Times New Roman" w:eastAsiaTheme="minorEastAsia" w:hAnsi="Times New Roman" w:cs="Times New Roman"/>
          <w:lang w:val="en-US"/>
        </w:rPr>
        <w:t>by</w:t>
      </w:r>
      <w:r w:rsidR="00A51893">
        <w:rPr>
          <w:rFonts w:ascii="Times New Roman" w:eastAsiaTheme="minorEastAsia" w:hAnsi="Times New Roman" w:cs="Times New Roman"/>
          <w:lang w:val="en-US"/>
        </w:rPr>
        <w:t xml:space="preserve"> </w:t>
      </w:r>
      <w:r w:rsidR="00C83DA7" w:rsidRPr="00211713">
        <w:rPr>
          <w:rFonts w:ascii="Times New Roman" w:eastAsiaTheme="minorEastAsia" w:hAnsi="Times New Roman" w:cs="Times New Roman"/>
          <w:lang w:val="en-US"/>
        </w:rPr>
        <w:t>size</w:t>
      </w:r>
      <w:r w:rsidR="00A51893">
        <w:rPr>
          <w:rFonts w:ascii="Times New Roman" w:eastAsiaTheme="minorEastAsia" w:hAnsi="Times New Roman" w:cs="Times New Roman"/>
          <w:lang w:val="en-US"/>
        </w:rPr>
        <w:t xml:space="preserve"> group)</w:t>
      </w:r>
      <w:r w:rsidR="00C83DA7" w:rsidRPr="00211713">
        <w:rPr>
          <w:rFonts w:ascii="Times New Roman" w:eastAsiaTheme="minorEastAsia" w:hAnsi="Times New Roman" w:cs="Times New Roman"/>
          <w:lang w:val="en-US"/>
        </w:rPr>
        <w:t xml:space="preserv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0D87857A" w:rsidR="00765102" w:rsidRDefault="00765102" w:rsidP="00D545B3">
      <w:pPr>
        <w:pStyle w:val="Heading2"/>
        <w:contextualSpacing/>
        <w:jc w:val="both"/>
        <w:rPr>
          <w:rFonts w:asciiTheme="minorHAnsi" w:hAnsiTheme="minorHAnsi" w:cstheme="minorHAnsi"/>
          <w:i/>
          <w:iCs/>
          <w:sz w:val="22"/>
          <w:szCs w:val="22"/>
          <w:lang w:val="en-GB"/>
        </w:rPr>
      </w:pPr>
      <w:bookmarkStart w:id="33" w:name="_Toc47096772"/>
      <w:commentRangeStart w:id="34"/>
      <w:r w:rsidRPr="00647D43">
        <w:rPr>
          <w:rFonts w:asciiTheme="minorHAnsi" w:hAnsiTheme="minorHAnsi" w:cstheme="minorHAnsi"/>
          <w:i/>
          <w:iCs/>
          <w:sz w:val="22"/>
          <w:szCs w:val="22"/>
          <w:lang w:val="en-GB"/>
        </w:rPr>
        <w:t>Maximum consumption rate</w:t>
      </w:r>
      <w:commentRangeEnd w:id="34"/>
      <w:r w:rsidR="008E634B">
        <w:rPr>
          <w:rStyle w:val="CommentReference"/>
          <w:rFonts w:asciiTheme="minorHAnsi" w:eastAsiaTheme="minorHAnsi" w:hAnsiTheme="minorHAnsi" w:cstheme="minorBidi"/>
          <w:b w:val="0"/>
          <w:color w:val="auto"/>
        </w:rPr>
        <w:commentReference w:id="34"/>
      </w:r>
      <w:bookmarkEnd w:id="33"/>
    </w:p>
    <w:p w14:paraId="7A7034BE" w14:textId="7F1EEA46" w:rsidR="00AB323D" w:rsidRDefault="00116162" w:rsidP="00D545B3">
      <w:pPr>
        <w:spacing w:line="480" w:lineRule="auto"/>
        <w:contextualSpacing/>
        <w:jc w:val="both"/>
        <w:rPr>
          <w:rFonts w:cstheme="minorHAnsi"/>
          <w:lang w:val="en-GB"/>
        </w:rPr>
      </w:pPr>
      <w:ins w:id="35" w:author="Max Lindmark" w:date="2020-08-17T12:16:00Z">
        <w:r>
          <w:rPr>
            <w:rFonts w:cstheme="minorHAnsi"/>
            <w:lang w:val="en-GB"/>
          </w:rPr>
          <w:t>W</w:t>
        </w:r>
        <w:r w:rsidRPr="004559BC">
          <w:rPr>
            <w:rFonts w:cstheme="minorHAnsi"/>
            <w:lang w:val="en-GB"/>
          </w:rPr>
          <w:t>e used the following topic terms</w:t>
        </w:r>
        <w:r w:rsidR="003C5074">
          <w:rPr>
            <w:rFonts w:cstheme="minorHAnsi"/>
            <w:lang w:val="en-GB"/>
          </w:rPr>
          <w:t xml:space="preserve"> for ma</w:t>
        </w:r>
      </w:ins>
      <w:ins w:id="36" w:author="Max Lindmark" w:date="2020-08-17T12:19:00Z">
        <w:r w:rsidR="002F1FA8">
          <w:rPr>
            <w:rFonts w:cstheme="minorHAnsi"/>
            <w:lang w:val="en-GB"/>
          </w:rPr>
          <w:t>ximum consumption rate</w:t>
        </w:r>
      </w:ins>
      <w:commentRangeStart w:id="37"/>
      <w:ins w:id="38" w:author="Max Lindmark" w:date="2020-08-17T12:15:00Z">
        <w:r w:rsidR="009B61D7" w:rsidRPr="00C317EE">
          <w:rPr>
            <w:rFonts w:cstheme="minorHAnsi"/>
            <w:lang w:val="en-GB"/>
          </w:rPr>
          <w:t xml:space="preserve">: (consumption OR </w:t>
        </w:r>
        <w:proofErr w:type="spellStart"/>
        <w:r w:rsidR="009B61D7" w:rsidRPr="00C317EE">
          <w:rPr>
            <w:rFonts w:cstheme="minorHAnsi"/>
            <w:lang w:val="en-GB"/>
          </w:rPr>
          <w:t>bioenerg</w:t>
        </w:r>
        <w:proofErr w:type="spellEnd"/>
        <w:r w:rsidR="009B61D7" w:rsidRPr="00C317EE">
          <w:rPr>
            <w:rFonts w:cstheme="minorHAnsi"/>
            <w:lang w:val="en-GB"/>
          </w:rPr>
          <w:t xml:space="preserve">* OR ingestion OR “food-intake”) AND (mass OR weight OR size) AND (temperature*), </w:t>
        </w:r>
        <w:r w:rsidR="009B61D7" w:rsidRPr="00930A50">
          <w:rPr>
            <w:rFonts w:cstheme="minorHAnsi"/>
            <w:lang w:val="en-GB"/>
          </w:rPr>
          <w:t>as well as:</w:t>
        </w:r>
        <w:r w:rsidR="009B61D7" w:rsidRPr="00C317EE">
          <w:rPr>
            <w:rFonts w:cstheme="minorHAnsi"/>
            <w:lang w:val="en-GB"/>
          </w:rPr>
          <w:t xml:space="preserve"> (feeding-rate OR bio-</w:t>
        </w:r>
        <w:proofErr w:type="spellStart"/>
        <w:r w:rsidR="009B61D7" w:rsidRPr="00C317EE">
          <w:rPr>
            <w:rFonts w:cstheme="minorHAnsi"/>
            <w:lang w:val="en-GB"/>
          </w:rPr>
          <w:t>energ</w:t>
        </w:r>
        <w:proofErr w:type="spellEnd"/>
        <w:r w:rsidR="009B61D7" w:rsidRPr="00C317EE">
          <w:rPr>
            <w:rFonts w:cstheme="minorHAnsi"/>
            <w:lang w:val="en-GB"/>
          </w:rPr>
          <w:t>*) AND (mass OR weight OR size) AND (temperature*) and: (“food intake”) AND (mass OR weight OR size) AND (temperature*)</w:t>
        </w:r>
        <w:commentRangeEnd w:id="37"/>
        <w:r w:rsidR="009B61D7" w:rsidRPr="00C317EE">
          <w:rPr>
            <w:rStyle w:val="CommentReference"/>
          </w:rPr>
          <w:commentReference w:id="37"/>
        </w:r>
        <w:r w:rsidR="009B61D7" w:rsidRPr="00C317EE">
          <w:rPr>
            <w:rFonts w:cstheme="minorHAnsi"/>
            <w:lang w:val="en-GB"/>
          </w:rPr>
          <w:t xml:space="preserve">. </w:t>
        </w:r>
      </w:ins>
      <w:commentRangeStart w:id="39"/>
      <w:r w:rsidR="00161378">
        <w:rPr>
          <w:lang w:val="en-GB"/>
        </w:rPr>
        <w:t xml:space="preserve">The </w:t>
      </w:r>
      <w:del w:id="40" w:author="Max Lindmark" w:date="2020-08-17T12:15:00Z">
        <w:r w:rsidR="00161378" w:rsidDel="009B61D7">
          <w:rPr>
            <w:lang w:val="en-GB"/>
          </w:rPr>
          <w:delText xml:space="preserve">two </w:delText>
        </w:r>
      </w:del>
      <w:r w:rsidR="00161378">
        <w:rPr>
          <w:lang w:val="en-GB"/>
        </w:rPr>
        <w:t xml:space="preserve">searches for </w:t>
      </w:r>
      <w:r w:rsidR="00A47EA4">
        <w:rPr>
          <w:lang w:val="en-GB"/>
        </w:rPr>
        <w:t>maximum consumption</w:t>
      </w:r>
      <w:r w:rsidR="00A47EA4" w:rsidRPr="00FF0465">
        <w:rPr>
          <w:lang w:val="en-GB"/>
        </w:rPr>
        <w:t xml:space="preserve"> </w:t>
      </w:r>
      <w:r w:rsidR="00161378">
        <w:rPr>
          <w:lang w:val="en-GB"/>
        </w:rPr>
        <w:t>rate</w:t>
      </w:r>
      <w:ins w:id="41" w:author="Max Lindmark" w:date="2020-08-17T12:15:00Z">
        <w:r w:rsidR="009B61D7">
          <w:rPr>
            <w:lang w:val="en-GB"/>
          </w:rPr>
          <w:t xml:space="preserve"> data</w:t>
        </w:r>
      </w:ins>
      <w:del w:id="42" w:author="Max Lindmark" w:date="2020-08-17T12:15:00Z">
        <w:r w:rsidR="00161378" w:rsidDel="009B61D7">
          <w:rPr>
            <w:lang w:val="en-GB"/>
          </w:rPr>
          <w:delText>s</w:delText>
        </w:r>
      </w:del>
      <w:r w:rsidR="00161378">
        <w:rPr>
          <w:lang w:val="en-GB"/>
        </w:rPr>
        <w:t xml:space="preserve"> </w:t>
      </w:r>
      <w:del w:id="43" w:author="Max Lindmark" w:date="2020-08-17T12:15:00Z">
        <w:r w:rsidR="00161378" w:rsidDel="009B61D7">
          <w:rPr>
            <w:lang w:val="en-GB"/>
          </w:rPr>
          <w:delText xml:space="preserve">described in the main text </w:delText>
        </w:r>
      </w:del>
      <w:r w:rsidR="00161378">
        <w:rPr>
          <w:lang w:val="en-GB"/>
        </w:rPr>
        <w:t xml:space="preserve">resulted in </w:t>
      </w:r>
      <w:r w:rsidR="000C30BC">
        <w:rPr>
          <w:rFonts w:cstheme="minorHAnsi"/>
          <w:lang w:val="en-GB"/>
        </w:rPr>
        <w:t>15259</w:t>
      </w:r>
      <w:r w:rsidR="00161378" w:rsidRPr="00FF0465">
        <w:rPr>
          <w:rFonts w:cstheme="minorHAnsi"/>
          <w:lang w:val="en-GB"/>
        </w:rPr>
        <w:t xml:space="preserve"> articles (search date: 201</w:t>
      </w:r>
      <w:r w:rsidR="000C30BC">
        <w:rPr>
          <w:rFonts w:cstheme="minorHAnsi"/>
          <w:lang w:val="en-GB"/>
        </w:rPr>
        <w:t>8</w:t>
      </w:r>
      <w:r w:rsidR="00161378" w:rsidRPr="00FF0465">
        <w:rPr>
          <w:rFonts w:cstheme="minorHAnsi"/>
          <w:lang w:val="en-GB"/>
        </w:rPr>
        <w:t>.</w:t>
      </w:r>
      <w:r w:rsidR="000C30BC">
        <w:rPr>
          <w:rFonts w:cstheme="minorHAnsi"/>
          <w:lang w:val="en-GB"/>
        </w:rPr>
        <w:t>12</w:t>
      </w:r>
      <w:r w:rsidR="00161378" w:rsidRPr="00FF0465">
        <w:rPr>
          <w:rFonts w:cstheme="minorHAnsi"/>
          <w:lang w:val="en-GB"/>
        </w:rPr>
        <w:t>.</w:t>
      </w:r>
      <w:r w:rsidR="000C30BC">
        <w:rPr>
          <w:rFonts w:cstheme="minorHAnsi"/>
          <w:lang w:val="en-GB"/>
        </w:rPr>
        <w:t>18</w:t>
      </w:r>
      <w:r w:rsidR="00161378" w:rsidRPr="00FF0465">
        <w:rPr>
          <w:rFonts w:cstheme="minorHAnsi"/>
          <w:lang w:val="en-GB"/>
        </w:rPr>
        <w:t>)</w:t>
      </w:r>
      <w:r w:rsidR="00161378">
        <w:rPr>
          <w:rFonts w:cstheme="minorHAnsi"/>
          <w:lang w:val="en-GB"/>
        </w:rPr>
        <w:t xml:space="preserve">, </w:t>
      </w:r>
      <w:r w:rsidR="0030141D">
        <w:rPr>
          <w:rFonts w:cstheme="minorHAnsi"/>
          <w:lang w:val="en-GB"/>
        </w:rPr>
        <w:t xml:space="preserve">with </w:t>
      </w:r>
      <w:r w:rsidR="00161378" w:rsidRPr="00FF0465">
        <w:rPr>
          <w:rFonts w:cstheme="minorHAnsi"/>
          <w:lang w:val="en-GB"/>
        </w:rPr>
        <w:t>3</w:t>
      </w:r>
      <w:r w:rsidR="0030141D">
        <w:rPr>
          <w:rFonts w:cstheme="minorHAnsi"/>
          <w:lang w:val="en-GB"/>
        </w:rPr>
        <w:t>4</w:t>
      </w:r>
      <w:r w:rsidR="00161378"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00161378" w:rsidRPr="00FF0465">
        <w:rPr>
          <w:rFonts w:cstheme="minorHAnsi"/>
          <w:lang w:val="en-GB"/>
        </w:rPr>
        <w:t xml:space="preserve"> </w:t>
      </w:r>
      <w:commentRangeEnd w:id="39"/>
      <w:r w:rsidR="001C6078">
        <w:rPr>
          <w:rStyle w:val="CommentReference"/>
        </w:rPr>
        <w:commentReference w:id="39"/>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w:t>
      </w:r>
      <w:r w:rsidR="005F3DA4" w:rsidRPr="00E12CCB">
        <w:rPr>
          <w:rFonts w:cstheme="minorHAnsi"/>
          <w:lang w:val="en-GB"/>
        </w:rPr>
        <w:t xml:space="preserve">if </w:t>
      </w:r>
      <w:r w:rsidR="005F3DA4">
        <w:rPr>
          <w:rFonts w:cstheme="minorHAnsi"/>
          <w:lang w:val="en-GB"/>
        </w:rPr>
        <w:t>data</w:t>
      </w:r>
      <w:r w:rsidR="005F3DA4" w:rsidRPr="00E12CCB">
        <w:rPr>
          <w:rFonts w:cstheme="minorHAnsi"/>
          <w:lang w:val="en-GB"/>
        </w:rPr>
        <w:t xml:space="preserve"> were normalized (i.e.</w:t>
      </w:r>
      <w:r w:rsidR="005F3DA4">
        <w:rPr>
          <w:rFonts w:cstheme="minorHAnsi"/>
          <w:lang w:val="en-GB"/>
        </w:rPr>
        <w:t xml:space="preserve"> </w:t>
      </w:r>
      <w:r w:rsidR="005F3DA4" w:rsidRPr="00E12CCB">
        <w:rPr>
          <w:rFonts w:cstheme="minorHAnsi"/>
          <w:lang w:val="en-GB"/>
        </w:rPr>
        <w:t>using a priori defined scaling relationships</w:t>
      </w:r>
      <w:r w:rsidR="005F3DA4">
        <w:rPr>
          <w:rFonts w:cstheme="minorHAnsi"/>
          <w:lang w:val="en-GB"/>
        </w:rPr>
        <w:t xml:space="preserve"> to show corrected data </w:t>
      </w:r>
      <w:r w:rsidR="005F3DA4" w:rsidRPr="00E12CCB">
        <w:rPr>
          <w:rFonts w:cstheme="minorHAnsi"/>
          <w:lang w:val="en-GB"/>
        </w:rPr>
        <w:t xml:space="preserve">rather than </w:t>
      </w:r>
      <w:r w:rsidR="005F3DA4">
        <w:rPr>
          <w:rFonts w:cstheme="minorHAnsi"/>
          <w:lang w:val="en-GB"/>
        </w:rPr>
        <w:t>measured</w:t>
      </w:r>
      <w:r w:rsidR="005F3DA4" w:rsidRPr="00E12CCB">
        <w:rPr>
          <w:rFonts w:cstheme="minorHAnsi"/>
          <w:lang w:val="en-GB"/>
        </w:rPr>
        <w:t xml:space="preserve"> values)</w:t>
      </w:r>
      <w:r w:rsidR="00AB323D" w:rsidRPr="00E12CCB">
        <w:rPr>
          <w:rFonts w:cstheme="minorHAnsi"/>
          <w:lang w:val="en-GB"/>
        </w:rPr>
        <w:t xml:space="preserve">,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w:t>
      </w:r>
      <w:r w:rsidR="00A7427C">
        <w:rPr>
          <w:rFonts w:cstheme="minorHAnsi"/>
          <w:lang w:val="en-GB"/>
        </w:rPr>
        <w:lastRenderedPageBreak/>
        <w:t xml:space="preserve">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BE396F">
        <w:rPr>
          <w:rFonts w:ascii="Times New Roman" w:eastAsiaTheme="minorEastAsia" w:hAnsi="Times New Roman" w:cs="Times New Roman"/>
          <w:lang w:val="en-GB"/>
        </w:rPr>
        <w:t>We treat data as individual-level consumption</w:t>
      </w:r>
      <w:r w:rsidR="00C239DD">
        <w:rPr>
          <w:rFonts w:ascii="Times New Roman" w:eastAsiaTheme="minorEastAsia" w:hAnsi="Times New Roman" w:cs="Times New Roman"/>
          <w:lang w:val="en-GB"/>
        </w:rPr>
        <w:t xml:space="preserve"> (per fish)</w:t>
      </w:r>
      <w:r w:rsidR="00BE396F">
        <w:rPr>
          <w:rFonts w:ascii="Times New Roman" w:eastAsiaTheme="minorEastAsia" w:hAnsi="Times New Roman" w:cs="Times New Roman"/>
          <w:lang w:val="en-GB"/>
        </w:rPr>
        <w:t>; however, in some cases they are averages for multiple</w:t>
      </w:r>
      <w:r w:rsidR="00BE396F" w:rsidRPr="007424CC">
        <w:rPr>
          <w:rFonts w:ascii="Times New Roman" w:eastAsiaTheme="minorEastAsia" w:hAnsi="Times New Roman" w:cs="Times New Roman"/>
          <w:lang w:val="en-GB"/>
        </w:rPr>
        <w:t xml:space="preserve"> </w:t>
      </w:r>
      <w:r w:rsidR="00BE396F">
        <w:rPr>
          <w:rFonts w:ascii="Times New Roman" w:eastAsiaTheme="minorEastAsia" w:hAnsi="Times New Roman" w:cs="Times New Roman"/>
          <w:lang w:val="en-GB"/>
        </w:rPr>
        <w:t>individuals.</w:t>
      </w:r>
      <w:r w:rsidR="00BE396F">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 xml:space="preserve"> (but note we fitted models to mass-specific rates,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g</m:t>
            </m:r>
            <m:ctrlPr>
              <w:rPr>
                <w:rFonts w:ascii="Cambria Math" w:hAnsi="Cambria Math"/>
                <w:i/>
                <w:lang w:val="en-US"/>
              </w:rPr>
            </m:ctrlPr>
          </m:e>
          <m:sup>
            <m:r>
              <m:rPr>
                <m:sty m:val="p"/>
              </m:rPr>
              <w:rPr>
                <w:rFonts w:ascii="Cambria Math" w:hAnsi="Cambria Math"/>
                <w:lang w:val="en-US"/>
              </w:rPr>
              <m:t>-1</m:t>
            </m:r>
          </m:sup>
        </m:sSup>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717135">
        <w:rPr>
          <w:rFonts w:eastAsiaTheme="minorEastAsia"/>
          <w:iCs/>
          <w:lang w:val="en-US"/>
        </w:rPr>
        <w:t>)</w:t>
      </w:r>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44" w:name="_Toc47096773"/>
      <w:r w:rsidRPr="00647D43">
        <w:rPr>
          <w:rFonts w:asciiTheme="minorHAnsi" w:hAnsiTheme="minorHAnsi" w:cstheme="minorHAnsi"/>
          <w:i/>
          <w:iCs/>
          <w:color w:val="auto"/>
          <w:sz w:val="22"/>
          <w:szCs w:val="22"/>
          <w:lang w:val="en-GB"/>
        </w:rPr>
        <w:t>Metabolic rate</w:t>
      </w:r>
      <w:bookmarkEnd w:id="44"/>
    </w:p>
    <w:p w14:paraId="203C0522" w14:textId="2B6A791B" w:rsidR="006A1BF7" w:rsidRDefault="00116162" w:rsidP="006A1BF7">
      <w:pPr>
        <w:spacing w:line="480" w:lineRule="auto"/>
        <w:contextualSpacing/>
        <w:jc w:val="both"/>
        <w:rPr>
          <w:rFonts w:cstheme="minorHAnsi"/>
          <w:lang w:val="en-GB"/>
        </w:rPr>
      </w:pPr>
      <w:ins w:id="45" w:author="Max Lindmark" w:date="2020-08-17T12:16:00Z">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ins>
      <w:proofErr w:type="gramStart"/>
      <w:r w:rsidR="006A1BF7" w:rsidRPr="00E12CCB">
        <w:rPr>
          <w:rFonts w:cstheme="minorHAnsi"/>
          <w:lang w:val="en-GB"/>
        </w:rPr>
        <w:t>The</w:t>
      </w:r>
      <w:proofErr w:type="gramEnd"/>
      <w:r w:rsidR="006A1BF7" w:rsidRPr="00E12CCB">
        <w:rPr>
          <w:rFonts w:cstheme="minorHAnsi"/>
          <w:lang w:val="en-GB"/>
        </w:rPr>
        <w:t xml:space="preserve"> search for metabolic rate experiments</w:t>
      </w:r>
      <w:r w:rsidR="006A1BF7">
        <w:rPr>
          <w:rFonts w:cstheme="minorHAnsi"/>
          <w:lang w:val="en-GB"/>
        </w:rPr>
        <w:t xml:space="preserve"> described in the main text</w:t>
      </w:r>
      <w:r w:rsidR="006A1BF7" w:rsidRPr="00E12CCB">
        <w:rPr>
          <w:rFonts w:cstheme="minorHAnsi"/>
          <w:lang w:val="en-GB"/>
        </w:rPr>
        <w:t xml:space="preserve"> </w:t>
      </w:r>
      <w:r w:rsidR="006A1BF7" w:rsidRPr="00E12CCB">
        <w:rPr>
          <w:lang w:val="en-GB"/>
        </w:rPr>
        <w:t>resulted in 8405 articles (search date: 2019.06.06), which was reduced to 3458 after applying filters for subject categories.</w:t>
      </w:r>
      <w:r w:rsidR="006A1BF7" w:rsidRPr="0066495C">
        <w:rPr>
          <w:rFonts w:eastAsiaTheme="minorEastAsia"/>
          <w:lang w:val="en-GB"/>
        </w:rPr>
        <w:t xml:space="preserve"> </w:t>
      </w:r>
      <w:r w:rsidR="006A1BF7" w:rsidRPr="00E12CCB">
        <w:rPr>
          <w:rFonts w:eastAsiaTheme="minorEastAsia"/>
          <w:lang w:val="en-US"/>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the abstract and whole-</w:t>
      </w:r>
      <w:r w:rsidR="006A1BF7" w:rsidRPr="009C0FC1">
        <w:rPr>
          <w:rFonts w:eastAsiaTheme="minorEastAsia"/>
          <w:lang w:val="en-US"/>
        </w:rPr>
        <w:t>art</w:t>
      </w:r>
      <w:r w:rsidR="006A1BF7">
        <w:rPr>
          <w:rFonts w:eastAsiaTheme="minorEastAsia"/>
          <w:lang w:val="en-US"/>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6A1BF7" w:rsidRPr="00E12CCB">
        <w:rPr>
          <w:rFonts w:cstheme="minorHAnsi"/>
          <w:lang w:val="en-GB"/>
        </w:rPr>
        <w:t>.</w:t>
      </w:r>
      <w:r w:rsidR="006A1BF7" w:rsidRPr="0066495C">
        <w:rPr>
          <w:lang w:val="en-GB"/>
        </w:rPr>
        <w:t xml:space="preserve"> </w:t>
      </w:r>
      <w:r w:rsidR="003C6E69">
        <w:rPr>
          <w:rFonts w:ascii="Times New Roman" w:eastAsiaTheme="minorEastAsia" w:hAnsi="Times New Roman" w:cs="Times New Roman"/>
          <w:lang w:val="en-GB"/>
        </w:rPr>
        <w:t>We treat data as individual-level metabolism (per fish); however, in some cases they are averages for multiple</w:t>
      </w:r>
      <w:r w:rsidR="003C6E69" w:rsidRPr="007424CC">
        <w:rPr>
          <w:rFonts w:ascii="Times New Roman" w:eastAsiaTheme="minorEastAsia" w:hAnsi="Times New Roman" w:cs="Times New Roman"/>
          <w:lang w:val="en-GB"/>
        </w:rPr>
        <w:t xml:space="preserve"> </w:t>
      </w:r>
      <w:r w:rsidR="003C6E69">
        <w:rPr>
          <w:rFonts w:ascii="Times New Roman" w:eastAsiaTheme="minorEastAsia" w:hAnsi="Times New Roman" w:cs="Times New Roman"/>
          <w:lang w:val="en-GB"/>
        </w:rPr>
        <w:t>individuals</w:t>
      </w:r>
      <w:r w:rsidR="0006236D">
        <w:rPr>
          <w:rFonts w:ascii="Times New Roman" w:eastAsiaTheme="minorEastAsia" w:hAnsi="Times New Roman" w:cs="Times New Roman"/>
          <w:lang w:val="en-GB"/>
        </w:rPr>
        <w:t>.</w:t>
      </w:r>
      <w:r w:rsidR="003C6E69" w:rsidRPr="00E12CCB">
        <w:rPr>
          <w:lang w:val="en-US"/>
        </w:rPr>
        <w:t xml:space="preserve"> </w:t>
      </w:r>
      <w:r w:rsidR="006A1BF7" w:rsidRPr="00E12CCB">
        <w:rPr>
          <w:lang w:val="en-US"/>
        </w:rPr>
        <w:t xml:space="preserve">Metabolic rates were converted to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6A1BF7">
        <w:rPr>
          <w:rFonts w:eastAsiaTheme="minorEastAsia"/>
          <w:iCs/>
          <w:lang w:val="en-US"/>
        </w:rPr>
        <w:t xml:space="preserve">, because it was </w:t>
      </w:r>
      <w:r w:rsidR="006A1BF7" w:rsidRPr="00E12CCB">
        <w:rPr>
          <w:lang w:val="en-US"/>
        </w:rPr>
        <w:t>the most common unit</w:t>
      </w:r>
      <w:r w:rsidR="006A1BF7">
        <w:rPr>
          <w:lang w:val="en-US"/>
        </w:rPr>
        <w:t xml:space="preserve"> in the data set (but not models where fitted to mass-specific rates,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sSup>
          <m:sSupPr>
            <m:ctrlPr>
              <w:rPr>
                <w:rFonts w:ascii="Cambria Math" w:hAnsi="Cambria Math"/>
                <w:lang w:val="en-US"/>
              </w:rPr>
            </m:ctrlPr>
          </m:sSupPr>
          <m:e>
            <m:r>
              <m:rPr>
                <m:sty m:val="p"/>
              </m:rPr>
              <w:rPr>
                <w:rFonts w:ascii="Cambria Math" w:hAnsi="Cambria Math"/>
                <w:lang w:val="en-US"/>
              </w:rPr>
              <m:t xml:space="preserve"> g</m:t>
            </m:r>
          </m:e>
          <m:sup>
            <m:r>
              <m:rPr>
                <m:sty m:val="p"/>
              </m:rPr>
              <w:rPr>
                <w:rFonts w:ascii="Cambria Math" w:hAnsi="Cambria Math"/>
                <w:lang w:val="en-US"/>
              </w:rPr>
              <m:t>-1</m:t>
            </m:r>
          </m:sup>
        </m:sSup>
        <m:sSup>
          <m:sSupPr>
            <m:ctrlPr>
              <w:rPr>
                <w:rFonts w:ascii="Cambria Math" w:hAnsi="Cambria Math"/>
                <w:iCs/>
                <w:lang w:val="en-US"/>
              </w:rPr>
            </m:ctrlPr>
          </m:sSupPr>
          <m:e>
            <m:r>
              <m:rPr>
                <m:sty m:val="p"/>
              </m:rPr>
              <w:rPr>
                <w:rFonts w:ascii="Cambria Math" w:hAnsi="Cambria Math"/>
                <w:lang w:val="en-US"/>
              </w:rPr>
              <m:t xml:space="preserve"> h</m:t>
            </m:r>
          </m:e>
          <m:sup>
            <m:r>
              <m:rPr>
                <m:sty m:val="p"/>
              </m:rPr>
              <w:rPr>
                <w:rFonts w:ascii="Cambria Math" w:hAnsi="Cambria Math"/>
                <w:lang w:val="en-US"/>
              </w:rPr>
              <m:t>-1</m:t>
            </m:r>
          </m:sup>
        </m:sSup>
      </m:oMath>
      <w:r w:rsidR="006A1BF7">
        <w:rPr>
          <w:lang w:val="en-US"/>
        </w:rPr>
        <w:t>). Th</w:t>
      </w:r>
      <w:r w:rsidR="006A1BF7" w:rsidRPr="00E12CCB">
        <w:rPr>
          <w:lang w:val="en-US"/>
        </w:rPr>
        <w:t xml:space="preserve">ese data where compiled in the file </w:t>
      </w:r>
      <w:r w:rsidR="006A1BF7" w:rsidRPr="00E12CCB">
        <w:rPr>
          <w:rFonts w:cstheme="minorHAnsi"/>
          <w:lang w:val="en-GB"/>
        </w:rPr>
        <w:t>metabolism_data.xlsx.</w:t>
      </w: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E1CA04E" w14:textId="4C3793CD" w:rsidR="00F656EE" w:rsidRDefault="00EF4BF7" w:rsidP="00EF4BF7">
      <w:pPr>
        <w:jc w:val="both"/>
        <w:rPr>
          <w:rFonts w:ascii="Times New Roman" w:hAnsi="Times New Roman" w:cs="Times New Roman"/>
          <w:lang w:val="en-US"/>
        </w:rPr>
      </w:pPr>
      <w:r>
        <w:rPr>
          <w:rFonts w:ascii="Times New Roman" w:hAnsi="Times New Roman" w:cs="Times New Roman"/>
          <w:lang w:val="en-US"/>
        </w:rPr>
        <w:lastRenderedPageBreak/>
        <w:t>Basically, what I want to do here is to make a really big table that has all the columns of the data sets</w:t>
      </w:r>
      <w:r w:rsidR="008D386E">
        <w:rPr>
          <w:rFonts w:ascii="Times New Roman" w:hAnsi="Times New Roman" w:cs="Times New Roman"/>
          <w:lang w:val="en-US"/>
        </w:rPr>
        <w:t xml:space="preserve"> and explain what’s in them.</w:t>
      </w:r>
      <w:r w:rsidR="00814366">
        <w:rPr>
          <w:rFonts w:ascii="Times New Roman" w:hAnsi="Times New Roman" w:cs="Times New Roman"/>
          <w:lang w:val="en-US"/>
        </w:rPr>
        <w:t xml:space="preserve"> </w:t>
      </w:r>
      <w:r w:rsidR="007B22DD">
        <w:rPr>
          <w:rFonts w:ascii="Times New Roman" w:hAnsi="Times New Roman" w:cs="Times New Roman"/>
          <w:lang w:val="en-US"/>
        </w:rPr>
        <w:t xml:space="preserve">And, I will add </w:t>
      </w:r>
      <w:r w:rsidR="004916B2">
        <w:rPr>
          <w:rFonts w:ascii="Times New Roman" w:hAnsi="Times New Roman" w:cs="Times New Roman"/>
          <w:lang w:val="en-US"/>
        </w:rPr>
        <w:t>references</w:t>
      </w:r>
      <w:r w:rsidR="007B22DD">
        <w:rPr>
          <w:rFonts w:ascii="Times New Roman" w:hAnsi="Times New Roman" w:cs="Times New Roman"/>
          <w:lang w:val="en-US"/>
        </w:rPr>
        <w:t xml:space="preserve"> in that table too so that the studies are properly cited.</w:t>
      </w:r>
    </w:p>
    <w:p w14:paraId="37B57B59" w14:textId="2AD85638" w:rsidR="00F656EE" w:rsidRDefault="00F656EE" w:rsidP="00EF4BF7">
      <w:pPr>
        <w:jc w:val="both"/>
        <w:rPr>
          <w:rFonts w:ascii="Times New Roman" w:hAnsi="Times New Roman" w:cs="Times New Roman"/>
          <w:lang w:val="en-US"/>
        </w:rPr>
      </w:pPr>
    </w:p>
    <w:p w14:paraId="434B66BE" w14:textId="513670C1" w:rsidR="00EF4BF7" w:rsidRDefault="00F656EE" w:rsidP="00EF4BF7">
      <w:pPr>
        <w:jc w:val="both"/>
        <w:rPr>
          <w:rFonts w:ascii="Times New Roman" w:hAnsi="Times New Roman" w:cs="Times New Roman"/>
          <w:lang w:val="en-US"/>
        </w:rPr>
      </w:pPr>
      <w:r>
        <w:rPr>
          <w:rFonts w:ascii="Times New Roman" w:hAnsi="Times New Roman" w:cs="Times New Roman"/>
          <w:lang w:val="en-US"/>
        </w:rPr>
        <w:t>What I’m struggling to decide is how much other information to talk about here. Because i</w:t>
      </w:r>
      <w:r w:rsidR="00814366">
        <w:rPr>
          <w:rFonts w:ascii="Times New Roman" w:hAnsi="Times New Roman" w:cs="Times New Roman"/>
          <w:lang w:val="en-US"/>
        </w:rPr>
        <w:t>n the data, I have a “notes” column. There I write anything that is speci</w:t>
      </w:r>
      <w:r>
        <w:rPr>
          <w:rFonts w:ascii="Times New Roman" w:hAnsi="Times New Roman" w:cs="Times New Roman"/>
          <w:lang w:val="en-US"/>
        </w:rPr>
        <w:t>al</w:t>
      </w:r>
      <w:r w:rsidR="00814366">
        <w:rPr>
          <w:rFonts w:ascii="Times New Roman" w:hAnsi="Times New Roman" w:cs="Times New Roman"/>
          <w:lang w:val="en-US"/>
        </w:rPr>
        <w:t xml:space="preserve"> for that species. It can be which conversion parameters I used for rates</w:t>
      </w:r>
      <w:r>
        <w:rPr>
          <w:rFonts w:ascii="Times New Roman" w:hAnsi="Times New Roman" w:cs="Times New Roman"/>
          <w:lang w:val="en-US"/>
        </w:rPr>
        <w:t xml:space="preserve">, notes about the experiment, where data comes from if not the standard source, </w:t>
      </w:r>
      <w:r w:rsidR="00814366">
        <w:rPr>
          <w:rFonts w:ascii="Times New Roman" w:hAnsi="Times New Roman" w:cs="Times New Roman"/>
          <w:lang w:val="en-US"/>
        </w:rPr>
        <w:t xml:space="preserve">and other things that I think </w:t>
      </w:r>
      <w:r>
        <w:rPr>
          <w:rFonts w:ascii="Times New Roman" w:hAnsi="Times New Roman" w:cs="Times New Roman"/>
          <w:lang w:val="en-US"/>
        </w:rPr>
        <w:t xml:space="preserve">the </w:t>
      </w:r>
      <w:r w:rsidR="00814366">
        <w:rPr>
          <w:rFonts w:ascii="Times New Roman" w:hAnsi="Times New Roman" w:cs="Times New Roman"/>
          <w:lang w:val="en-US"/>
        </w:rPr>
        <w:t>read</w:t>
      </w:r>
      <w:r w:rsidR="005D6DD0">
        <w:rPr>
          <w:rFonts w:ascii="Times New Roman" w:hAnsi="Times New Roman" w:cs="Times New Roman"/>
          <w:lang w:val="en-US"/>
        </w:rPr>
        <w:t>er</w:t>
      </w:r>
      <w:r w:rsidR="00814366">
        <w:rPr>
          <w:rFonts w:ascii="Times New Roman" w:hAnsi="Times New Roman" w:cs="Times New Roman"/>
          <w:lang w:val="en-US"/>
        </w:rPr>
        <w:t xml:space="preserve"> need</w:t>
      </w:r>
      <w:r>
        <w:rPr>
          <w:rFonts w:ascii="Times New Roman" w:hAnsi="Times New Roman" w:cs="Times New Roman"/>
          <w:lang w:val="en-US"/>
        </w:rPr>
        <w:t>s</w:t>
      </w:r>
      <w:r w:rsidR="00814366">
        <w:rPr>
          <w:rFonts w:ascii="Times New Roman" w:hAnsi="Times New Roman" w:cs="Times New Roman"/>
          <w:lang w:val="en-US"/>
        </w:rPr>
        <w:t xml:space="preserve"> to be able to get the data I have from the paper. </w:t>
      </w:r>
      <w:commentRangeStart w:id="46"/>
      <w:r w:rsidR="005D6DD0">
        <w:rPr>
          <w:rFonts w:ascii="Times New Roman" w:hAnsi="Times New Roman" w:cs="Times New Roman"/>
          <w:lang w:val="en-US"/>
        </w:rPr>
        <w:t>The easiest thing would be to simply refer to that column</w:t>
      </w:r>
      <w:r w:rsidR="00143602">
        <w:rPr>
          <w:rFonts w:ascii="Times New Roman" w:hAnsi="Times New Roman" w:cs="Times New Roman"/>
          <w:lang w:val="en-US"/>
        </w:rPr>
        <w:t xml:space="preserve">, because it contains so much different </w:t>
      </w:r>
      <w:r w:rsidR="00941791">
        <w:rPr>
          <w:rFonts w:ascii="Times New Roman" w:hAnsi="Times New Roman" w:cs="Times New Roman"/>
          <w:lang w:val="en-US"/>
        </w:rPr>
        <w:t>information,</w:t>
      </w:r>
      <w:r>
        <w:rPr>
          <w:rFonts w:ascii="Times New Roman" w:hAnsi="Times New Roman" w:cs="Times New Roman"/>
          <w:lang w:val="en-US"/>
        </w:rPr>
        <w:t xml:space="preserve"> and don’t get into those species-specific details here in the appendix.</w:t>
      </w:r>
      <w:commentRangeEnd w:id="46"/>
      <w:r w:rsidR="00665666">
        <w:rPr>
          <w:rStyle w:val="CommentReference"/>
        </w:rPr>
        <w:commentReference w:id="46"/>
      </w:r>
      <w:r>
        <w:rPr>
          <w:rFonts w:ascii="Times New Roman" w:hAnsi="Times New Roman" w:cs="Times New Roman"/>
          <w:lang w:val="en-US"/>
        </w:rPr>
        <w:t xml:space="preserve"> However, I will decide that in the next </w:t>
      </w:r>
      <w:proofErr w:type="gramStart"/>
      <w:r>
        <w:rPr>
          <w:rFonts w:ascii="Times New Roman" w:hAnsi="Times New Roman" w:cs="Times New Roman"/>
          <w:lang w:val="en-US"/>
        </w:rPr>
        <w:t>round</w:t>
      </w:r>
      <w:proofErr w:type="gramEnd"/>
      <w:r>
        <w:rPr>
          <w:rFonts w:ascii="Times New Roman" w:hAnsi="Times New Roman" w:cs="Times New Roman"/>
          <w:lang w:val="en-US"/>
        </w:rPr>
        <w:t xml:space="preserve"> I think… </w:t>
      </w:r>
    </w:p>
    <w:p w14:paraId="40C3744F" w14:textId="2551C16F" w:rsidR="00941791" w:rsidRDefault="00941791" w:rsidP="00EF4BF7">
      <w:pPr>
        <w:jc w:val="both"/>
        <w:rPr>
          <w:rFonts w:ascii="Times New Roman" w:hAnsi="Times New Roman" w:cs="Times New Roman"/>
          <w:lang w:val="en-US"/>
        </w:rPr>
      </w:pPr>
    </w:p>
    <w:p w14:paraId="386492DC" w14:textId="77777777" w:rsidR="00EF4BF7" w:rsidRDefault="00EF4BF7" w:rsidP="00EF4BF7">
      <w:pPr>
        <w:pStyle w:val="ListParagraph"/>
        <w:ind w:left="1077"/>
        <w:contextualSpacing w:val="0"/>
        <w:jc w:val="both"/>
        <w:rPr>
          <w:rFonts w:ascii="Times New Roman" w:hAnsi="Times New Roman" w:cs="Times New Roman"/>
          <w:lang w:val="en-US"/>
        </w:rPr>
      </w:pPr>
    </w:p>
    <w:p w14:paraId="0BB4A4F6" w14:textId="77777777" w:rsidR="00EF4BF7" w:rsidRPr="00C76A09" w:rsidRDefault="00EF4BF7" w:rsidP="00F656EE">
      <w:pPr>
        <w:pStyle w:val="ListParagraph"/>
        <w:ind w:left="1077"/>
        <w:contextualSpacing w:val="0"/>
        <w:jc w:val="both"/>
        <w:rPr>
          <w:rFonts w:ascii="Times New Roman" w:eastAsia="Times New Roman" w:hAnsi="Times New Roman" w:cs="Times New Roman"/>
          <w:lang w:val="en-GB" w:eastAsia="en-GB"/>
        </w:rPr>
      </w:pPr>
    </w:p>
    <w:p w14:paraId="7C2A61AA" w14:textId="77777777" w:rsidR="00332328" w:rsidRPr="0001208F" w:rsidRDefault="00332328" w:rsidP="00EF4BF7">
      <w:pPr>
        <w:jc w:val="both"/>
        <w:rPr>
          <w:rFonts w:ascii="Times New Roman" w:hAnsi="Times New Roman" w:cs="Times New Roman"/>
          <w:lang w:val="en-GB"/>
        </w:rPr>
      </w:pPr>
    </w:p>
    <w:p w14:paraId="5814D1FF" w14:textId="03E6F0AB" w:rsidR="002A7901" w:rsidRPr="000F3C49" w:rsidRDefault="00D210E0" w:rsidP="00D545B3">
      <w:pPr>
        <w:pStyle w:val="Heading1"/>
      </w:pPr>
      <w:bookmarkStart w:id="47" w:name="_Toc47096774"/>
      <w:r>
        <w:lastRenderedPageBreak/>
        <w:t>D</w:t>
      </w:r>
      <w:r w:rsidR="002A7901" w:rsidRPr="000F3C49">
        <w:t xml:space="preserve">ata </w:t>
      </w:r>
      <w:del w:id="48" w:author="Max Lindmark" w:date="2020-07-27T15:21:00Z">
        <w:r w:rsidR="002A7901" w:rsidRPr="000F3C49" w:rsidDel="006601CD">
          <w:delText>exploration</w:delText>
        </w:r>
      </w:del>
      <w:ins w:id="49" w:author="Max Lindmark" w:date="2020-07-27T15:21:00Z">
        <w:r w:rsidR="006601CD">
          <w:t>overview</w:t>
        </w:r>
      </w:ins>
      <w:bookmarkEnd w:id="47"/>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50" w:name="_Toc47096775"/>
      <w:r w:rsidRPr="00647D43">
        <w:rPr>
          <w:rFonts w:asciiTheme="minorHAnsi" w:hAnsiTheme="minorHAnsi" w:cstheme="minorHAnsi"/>
          <w:i/>
          <w:iCs/>
          <w:sz w:val="22"/>
          <w:szCs w:val="22"/>
          <w:lang w:val="en-GB"/>
        </w:rPr>
        <w:t>Growth rate</w:t>
      </w:r>
      <w:bookmarkEnd w:id="50"/>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75598AE5" w:rsidR="0008558C" w:rsidRDefault="0008558C" w:rsidP="0008558C">
      <w:pPr>
        <w:spacing w:line="480" w:lineRule="auto"/>
        <w:contextualSpacing/>
        <w:jc w:val="both"/>
        <w:rPr>
          <w:lang w:val="en-GB"/>
        </w:rPr>
      </w:pPr>
      <w:commentRangeStart w:id="51"/>
      <w:r w:rsidRPr="0066495C">
        <w:rPr>
          <w:lang w:val="en-GB"/>
        </w:rPr>
        <w:t>Fig. S</w:t>
      </w:r>
      <w:r>
        <w:rPr>
          <w:lang w:val="en-GB"/>
        </w:rPr>
        <w:t>1</w:t>
      </w:r>
      <w:r w:rsidRPr="0066495C">
        <w:rPr>
          <w:lang w:val="en-GB"/>
        </w:rPr>
        <w:t xml:space="preserve">. </w:t>
      </w:r>
      <w:commentRangeEnd w:id="51"/>
      <w:r w:rsidR="00D605A0">
        <w:rPr>
          <w:rStyle w:val="CommentReference"/>
        </w:rPr>
        <w:commentReference w:id="51"/>
      </w:r>
      <w:r w:rsidRPr="0066495C">
        <w:rPr>
          <w:lang w:val="en-GB"/>
        </w:rPr>
        <w:t xml:space="preserve">Taxonomic representation </w:t>
      </w:r>
      <w:r>
        <w:rPr>
          <w:lang w:val="en-GB"/>
        </w:rPr>
        <w:t xml:space="preserve">(top) </w:t>
      </w:r>
      <w:r w:rsidR="00924220">
        <w:rPr>
          <w:lang w:val="en-GB"/>
        </w:rPr>
        <w:t xml:space="preserve">(order and family, the latter indicated by colour) </w:t>
      </w:r>
      <w:r>
        <w:rPr>
          <w:lang w:val="en-GB"/>
        </w:rPr>
        <w:t>and the lifestyle</w:t>
      </w:r>
      <w:r w:rsidR="00924220">
        <w:rPr>
          <w:lang w:val="en-GB"/>
        </w:rPr>
        <w:t xml:space="preserve"> (indicated by colour)</w:t>
      </w:r>
      <w:r>
        <w:rPr>
          <w:lang w:val="en-GB"/>
        </w:rPr>
        <w:t xml:space="preserve"> and habitat (bottom) of species represented in the growth </w:t>
      </w:r>
      <w:ins w:id="52" w:author="Max Lindmark" w:date="2020-08-17T16:50:00Z">
        <w:r w:rsidR="00292F00">
          <w:rPr>
            <w:lang w:val="en-GB"/>
          </w:rPr>
          <w:t xml:space="preserve">rate </w:t>
        </w:r>
      </w:ins>
      <w:r>
        <w:rPr>
          <w:lang w:val="en-GB"/>
        </w:rPr>
        <w:t>da</w:t>
      </w:r>
      <w:del w:id="53" w:author="Max Lindmark" w:date="2020-08-17T16:50:00Z">
        <w:r w:rsidDel="00292F00">
          <w:rPr>
            <w:lang w:val="en-GB"/>
          </w:rPr>
          <w:delText xml:space="preserve">ta </w:delText>
        </w:r>
        <w:commentRangeStart w:id="54"/>
        <w:commentRangeStart w:id="55"/>
        <w:r w:rsidDel="00292F00">
          <w:rPr>
            <w:lang w:val="en-GB"/>
          </w:rPr>
          <w:delText>se</w:delText>
        </w:r>
      </w:del>
      <w:r>
        <w:rPr>
          <w:lang w:val="en-GB"/>
        </w:rPr>
        <w:t>t</w:t>
      </w:r>
      <w:ins w:id="56" w:author="Max Lindmark" w:date="2020-08-17T16:50:00Z">
        <w:r w:rsidR="00292F00">
          <w:rPr>
            <w:lang w:val="en-GB"/>
          </w:rPr>
          <w:t>a</w:t>
        </w:r>
      </w:ins>
      <w:del w:id="57" w:author="Max Lindmark" w:date="2020-08-17T16:50:00Z">
        <w:r w:rsidDel="00292F00">
          <w:rPr>
            <w:lang w:val="en-GB"/>
          </w:rPr>
          <w:delText>s</w:delText>
        </w:r>
      </w:del>
      <w:commentRangeEnd w:id="54"/>
      <w:r w:rsidR="0032059B">
        <w:rPr>
          <w:rStyle w:val="CommentReference"/>
        </w:rPr>
        <w:commentReference w:id="54"/>
      </w:r>
      <w:commentRangeEnd w:id="55"/>
      <w:r w:rsidR="00CB2FB0">
        <w:rPr>
          <w:rStyle w:val="CommentReference"/>
        </w:rPr>
        <w:commentReference w:id="55"/>
      </w:r>
      <w:r>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59A39C89" w:rsidR="001424DF" w:rsidRDefault="007B4CB3" w:rsidP="001424DF">
      <w:pPr>
        <w:spacing w:line="480" w:lineRule="auto"/>
        <w:contextualSpacing/>
        <w:jc w:val="both"/>
        <w:rPr>
          <w:lang w:val="en-GB"/>
        </w:rPr>
      </w:pPr>
      <w:r w:rsidRPr="0066495C">
        <w:rPr>
          <w:lang w:val="en-GB"/>
        </w:rPr>
        <w:t>Fig. S</w:t>
      </w:r>
      <w:r w:rsidR="000A050D">
        <w:rPr>
          <w:lang w:val="en-GB"/>
        </w:rPr>
        <w:t>2</w:t>
      </w:r>
      <w:r w:rsidRPr="0066495C">
        <w:rPr>
          <w:lang w:val="en-GB"/>
        </w:rPr>
        <w:t xml:space="preserve">. </w:t>
      </w:r>
      <w:r w:rsidR="00EF5406" w:rsidRPr="00036767">
        <w:rPr>
          <w:lang w:val="en-US"/>
        </w:rPr>
        <w:t>Biogeography</w:t>
      </w:r>
      <w:r w:rsidR="00EF5406">
        <w:rPr>
          <w:lang w:val="en-US"/>
        </w:rPr>
        <w:t xml:space="preserve"> of species </w:t>
      </w:r>
      <w:r w:rsidR="00EF5406">
        <w:rPr>
          <w:lang w:val="en-GB"/>
        </w:rPr>
        <w:t xml:space="preserve">(top) and range of rescaled masses (mass/mass at maturation) </w:t>
      </w:r>
      <w:r w:rsidR="001424DF">
        <w:rPr>
          <w:lang w:val="en-GB"/>
        </w:rPr>
        <w:t xml:space="preserve">of species represented in the growth </w:t>
      </w:r>
      <w:ins w:id="58" w:author="Max Lindmark" w:date="2020-08-17T16:51:00Z">
        <w:r w:rsidR="00432044">
          <w:rPr>
            <w:lang w:val="en-GB"/>
          </w:rPr>
          <w:t xml:space="preserve">rate </w:t>
        </w:r>
      </w:ins>
      <w:r w:rsidR="001424DF">
        <w:rPr>
          <w:lang w:val="en-GB"/>
        </w:rPr>
        <w:t>data</w:t>
      </w:r>
      <w:del w:id="59" w:author="Max Lindmark" w:date="2020-08-17T16:51:00Z">
        <w:r w:rsidR="001424DF" w:rsidDel="00432044">
          <w:rPr>
            <w:lang w:val="en-GB"/>
          </w:rPr>
          <w:delText xml:space="preserve"> sets</w:delText>
        </w:r>
      </w:del>
      <w:r w:rsidR="001424DF">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7077D36A"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ins w:id="60" w:author="Max Lindmark" w:date="2020-08-17T16:51:00Z">
        <w:r w:rsidR="00A50EB1">
          <w:rPr>
            <w:lang w:val="en-GB"/>
          </w:rPr>
          <w:t xml:space="preserve">rate </w:t>
        </w:r>
      </w:ins>
      <w:r>
        <w:rPr>
          <w:lang w:val="en-GB"/>
        </w:rPr>
        <w:t>data</w:t>
      </w:r>
      <w:del w:id="61" w:author="Max Lindmark" w:date="2020-08-17T16:51:00Z">
        <w:r w:rsidDel="00A50EB1">
          <w:rPr>
            <w:lang w:val="en-GB"/>
          </w:rPr>
          <w:delText xml:space="preserve"> sets</w:delText>
        </w:r>
      </w:del>
      <w:r>
        <w:rPr>
          <w:lang w:val="en-GB"/>
        </w:rPr>
        <w:t>.</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25E51A79" w:rsidR="005D2063" w:rsidRDefault="004840AC" w:rsidP="00D545B3">
      <w:pPr>
        <w:spacing w:line="480" w:lineRule="auto"/>
        <w:contextualSpacing/>
        <w:jc w:val="center"/>
      </w:pPr>
      <w:r>
        <w:rPr>
          <w:noProof/>
        </w:rPr>
        <w:lastRenderedPageBreak/>
        <w:drawing>
          <wp:inline distT="0" distB="0" distL="0" distR="0" wp14:anchorId="61356660" wp14:editId="42A0BC83">
            <wp:extent cx="5731510" cy="5731510"/>
            <wp:effectExtent l="0" t="0" r="0" b="0"/>
            <wp:docPr id="37" name="Picture 3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screenshot of a cell phon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583D4D61" w:rsidR="00041F03" w:rsidRDefault="00041F03" w:rsidP="00D545B3">
      <w:pPr>
        <w:spacing w:line="480" w:lineRule="auto"/>
        <w:contextualSpacing/>
        <w:jc w:val="both"/>
        <w:rPr>
          <w:lang w:val="en-GB"/>
        </w:rPr>
      </w:pPr>
      <w:r w:rsidRPr="0066495C">
        <w:rPr>
          <w:lang w:val="en-GB"/>
        </w:rPr>
        <w:t>Fig. S</w:t>
      </w:r>
      <w:r w:rsidR="00644768" w:rsidRPr="0066495C">
        <w:rPr>
          <w:lang w:val="en-GB"/>
        </w:rPr>
        <w:t>4</w:t>
      </w:r>
      <w:r w:rsidRPr="0066495C">
        <w:rPr>
          <w:lang w:val="en-GB"/>
        </w:rPr>
        <w:t xml:space="preserve">. </w:t>
      </w:r>
      <w:r w:rsidR="006D57E2">
        <w:rPr>
          <w:lang w:val="en-GB"/>
        </w:rPr>
        <w:t>Experimental</w:t>
      </w:r>
      <w:r w:rsidR="00FF6DFC">
        <w:rPr>
          <w:lang w:val="en-GB"/>
        </w:rPr>
        <w:t xml:space="preserve"> and </w:t>
      </w:r>
      <w:commentRangeStart w:id="62"/>
      <w:commentRangeStart w:id="63"/>
      <w:r w:rsidR="00FF6DFC">
        <w:rPr>
          <w:lang w:val="en-GB"/>
        </w:rPr>
        <w:t xml:space="preserve">environmental </w:t>
      </w:r>
      <w:commentRangeEnd w:id="62"/>
      <w:r w:rsidR="0032059B">
        <w:rPr>
          <w:rStyle w:val="CommentReference"/>
        </w:rPr>
        <w:commentReference w:id="62"/>
      </w:r>
      <w:commentRangeEnd w:id="63"/>
      <w:r w:rsidR="00B359C5">
        <w:rPr>
          <w:rStyle w:val="CommentReference"/>
        </w:rPr>
        <w:commentReference w:id="63"/>
      </w:r>
      <w:r w:rsidR="00FF6DFC">
        <w:rPr>
          <w:lang w:val="en-GB"/>
        </w:rPr>
        <w:t xml:space="preserve">(min, median and max) temperatures (indicated by </w:t>
      </w:r>
      <w:r w:rsidR="001F1A85">
        <w:rPr>
          <w:lang w:val="en-GB"/>
        </w:rPr>
        <w:t>colours</w:t>
      </w:r>
      <w:r w:rsidR="00FF6DFC">
        <w:rPr>
          <w:lang w:val="en-GB"/>
        </w:rPr>
        <w:t xml:space="preserve">) in the growth </w:t>
      </w:r>
      <w:ins w:id="64" w:author="Max Lindmark" w:date="2020-08-17T16:51:00Z">
        <w:r w:rsidR="00A82ECB">
          <w:rPr>
            <w:lang w:val="en-GB"/>
          </w:rPr>
          <w:t xml:space="preserve">rate </w:t>
        </w:r>
      </w:ins>
      <w:r w:rsidR="00FF6DFC">
        <w:rPr>
          <w:lang w:val="en-GB"/>
        </w:rPr>
        <w:t>data</w:t>
      </w:r>
      <w:del w:id="65" w:author="Max Lindmark" w:date="2020-08-17T16:51:00Z">
        <w:r w:rsidR="00FF6DFC" w:rsidDel="00A82ECB">
          <w:rPr>
            <w:lang w:val="en-GB"/>
          </w:rPr>
          <w:delText xml:space="preserve"> set</w:delText>
        </w:r>
        <w:r w:rsidR="000C5E3D" w:rsidDel="00A82ECB">
          <w:rPr>
            <w:lang w:val="en-GB"/>
          </w:rPr>
          <w:delText>s</w:delText>
        </w:r>
      </w:del>
      <w:r w:rsidR="00FF6DFC">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3BBCC28A" w:rsidR="008150BC" w:rsidRDefault="008150BC" w:rsidP="00D545B3">
      <w:pPr>
        <w:spacing w:line="480" w:lineRule="auto"/>
        <w:contextualSpacing/>
        <w:jc w:val="both"/>
        <w:rPr>
          <w:lang w:val="en-GB"/>
        </w:rPr>
      </w:pPr>
    </w:p>
    <w:p w14:paraId="537FF72E" w14:textId="77777777" w:rsidR="008150BC" w:rsidRPr="002216B8" w:rsidRDefault="008150BC" w:rsidP="00D545B3">
      <w:pPr>
        <w:spacing w:line="480" w:lineRule="auto"/>
        <w:contextualSpacing/>
        <w:jc w:val="both"/>
        <w:rPr>
          <w:lang w:val="en-US"/>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66" w:name="_Toc47096776"/>
      <w:r>
        <w:rPr>
          <w:rFonts w:asciiTheme="minorHAnsi" w:hAnsiTheme="minorHAnsi" w:cstheme="minorHAnsi"/>
          <w:i/>
          <w:iCs/>
          <w:sz w:val="22"/>
          <w:szCs w:val="22"/>
        </w:rPr>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66"/>
    </w:p>
    <w:p w14:paraId="5686270B" w14:textId="4FA6659D" w:rsidR="009C2112" w:rsidRDefault="009C2112" w:rsidP="00D545B3">
      <w:pPr>
        <w:spacing w:line="480" w:lineRule="auto"/>
        <w:contextualSpacing/>
        <w:jc w:val="center"/>
      </w:pPr>
    </w:p>
    <w:p w14:paraId="3D950955" w14:textId="272E4AF2" w:rsidR="00203FD0" w:rsidRPr="00647D43" w:rsidRDefault="003929E9" w:rsidP="00D545B3">
      <w:pPr>
        <w:spacing w:line="480" w:lineRule="auto"/>
        <w:contextualSpacing/>
        <w:jc w:val="center"/>
      </w:pPr>
      <w:r>
        <w:rPr>
          <w:noProof/>
        </w:rPr>
        <w:lastRenderedPageBreak/>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rPr>
          <w:lang w:val="en-US"/>
        </w:rPr>
        <w:t>Biogeography</w:t>
      </w:r>
      <w:r>
        <w:rPr>
          <w:lang w:val="en-US"/>
        </w:rP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ins w:id="67" w:author="Anna Gårdmark" w:date="2020-06-27T14:42:00Z">
        <w:r w:rsidR="0032059B">
          <w:rPr>
            <w:lang w:val="en-GB"/>
          </w:rPr>
          <w:t xml:space="preserve">and </w:t>
        </w:r>
      </w:ins>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63862724" w:rsidR="00E91904" w:rsidRPr="0066495C" w:rsidRDefault="00E91904" w:rsidP="00E91904">
      <w:pPr>
        <w:spacing w:line="480" w:lineRule="auto"/>
        <w:contextualSpacing/>
        <w:jc w:val="both"/>
        <w:rPr>
          <w:lang w:val="en-GB"/>
        </w:rPr>
      </w:pPr>
      <w:r w:rsidRPr="00675EC9">
        <w:rPr>
          <w:lang w:val="en-GB"/>
        </w:rPr>
        <w:t>Fig. S</w:t>
      </w:r>
      <w:r w:rsidR="00BB418D">
        <w:rPr>
          <w:lang w:val="en-GB"/>
        </w:rPr>
        <w:t>9</w:t>
      </w:r>
      <w:r w:rsidRPr="00675EC9">
        <w:rPr>
          <w:lang w:val="en-GB"/>
        </w:rPr>
        <w:t xml:space="preserve">. </w:t>
      </w:r>
      <w:r w:rsidR="00273751">
        <w:rPr>
          <w:lang w:val="en-GB"/>
        </w:rPr>
        <w:t xml:space="preserve">Distribution of body masses of species represented in the consumption </w:t>
      </w:r>
      <w:r w:rsidR="00680C96">
        <w:rPr>
          <w:lang w:val="en-GB"/>
        </w:rPr>
        <w:t xml:space="preserve">(top) </w:t>
      </w:r>
      <w:r w:rsidR="00273751">
        <w:rPr>
          <w:lang w:val="en-GB"/>
        </w:rPr>
        <w:t xml:space="preserve">and metabolism </w:t>
      </w:r>
      <w:r w:rsidR="0069004D">
        <w:rPr>
          <w:lang w:val="en-GB"/>
        </w:rPr>
        <w:t xml:space="preserve">(bottom) </w:t>
      </w:r>
      <w:r w:rsidR="00273751">
        <w:rPr>
          <w:lang w:val="en-GB"/>
        </w:rPr>
        <w:t>data sets, expressed as relative to maximum mass of the species.</w:t>
      </w:r>
      <w:r w:rsidR="002F4048">
        <w:rPr>
          <w:lang w:val="en-GB"/>
        </w:rPr>
        <w:t xml:space="preserve"> </w:t>
      </w:r>
      <w:r w:rsidR="00787BAA">
        <w:rPr>
          <w:lang w:val="en-GB"/>
        </w:rPr>
        <w:t>Colours</w:t>
      </w:r>
      <w:r w:rsidR="002F4048">
        <w:rPr>
          <w:lang w:val="en-GB"/>
        </w:rPr>
        <w:t xml:space="preserve"> indicate species </w:t>
      </w:r>
      <w:commentRangeStart w:id="68"/>
      <w:commentRangeStart w:id="69"/>
      <w:r w:rsidR="002F4048">
        <w:rPr>
          <w:lang w:val="en-GB"/>
        </w:rPr>
        <w:t>(legend not shown).</w:t>
      </w:r>
      <w:commentRangeEnd w:id="68"/>
      <w:r w:rsidR="0032059B">
        <w:rPr>
          <w:rStyle w:val="CommentReference"/>
        </w:rPr>
        <w:commentReference w:id="68"/>
      </w:r>
      <w:commentRangeEnd w:id="69"/>
      <w:r w:rsidR="00930A15">
        <w:rPr>
          <w:rStyle w:val="CommentReference"/>
        </w:rPr>
        <w:commentReference w:id="69"/>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21F56916" w:rsidR="00CC7470" w:rsidRDefault="0034069C" w:rsidP="00D545B3">
      <w:pPr>
        <w:spacing w:line="480" w:lineRule="auto"/>
        <w:contextualSpacing/>
        <w:jc w:val="both"/>
        <w:rPr>
          <w:lang w:val="en-GB"/>
        </w:rPr>
      </w:pPr>
      <w:r>
        <w:rPr>
          <w:noProof/>
          <w:lang w:val="en-GB"/>
        </w:rPr>
        <w:lastRenderedPageBreak/>
        <w:drawing>
          <wp:inline distT="0" distB="0" distL="0" distR="0" wp14:anchorId="5ECD3553" wp14:editId="2D38E233">
            <wp:extent cx="5731510" cy="5731510"/>
            <wp:effectExtent l="0" t="0" r="0" b="0"/>
            <wp:docPr id="56" name="Picture 56"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A screenshot of a social media pos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6C341C3"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p>
    <w:p w14:paraId="2BC7913C" w14:textId="77777777" w:rsidR="00C60960" w:rsidRPr="0066495C" w:rsidRDefault="00C60960" w:rsidP="00D545B3">
      <w:pPr>
        <w:spacing w:line="480" w:lineRule="auto"/>
        <w:contextualSpacing/>
        <w:jc w:val="both"/>
        <w:rPr>
          <w:lang w:val="en-GB"/>
        </w:rPr>
      </w:pPr>
    </w:p>
    <w:p w14:paraId="4F077F51" w14:textId="732E6AA7" w:rsidR="00C233EB" w:rsidRDefault="00C233EB" w:rsidP="00D545B3">
      <w:pPr>
        <w:pStyle w:val="Heading1"/>
      </w:pPr>
      <w:bookmarkStart w:id="70" w:name="_Toc47096777"/>
      <w:r w:rsidRPr="000F3C49">
        <w:lastRenderedPageBreak/>
        <w:t>Supplementary analysis</w:t>
      </w:r>
      <w:bookmarkEnd w:id="70"/>
    </w:p>
    <w:p w14:paraId="662E296A" w14:textId="2C5ED73C" w:rsidR="008463C9" w:rsidRPr="00647D43" w:rsidRDefault="00A43B39" w:rsidP="008463C9">
      <w:pPr>
        <w:pStyle w:val="ListParagraph"/>
        <w:spacing w:line="480" w:lineRule="auto"/>
        <w:ind w:left="360"/>
        <w:jc w:val="center"/>
        <w:rPr>
          <w:rFonts w:cstheme="minorHAnsi"/>
        </w:rPr>
      </w:pPr>
      <w:r>
        <w:rPr>
          <w:rFonts w:cstheme="minorHAnsi"/>
          <w:noProof/>
          <w:lang w:eastAsia="sv-SE"/>
        </w:rPr>
        <w:drawing>
          <wp:inline distT="0" distB="0" distL="0" distR="0" wp14:anchorId="4D73EAB1" wp14:editId="799BFFB6">
            <wp:extent cx="5731510" cy="5731510"/>
            <wp:effectExtent l="0" t="0" r="0" b="0"/>
            <wp:docPr id="36" name="Picture 3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osterior_main_param.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07EAD6C" w:rsidR="008463C9" w:rsidRPr="00DE382F" w:rsidRDefault="008463C9" w:rsidP="008463C9">
      <w:pPr>
        <w:spacing w:line="480" w:lineRule="auto"/>
        <w:contextualSpacing/>
        <w:jc w:val="both"/>
        <w:rPr>
          <w:lang w:val="en-US"/>
        </w:rPr>
      </w:pPr>
      <w:r w:rsidRPr="00DE382F">
        <w:rPr>
          <w:lang w:val="en-US"/>
        </w:rPr>
        <w:t>Fig. S</w:t>
      </w:r>
      <w:r w:rsidR="00FB517D">
        <w:rPr>
          <w:lang w:val="en-US"/>
        </w:rPr>
        <w:t>12</w:t>
      </w:r>
      <w:r w:rsidRPr="00DE382F">
        <w:rPr>
          <w:lang w:val="en-US"/>
        </w:rPr>
        <w:t>.</w:t>
      </w:r>
      <w:r w:rsidRPr="0066495C">
        <w:rPr>
          <w:rFonts w:cstheme="minorHAnsi"/>
          <w:lang w:val="en-GB"/>
        </w:rPr>
        <w:t xml:space="preserve"> Posterior distributions of the </w:t>
      </w:r>
      <w:r w:rsidR="00A91965">
        <w:rPr>
          <w:rFonts w:cstheme="minorHAnsi"/>
          <w:lang w:val="en-GB"/>
        </w:rPr>
        <w:t xml:space="preserve">global </w:t>
      </w:r>
      <w:r w:rsidRPr="0066495C">
        <w:rPr>
          <w:rFonts w:cstheme="minorHAnsi"/>
          <w:lang w:val="en-GB"/>
        </w:rPr>
        <w:t xml:space="preserve">intraspecific </w:t>
      </w:r>
      <w:r w:rsidR="00A43B39">
        <w:rPr>
          <w:rFonts w:cstheme="minorHAnsi"/>
          <w:lang w:val="en-GB"/>
        </w:rPr>
        <w:t xml:space="preserve">mass-specific </w:t>
      </w:r>
      <w:r w:rsidR="008B1C27">
        <w:rPr>
          <w:rFonts w:cstheme="minorHAnsi"/>
          <w:lang w:val="en-GB"/>
        </w:rPr>
        <w:t xml:space="preserve">mass </w:t>
      </w:r>
      <w:r w:rsidRPr="0066495C">
        <w:rPr>
          <w:rFonts w:cstheme="minorHAnsi"/>
          <w:lang w:val="en-GB"/>
        </w:rPr>
        <w:t xml:space="preserve">exponents </w:t>
      </w:r>
      <w:r w:rsidR="005E0A6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Pr>
          <w:rFonts w:cstheme="minorHAnsi"/>
          <w:lang w:val="en-GB"/>
        </w:rPr>
        <w:t xml:space="preserve">) </w:t>
      </w:r>
      <w:r w:rsidRPr="0066495C">
        <w:rPr>
          <w:rFonts w:cstheme="minorHAnsi"/>
          <w:lang w:val="en-GB"/>
        </w:rPr>
        <w:t xml:space="preserve">and </w:t>
      </w:r>
      <w:r w:rsidR="00D525D7">
        <w:rPr>
          <w:rFonts w:cstheme="minorHAnsi"/>
          <w:lang w:val="en-GB"/>
        </w:rPr>
        <w:t>temperature coefficients</w:t>
      </w:r>
      <w:r w:rsidR="005E0A6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Pr>
          <w:rFonts w:cstheme="minorHAnsi"/>
          <w:lang w:val="en-GB"/>
        </w:rPr>
        <w:t>)</w:t>
      </w:r>
      <w:r w:rsidR="00173599">
        <w:rPr>
          <w:rFonts w:cstheme="minorHAnsi"/>
          <w:lang w:val="en-GB"/>
        </w:rPr>
        <w:t xml:space="preserve"> f</w:t>
      </w:r>
      <w:r w:rsidR="00173599" w:rsidRPr="0066495C">
        <w:rPr>
          <w:rFonts w:cstheme="minorHAnsi"/>
          <w:lang w:val="en-GB"/>
        </w:rPr>
        <w:t>or metabolic rate (top) and maximum consumption rate (bottom)</w:t>
      </w:r>
      <w:r w:rsidR="006042B2">
        <w:rPr>
          <w:rFonts w:cstheme="minorHAnsi"/>
          <w:lang w:val="en-GB"/>
        </w:rPr>
        <w:t xml:space="preserve">. For </w:t>
      </w:r>
      <w:r w:rsidRPr="0066495C">
        <w:rPr>
          <w:rFonts w:cstheme="minorHAnsi"/>
          <w:lang w:val="en-GB"/>
        </w:rPr>
        <w:t>metabolism</w:t>
      </w:r>
      <w:r w:rsidR="00F7587D">
        <w:rPr>
          <w:rFonts w:cstheme="minorHAnsi"/>
          <w:lang w:val="en-GB"/>
        </w:rPr>
        <w:t xml:space="preserve">, </w:t>
      </w:r>
      <w:r w:rsidRPr="0066495C">
        <w:rPr>
          <w:rFonts w:cstheme="minorHAnsi"/>
          <w:lang w:val="en-GB"/>
        </w:rPr>
        <w:t xml:space="preserve">the </w:t>
      </w:r>
      <w:r w:rsidR="00064A6B">
        <w:rPr>
          <w:rFonts w:cstheme="minorHAnsi"/>
          <w:lang w:val="en-GB"/>
        </w:rPr>
        <w:t xml:space="preserve">global </w:t>
      </w:r>
      <w:r w:rsidRPr="0066495C">
        <w:rPr>
          <w:rFonts w:cstheme="minorHAnsi"/>
          <w:lang w:val="en-GB"/>
        </w:rPr>
        <w:t>interaction coefficient (</w:t>
      </w:r>
      <w:commentRangeStart w:id="71"/>
      <w:commentRangeStart w:id="72"/>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w:t>
      </w:r>
      <w:commentRangeEnd w:id="71"/>
      <w:r w:rsidR="00DD0E6E">
        <w:rPr>
          <w:rStyle w:val="CommentReference"/>
        </w:rPr>
        <w:commentReference w:id="71"/>
      </w:r>
      <w:commentRangeEnd w:id="72"/>
      <w:r w:rsidR="00355B79">
        <w:rPr>
          <w:rStyle w:val="CommentReference"/>
        </w:rPr>
        <w:commentReference w:id="72"/>
      </w:r>
      <w:r w:rsidR="00F7587D">
        <w:rPr>
          <w:rFonts w:cstheme="minorHAnsi"/>
          <w:bCs/>
          <w:lang w:val="en-GB"/>
        </w:rPr>
        <w:t xml:space="preserve"> is also shown</w:t>
      </w:r>
      <w:r w:rsidR="00787B83">
        <w:rPr>
          <w:rFonts w:cstheme="minorHAnsi"/>
          <w:bCs/>
          <w:lang w:val="en-GB"/>
        </w:rPr>
        <w:t xml:space="preserve"> </w:t>
      </w:r>
      <w:r w:rsidR="00787B83" w:rsidRPr="0066495C">
        <w:rPr>
          <w:rFonts w:cstheme="minorHAnsi"/>
          <w:lang w:val="en-GB"/>
        </w:rPr>
        <w:t>(estimated and presented on an Arrhenius temperature scale)</w:t>
      </w:r>
      <w:r w:rsidR="00004E54">
        <w:rPr>
          <w:rFonts w:cstheme="minorHAnsi"/>
          <w:bCs/>
          <w:lang w:val="en-GB"/>
        </w:rPr>
        <w:t xml:space="preserve">, but for consumption this term was not included in the </w:t>
      </w:r>
      <w:r w:rsidR="00FF36C4">
        <w:rPr>
          <w:rFonts w:cstheme="minorHAnsi"/>
          <w:bCs/>
          <w:lang w:val="en-GB"/>
        </w:rPr>
        <w:t xml:space="preserve">selected </w:t>
      </w:r>
      <w:r w:rsidR="00004E54">
        <w:rPr>
          <w:rFonts w:cstheme="minorHAnsi"/>
          <w:bCs/>
          <w:lang w:val="en-GB"/>
        </w:rPr>
        <w:t>model</w:t>
      </w:r>
      <w:r w:rsidRPr="0066495C">
        <w:rPr>
          <w:rFonts w:cstheme="minorHAnsi"/>
          <w:lang w:val="en-GB"/>
        </w:rPr>
        <w:t xml:space="preserve">. Numbers in the top left corner correspond to the posterior median. The </w:t>
      </w:r>
      <w:r w:rsidR="001C421D">
        <w:rPr>
          <w:rFonts w:cstheme="minorHAnsi"/>
          <w:lang w:val="en-GB"/>
        </w:rPr>
        <w:t>ax</w:t>
      </w:r>
      <w:r w:rsidR="00E653FB">
        <w:rPr>
          <w:rFonts w:cstheme="minorHAnsi"/>
          <w:lang w:val="en-GB"/>
        </w:rPr>
        <w:t>e</w:t>
      </w:r>
      <w:r w:rsidR="001C421D">
        <w:rPr>
          <w:rFonts w:cstheme="minorHAnsi"/>
          <w:lang w:val="en-GB"/>
        </w:rPr>
        <w:t xml:space="preserve">s are </w:t>
      </w:r>
      <w:r w:rsidRPr="0066495C">
        <w:rPr>
          <w:rFonts w:cstheme="minorHAnsi"/>
          <w:lang w:val="en-GB"/>
        </w:rPr>
        <w:t xml:space="preserve">the same </w:t>
      </w:r>
      <w:r w:rsidR="005819F0">
        <w:rPr>
          <w:rFonts w:cstheme="minorHAnsi"/>
          <w:lang w:val="en-GB"/>
        </w:rPr>
        <w:t xml:space="preserve">for each </w:t>
      </w:r>
      <w:r w:rsidRPr="0066495C">
        <w:rPr>
          <w:rFonts w:cstheme="minorHAnsi"/>
          <w:lang w:val="en-GB"/>
        </w:rPr>
        <w:t>parameter</w:t>
      </w:r>
      <w:r w:rsidR="005819F0">
        <w:rPr>
          <w:rFonts w:cstheme="minorHAnsi"/>
          <w:lang w:val="en-GB"/>
        </w:rPr>
        <w:t xml:space="preserve"> </w:t>
      </w:r>
      <w:r w:rsidRPr="0066495C">
        <w:rPr>
          <w:rFonts w:cstheme="minorHAnsi"/>
          <w:lang w:val="en-GB"/>
        </w:rPr>
        <w:t>for comparison</w:t>
      </w:r>
      <w:r w:rsidR="003C113B">
        <w:rPr>
          <w:rFonts w:cstheme="minorHAnsi"/>
          <w:lang w:val="en-GB"/>
        </w:rPr>
        <w:t xml:space="preserve"> between the two rates</w:t>
      </w:r>
      <w:r w:rsidR="00D97D3E">
        <w:rPr>
          <w:rFonts w:cstheme="minorHAnsi"/>
          <w:lang w:val="en-GB"/>
        </w:rPr>
        <w:t>.</w:t>
      </w:r>
    </w:p>
    <w:p w14:paraId="56BE862C" w14:textId="705E753D" w:rsidR="008463C9" w:rsidRDefault="008463C9" w:rsidP="008463C9">
      <w:pPr>
        <w:rPr>
          <w:lang w:val="en-US"/>
        </w:rPr>
      </w:pPr>
    </w:p>
    <w:p w14:paraId="663FC2EE" w14:textId="5C47C736" w:rsidR="00072A59" w:rsidRPr="00C76A09" w:rsidRDefault="00072A59" w:rsidP="00072A59">
      <w:pPr>
        <w:spacing w:line="480" w:lineRule="auto"/>
        <w:contextualSpacing/>
        <w:jc w:val="center"/>
        <w:rPr>
          <w:lang w:val="en-GB"/>
        </w:rPr>
      </w:pPr>
    </w:p>
    <w:p w14:paraId="48B25841" w14:textId="19B192CA" w:rsidR="00BA2986" w:rsidRPr="00647D43" w:rsidRDefault="00E7394C" w:rsidP="00072A59">
      <w:pPr>
        <w:spacing w:line="480" w:lineRule="auto"/>
        <w:contextualSpacing/>
        <w:jc w:val="center"/>
      </w:pPr>
      <w:r>
        <w:rPr>
          <w:noProof/>
        </w:rPr>
        <w:lastRenderedPageBreak/>
        <w:drawing>
          <wp:inline distT="0" distB="0" distL="0" distR="0" wp14:anchorId="4C590136" wp14:editId="062F0E8B">
            <wp:extent cx="5731100" cy="3423684"/>
            <wp:effectExtent l="0" t="0" r="0" b="5715"/>
            <wp:docPr id="48" name="Picture 4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close up of a map&#10;&#10;Description automatically generated"/>
                    <pic:cNvPicPr/>
                  </pic:nvPicPr>
                  <pic:blipFill rotWithShape="1">
                    <a:blip r:embed="rId30" cstate="print">
                      <a:extLst>
                        <a:ext uri="{28A0092B-C50C-407E-A947-70E740481C1C}">
                          <a14:useLocalDpi xmlns:a14="http://schemas.microsoft.com/office/drawing/2010/main" val="0"/>
                        </a:ext>
                      </a:extLst>
                    </a:blip>
                    <a:srcRect t="17067" b="23194"/>
                    <a:stretch/>
                  </pic:blipFill>
                  <pic:spPr bwMode="auto">
                    <a:xfrm>
                      <a:off x="0" y="0"/>
                      <a:ext cx="5731510" cy="3423929"/>
                    </a:xfrm>
                    <a:prstGeom prst="rect">
                      <a:avLst/>
                    </a:prstGeom>
                    <a:ln>
                      <a:noFill/>
                    </a:ln>
                    <a:extLst>
                      <a:ext uri="{53640926-AAD7-44D8-BBD7-CCE9431645EC}">
                        <a14:shadowObscured xmlns:a14="http://schemas.microsoft.com/office/drawing/2010/main"/>
                      </a:ext>
                    </a:extLst>
                  </pic:spPr>
                </pic:pic>
              </a:graphicData>
            </a:graphic>
          </wp:inline>
        </w:drawing>
      </w:r>
    </w:p>
    <w:p w14:paraId="37261D19" w14:textId="4D1A0BBC" w:rsidR="00072A59" w:rsidRDefault="00072A59" w:rsidP="00072A59">
      <w:pPr>
        <w:spacing w:line="480" w:lineRule="auto"/>
        <w:contextualSpacing/>
        <w:jc w:val="both"/>
        <w:rPr>
          <w:lang w:val="en-GB"/>
        </w:rPr>
      </w:pPr>
      <w:commentRangeStart w:id="73"/>
      <w:commentRangeStart w:id="74"/>
      <w:r w:rsidRPr="0066495C">
        <w:rPr>
          <w:lang w:val="en-GB"/>
        </w:rPr>
        <w:t>Fig. S</w:t>
      </w:r>
      <w:r w:rsidR="00DB424C" w:rsidRPr="00FB7DC9">
        <w:rPr>
          <w:lang w:val="en-US"/>
        </w:rPr>
        <w:t>1</w:t>
      </w:r>
      <w:r w:rsidR="00FB517D">
        <w:rPr>
          <w:lang w:val="en-US"/>
        </w:rPr>
        <w:t>3</w:t>
      </w:r>
      <w:r w:rsidRPr="0066495C">
        <w:rPr>
          <w:lang w:val="en-GB"/>
        </w:rPr>
        <w:t>.</w:t>
      </w:r>
      <w:commentRangeEnd w:id="73"/>
      <w:r w:rsidR="006D4950">
        <w:rPr>
          <w:rStyle w:val="CommentReference"/>
        </w:rPr>
        <w:commentReference w:id="73"/>
      </w:r>
      <w:r w:rsidRPr="0066495C">
        <w:rPr>
          <w:lang w:val="en-GB"/>
        </w:rPr>
        <w:t xml:space="preserve"> </w:t>
      </w:r>
      <w:commentRangeEnd w:id="74"/>
      <w:r w:rsidR="00AC2827">
        <w:rPr>
          <w:rStyle w:val="CommentReference"/>
        </w:rPr>
        <w:commentReference w:id="74"/>
      </w:r>
      <w:r w:rsidR="004755CB">
        <w:rPr>
          <w:lang w:val="en-GB"/>
        </w:rPr>
        <w:t xml:space="preserve">Maximum consumption rates expressed as relative to maximum consumption rates </w:t>
      </w:r>
      <w:r w:rsidR="005D4975">
        <w:rPr>
          <w:lang w:val="en-GB"/>
        </w:rPr>
        <w:t xml:space="preserve">(done by species) </w:t>
      </w:r>
      <w:r w:rsidR="004755CB">
        <w:rPr>
          <w:lang w:val="en-GB"/>
        </w:rPr>
        <w:t xml:space="preserve">for species </w:t>
      </w:r>
      <w:r w:rsidR="00660FD9">
        <w:rPr>
          <w:lang w:val="en-GB"/>
        </w:rPr>
        <w:t xml:space="preserve">with </w:t>
      </w:r>
      <w:r w:rsidR="004755CB">
        <w:rPr>
          <w:lang w:val="en-GB"/>
        </w:rPr>
        <w:t xml:space="preserve">data </w:t>
      </w:r>
      <w:del w:id="75" w:author="Max Lindmark" w:date="2020-07-30T10:13:00Z">
        <w:r w:rsidR="00660FD9" w:rsidDel="00B5008A">
          <w:rPr>
            <w:lang w:val="en-GB"/>
          </w:rPr>
          <w:delText xml:space="preserve">above </w:delText>
        </w:r>
      </w:del>
      <w:ins w:id="76" w:author="Max Lindmark" w:date="2020-07-30T10:13:00Z">
        <w:r w:rsidR="00B5008A">
          <w:rPr>
            <w:lang w:val="en-GB"/>
          </w:rPr>
          <w:t xml:space="preserve">beyond </w:t>
        </w:r>
      </w:ins>
      <w:r w:rsidR="004755CB">
        <w:rPr>
          <w:lang w:val="en-GB"/>
        </w:rPr>
        <w:t xml:space="preserve">peak temperatures </w:t>
      </w:r>
      <w:r w:rsidR="00644598">
        <w:rPr>
          <w:lang w:val="en-GB"/>
        </w:rPr>
        <w:t xml:space="preserve">plotted against </w:t>
      </w:r>
      <w:r w:rsidR="004755CB">
        <w:rPr>
          <w:lang w:val="en-GB"/>
        </w:rPr>
        <w:t xml:space="preserve">temperature, expressed as the difference between the experimental temperature and the median environmental temperature </w:t>
      </w:r>
      <w:r w:rsidR="007B2622">
        <w:rPr>
          <w:lang w:val="en-GB"/>
        </w:rPr>
        <w:t xml:space="preserve">(also by species </w:t>
      </w:r>
      <w:r w:rsidR="004755CB">
        <w:rPr>
          <w:lang w:val="en-GB"/>
        </w:rPr>
        <w:t>species</w:t>
      </w:r>
      <w:r w:rsidR="007B2622">
        <w:rPr>
          <w:lang w:val="en-GB"/>
        </w:rPr>
        <w:t>)</w:t>
      </w:r>
      <w:r w:rsidR="004755CB">
        <w:rPr>
          <w:lang w:val="en-GB"/>
        </w:rPr>
        <w:t xml:space="preserve">. </w:t>
      </w:r>
      <w:r w:rsidR="004F3C96">
        <w:rPr>
          <w:lang w:val="en-GB"/>
        </w:rPr>
        <w:t>Lines show fits from polynomial model</w:t>
      </w:r>
      <w:r w:rsidR="003E5E3C">
        <w:rPr>
          <w:lang w:val="en-GB"/>
        </w:rPr>
        <w:t xml:space="preserve"> using the</w:t>
      </w:r>
      <w:ins w:id="77" w:author="Max Lindmark" w:date="2020-07-30T10:13:00Z">
        <w:r w:rsidR="00956946">
          <w:rPr>
            <w:lang w:val="en-GB"/>
          </w:rPr>
          <w:t xml:space="preserve"> </w:t>
        </w:r>
      </w:ins>
      <w:ins w:id="78" w:author="Max Lindmark" w:date="2020-07-30T10:14:00Z">
        <w:r w:rsidR="00BF2F9A">
          <w:rPr>
            <w:lang w:val="en-GB"/>
          </w:rPr>
          <w:t xml:space="preserve">posterior medians of the </w:t>
        </w:r>
      </w:ins>
      <w:ins w:id="79" w:author="Max Lindmark" w:date="2020-07-30T10:13:00Z">
        <w:r w:rsidR="00956946">
          <w:rPr>
            <w:lang w:val="en-GB"/>
          </w:rPr>
          <w:t xml:space="preserve">average </w:t>
        </w:r>
      </w:ins>
      <w:ins w:id="80" w:author="Max Lindmark" w:date="2020-07-30T10:14:00Z">
        <w:r w:rsidR="00956946">
          <w:rPr>
            <w:lang w:val="en-GB"/>
          </w:rPr>
          <w:t>intercept across species and the common</w:t>
        </w:r>
      </w:ins>
      <w:r w:rsidR="003E5E3C">
        <w:rPr>
          <w:lang w:val="en-GB"/>
        </w:rPr>
        <w:t xml:space="preserve"> </w:t>
      </w:r>
      <w:del w:id="81" w:author="Max Lindmark" w:date="2020-07-30T10:14:00Z">
        <w:r w:rsidR="003E5E3C" w:rsidDel="00BF2F9A">
          <w:rPr>
            <w:lang w:val="en-GB"/>
          </w:rPr>
          <w:delText xml:space="preserve">posterior medians </w:delText>
        </w:r>
        <w:r w:rsidR="003E5E3C" w:rsidDel="002901A0">
          <w:rPr>
            <w:lang w:val="en-GB"/>
          </w:rPr>
          <w:delText xml:space="preserve">and the </w:delText>
        </w:r>
      </w:del>
      <w:ins w:id="82" w:author="Max Lindmark" w:date="2020-07-30T10:14:00Z">
        <w:r w:rsidR="002901A0">
          <w:rPr>
            <w:lang w:val="en-GB"/>
          </w:rPr>
          <w:t>coefficients</w:t>
        </w:r>
      </w:ins>
      <w:del w:id="83" w:author="Max Lindmark" w:date="2020-07-30T10:14:00Z">
        <w:r w:rsidR="003E5E3C" w:rsidDel="002901A0">
          <w:rPr>
            <w:lang w:val="en-GB"/>
          </w:rPr>
          <w:delText>global prediction</w:delText>
        </w:r>
      </w:del>
      <w:r w:rsidR="004F3C96">
        <w:rPr>
          <w:lang w:val="en-GB"/>
        </w:rPr>
        <w:t>,</w:t>
      </w:r>
      <w:r w:rsidR="003E5E3C">
        <w:rPr>
          <w:lang w:val="en-GB"/>
        </w:rPr>
        <w:t xml:space="preserve"> grey bands show 95% and </w:t>
      </w:r>
      <w:r w:rsidRPr="0066495C">
        <w:rPr>
          <w:lang w:val="en-GB"/>
        </w:rPr>
        <w:t>80% credible interval</w:t>
      </w:r>
      <w:r w:rsidR="00C1396A">
        <w:rPr>
          <w:lang w:val="en-GB"/>
        </w:rPr>
        <w:t>s</w:t>
      </w:r>
      <w:r w:rsidRPr="0066495C">
        <w:rPr>
          <w:lang w:val="en-GB"/>
        </w:rPr>
        <w:t>.</w:t>
      </w:r>
      <w:ins w:id="84" w:author="Max Lindmark" w:date="2020-07-30T10:13:00Z">
        <w:r w:rsidR="00AE7D11">
          <w:rPr>
            <w:lang w:val="en-GB"/>
          </w:rPr>
          <w:t xml:space="preserve"> </w:t>
        </w:r>
        <w:proofErr w:type="spellStart"/>
        <w:r w:rsidR="00AE7D11">
          <w:rPr>
            <w:lang w:val="en-GB"/>
          </w:rPr>
          <w:t>Colors</w:t>
        </w:r>
        <w:proofErr w:type="spellEnd"/>
        <w:r w:rsidR="00AE7D11">
          <w:rPr>
            <w:lang w:val="en-GB"/>
          </w:rPr>
          <w:t xml:space="preserve"> indicate species.</w:t>
        </w:r>
      </w:ins>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4559BC" w:rsidRDefault="009E754E" w:rsidP="009E754E">
      <w:pPr>
        <w:spacing w:line="360" w:lineRule="auto"/>
        <w:contextualSpacing/>
        <w:jc w:val="both"/>
        <w:rPr>
          <w:rFonts w:cstheme="minorHAnsi"/>
          <w:i/>
          <w:iCs/>
          <w:lang w:val="en-GB"/>
        </w:rPr>
      </w:pPr>
      <w:commentRangeStart w:id="85"/>
      <w:commentRangeStart w:id="86"/>
      <w:commentRangeStart w:id="87"/>
      <w:r w:rsidRPr="00175F1D">
        <w:rPr>
          <w:rFonts w:cstheme="minorHAnsi"/>
          <w:i/>
          <w:iCs/>
          <w:lang w:val="en-GB"/>
        </w:rPr>
        <w:t xml:space="preserve">Fig. </w:t>
      </w:r>
      <w:r w:rsidR="00FD36C2" w:rsidRPr="00175F1D">
        <w:rPr>
          <w:rFonts w:cstheme="minorHAnsi"/>
          <w:i/>
          <w:iCs/>
          <w:lang w:val="en-GB"/>
        </w:rPr>
        <w:t>S1</w:t>
      </w:r>
      <w:r w:rsidR="00FB517D">
        <w:rPr>
          <w:rFonts w:cstheme="minorHAnsi"/>
          <w:i/>
          <w:iCs/>
          <w:lang w:val="en-GB"/>
        </w:rPr>
        <w:t>4</w:t>
      </w:r>
      <w:r w:rsidRPr="00175F1D">
        <w:rPr>
          <w:rFonts w:cstheme="minorHAnsi"/>
          <w:i/>
          <w:iCs/>
          <w:lang w:val="en-GB"/>
        </w:rPr>
        <w:t>.</w:t>
      </w:r>
      <w:r w:rsidRPr="004559BC">
        <w:rPr>
          <w:rFonts w:cstheme="minorHAnsi"/>
          <w:i/>
          <w:iCs/>
          <w:lang w:val="en-GB"/>
        </w:rPr>
        <w:t xml:space="preserve"> </w:t>
      </w:r>
      <w:commentRangeEnd w:id="85"/>
      <w:r w:rsidR="00F019B4">
        <w:rPr>
          <w:rStyle w:val="CommentReference"/>
        </w:rPr>
        <w:commentReference w:id="85"/>
      </w:r>
      <w:r w:rsidRPr="004559BC">
        <w:rPr>
          <w:rFonts w:cstheme="minorHAnsi"/>
          <w:i/>
          <w:iCs/>
          <w:lang w:val="en-GB"/>
        </w:rPr>
        <w:t>Experimental temperatures (grey) overlap environmental temperatures (green)</w:t>
      </w:r>
      <w:r w:rsidR="00E9075E">
        <w:rPr>
          <w:rFonts w:cstheme="minorHAnsi"/>
          <w:i/>
          <w:iCs/>
          <w:lang w:val="en-GB"/>
        </w:rPr>
        <w:t>,</w:t>
      </w:r>
      <w:r w:rsidRPr="004559BC">
        <w:rPr>
          <w:rFonts w:cstheme="minorHAnsi"/>
          <w:i/>
          <w:iCs/>
          <w:lang w:val="en-GB"/>
        </w:rPr>
        <w:t xml:space="preserve"> and optimum growth temperatures (orange) are typically at the upper end or above the environmental range. </w:t>
      </w:r>
      <w:commentRangeEnd w:id="86"/>
      <w:r>
        <w:rPr>
          <w:rStyle w:val="CommentReference"/>
        </w:rPr>
        <w:commentReference w:id="86"/>
      </w:r>
      <w:commentRangeEnd w:id="87"/>
      <w:r w:rsidR="00DD0E6E">
        <w:rPr>
          <w:rStyle w:val="CommentReference"/>
        </w:rPr>
        <w:commentReference w:id="87"/>
      </w:r>
      <w:r w:rsidR="004D6691">
        <w:rPr>
          <w:rFonts w:cstheme="minorHAnsi"/>
          <w:i/>
          <w:iCs/>
          <w:lang w:val="en-GB"/>
        </w:rPr>
        <w:t>Horizontal</w:t>
      </w:r>
      <w:r w:rsidR="004D6691" w:rsidRPr="004559BC">
        <w:rPr>
          <w:rFonts w:cstheme="minorHAnsi"/>
          <w:i/>
          <w:iCs/>
          <w:lang w:val="en-GB"/>
        </w:rPr>
        <w:t xml:space="preserve"> </w:t>
      </w:r>
      <w:r w:rsidRPr="004559BC">
        <w:rPr>
          <w:rFonts w:cstheme="minorHAnsi"/>
          <w:i/>
          <w:iCs/>
          <w:lang w:val="en-GB"/>
        </w:rPr>
        <w:t xml:space="preserve">green lines show the minimum and maximum environmental </w:t>
      </w:r>
      <w:commentRangeStart w:id="88"/>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88"/>
      <w:proofErr w:type="spellEnd"/>
      <w:r>
        <w:rPr>
          <w:rStyle w:val="CommentReference"/>
        </w:rPr>
        <w:commentReference w:id="88"/>
      </w:r>
      <w:r w:rsidR="00E9075E">
        <w:rPr>
          <w:rFonts w:cstheme="minorHAnsi"/>
          <w:i/>
          <w:iCs/>
          <w:lang w:val="en-GB"/>
        </w:rPr>
        <w:t xml:space="preserve">. </w:t>
      </w:r>
      <w:r w:rsidRPr="004559BC">
        <w:rPr>
          <w:rFonts w:cstheme="minorHAnsi"/>
          <w:i/>
          <w:iCs/>
          <w:lang w:val="en-GB"/>
        </w:rPr>
        <w:t>T</w:t>
      </w:r>
      <w:commentRangeStart w:id="89"/>
      <w:r w:rsidRPr="004559BC">
        <w:rPr>
          <w:rFonts w:cstheme="minorHAnsi"/>
          <w:i/>
          <w:iCs/>
          <w:lang w:val="en-GB"/>
        </w:rPr>
        <w:t>he optimum growth temperatures are depicted for all size-classes per species, where the circle size is proportional to number of observations at that temperature</w:t>
      </w:r>
      <w:commentRangeEnd w:id="89"/>
      <w:r>
        <w:rPr>
          <w:rStyle w:val="CommentReference"/>
        </w:rPr>
        <w:commentReference w:id="89"/>
      </w:r>
      <w:r w:rsidRPr="004559BC">
        <w:rPr>
          <w:rFonts w:cstheme="minorHAnsi"/>
          <w:i/>
          <w:iCs/>
          <w:lang w:val="en-GB"/>
        </w:rPr>
        <w:t xml:space="preserv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90" w:name="_Toc47096778"/>
      <w:r>
        <w:lastRenderedPageBreak/>
        <w:t>Model validation</w:t>
      </w:r>
      <w:r w:rsidR="00F52B8A">
        <w:t xml:space="preserve"> </w:t>
      </w:r>
      <w:r w:rsidR="000326C7">
        <w:t>and</w:t>
      </w:r>
      <w:r w:rsidR="00F52B8A">
        <w:t xml:space="preserve"> fit</w:t>
      </w:r>
      <w:bookmarkEnd w:id="90"/>
    </w:p>
    <w:p w14:paraId="79C7ADB7" w14:textId="77777777" w:rsidR="00C3416D" w:rsidRDefault="00C3416D" w:rsidP="00DC7A54">
      <w:pPr>
        <w:spacing w:line="480" w:lineRule="auto"/>
        <w:jc w:val="both"/>
        <w:rPr>
          <w:lang w:val="en-GB"/>
        </w:rPr>
      </w:pPr>
      <w:r>
        <w:rPr>
          <w:lang w:val="en-GB"/>
        </w:rPr>
        <w:t xml:space="preserve">Figures showing convergence of species-level parameters can be found on: </w:t>
      </w:r>
      <w:hyperlink r:id="rId32" w:history="1">
        <w:r w:rsidRPr="009471CD">
          <w:rPr>
            <w:rStyle w:val="Hyperlink"/>
            <w:lang w:val="en-GB"/>
          </w:rPr>
          <w:t>https://github.com/maxlindmark/scaling</w:t>
        </w:r>
      </w:hyperlink>
      <w:r>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7245138E" w:rsidR="00524FBE" w:rsidRPr="00647D43" w:rsidRDefault="00524FBE" w:rsidP="0065004B">
      <w:pPr>
        <w:pStyle w:val="Heading2"/>
        <w:contextualSpacing/>
        <w:jc w:val="both"/>
        <w:rPr>
          <w:rFonts w:asciiTheme="minorHAnsi" w:hAnsiTheme="minorHAnsi" w:cstheme="minorHAnsi"/>
          <w:i/>
          <w:iCs/>
          <w:sz w:val="22"/>
          <w:szCs w:val="22"/>
        </w:rPr>
      </w:pPr>
      <w:bookmarkStart w:id="91" w:name="_Toc47096779"/>
      <w:r w:rsidRPr="00647D43">
        <w:rPr>
          <w:rFonts w:asciiTheme="minorHAnsi" w:hAnsiTheme="minorHAnsi" w:cstheme="minorHAnsi"/>
          <w:i/>
          <w:iCs/>
          <w:sz w:val="22"/>
          <w:szCs w:val="22"/>
        </w:rPr>
        <w:t>Growth rate</w:t>
      </w:r>
      <w:bookmarkEnd w:id="91"/>
    </w:p>
    <w:p w14:paraId="79D1A08A" w14:textId="504D8142" w:rsidR="009428CD" w:rsidRPr="00647D43" w:rsidRDefault="00C47E57" w:rsidP="00D545B3">
      <w:pPr>
        <w:spacing w:line="480" w:lineRule="auto"/>
        <w:contextualSpacing/>
        <w:jc w:val="center"/>
      </w:pPr>
      <w:r>
        <w:rPr>
          <w:noProof/>
        </w:rPr>
        <w:drawing>
          <wp:inline distT="0" distB="0" distL="0" distR="0" wp14:anchorId="4864A6A7" wp14:editId="487409B8">
            <wp:extent cx="5731510" cy="5731510"/>
            <wp:effectExtent l="0" t="0" r="0" b="0"/>
            <wp:docPr id="54" name="Picture 5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close up of text on a black background&#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66495C" w:rsidRDefault="00747AE4" w:rsidP="00D545B3">
      <w:pPr>
        <w:spacing w:line="480" w:lineRule="auto"/>
        <w:contextualSpacing/>
        <w:jc w:val="both"/>
        <w:rPr>
          <w:lang w:val="en-GB"/>
        </w:rPr>
      </w:pPr>
      <w:r w:rsidRPr="0066495C">
        <w:rPr>
          <w:lang w:val="en-GB"/>
        </w:rPr>
        <w:t>Fig. S1</w:t>
      </w:r>
      <w:r w:rsidR="00FB517D">
        <w:rPr>
          <w:lang w:val="en-GB"/>
        </w:rPr>
        <w:t>5</w:t>
      </w:r>
      <w:r w:rsidRPr="0066495C">
        <w:rPr>
          <w:lang w:val="en-GB"/>
        </w:rPr>
        <w:t xml:space="preserve">. Posterior densities and trace plots for evaluation of chain convergence (by chain, indicated by </w:t>
      </w:r>
      <w:r w:rsidR="000C4D53" w:rsidRPr="0066495C">
        <w:rPr>
          <w:lang w:val="en-GB"/>
        </w:rPr>
        <w:t>colour</w:t>
      </w:r>
      <w:r w:rsidRPr="0066495C">
        <w:rPr>
          <w:lang w:val="en-GB"/>
        </w:rPr>
        <w:t xml:space="preserve">), for the </w:t>
      </w:r>
      <w:r w:rsidR="008C5F31">
        <w:rPr>
          <w:lang w:val="en-GB"/>
        </w:rPr>
        <w:t>globa</w:t>
      </w:r>
      <w:r w:rsidR="000C4D53">
        <w:rPr>
          <w:lang w:val="en-GB"/>
        </w:rPr>
        <w:t>l</w:t>
      </w:r>
      <w:r w:rsidR="008A1780" w:rsidRPr="0066495C">
        <w:rPr>
          <w:lang w:val="en-GB"/>
        </w:rPr>
        <w: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7C3970C7" w14:textId="18CA7DE4" w:rsidR="0002521E" w:rsidRPr="00647D43" w:rsidRDefault="00D2441E" w:rsidP="00D545B3">
      <w:pPr>
        <w:spacing w:line="480" w:lineRule="auto"/>
        <w:contextualSpacing/>
        <w:jc w:val="center"/>
      </w:pPr>
      <w:r>
        <w:rPr>
          <w:noProof/>
        </w:rPr>
        <w:lastRenderedPageBreak/>
        <w:drawing>
          <wp:inline distT="0" distB="0" distL="0" distR="0" wp14:anchorId="2B4C4F06" wp14:editId="075DD503">
            <wp:extent cx="5731510" cy="5731510"/>
            <wp:effectExtent l="0" t="0" r="0" b="0"/>
            <wp:docPr id="53" name="Picture 53"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A picture containing large, rain&#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481B628A" w:rsidR="00ED1BE0" w:rsidRPr="0066495C" w:rsidRDefault="0002521E" w:rsidP="005B3258">
      <w:pPr>
        <w:spacing w:line="480" w:lineRule="auto"/>
        <w:contextualSpacing/>
        <w:jc w:val="both"/>
        <w:rPr>
          <w:lang w:val="en-GB"/>
        </w:rPr>
      </w:pPr>
      <w:r w:rsidRPr="0066495C">
        <w:rPr>
          <w:lang w:val="en-GB"/>
        </w:rPr>
        <w:t>Fig. S1</w:t>
      </w:r>
      <w:r w:rsidR="00FB517D">
        <w:rPr>
          <w:lang w:val="en-GB"/>
        </w:rPr>
        <w:t>6</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r w:rsidR="0081485B">
        <w:rPr>
          <w:lang w:val="en-US"/>
        </w:rPr>
        <w:t xml:space="preserve"> </w:t>
      </w:r>
      <w:commentRangeStart w:id="92"/>
      <w:r w:rsidR="0081485B">
        <w:rPr>
          <w:lang w:val="en-US"/>
        </w:rPr>
        <w:t>The index of the parameter corresponds to species.</w:t>
      </w:r>
      <w:commentRangeEnd w:id="92"/>
      <w:r w:rsidR="00337D15">
        <w:rPr>
          <w:rStyle w:val="CommentReference"/>
        </w:rPr>
        <w:commentReference w:id="92"/>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3E227E8D" w14:textId="7C879D4A" w:rsidR="00ED1BE0" w:rsidRPr="0066495C" w:rsidRDefault="00256922" w:rsidP="00D545B3">
      <w:pPr>
        <w:spacing w:line="480" w:lineRule="auto"/>
        <w:contextualSpacing/>
        <w:rPr>
          <w:lang w:val="en-GB"/>
        </w:rPr>
      </w:pPr>
      <w:r>
        <w:rPr>
          <w:noProof/>
          <w:lang w:val="en-GB"/>
        </w:rPr>
        <w:lastRenderedPageBreak/>
        <w:drawing>
          <wp:inline distT="0" distB="0" distL="0" distR="0" wp14:anchorId="79AA269A" wp14:editId="15320153">
            <wp:extent cx="5731510" cy="573151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0CCF44" w14:textId="2B7A7CD8" w:rsidR="0091229B" w:rsidRPr="0066495C" w:rsidRDefault="00ED1BE0" w:rsidP="0091229B">
      <w:pPr>
        <w:spacing w:line="480" w:lineRule="auto"/>
        <w:contextualSpacing/>
        <w:jc w:val="both"/>
        <w:rPr>
          <w:lang w:val="en-GB"/>
        </w:rPr>
      </w:pPr>
      <w:r w:rsidRPr="0066495C">
        <w:rPr>
          <w:lang w:val="en-GB"/>
        </w:rPr>
        <w:t>Fig. S1</w:t>
      </w:r>
      <w:r w:rsidR="00FB517D">
        <w:rPr>
          <w:lang w:val="en-GB"/>
        </w:rPr>
        <w:t>7</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w:t>
      </w:r>
      <w:commentRangeStart w:id="93"/>
      <w:r w:rsidR="00E93C54" w:rsidRPr="00614C84">
        <w:rPr>
          <w:highlight w:val="magenta"/>
          <w:lang w:val="en-GB"/>
        </w:rPr>
        <w:t xml:space="preserve">and </w:t>
      </w:r>
      <w:r w:rsidR="00321D45" w:rsidRPr="00614C84">
        <w:rPr>
          <w:highlight w:val="magenta"/>
          <w:lang w:val="en-US"/>
        </w:rPr>
        <w:t>B=</w:t>
      </w:r>
      <w:r w:rsidR="00E93C54" w:rsidRPr="00614C84">
        <w:rPr>
          <w:highlight w:val="magenta"/>
          <w:lang w:val="en-GB"/>
        </w:rPr>
        <w:t>coefficient of variation</w:t>
      </w:r>
      <w:commentRangeEnd w:id="93"/>
      <w:r w:rsidR="00614C84">
        <w:rPr>
          <w:rStyle w:val="CommentReference"/>
        </w:rPr>
        <w:commentReference w:id="93"/>
      </w:r>
      <w:r w:rsidR="00E93C54" w:rsidRPr="0066495C">
        <w:rPr>
          <w:lang w:val="en-GB"/>
        </w:rPr>
        <w:t xml:space="preserve">) </w:t>
      </w:r>
      <w:r w:rsidRPr="0066495C">
        <w:rPr>
          <w:lang w:val="en-GB"/>
        </w:rPr>
        <w:t>for</w:t>
      </w:r>
      <w:ins w:id="94" w:author="Max Lindmark" w:date="2020-07-30T08:59:00Z">
        <w:r w:rsidR="006C512A">
          <w:rPr>
            <w:lang w:val="en-GB"/>
          </w:rPr>
          <w:t xml:space="preserve"> the</w:t>
        </w:r>
      </w:ins>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w:t>
      </w:r>
      <w:r w:rsidR="00B97BC5">
        <w:rPr>
          <w:rFonts w:eastAsiaTheme="minorEastAsia"/>
          <w:lang w:val="en-GB"/>
        </w:rPr>
        <w:t>s</w:t>
      </w:r>
      <w:r w:rsidR="000062A0" w:rsidRPr="0066495C">
        <w:rPr>
          <w:rFonts w:eastAsiaTheme="minorEastAsia"/>
          <w:lang w:val="en-GB"/>
        </w:rPr>
        <w:t xml:space="preserve"> </w:t>
      </w:r>
      <w:r w:rsidR="00713B9F" w:rsidRPr="0066495C">
        <w:rPr>
          <w:rFonts w:eastAsiaTheme="minorEastAsia"/>
          <w:lang w:val="en-GB"/>
        </w:rPr>
        <w:t>correspond</w:t>
      </w:r>
      <w:r w:rsidR="000062A0" w:rsidRPr="0066495C">
        <w:rPr>
          <w:rFonts w:eastAsiaTheme="minorEastAsia"/>
          <w:lang w:val="en-GB"/>
        </w:rPr>
        <w:t xml:space="preserve">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Fit is evaluated by simulating data from the likelihood (at each iteration of the MCMC chain</w:t>
      </w:r>
      <w:del w:id="95" w:author="Max Lindmark" w:date="2020-07-30T09:05:00Z">
        <w:r w:rsidR="0091229B" w:rsidDel="00415DE1">
          <w:rPr>
            <w:rFonts w:eastAsiaTheme="minorEastAsia"/>
            <w:lang w:val="en-US"/>
          </w:rPr>
          <w:delText>)</w:delText>
        </w:r>
      </w:del>
      <w:ins w:id="96" w:author="Max Lindmark" w:date="2020-07-30T09:05:00Z">
        <w:r w:rsidR="00415DE1">
          <w:rPr>
            <w:rFonts w:eastAsiaTheme="minorEastAsia"/>
            <w:lang w:val="en-US"/>
          </w:rPr>
          <w:t>)</w:t>
        </w:r>
        <w:r w:rsidR="00415DE1" w:rsidRPr="00415DE1">
          <w:rPr>
            <w:rFonts w:eastAsiaTheme="minorEastAsia"/>
            <w:lang w:val="en-US"/>
          </w:rPr>
          <w:t>,</w:t>
        </w:r>
        <w:r w:rsidR="00415DE1">
          <w:rPr>
            <w:rFonts w:eastAsiaTheme="minorEastAsia"/>
            <w:lang w:val="en-US"/>
          </w:rPr>
          <w:t xml:space="preserve"> to compare how well it matches the original data. Each simulated datum</w:t>
        </w:r>
      </w:ins>
      <w:del w:id="97" w:author="Max Lindmark" w:date="2020-07-30T09:05:00Z">
        <w:r w:rsidR="0091229B" w:rsidDel="00415DE1">
          <w:rPr>
            <w:rFonts w:eastAsiaTheme="minorEastAsia"/>
            <w:lang w:val="en-US"/>
          </w:rPr>
          <w:delText>, and each simulated data</w:delText>
        </w:r>
      </w:del>
      <w:r w:rsidR="0091229B">
        <w:rPr>
          <w:rFonts w:eastAsiaTheme="minorEastAsia"/>
          <w:lang w:val="en-US"/>
        </w:rPr>
        <w:t xml:space="preserve">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3C495A21" w:rsidR="00ED1BE0" w:rsidRDefault="00ED1BE0" w:rsidP="0091229B">
      <w:pPr>
        <w:spacing w:line="480" w:lineRule="auto"/>
        <w:contextualSpacing/>
        <w:jc w:val="both"/>
        <w:rPr>
          <w:lang w:val="en-GB"/>
        </w:rPr>
      </w:pPr>
    </w:p>
    <w:p w14:paraId="651378F4" w14:textId="5937F38F" w:rsidR="000653E5" w:rsidRDefault="000653E5" w:rsidP="0091229B">
      <w:pPr>
        <w:spacing w:line="480" w:lineRule="auto"/>
        <w:contextualSpacing/>
        <w:jc w:val="both"/>
        <w:rPr>
          <w:lang w:val="en-GB"/>
        </w:rPr>
      </w:pPr>
    </w:p>
    <w:p w14:paraId="17AA9ABC" w14:textId="5B4091F3" w:rsidR="008928F6" w:rsidRDefault="00CC648B" w:rsidP="0091229B">
      <w:pPr>
        <w:spacing w:line="480" w:lineRule="auto"/>
        <w:contextualSpacing/>
        <w:jc w:val="both"/>
        <w:rPr>
          <w:lang w:val="en-GB"/>
        </w:rPr>
      </w:pPr>
      <w:r>
        <w:rPr>
          <w:noProof/>
          <w:lang w:val="en-GB"/>
        </w:rPr>
        <w:lastRenderedPageBreak/>
        <w:drawing>
          <wp:inline distT="0" distB="0" distL="0" distR="0" wp14:anchorId="572C02A6" wp14:editId="01240F21">
            <wp:extent cx="5731172" cy="3179135"/>
            <wp:effectExtent l="0" t="0" r="0" b="0"/>
            <wp:docPr id="49" name="Picture 49"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close up of text on a white background&#10;&#10;Description automatically generated"/>
                    <pic:cNvPicPr/>
                  </pic:nvPicPr>
                  <pic:blipFill rotWithShape="1">
                    <a:blip r:embed="rId36" cstate="print">
                      <a:extLst>
                        <a:ext uri="{28A0092B-C50C-407E-A947-70E740481C1C}">
                          <a14:useLocalDpi xmlns:a14="http://schemas.microsoft.com/office/drawing/2010/main" val="0"/>
                        </a:ext>
                      </a:extLst>
                    </a:blip>
                    <a:srcRect t="21335" b="23195"/>
                    <a:stretch/>
                  </pic:blipFill>
                  <pic:spPr bwMode="auto">
                    <a:xfrm>
                      <a:off x="0" y="0"/>
                      <a:ext cx="5731510" cy="3179323"/>
                    </a:xfrm>
                    <a:prstGeom prst="rect">
                      <a:avLst/>
                    </a:prstGeom>
                    <a:ln>
                      <a:noFill/>
                    </a:ln>
                    <a:extLst>
                      <a:ext uri="{53640926-AAD7-44D8-BBD7-CCE9431645EC}">
                        <a14:shadowObscured xmlns:a14="http://schemas.microsoft.com/office/drawing/2010/main"/>
                      </a:ext>
                    </a:extLst>
                  </pic:spPr>
                </pic:pic>
              </a:graphicData>
            </a:graphic>
          </wp:inline>
        </w:drawing>
      </w:r>
    </w:p>
    <w:p w14:paraId="7D099953" w14:textId="744C07AD" w:rsidR="008928F6" w:rsidRDefault="008928F6" w:rsidP="0091229B">
      <w:pPr>
        <w:spacing w:line="480" w:lineRule="auto"/>
        <w:contextualSpacing/>
        <w:jc w:val="both"/>
        <w:rPr>
          <w:lang w:val="en-GB"/>
        </w:rPr>
      </w:pPr>
      <w:commentRangeStart w:id="98"/>
      <w:r w:rsidRPr="0066495C">
        <w:rPr>
          <w:lang w:val="en-GB"/>
        </w:rPr>
        <w:t>Fig. S</w:t>
      </w:r>
      <w:r>
        <w:rPr>
          <w:lang w:val="en-GB"/>
        </w:rPr>
        <w:t>33</w:t>
      </w:r>
      <w:r w:rsidRPr="0066495C">
        <w:rPr>
          <w:lang w:val="en-GB"/>
        </w:rPr>
        <w:t>.</w:t>
      </w:r>
      <w:commentRangeEnd w:id="98"/>
      <w:r>
        <w:rPr>
          <w:rStyle w:val="CommentReference"/>
        </w:rPr>
        <w:commentReference w:id="98"/>
      </w:r>
    </w:p>
    <w:p w14:paraId="0E31D328" w14:textId="287E539D" w:rsidR="000653E5" w:rsidRDefault="000653E5" w:rsidP="0091229B">
      <w:pPr>
        <w:spacing w:line="480" w:lineRule="auto"/>
        <w:contextualSpacing/>
        <w:jc w:val="both"/>
        <w:rPr>
          <w:lang w:val="en-GB"/>
        </w:rPr>
      </w:pPr>
    </w:p>
    <w:p w14:paraId="115A7CB7" w14:textId="576F2151" w:rsidR="000653E5" w:rsidRDefault="000653E5" w:rsidP="0091229B">
      <w:pPr>
        <w:spacing w:line="480" w:lineRule="auto"/>
        <w:contextualSpacing/>
        <w:jc w:val="both"/>
        <w:rPr>
          <w:lang w:val="en-GB"/>
        </w:rPr>
      </w:pPr>
    </w:p>
    <w:p w14:paraId="5D5DFA0A" w14:textId="794E34C3" w:rsidR="000653E5" w:rsidRDefault="000653E5" w:rsidP="0091229B">
      <w:pPr>
        <w:spacing w:line="480" w:lineRule="auto"/>
        <w:contextualSpacing/>
        <w:jc w:val="both"/>
        <w:rPr>
          <w:lang w:val="en-GB"/>
        </w:rPr>
      </w:pPr>
    </w:p>
    <w:p w14:paraId="484B0298" w14:textId="00AF4E79" w:rsidR="000653E5" w:rsidRDefault="000653E5" w:rsidP="0091229B">
      <w:pPr>
        <w:spacing w:line="480" w:lineRule="auto"/>
        <w:contextualSpacing/>
        <w:jc w:val="both"/>
        <w:rPr>
          <w:lang w:val="en-GB"/>
        </w:rPr>
      </w:pPr>
    </w:p>
    <w:p w14:paraId="606235D9" w14:textId="32B8A106" w:rsidR="000653E5" w:rsidRDefault="000653E5" w:rsidP="0091229B">
      <w:pPr>
        <w:spacing w:line="480" w:lineRule="auto"/>
        <w:contextualSpacing/>
        <w:jc w:val="both"/>
        <w:rPr>
          <w:lang w:val="en-GB"/>
        </w:rPr>
      </w:pPr>
    </w:p>
    <w:p w14:paraId="7006244A" w14:textId="36AB252B" w:rsidR="000653E5" w:rsidRDefault="000653E5" w:rsidP="0091229B">
      <w:pPr>
        <w:spacing w:line="480" w:lineRule="auto"/>
        <w:contextualSpacing/>
        <w:jc w:val="both"/>
        <w:rPr>
          <w:lang w:val="en-GB"/>
        </w:rPr>
      </w:pPr>
    </w:p>
    <w:p w14:paraId="5EBDA6E1" w14:textId="77777777" w:rsidR="000653E5" w:rsidRPr="0066495C" w:rsidRDefault="000653E5" w:rsidP="0091229B">
      <w:pPr>
        <w:spacing w:line="480" w:lineRule="auto"/>
        <w:contextualSpacing/>
        <w:jc w:val="both"/>
        <w:rPr>
          <w:lang w:val="en-GB"/>
        </w:rPr>
      </w:pPr>
    </w:p>
    <w:p w14:paraId="14A1D4ED" w14:textId="1057A760" w:rsidR="008A1780" w:rsidRDefault="008A1780" w:rsidP="00D545B3">
      <w:pPr>
        <w:spacing w:line="480" w:lineRule="auto"/>
        <w:contextualSpacing/>
        <w:rPr>
          <w:noProof/>
          <w:lang w:val="en-GB"/>
        </w:rPr>
      </w:pPr>
    </w:p>
    <w:p w14:paraId="0DBCB7D7" w14:textId="043D889C" w:rsidR="00AF7603" w:rsidRDefault="00AF7603" w:rsidP="00D545B3">
      <w:pPr>
        <w:spacing w:line="480" w:lineRule="auto"/>
        <w:contextualSpacing/>
        <w:rPr>
          <w:noProof/>
          <w:lang w:val="en-GB"/>
        </w:rPr>
      </w:pPr>
    </w:p>
    <w:p w14:paraId="47AE8750" w14:textId="0D89DC36" w:rsidR="00AF7603" w:rsidRDefault="00AF7603" w:rsidP="00D545B3">
      <w:pPr>
        <w:spacing w:line="480" w:lineRule="auto"/>
        <w:contextualSpacing/>
        <w:rPr>
          <w:noProof/>
          <w:lang w:val="en-GB"/>
        </w:rPr>
      </w:pPr>
    </w:p>
    <w:p w14:paraId="7CD1B66A" w14:textId="1450068F" w:rsidR="00AF7603" w:rsidRDefault="00AF7603" w:rsidP="00D545B3">
      <w:pPr>
        <w:spacing w:line="480" w:lineRule="auto"/>
        <w:contextualSpacing/>
        <w:rPr>
          <w:noProof/>
          <w:lang w:val="en-GB"/>
        </w:rPr>
      </w:pPr>
    </w:p>
    <w:p w14:paraId="5D184DC6" w14:textId="086C9D1E" w:rsidR="00AF7603" w:rsidRDefault="00AF7603" w:rsidP="00D545B3">
      <w:pPr>
        <w:spacing w:line="480" w:lineRule="auto"/>
        <w:contextualSpacing/>
        <w:rPr>
          <w:noProof/>
          <w:lang w:val="en-GB"/>
        </w:rPr>
      </w:pPr>
    </w:p>
    <w:p w14:paraId="49D448DC" w14:textId="6FFC0C44" w:rsidR="00AF7603" w:rsidRDefault="00AF7603" w:rsidP="00D545B3">
      <w:pPr>
        <w:spacing w:line="480" w:lineRule="auto"/>
        <w:contextualSpacing/>
        <w:rPr>
          <w:noProof/>
          <w:lang w:val="en-GB"/>
        </w:rPr>
      </w:pPr>
    </w:p>
    <w:p w14:paraId="336F7F92" w14:textId="577DC90C" w:rsidR="00AF7603" w:rsidRDefault="00AF7603" w:rsidP="00D545B3">
      <w:pPr>
        <w:spacing w:line="480" w:lineRule="auto"/>
        <w:contextualSpacing/>
        <w:rPr>
          <w:noProof/>
          <w:lang w:val="en-GB"/>
        </w:rPr>
      </w:pPr>
    </w:p>
    <w:p w14:paraId="0F96B65E" w14:textId="23DEE1EF" w:rsidR="00AF7603" w:rsidRDefault="00AF7603" w:rsidP="00D545B3">
      <w:pPr>
        <w:spacing w:line="480" w:lineRule="auto"/>
        <w:contextualSpacing/>
        <w:rPr>
          <w:noProof/>
          <w:lang w:val="en-GB"/>
        </w:rPr>
      </w:pPr>
    </w:p>
    <w:p w14:paraId="388E40A0" w14:textId="5536073D" w:rsidR="00AF7603" w:rsidRPr="0066495C" w:rsidRDefault="00AF7603" w:rsidP="00D545B3">
      <w:pPr>
        <w:spacing w:line="480" w:lineRule="auto"/>
        <w:contextualSpacing/>
        <w:rPr>
          <w:lang w:val="en-GB"/>
        </w:rPr>
      </w:pPr>
      <w:r>
        <w:rPr>
          <w:noProof/>
          <w:lang w:val="en-GB"/>
        </w:rPr>
        <w:lastRenderedPageBreak/>
        <w:drawing>
          <wp:inline distT="0" distB="0" distL="0" distR="0" wp14:anchorId="14C09B23" wp14:editId="321BB9AC">
            <wp:extent cx="5731510" cy="5731510"/>
            <wp:effectExtent l="0" t="0" r="0" b="0"/>
            <wp:docPr id="19" name="Picture 19"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511603C8" w:rsidR="00FB517D" w:rsidRPr="0066495C" w:rsidRDefault="00FB517D" w:rsidP="00FB517D">
      <w:pPr>
        <w:spacing w:line="480" w:lineRule="auto"/>
        <w:contextualSpacing/>
        <w:jc w:val="both"/>
        <w:rPr>
          <w:lang w:val="en-GB"/>
        </w:rPr>
      </w:pPr>
      <w:r w:rsidRPr="0066495C">
        <w:rPr>
          <w:lang w:val="en-GB"/>
        </w:rPr>
        <w:t>Fig. S1</w:t>
      </w:r>
      <w:r w:rsidR="00B00FA6">
        <w:rPr>
          <w:lang w:val="en-GB"/>
        </w:rPr>
        <w:t>8</w:t>
      </w:r>
      <w:r w:rsidRPr="0066495C">
        <w:rPr>
          <w:lang w:val="en-GB"/>
        </w:rPr>
        <w:t xml:space="preserve">. </w:t>
      </w:r>
      <w:r w:rsidR="00C5423C">
        <w:rPr>
          <w:lang w:val="en-GB"/>
        </w:rPr>
        <w:t>Posterior (black) and prior distribution</w:t>
      </w:r>
      <w:r w:rsidR="00DD0E6E">
        <w:rPr>
          <w:lang w:val="en-GB"/>
        </w:rPr>
        <w:t xml:space="preserve"> (red)</w:t>
      </w:r>
      <w:r w:rsidR="00C5423C">
        <w:rPr>
          <w:lang w:val="en-GB"/>
        </w:rPr>
        <w:t xml:space="preserve"> for the global parameters</w:t>
      </w:r>
      <w:r w:rsidR="006304D0">
        <w:rPr>
          <w:lang w:val="en-GB"/>
        </w:rPr>
        <w:t xml:space="preserve"> in the model for growth rate</w:t>
      </w:r>
      <w:r w:rsidR="00A269A7">
        <w:rPr>
          <w:lang w:val="en-GB"/>
        </w:rPr>
        <w:t xml:space="preserve">, including their </w:t>
      </w:r>
      <w:r w:rsidR="00391A53">
        <w:rPr>
          <w:lang w:val="en-GB"/>
        </w:rPr>
        <w:t xml:space="preserve">% </w:t>
      </w:r>
      <w:r w:rsidR="00A269A7">
        <w:rPr>
          <w:lang w:val="en-GB"/>
        </w:rPr>
        <w:t>overlap</w:t>
      </w:r>
      <w:r w:rsidR="00391A53">
        <w:rPr>
          <w:lang w:val="en-GB"/>
        </w:rPr>
        <w:t xml:space="preserve">, </w:t>
      </w:r>
      <w:r w:rsidR="006E3ADB">
        <w:rPr>
          <w:lang w:val="en-GB"/>
        </w:rPr>
        <w:t xml:space="preserve">effective </w:t>
      </w:r>
      <w:r w:rsidR="00391A53">
        <w:rPr>
          <w:lang w:val="en-GB"/>
        </w:rPr>
        <w:t>sample</w:t>
      </w:r>
      <w:r w:rsidR="006E3ADB">
        <w:rPr>
          <w:lang w:val="en-GB"/>
        </w:rPr>
        <w:t xml:space="preserve"> size</w:t>
      </w:r>
      <w:r w:rsidR="00391A53">
        <w:rPr>
          <w:lang w:val="en-GB"/>
        </w:rPr>
        <w:t xml:space="preserve"> </w:t>
      </w:r>
      <w:r w:rsidR="00E11912">
        <w:rPr>
          <w:lang w:val="en-GB"/>
        </w:rPr>
        <w:t xml:space="preserve">and </w:t>
      </w:r>
      <m:oMath>
        <m:acc>
          <m:accPr>
            <m:ctrlPr>
              <w:rPr>
                <w:rFonts w:ascii="Cambria Math" w:hAnsi="Cambria Math"/>
                <w:i/>
              </w:rPr>
            </m:ctrlPr>
          </m:accPr>
          <m:e>
            <m:r>
              <w:rPr>
                <w:rFonts w:ascii="Cambria Math" w:hAnsi="Cambria Math"/>
              </w:rPr>
              <m:t>R</m:t>
            </m:r>
          </m:e>
        </m:acc>
      </m:oMath>
      <w:r w:rsidR="00E11912">
        <w:rPr>
          <w:lang w:val="en-GB"/>
        </w:rPr>
        <w:t xml:space="preserve"> (rounded).</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lang w:val="en-US"/>
        </w:rPr>
      </w:pPr>
      <w:bookmarkStart w:id="99" w:name="_Toc47096780"/>
      <w:r w:rsidRPr="00647D43">
        <w:rPr>
          <w:rFonts w:asciiTheme="minorHAnsi" w:hAnsiTheme="minorHAnsi" w:cstheme="minorHAnsi"/>
          <w:i/>
          <w:iCs/>
          <w:sz w:val="22"/>
          <w:szCs w:val="22"/>
        </w:rPr>
        <w:lastRenderedPageBreak/>
        <w:t>Maximum consumption rate</w:t>
      </w:r>
      <w:ins w:id="100" w:author="Max Lindmark" w:date="2020-07-30T08:49:00Z">
        <w:r w:rsidR="00F94AE1" w:rsidRPr="009D6D5F">
          <w:rPr>
            <w:rFonts w:asciiTheme="minorHAnsi" w:hAnsiTheme="minorHAnsi" w:cstheme="minorHAnsi"/>
            <w:i/>
            <w:iCs/>
            <w:sz w:val="22"/>
            <w:szCs w:val="22"/>
            <w:lang w:val="en-US"/>
          </w:rPr>
          <w:t xml:space="preserve"> – below peak tempe</w:t>
        </w:r>
        <w:r w:rsidR="00F94AE1">
          <w:rPr>
            <w:rFonts w:asciiTheme="minorHAnsi" w:hAnsiTheme="minorHAnsi" w:cstheme="minorHAnsi"/>
            <w:i/>
            <w:iCs/>
            <w:sz w:val="22"/>
            <w:szCs w:val="22"/>
            <w:lang w:val="en-US"/>
          </w:rPr>
          <w:t>ratures</w:t>
        </w:r>
      </w:ins>
      <w:bookmarkEnd w:id="99"/>
    </w:p>
    <w:p w14:paraId="21DF64F0" w14:textId="12D7BEC0" w:rsidR="00706907" w:rsidRPr="00647D43" w:rsidRDefault="00BE40BD" w:rsidP="00706907">
      <w:pPr>
        <w:spacing w:line="480" w:lineRule="auto"/>
        <w:contextualSpacing/>
        <w:jc w:val="center"/>
      </w:pPr>
      <w:r>
        <w:rPr>
          <w:noProof/>
          <w:lang w:eastAsia="sv-SE"/>
        </w:rPr>
        <w:drawing>
          <wp:inline distT="0" distB="0" distL="0" distR="0" wp14:anchorId="79BD8A76" wp14:editId="45CB0639">
            <wp:extent cx="5731510" cy="5731510"/>
            <wp:effectExtent l="0" t="0" r="0" b="0"/>
            <wp:docPr id="28" name="Picture 28"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validation_con.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4B9E6562" w:rsidR="000C4D53" w:rsidRPr="0066495C" w:rsidRDefault="000C4D53" w:rsidP="000C4D53">
      <w:pPr>
        <w:spacing w:line="480" w:lineRule="auto"/>
        <w:contextualSpacing/>
        <w:jc w:val="both"/>
        <w:rPr>
          <w:lang w:val="en-GB"/>
        </w:rPr>
      </w:pPr>
      <w:r w:rsidRPr="0066495C">
        <w:rPr>
          <w:lang w:val="en-GB"/>
        </w:rPr>
        <w:t>Fig. S</w:t>
      </w:r>
      <w:r w:rsidR="007F7095">
        <w:rPr>
          <w:lang w:val="en-GB"/>
        </w:rPr>
        <w:t>19</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sidR="00E00BA7">
        <w:rPr>
          <w:lang w:val="en-GB"/>
        </w:rPr>
        <w:t xml:space="preserve">maximum consumption </w:t>
      </w:r>
      <w:r w:rsidRPr="0066495C">
        <w:rPr>
          <w:lang w:val="en-GB"/>
        </w:rPr>
        <w:t xml:space="preserve">rate model at temperatures below </w:t>
      </w:r>
      <w:commentRangeStart w:id="101"/>
      <w:r w:rsidRPr="0066495C">
        <w:rPr>
          <w:lang w:val="en-GB"/>
        </w:rPr>
        <w:t>optimum temperatures.</w:t>
      </w:r>
      <w:commentRangeEnd w:id="101"/>
      <w:r w:rsidR="004103A1">
        <w:rPr>
          <w:rStyle w:val="CommentReference"/>
        </w:rPr>
        <w:commentReference w:id="101"/>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3D0504E2" w:rsidR="00706907" w:rsidRPr="00647D43" w:rsidRDefault="003F26F6" w:rsidP="00706907">
      <w:pPr>
        <w:spacing w:line="480" w:lineRule="auto"/>
        <w:contextualSpacing/>
        <w:jc w:val="center"/>
      </w:pPr>
      <w:r>
        <w:rPr>
          <w:noProof/>
          <w:lang w:eastAsia="sv-SE"/>
        </w:rPr>
        <w:lastRenderedPageBreak/>
        <w:drawing>
          <wp:inline distT="0" distB="0" distL="0" distR="0" wp14:anchorId="0499244D" wp14:editId="4ABA6AA1">
            <wp:extent cx="5731510" cy="5731510"/>
            <wp:effectExtent l="0" t="0" r="0" b="0"/>
            <wp:docPr id="29" name="Picture 2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alidation_rhat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11B0039F" w:rsidR="006320DC" w:rsidRPr="0066495C" w:rsidRDefault="006320DC" w:rsidP="006320DC">
      <w:pPr>
        <w:spacing w:line="480" w:lineRule="auto"/>
        <w:contextualSpacing/>
        <w:jc w:val="both"/>
        <w:rPr>
          <w:lang w:val="en-GB"/>
        </w:rPr>
      </w:pPr>
      <w:r w:rsidRPr="0066495C">
        <w:rPr>
          <w:lang w:val="en-GB"/>
        </w:rPr>
        <w:t>Fig. S</w:t>
      </w:r>
      <w:r>
        <w:rPr>
          <w:lang w:val="en-GB"/>
        </w:rPr>
        <w:t>2</w:t>
      </w:r>
      <w:r w:rsidR="00796A99">
        <w:rPr>
          <w:lang w:val="en-GB"/>
        </w:rPr>
        <w:t>0</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F60465">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81485B" w:rsidRPr="0081485B">
        <w:rPr>
          <w:lang w:val="en-US"/>
        </w:rPr>
        <w:t xml:space="preserve"> </w:t>
      </w:r>
      <w:r w:rsidR="0081485B">
        <w:rPr>
          <w:lang w:val="en-US"/>
        </w:rPr>
        <w:t>The index of the parameter corresponds to species.</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2C6617B9" w14:textId="77777777" w:rsidR="00706907" w:rsidRPr="0066495C" w:rsidRDefault="00706907" w:rsidP="00706907">
      <w:pPr>
        <w:spacing w:line="480" w:lineRule="auto"/>
        <w:contextualSpacing/>
        <w:jc w:val="both"/>
        <w:rPr>
          <w:lang w:val="en-GB"/>
        </w:rPr>
      </w:pPr>
    </w:p>
    <w:p w14:paraId="7EEF5D1E" w14:textId="5466D754" w:rsidR="00706907" w:rsidRPr="00647D43" w:rsidRDefault="008C221C" w:rsidP="00706907">
      <w:pPr>
        <w:spacing w:line="480" w:lineRule="auto"/>
        <w:contextualSpacing/>
        <w:jc w:val="center"/>
      </w:pPr>
      <w:ins w:id="102" w:author="Max Lindmark" w:date="2020-08-17T14:58:00Z">
        <w:r>
          <w:rPr>
            <w:noProof/>
            <w:lang w:eastAsia="sv-SE"/>
          </w:rPr>
          <w:lastRenderedPageBreak/>
          <w:drawing>
            <wp:inline distT="0" distB="0" distL="0" distR="0" wp14:anchorId="2FB4B04D" wp14:editId="0B46CF4F">
              <wp:extent cx="5731510" cy="573151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0E0D09BD" w14:textId="695159C8" w:rsidR="00AA7CC2" w:rsidRPr="0066495C" w:rsidRDefault="00AA7CC2" w:rsidP="00AA7CC2">
      <w:pPr>
        <w:spacing w:line="480" w:lineRule="auto"/>
        <w:contextualSpacing/>
        <w:jc w:val="both"/>
        <w:rPr>
          <w:lang w:val="en-GB"/>
        </w:rPr>
      </w:pPr>
      <w:r w:rsidRPr="0066495C">
        <w:rPr>
          <w:lang w:val="en-GB"/>
        </w:rPr>
        <w:t>Fig. S</w:t>
      </w:r>
      <w:r w:rsidR="00DA556D">
        <w:rPr>
          <w:lang w:val="en-GB"/>
        </w:rPr>
        <w:t>2</w:t>
      </w:r>
      <w:r w:rsidR="00796A99">
        <w:rPr>
          <w:lang w:val="en-GB"/>
        </w:rPr>
        <w:t>1</w:t>
      </w:r>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103" w:author="Max Lindmark" w:date="2020-07-30T08:59:00Z">
        <w:r w:rsidR="005827C8">
          <w:rPr>
            <w:lang w:val="en-GB"/>
          </w:rPr>
          <w:t xml:space="preserve"> the</w:t>
        </w:r>
      </w:ins>
      <w:r w:rsidRPr="0066495C">
        <w:rPr>
          <w:lang w:val="en-GB"/>
        </w:rPr>
        <w:t xml:space="preserve"> model of </w:t>
      </w:r>
      <w:r w:rsidR="009079E8">
        <w:rPr>
          <w:lang w:val="en-GB"/>
        </w:rPr>
        <w:t>maximum consumption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104" w:author="Max Lindmark" w:date="2020-07-30T09:05:00Z">
        <w:r w:rsidR="00B23EB0">
          <w:rPr>
            <w:rFonts w:eastAsiaTheme="minorEastAsia"/>
            <w:lang w:val="en-US"/>
          </w:rPr>
          <w:t>, to compare how well it matches the original data. Each simulated datum</w:t>
        </w:r>
      </w:ins>
      <w:del w:id="105" w:author="Max Lindmark" w:date="2020-07-30T09:05:00Z">
        <w:r w:rsidDel="00B23EB0">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763505C2" w14:textId="503E9F5D" w:rsidR="00706907" w:rsidRDefault="00706907" w:rsidP="00D545B3">
      <w:pPr>
        <w:spacing w:line="480" w:lineRule="auto"/>
        <w:contextualSpacing/>
        <w:rPr>
          <w:ins w:id="106" w:author="Max Lindmark" w:date="2020-08-17T14:59:00Z"/>
          <w:lang w:val="en-GB"/>
        </w:rPr>
      </w:pPr>
    </w:p>
    <w:p w14:paraId="0D748BF4" w14:textId="4B29C8F6" w:rsidR="00A6294E" w:rsidRDefault="00A6294E" w:rsidP="00D545B3">
      <w:pPr>
        <w:spacing w:line="480" w:lineRule="auto"/>
        <w:contextualSpacing/>
        <w:rPr>
          <w:ins w:id="107" w:author="Max Lindmark" w:date="2020-08-17T14:59:00Z"/>
          <w:lang w:val="en-GB"/>
        </w:rPr>
      </w:pPr>
    </w:p>
    <w:p w14:paraId="1D0F5D7C" w14:textId="69E1C238" w:rsidR="00A6294E" w:rsidRDefault="00A6294E" w:rsidP="00D545B3">
      <w:pPr>
        <w:spacing w:line="480" w:lineRule="auto"/>
        <w:contextualSpacing/>
        <w:rPr>
          <w:lang w:val="en-GB"/>
        </w:rPr>
      </w:pPr>
      <w:ins w:id="108" w:author="Max Lindmark" w:date="2020-08-17T14:59:00Z">
        <w:r>
          <w:rPr>
            <w:noProof/>
            <w:lang w:val="en-GB"/>
          </w:rPr>
          <w:lastRenderedPageBreak/>
          <w:drawing>
            <wp:inline distT="0" distB="0" distL="0" distR="0" wp14:anchorId="14E4D602" wp14:editId="66AF1F8B">
              <wp:extent cx="5730875" cy="3307404"/>
              <wp:effectExtent l="0" t="0" r="0" b="0"/>
              <wp:docPr id="13" name="Picture 13"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close up of a logo&#10;&#10;Description automatically generated"/>
                      <pic:cNvPicPr/>
                    </pic:nvPicPr>
                    <pic:blipFill rotWithShape="1">
                      <a:blip r:embed="rId41" cstate="print">
                        <a:extLst>
                          <a:ext uri="{28A0092B-C50C-407E-A947-70E740481C1C}">
                            <a14:useLocalDpi xmlns:a14="http://schemas.microsoft.com/office/drawing/2010/main" val="0"/>
                          </a:ext>
                        </a:extLst>
                      </a:blip>
                      <a:srcRect t="20396" b="21892"/>
                      <a:stretch/>
                    </pic:blipFill>
                    <pic:spPr bwMode="auto">
                      <a:xfrm>
                        <a:off x="0" y="0"/>
                        <a:ext cx="5731510" cy="3307770"/>
                      </a:xfrm>
                      <a:prstGeom prst="rect">
                        <a:avLst/>
                      </a:prstGeom>
                      <a:ln>
                        <a:noFill/>
                      </a:ln>
                      <a:extLst>
                        <a:ext uri="{53640926-AAD7-44D8-BBD7-CCE9431645EC}">
                          <a14:shadowObscured xmlns:a14="http://schemas.microsoft.com/office/drawing/2010/main"/>
                        </a:ext>
                      </a:extLst>
                    </pic:spPr>
                  </pic:pic>
                </a:graphicData>
              </a:graphic>
            </wp:inline>
          </w:drawing>
        </w:r>
      </w:ins>
    </w:p>
    <w:p w14:paraId="68233673" w14:textId="77777777" w:rsidR="00E25784" w:rsidRDefault="00E25784" w:rsidP="00E25784">
      <w:pPr>
        <w:spacing w:line="480" w:lineRule="auto"/>
        <w:contextualSpacing/>
        <w:jc w:val="both"/>
        <w:rPr>
          <w:ins w:id="109" w:author="Max Lindmark" w:date="2020-08-17T14:59:00Z"/>
          <w:lang w:val="en-GB"/>
        </w:rPr>
      </w:pPr>
      <w:commentRangeStart w:id="110"/>
      <w:ins w:id="111" w:author="Max Lindmark" w:date="2020-08-17T14:59:00Z">
        <w:r w:rsidRPr="0066495C">
          <w:rPr>
            <w:lang w:val="en-GB"/>
          </w:rPr>
          <w:t>Fig. S</w:t>
        </w:r>
        <w:r>
          <w:rPr>
            <w:lang w:val="en-GB"/>
          </w:rPr>
          <w:t>33</w:t>
        </w:r>
        <w:r w:rsidRPr="0066495C">
          <w:rPr>
            <w:lang w:val="en-GB"/>
          </w:rPr>
          <w:t>.</w:t>
        </w:r>
        <w:commentRangeEnd w:id="110"/>
        <w:r>
          <w:rPr>
            <w:rStyle w:val="CommentReference"/>
          </w:rPr>
          <w:commentReference w:id="110"/>
        </w:r>
      </w:ins>
    </w:p>
    <w:p w14:paraId="2BB2719C" w14:textId="5C1CCDDF" w:rsidR="007B2B31" w:rsidRDefault="007B2B31" w:rsidP="00D545B3">
      <w:pPr>
        <w:spacing w:line="480" w:lineRule="auto"/>
        <w:contextualSpacing/>
        <w:rPr>
          <w:lang w:val="en-GB"/>
        </w:rPr>
      </w:pPr>
    </w:p>
    <w:p w14:paraId="5812DD8B" w14:textId="7012F06E" w:rsidR="007B2B31" w:rsidDel="002E38CE" w:rsidRDefault="007B2B31" w:rsidP="00D545B3">
      <w:pPr>
        <w:spacing w:line="480" w:lineRule="auto"/>
        <w:contextualSpacing/>
        <w:rPr>
          <w:del w:id="112" w:author="Max Lindmark" w:date="2020-08-17T14:58:00Z"/>
          <w:lang w:val="en-GB"/>
        </w:rPr>
      </w:pPr>
    </w:p>
    <w:p w14:paraId="1E07E0D6" w14:textId="3A8A6D11" w:rsidR="007B2B31" w:rsidRDefault="007B2B31" w:rsidP="00D545B3">
      <w:pPr>
        <w:spacing w:line="480" w:lineRule="auto"/>
        <w:contextualSpacing/>
        <w:rPr>
          <w:lang w:val="en-GB"/>
        </w:rPr>
      </w:pPr>
      <w:r>
        <w:rPr>
          <w:noProof/>
          <w:lang w:eastAsia="sv-SE"/>
        </w:rPr>
        <w:drawing>
          <wp:inline distT="0" distB="0" distL="0" distR="0" wp14:anchorId="6B86FE6A" wp14:editId="2CFA94CD">
            <wp:extent cx="5731510" cy="5731510"/>
            <wp:effectExtent l="0" t="0" r="0" b="0"/>
            <wp:docPr id="32" name="Picture 3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validation_prior_post_con.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578A1B12" w:rsidR="007B2B31" w:rsidRPr="0066495C" w:rsidRDefault="007B2B31" w:rsidP="007B2B31">
      <w:pPr>
        <w:spacing w:line="480" w:lineRule="auto"/>
        <w:contextualSpacing/>
        <w:jc w:val="both"/>
        <w:rPr>
          <w:lang w:val="en-GB"/>
        </w:rPr>
      </w:pPr>
      <w:commentRangeStart w:id="113"/>
      <w:r w:rsidRPr="0066495C">
        <w:rPr>
          <w:lang w:val="en-GB"/>
        </w:rPr>
        <w:t>Fig. S</w:t>
      </w:r>
      <w:r w:rsidR="006C4231">
        <w:rPr>
          <w:lang w:val="en-GB"/>
        </w:rPr>
        <w:t>2</w:t>
      </w:r>
      <w:r w:rsidR="008508EE">
        <w:rPr>
          <w:lang w:val="en-GB"/>
        </w:rPr>
        <w:t>2</w:t>
      </w:r>
      <w:r w:rsidRPr="0066495C">
        <w:rPr>
          <w:lang w:val="en-GB"/>
        </w:rPr>
        <w:t xml:space="preserve">. </w:t>
      </w:r>
      <w:r>
        <w:rPr>
          <w:lang w:val="en-GB"/>
        </w:rPr>
        <w:t xml:space="preserve">Posterior (black) and prior distribution </w:t>
      </w:r>
      <w:r w:rsidR="004103A1">
        <w:rPr>
          <w:lang w:val="en-GB"/>
        </w:rPr>
        <w:t xml:space="preserve">(red) </w:t>
      </w:r>
      <w:r>
        <w:rPr>
          <w:lang w:val="en-GB"/>
        </w:rPr>
        <w:t>for the global parameters</w:t>
      </w:r>
      <w:r w:rsidR="009B7C25">
        <w:rPr>
          <w:lang w:val="en-GB"/>
        </w:rPr>
        <w:t xml:space="preserve"> in the model for maximum consumption rate</w:t>
      </w:r>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13"/>
      <w:r>
        <w:rPr>
          <w:rStyle w:val="CommentReference"/>
        </w:rPr>
        <w:commentReference w:id="113"/>
      </w:r>
    </w:p>
    <w:p w14:paraId="69F7DD57" w14:textId="08D014E8" w:rsidR="007B2B31" w:rsidRDefault="007B2B31" w:rsidP="00D545B3">
      <w:pPr>
        <w:spacing w:line="480" w:lineRule="auto"/>
        <w:contextualSpacing/>
        <w:rPr>
          <w:ins w:id="114" w:author="Max Lindmark" w:date="2020-07-30T08:49:00Z"/>
          <w:lang w:val="en-GB"/>
        </w:rPr>
      </w:pPr>
    </w:p>
    <w:p w14:paraId="31BEC32D" w14:textId="7E526657" w:rsidR="0093414A" w:rsidRDefault="0093414A" w:rsidP="00D545B3">
      <w:pPr>
        <w:spacing w:line="480" w:lineRule="auto"/>
        <w:contextualSpacing/>
        <w:rPr>
          <w:ins w:id="115" w:author="Max Lindmark" w:date="2020-07-30T08:49:00Z"/>
          <w:lang w:val="en-GB"/>
        </w:rPr>
      </w:pPr>
    </w:p>
    <w:p w14:paraId="3A2D255F" w14:textId="5C3A1F7E" w:rsidR="0093414A" w:rsidRDefault="0093414A" w:rsidP="00D545B3">
      <w:pPr>
        <w:spacing w:line="480" w:lineRule="auto"/>
        <w:contextualSpacing/>
        <w:rPr>
          <w:ins w:id="116" w:author="Max Lindmark" w:date="2020-07-30T08:49:00Z"/>
          <w:lang w:val="en-GB"/>
        </w:rPr>
      </w:pPr>
    </w:p>
    <w:p w14:paraId="3CD70D39" w14:textId="37D2F435" w:rsidR="0093414A" w:rsidRDefault="0093414A" w:rsidP="00D545B3">
      <w:pPr>
        <w:spacing w:line="480" w:lineRule="auto"/>
        <w:contextualSpacing/>
        <w:rPr>
          <w:ins w:id="117" w:author="Max Lindmark" w:date="2020-07-30T08:49:00Z"/>
          <w:lang w:val="en-GB"/>
        </w:rPr>
      </w:pPr>
    </w:p>
    <w:p w14:paraId="32EF64D4" w14:textId="50963B4A" w:rsidR="0093414A" w:rsidRDefault="0093414A" w:rsidP="00D545B3">
      <w:pPr>
        <w:spacing w:line="480" w:lineRule="auto"/>
        <w:contextualSpacing/>
        <w:rPr>
          <w:ins w:id="118" w:author="Max Lindmark" w:date="2020-07-30T08:49:00Z"/>
          <w:lang w:val="en-GB"/>
        </w:rPr>
      </w:pPr>
    </w:p>
    <w:p w14:paraId="11901DBE" w14:textId="66F625AA" w:rsidR="0093414A" w:rsidRPr="008E4672" w:rsidRDefault="0093414A" w:rsidP="0093414A">
      <w:pPr>
        <w:pStyle w:val="Heading2"/>
        <w:contextualSpacing/>
        <w:jc w:val="both"/>
        <w:rPr>
          <w:ins w:id="119" w:author="Max Lindmark" w:date="2020-07-30T08:49:00Z"/>
          <w:rFonts w:asciiTheme="minorHAnsi" w:hAnsiTheme="minorHAnsi" w:cstheme="minorHAnsi"/>
          <w:i/>
          <w:iCs/>
          <w:sz w:val="22"/>
          <w:szCs w:val="22"/>
          <w:lang w:val="en-US"/>
        </w:rPr>
      </w:pPr>
      <w:bookmarkStart w:id="120" w:name="_Toc47096781"/>
      <w:commentRangeStart w:id="121"/>
      <w:ins w:id="122" w:author="Max Lindmark" w:date="2020-07-30T08:49:00Z">
        <w:r w:rsidRPr="00647D43">
          <w:rPr>
            <w:rFonts w:asciiTheme="minorHAnsi" w:hAnsiTheme="minorHAnsi" w:cstheme="minorHAnsi"/>
            <w:i/>
            <w:iCs/>
            <w:sz w:val="22"/>
            <w:szCs w:val="22"/>
          </w:rPr>
          <w:lastRenderedPageBreak/>
          <w:t>Maximum consumption rate</w:t>
        </w:r>
        <w:r w:rsidRPr="008E4672">
          <w:rPr>
            <w:rFonts w:asciiTheme="minorHAnsi" w:hAnsiTheme="minorHAnsi" w:cstheme="minorHAnsi"/>
            <w:i/>
            <w:iCs/>
            <w:sz w:val="22"/>
            <w:szCs w:val="22"/>
            <w:lang w:val="en-US"/>
          </w:rPr>
          <w:t xml:space="preserve"> – </w:t>
        </w:r>
        <w:r>
          <w:rPr>
            <w:rFonts w:asciiTheme="minorHAnsi" w:hAnsiTheme="minorHAnsi" w:cstheme="minorHAnsi"/>
            <w:i/>
            <w:iCs/>
            <w:sz w:val="22"/>
            <w:szCs w:val="22"/>
            <w:lang w:val="en-US"/>
          </w:rPr>
          <w:t xml:space="preserve">including </w:t>
        </w:r>
      </w:ins>
      <w:ins w:id="123" w:author="Max Lindmark" w:date="2020-07-30T08:50:00Z">
        <w:r w:rsidR="0064065D">
          <w:rPr>
            <w:rFonts w:asciiTheme="minorHAnsi" w:hAnsiTheme="minorHAnsi" w:cstheme="minorHAnsi"/>
            <w:i/>
            <w:iCs/>
            <w:sz w:val="22"/>
            <w:szCs w:val="22"/>
            <w:lang w:val="en-US"/>
          </w:rPr>
          <w:t xml:space="preserve">beyond </w:t>
        </w:r>
      </w:ins>
      <w:ins w:id="124" w:author="Max Lindmark" w:date="2020-07-30T08:49:00Z">
        <w:r w:rsidRPr="008E4672">
          <w:rPr>
            <w:rFonts w:asciiTheme="minorHAnsi" w:hAnsiTheme="minorHAnsi" w:cstheme="minorHAnsi"/>
            <w:i/>
            <w:iCs/>
            <w:sz w:val="22"/>
            <w:szCs w:val="22"/>
            <w:lang w:val="en-US"/>
          </w:rPr>
          <w:t>peak tempe</w:t>
        </w:r>
        <w:r>
          <w:rPr>
            <w:rFonts w:asciiTheme="minorHAnsi" w:hAnsiTheme="minorHAnsi" w:cstheme="minorHAnsi"/>
            <w:i/>
            <w:iCs/>
            <w:sz w:val="22"/>
            <w:szCs w:val="22"/>
            <w:lang w:val="en-US"/>
          </w:rPr>
          <w:t>ratures</w:t>
        </w:r>
      </w:ins>
      <w:commentRangeEnd w:id="121"/>
      <w:ins w:id="125" w:author="Max Lindmark" w:date="2020-07-30T08:56:00Z">
        <w:r w:rsidR="00C839E7">
          <w:rPr>
            <w:rStyle w:val="CommentReference"/>
            <w:rFonts w:asciiTheme="minorHAnsi" w:eastAsiaTheme="minorHAnsi" w:hAnsiTheme="minorHAnsi" w:cstheme="minorBidi"/>
            <w:b w:val="0"/>
            <w:color w:val="auto"/>
          </w:rPr>
          <w:commentReference w:id="121"/>
        </w:r>
      </w:ins>
      <w:bookmarkEnd w:id="120"/>
    </w:p>
    <w:p w14:paraId="009DBF97" w14:textId="073DA6F8" w:rsidR="0093414A" w:rsidRDefault="00B7108F" w:rsidP="00D545B3">
      <w:pPr>
        <w:spacing w:line="480" w:lineRule="auto"/>
        <w:contextualSpacing/>
        <w:rPr>
          <w:ins w:id="126" w:author="Max Lindmark" w:date="2020-07-30T08:50:00Z"/>
          <w:lang w:val="en-GB"/>
        </w:rPr>
      </w:pPr>
      <w:r>
        <w:rPr>
          <w:noProof/>
          <w:lang w:val="en-GB"/>
        </w:rPr>
        <w:drawing>
          <wp:inline distT="0" distB="0" distL="0" distR="0" wp14:anchorId="633B2CC5" wp14:editId="1D7FB298">
            <wp:extent cx="5731510" cy="5731510"/>
            <wp:effectExtent l="0" t="0" r="0" b="0"/>
            <wp:docPr id="46" name="Picture 4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close up of text on a black background&#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1AE18E75" w:rsidR="00313E72" w:rsidRPr="0066495C" w:rsidRDefault="00313E72" w:rsidP="00313E72">
      <w:pPr>
        <w:spacing w:line="480" w:lineRule="auto"/>
        <w:contextualSpacing/>
        <w:jc w:val="both"/>
        <w:rPr>
          <w:ins w:id="127" w:author="Max Lindmark" w:date="2020-07-30T08:50:00Z"/>
          <w:lang w:val="en-GB"/>
        </w:rPr>
      </w:pPr>
      <w:ins w:id="128" w:author="Max Lindmark" w:date="2020-07-30T08:50:00Z">
        <w:r w:rsidRPr="0066495C">
          <w:rPr>
            <w:lang w:val="en-GB"/>
          </w:rPr>
          <w:t>Fig. S</w:t>
        </w:r>
        <w:r>
          <w:rPr>
            <w:lang w:val="en-GB"/>
          </w:rPr>
          <w:t>23</w:t>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maximum consumption </w:t>
        </w:r>
        <w:r w:rsidRPr="0066495C">
          <w:rPr>
            <w:lang w:val="en-GB"/>
          </w:rPr>
          <w:t xml:space="preserve">rate model </w:t>
        </w:r>
      </w:ins>
      <w:ins w:id="129" w:author="Max Lindmark" w:date="2020-07-30T08:51:00Z">
        <w:r w:rsidR="00DA3D09">
          <w:rPr>
            <w:lang w:val="en-GB"/>
          </w:rPr>
          <w:t xml:space="preserve">with </w:t>
        </w:r>
      </w:ins>
      <w:ins w:id="130" w:author="Max Lindmark" w:date="2020-07-30T08:50:00Z">
        <w:r w:rsidRPr="0066495C">
          <w:rPr>
            <w:lang w:val="en-GB"/>
          </w:rPr>
          <w:t xml:space="preserve">temperatures </w:t>
        </w:r>
      </w:ins>
      <w:ins w:id="131" w:author="Max Lindmark" w:date="2020-07-30T08:51:00Z">
        <w:r w:rsidR="00DA3D09">
          <w:rPr>
            <w:lang w:val="en-GB"/>
          </w:rPr>
          <w:t xml:space="preserve">including beyond </w:t>
        </w:r>
        <w:r w:rsidR="00B66163">
          <w:rPr>
            <w:lang w:val="en-GB"/>
          </w:rPr>
          <w:t xml:space="preserve">peak </w:t>
        </w:r>
      </w:ins>
      <w:ins w:id="132" w:author="Max Lindmark" w:date="2020-07-30T08:50:00Z">
        <w:r w:rsidRPr="0066495C">
          <w:rPr>
            <w:lang w:val="en-GB"/>
          </w:rPr>
          <w:t>temperatures.</w:t>
        </w:r>
      </w:ins>
    </w:p>
    <w:p w14:paraId="498E0507" w14:textId="4AB44ED4" w:rsidR="00313E72" w:rsidRDefault="00313E72" w:rsidP="00D545B3">
      <w:pPr>
        <w:spacing w:line="480" w:lineRule="auto"/>
        <w:contextualSpacing/>
        <w:rPr>
          <w:ins w:id="133" w:author="Max Lindmark" w:date="2020-07-30T08:52:00Z"/>
          <w:lang w:val="en-GB"/>
        </w:rPr>
      </w:pPr>
    </w:p>
    <w:p w14:paraId="0240EF04" w14:textId="101E1152" w:rsidR="00C43948" w:rsidRDefault="00C43948" w:rsidP="00D545B3">
      <w:pPr>
        <w:spacing w:line="480" w:lineRule="auto"/>
        <w:contextualSpacing/>
        <w:rPr>
          <w:ins w:id="134" w:author="Max Lindmark" w:date="2020-07-30T08:52:00Z"/>
          <w:lang w:val="en-GB"/>
        </w:rPr>
      </w:pPr>
    </w:p>
    <w:p w14:paraId="6C8B385A" w14:textId="5E74F15A" w:rsidR="00C43948" w:rsidRDefault="00C43948" w:rsidP="00D545B3">
      <w:pPr>
        <w:spacing w:line="480" w:lineRule="auto"/>
        <w:contextualSpacing/>
        <w:rPr>
          <w:ins w:id="135" w:author="Max Lindmark" w:date="2020-07-30T08:52:00Z"/>
          <w:lang w:val="en-GB"/>
        </w:rPr>
      </w:pPr>
    </w:p>
    <w:p w14:paraId="475BEDB9" w14:textId="3B3150DA" w:rsidR="00C43948" w:rsidRDefault="00C43948" w:rsidP="00D545B3">
      <w:pPr>
        <w:spacing w:line="480" w:lineRule="auto"/>
        <w:contextualSpacing/>
        <w:rPr>
          <w:ins w:id="136" w:author="Max Lindmark" w:date="2020-07-30T08:52:00Z"/>
          <w:lang w:val="en-GB"/>
        </w:rPr>
      </w:pPr>
    </w:p>
    <w:p w14:paraId="6DF79ABA" w14:textId="48EBF452" w:rsidR="00C43948" w:rsidRDefault="00B92E65" w:rsidP="00D545B3">
      <w:pPr>
        <w:spacing w:line="480" w:lineRule="auto"/>
        <w:contextualSpacing/>
        <w:rPr>
          <w:ins w:id="137" w:author="Max Lindmark" w:date="2020-07-30T08:52:00Z"/>
          <w:lang w:val="en-GB"/>
        </w:rPr>
      </w:pPr>
      <w:r>
        <w:rPr>
          <w:noProof/>
          <w:lang w:val="en-GB"/>
        </w:rPr>
        <w:lastRenderedPageBreak/>
        <w:drawing>
          <wp:inline distT="0" distB="0" distL="0" distR="0" wp14:anchorId="1F08C0E3" wp14:editId="3A2DB77F">
            <wp:extent cx="5731510" cy="5731510"/>
            <wp:effectExtent l="0" t="0" r="0" b="0"/>
            <wp:docPr id="43" name="Picture 4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screenshot of a cell phone&#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1753193" w:rsidR="00C43948" w:rsidRDefault="00C43948" w:rsidP="00C43948">
      <w:pPr>
        <w:spacing w:line="480" w:lineRule="auto"/>
        <w:contextualSpacing/>
        <w:jc w:val="both"/>
        <w:rPr>
          <w:ins w:id="138" w:author="Max Lindmark" w:date="2020-07-30T08:58:00Z"/>
          <w:lang w:val="en-US"/>
        </w:rPr>
      </w:pPr>
      <w:ins w:id="139" w:author="Max Lindmark" w:date="2020-07-30T08:52:00Z">
        <w:r w:rsidRPr="0066495C">
          <w:rPr>
            <w:lang w:val="en-GB"/>
          </w:rPr>
          <w:t>Fig. S</w:t>
        </w:r>
        <w:r>
          <w:rPr>
            <w:lang w:val="en-GB"/>
          </w:rPr>
          <w:t>24</w:t>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w:ins>
      <m:oMath>
        <m:acc>
          <m:accPr>
            <m:ctrlPr>
              <w:ins w:id="140" w:author="Max Lindmark" w:date="2020-07-30T08:52:00Z">
                <w:rPr>
                  <w:rFonts w:ascii="Cambria Math" w:hAnsi="Cambria Math"/>
                  <w:i/>
                </w:rPr>
              </w:ins>
            </m:ctrlPr>
          </m:accPr>
          <m:e>
            <m:r>
              <w:ins w:id="141" w:author="Max Lindmark" w:date="2020-07-30T08:52:00Z">
                <w:rPr>
                  <w:rFonts w:ascii="Cambria Math" w:hAnsi="Cambria Math"/>
                </w:rPr>
                <m:t>R</m:t>
              </w:ins>
            </m:r>
          </m:e>
        </m:acc>
      </m:oMath>
      <w:ins w:id="142" w:author="Max Lindmark" w:date="2020-07-30T08:52:00Z">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Pr>
            <w:rFonts w:eastAsiaTheme="minorEastAsia"/>
            <w:lang w:val="en-US"/>
          </w:rPr>
          <w:t xml:space="preserve">maximum consumption </w:t>
        </w:r>
        <w:r w:rsidRPr="005B3258">
          <w:rPr>
            <w:rFonts w:eastAsiaTheme="minorEastAsia"/>
            <w:lang w:val="en-US"/>
          </w:rPr>
          <w:t>rate</w:t>
        </w:r>
        <w:r w:rsidRPr="0066495C">
          <w:rPr>
            <w:lang w:val="en-GB"/>
          </w:rPr>
          <w:t xml:space="preserve"> model</w:t>
        </w:r>
        <w:r w:rsidR="005A7378">
          <w:rPr>
            <w:lang w:val="en-GB"/>
          </w:rPr>
          <w:t xml:space="preserve"> (including data beyond peak)</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Pr="00750104">
          <w:rPr>
            <w:lang w:val="en-US"/>
          </w:rPr>
          <w:t xml:space="preserve"> </w:t>
        </w:r>
        <w:r>
          <w:rPr>
            <w:lang w:val="en-US"/>
          </w:rPr>
          <w:t>The index of the parameter corresponds to species.</w:t>
        </w:r>
      </w:ins>
    </w:p>
    <w:p w14:paraId="67FBC88A" w14:textId="414944CD" w:rsidR="000C3FBD" w:rsidRDefault="000C3FBD" w:rsidP="00C43948">
      <w:pPr>
        <w:spacing w:line="480" w:lineRule="auto"/>
        <w:contextualSpacing/>
        <w:jc w:val="both"/>
        <w:rPr>
          <w:ins w:id="143" w:author="Max Lindmark" w:date="2020-07-30T08:58:00Z"/>
          <w:lang w:val="en-US"/>
        </w:rPr>
      </w:pPr>
    </w:p>
    <w:p w14:paraId="32E1512D" w14:textId="08F409FC" w:rsidR="000C3FBD" w:rsidRDefault="000C3FBD" w:rsidP="00C43948">
      <w:pPr>
        <w:spacing w:line="480" w:lineRule="auto"/>
        <w:contextualSpacing/>
        <w:jc w:val="both"/>
        <w:rPr>
          <w:ins w:id="144" w:author="Max Lindmark" w:date="2020-07-30T08:58:00Z"/>
          <w:lang w:val="en-US"/>
        </w:rPr>
      </w:pPr>
    </w:p>
    <w:p w14:paraId="152FCBD6" w14:textId="65AB8890" w:rsidR="000C3FBD" w:rsidRDefault="000C3FBD" w:rsidP="00C43948">
      <w:pPr>
        <w:spacing w:line="480" w:lineRule="auto"/>
        <w:contextualSpacing/>
        <w:jc w:val="both"/>
        <w:rPr>
          <w:ins w:id="145" w:author="Max Lindmark" w:date="2020-07-30T08:58:00Z"/>
          <w:lang w:val="en-US"/>
        </w:rPr>
      </w:pPr>
    </w:p>
    <w:p w14:paraId="00A2E285" w14:textId="03D8B281" w:rsidR="000C3FBD" w:rsidRDefault="000C3FBD" w:rsidP="00C43948">
      <w:pPr>
        <w:spacing w:line="480" w:lineRule="auto"/>
        <w:contextualSpacing/>
        <w:jc w:val="both"/>
        <w:rPr>
          <w:ins w:id="146" w:author="Max Lindmark" w:date="2020-07-30T08:58:00Z"/>
          <w:lang w:val="en-US"/>
        </w:rPr>
      </w:pPr>
    </w:p>
    <w:p w14:paraId="2B44BC75" w14:textId="74BEB56F" w:rsidR="000C3FBD" w:rsidRDefault="00CB044D" w:rsidP="00C43948">
      <w:pPr>
        <w:spacing w:line="480" w:lineRule="auto"/>
        <w:contextualSpacing/>
        <w:jc w:val="both"/>
        <w:rPr>
          <w:ins w:id="147" w:author="Max Lindmark" w:date="2020-07-30T08:58:00Z"/>
          <w:lang w:val="en-US"/>
        </w:rPr>
      </w:pPr>
      <w:r>
        <w:rPr>
          <w:noProof/>
          <w:lang w:val="en-US"/>
        </w:rPr>
        <w:lastRenderedPageBreak/>
        <w:drawing>
          <wp:inline distT="0" distB="0" distL="0" distR="0" wp14:anchorId="53436805" wp14:editId="2CADDB4C">
            <wp:extent cx="5731510" cy="573151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11F884C" w14:textId="16A52977" w:rsidR="000C3FBD" w:rsidRPr="0066495C" w:rsidRDefault="000C3FBD" w:rsidP="000C3FBD">
      <w:pPr>
        <w:spacing w:line="480" w:lineRule="auto"/>
        <w:contextualSpacing/>
        <w:jc w:val="both"/>
        <w:rPr>
          <w:ins w:id="148" w:author="Max Lindmark" w:date="2020-07-30T08:58:00Z"/>
          <w:lang w:val="en-GB"/>
        </w:rPr>
      </w:pPr>
      <w:ins w:id="149" w:author="Max Lindmark" w:date="2020-07-30T08:58:00Z">
        <w:r w:rsidRPr="0066495C">
          <w:rPr>
            <w:lang w:val="en-GB"/>
          </w:rPr>
          <w:t>Fig. S</w:t>
        </w:r>
        <w:r>
          <w:rPr>
            <w:lang w:val="en-GB"/>
          </w:rPr>
          <w:t>25</w:t>
        </w:r>
        <w:r w:rsidRPr="0066495C">
          <w:rPr>
            <w:lang w:val="en-GB"/>
          </w:rPr>
          <w:t xml:space="preserve">. Model fit (mean) for </w:t>
        </w:r>
      </w:ins>
      <w:ins w:id="150" w:author="Max Lindmark" w:date="2020-07-30T09:00:00Z">
        <w:r w:rsidR="004200DC">
          <w:rPr>
            <w:lang w:val="en-GB"/>
          </w:rPr>
          <w:t xml:space="preserve">the </w:t>
        </w:r>
      </w:ins>
      <w:ins w:id="151" w:author="Max Lindmark" w:date="2020-07-30T08:58:00Z">
        <w:r w:rsidRPr="0066495C">
          <w:rPr>
            <w:lang w:val="en-GB"/>
          </w:rPr>
          <w:t xml:space="preserve">model of </w:t>
        </w:r>
      </w:ins>
      <w:ins w:id="152" w:author="Max Lindmark" w:date="2020-07-30T09:00:00Z">
        <w:r w:rsidR="00BE0F8C">
          <w:rPr>
            <w:lang w:val="en-GB"/>
          </w:rPr>
          <w:t xml:space="preserve">maximum consumption rate </w:t>
        </w:r>
      </w:ins>
      <w:ins w:id="153" w:author="Max Lindmark" w:date="2020-07-30T08:58:00Z">
        <w:r w:rsidRPr="0066495C">
          <w:rPr>
            <w:rFonts w:eastAsiaTheme="minorEastAsia"/>
            <w:lang w:val="en-GB"/>
          </w:rPr>
          <w:t>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ns w:id="154" w:author="Max Lindmark" w:date="2020-07-30T09:03:00Z">
        <w:r w:rsidR="007235A1">
          <w:rPr>
            <w:rFonts w:eastAsiaTheme="minorEastAsia"/>
            <w:lang w:val="en-US"/>
          </w:rPr>
          <w:t xml:space="preserve"> to compare how well it matches the original data. E</w:t>
        </w:r>
      </w:ins>
      <w:ins w:id="155" w:author="Max Lindmark" w:date="2020-07-30T08:58:00Z">
        <w:r>
          <w:rPr>
            <w:rFonts w:eastAsiaTheme="minorEastAsia"/>
            <w:lang w:val="en-US"/>
          </w:rPr>
          <w:t>ach simulated dat</w:t>
        </w:r>
      </w:ins>
      <w:ins w:id="156" w:author="Max Lindmark" w:date="2020-07-30T09:03:00Z">
        <w:r w:rsidR="00E81FA5">
          <w:rPr>
            <w:rFonts w:eastAsiaTheme="minorEastAsia"/>
            <w:lang w:val="en-US"/>
          </w:rPr>
          <w:t>um</w:t>
        </w:r>
      </w:ins>
      <w:ins w:id="157" w:author="Max Lindmark" w:date="2020-07-30T08:58:00Z">
        <w:r>
          <w:rPr>
            <w:rFonts w:eastAsiaTheme="minorEastAsia"/>
            <w:lang w:val="en-US"/>
          </w:rPr>
          <w:t xml:space="preserve"> is assigned a 0 or 1 if it is below or above the mean data point. The number in the plot corresponds to the mean of the vector of 0’s and 1’s.</w:t>
        </w:r>
      </w:ins>
    </w:p>
    <w:p w14:paraId="7132B390" w14:textId="77777777" w:rsidR="000C3FBD" w:rsidRPr="0066495C" w:rsidRDefault="000C3FBD" w:rsidP="00C43948">
      <w:pPr>
        <w:spacing w:line="480" w:lineRule="auto"/>
        <w:contextualSpacing/>
        <w:jc w:val="both"/>
        <w:rPr>
          <w:ins w:id="158" w:author="Max Lindmark" w:date="2020-07-30T08:52:00Z"/>
          <w:lang w:val="en-GB"/>
        </w:rPr>
      </w:pPr>
    </w:p>
    <w:p w14:paraId="5F44E94E" w14:textId="1F5AAC06" w:rsidR="00C43948" w:rsidRDefault="00C43948" w:rsidP="00D545B3">
      <w:pPr>
        <w:spacing w:line="480" w:lineRule="auto"/>
        <w:contextualSpacing/>
        <w:rPr>
          <w:lang w:val="en-GB"/>
        </w:rPr>
      </w:pPr>
    </w:p>
    <w:p w14:paraId="22D58E55" w14:textId="032DD5E2" w:rsidR="00F15F38" w:rsidRDefault="00F15F38" w:rsidP="00F15F38">
      <w:pPr>
        <w:spacing w:line="480" w:lineRule="auto"/>
        <w:contextualSpacing/>
        <w:rPr>
          <w:lang w:val="en-GB"/>
        </w:rPr>
      </w:pPr>
      <w:commentRangeStart w:id="159"/>
      <w:commentRangeStart w:id="160"/>
      <w:r>
        <w:rPr>
          <w:noProof/>
          <w:lang w:val="en-GB"/>
        </w:rPr>
        <w:lastRenderedPageBreak/>
        <w:drawing>
          <wp:inline distT="0" distB="0" distL="0" distR="0" wp14:anchorId="1072F295" wp14:editId="001BB323">
            <wp:extent cx="5731458" cy="3297677"/>
            <wp:effectExtent l="0" t="0" r="0" b="4445"/>
            <wp:docPr id="18" name="Picture 18"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close up of text on a black background&#10;&#10;Description automatically generated"/>
                    <pic:cNvPicPr/>
                  </pic:nvPicPr>
                  <pic:blipFill rotWithShape="1">
                    <a:blip r:embed="rId46" cstate="print">
                      <a:extLst>
                        <a:ext uri="{28A0092B-C50C-407E-A947-70E740481C1C}">
                          <a14:useLocalDpi xmlns:a14="http://schemas.microsoft.com/office/drawing/2010/main" val="0"/>
                        </a:ext>
                      </a:extLst>
                    </a:blip>
                    <a:srcRect t="20706" b="21758"/>
                    <a:stretch/>
                  </pic:blipFill>
                  <pic:spPr bwMode="auto">
                    <a:xfrm>
                      <a:off x="0" y="0"/>
                      <a:ext cx="5731510" cy="3297707"/>
                    </a:xfrm>
                    <a:prstGeom prst="rect">
                      <a:avLst/>
                    </a:prstGeom>
                    <a:ln>
                      <a:noFill/>
                    </a:ln>
                    <a:extLst>
                      <a:ext uri="{53640926-AAD7-44D8-BBD7-CCE9431645EC}">
                        <a14:shadowObscured xmlns:a14="http://schemas.microsoft.com/office/drawing/2010/main"/>
                      </a:ext>
                    </a:extLst>
                  </pic:spPr>
                </pic:pic>
              </a:graphicData>
            </a:graphic>
          </wp:inline>
        </w:drawing>
      </w:r>
      <w:commentRangeEnd w:id="159"/>
      <w:r w:rsidR="00631022">
        <w:rPr>
          <w:rStyle w:val="CommentReference"/>
        </w:rPr>
        <w:commentReference w:id="159"/>
      </w:r>
      <w:commentRangeEnd w:id="160"/>
      <w:r w:rsidR="00631022">
        <w:rPr>
          <w:rStyle w:val="CommentReference"/>
        </w:rPr>
        <w:commentReference w:id="160"/>
      </w:r>
    </w:p>
    <w:p w14:paraId="664BB861" w14:textId="058A39BC" w:rsidR="00F15F38" w:rsidRDefault="00F15F38" w:rsidP="00F15F38">
      <w:pPr>
        <w:spacing w:line="480" w:lineRule="auto"/>
        <w:contextualSpacing/>
        <w:rPr>
          <w:lang w:val="en-GB"/>
        </w:rPr>
      </w:pPr>
      <w:commentRangeStart w:id="161"/>
      <w:r w:rsidRPr="0066495C">
        <w:rPr>
          <w:lang w:val="en-GB"/>
        </w:rPr>
        <w:t>Fig. S</w:t>
      </w:r>
      <w:r>
        <w:rPr>
          <w:lang w:val="en-GB"/>
        </w:rPr>
        <w:t>33</w:t>
      </w:r>
      <w:r w:rsidRPr="0066495C">
        <w:rPr>
          <w:lang w:val="en-GB"/>
        </w:rPr>
        <w:t>.</w:t>
      </w:r>
      <w:commentRangeEnd w:id="161"/>
      <w:r>
        <w:rPr>
          <w:rStyle w:val="CommentReference"/>
        </w:rPr>
        <w:commentReference w:id="161"/>
      </w:r>
    </w:p>
    <w:p w14:paraId="748621CA" w14:textId="2D79A8BB" w:rsidR="00F15F38" w:rsidRDefault="00F15F38" w:rsidP="00D545B3">
      <w:pPr>
        <w:spacing w:line="480" w:lineRule="auto"/>
        <w:contextualSpacing/>
        <w:rPr>
          <w:lang w:val="en-GB"/>
        </w:rPr>
      </w:pPr>
    </w:p>
    <w:p w14:paraId="2F4ADEA2" w14:textId="07A75BB0" w:rsidR="00F15F38" w:rsidRDefault="00F15F38" w:rsidP="00D545B3">
      <w:pPr>
        <w:spacing w:line="480" w:lineRule="auto"/>
        <w:contextualSpacing/>
        <w:rPr>
          <w:noProof/>
          <w:lang w:val="en-GB"/>
        </w:rPr>
      </w:pPr>
    </w:p>
    <w:p w14:paraId="3A751FDE" w14:textId="629510C6" w:rsidR="001E04B2" w:rsidRDefault="001E04B2" w:rsidP="00D545B3">
      <w:pPr>
        <w:spacing w:line="480" w:lineRule="auto"/>
        <w:contextualSpacing/>
        <w:rPr>
          <w:noProof/>
          <w:lang w:val="en-GB"/>
        </w:rPr>
      </w:pPr>
    </w:p>
    <w:p w14:paraId="0BB172B2" w14:textId="3189C652" w:rsidR="001E04B2" w:rsidRDefault="001E04B2" w:rsidP="00D545B3">
      <w:pPr>
        <w:spacing w:line="480" w:lineRule="auto"/>
        <w:contextualSpacing/>
        <w:rPr>
          <w:noProof/>
          <w:lang w:val="en-GB"/>
        </w:rPr>
      </w:pPr>
    </w:p>
    <w:p w14:paraId="0D89FF59" w14:textId="0215BEB8" w:rsidR="001E04B2" w:rsidRDefault="001E04B2" w:rsidP="00D545B3">
      <w:pPr>
        <w:spacing w:line="480" w:lineRule="auto"/>
        <w:contextualSpacing/>
        <w:rPr>
          <w:noProof/>
          <w:lang w:val="en-GB"/>
        </w:rPr>
      </w:pPr>
    </w:p>
    <w:p w14:paraId="174253F7" w14:textId="669BEA45" w:rsidR="001E04B2" w:rsidRDefault="001E04B2" w:rsidP="00D545B3">
      <w:pPr>
        <w:spacing w:line="480" w:lineRule="auto"/>
        <w:contextualSpacing/>
        <w:rPr>
          <w:noProof/>
          <w:lang w:val="en-GB"/>
        </w:rPr>
      </w:pPr>
    </w:p>
    <w:p w14:paraId="06774B1C" w14:textId="2989362F" w:rsidR="001E04B2" w:rsidRDefault="001E04B2" w:rsidP="00D545B3">
      <w:pPr>
        <w:spacing w:line="480" w:lineRule="auto"/>
        <w:contextualSpacing/>
        <w:rPr>
          <w:noProof/>
          <w:lang w:val="en-GB"/>
        </w:rPr>
      </w:pPr>
    </w:p>
    <w:p w14:paraId="0FF067B8" w14:textId="14C7ABA1" w:rsidR="001E04B2" w:rsidRDefault="001E04B2" w:rsidP="00D545B3">
      <w:pPr>
        <w:spacing w:line="480" w:lineRule="auto"/>
        <w:contextualSpacing/>
        <w:rPr>
          <w:noProof/>
          <w:lang w:val="en-GB"/>
        </w:rPr>
      </w:pPr>
    </w:p>
    <w:p w14:paraId="4B0FF24A" w14:textId="3DCEE091" w:rsidR="001E04B2" w:rsidRDefault="001E04B2" w:rsidP="00D545B3">
      <w:pPr>
        <w:spacing w:line="480" w:lineRule="auto"/>
        <w:contextualSpacing/>
        <w:rPr>
          <w:noProof/>
          <w:lang w:val="en-GB"/>
        </w:rPr>
      </w:pPr>
    </w:p>
    <w:p w14:paraId="4489F2CB" w14:textId="7B342099" w:rsidR="001E04B2" w:rsidRDefault="001E04B2" w:rsidP="00D545B3">
      <w:pPr>
        <w:spacing w:line="480" w:lineRule="auto"/>
        <w:contextualSpacing/>
        <w:rPr>
          <w:noProof/>
          <w:lang w:val="en-GB"/>
        </w:rPr>
      </w:pPr>
    </w:p>
    <w:p w14:paraId="19D37908" w14:textId="60D6EDAA" w:rsidR="001E04B2" w:rsidRDefault="001E04B2" w:rsidP="00D545B3">
      <w:pPr>
        <w:spacing w:line="480" w:lineRule="auto"/>
        <w:contextualSpacing/>
        <w:rPr>
          <w:noProof/>
          <w:lang w:val="en-GB"/>
        </w:rPr>
      </w:pPr>
    </w:p>
    <w:p w14:paraId="306870B8" w14:textId="31B91424" w:rsidR="001E04B2" w:rsidRDefault="001E04B2" w:rsidP="00D545B3">
      <w:pPr>
        <w:spacing w:line="480" w:lineRule="auto"/>
        <w:contextualSpacing/>
        <w:rPr>
          <w:noProof/>
          <w:lang w:val="en-GB"/>
        </w:rPr>
      </w:pPr>
    </w:p>
    <w:p w14:paraId="244685FE" w14:textId="408F1DBE" w:rsidR="001E04B2" w:rsidRDefault="001E04B2" w:rsidP="00D545B3">
      <w:pPr>
        <w:spacing w:line="480" w:lineRule="auto"/>
        <w:contextualSpacing/>
        <w:rPr>
          <w:noProof/>
          <w:lang w:val="en-GB"/>
        </w:rPr>
      </w:pPr>
    </w:p>
    <w:p w14:paraId="4D74CBE7" w14:textId="14BF3A82" w:rsidR="001E04B2" w:rsidRDefault="001E04B2" w:rsidP="00D545B3">
      <w:pPr>
        <w:spacing w:line="480" w:lineRule="auto"/>
        <w:contextualSpacing/>
        <w:rPr>
          <w:noProof/>
          <w:lang w:val="en-GB"/>
        </w:rPr>
      </w:pPr>
    </w:p>
    <w:p w14:paraId="0A03B966" w14:textId="48A55280" w:rsidR="00152A43" w:rsidRDefault="008A7E7F" w:rsidP="00D545B3">
      <w:pPr>
        <w:spacing w:line="480" w:lineRule="auto"/>
        <w:contextualSpacing/>
        <w:rPr>
          <w:ins w:id="162" w:author="Max Lindmark" w:date="2020-07-30T08:57:00Z"/>
          <w:lang w:val="en-GB"/>
        </w:rPr>
      </w:pPr>
      <w:commentRangeStart w:id="163"/>
      <w:r>
        <w:rPr>
          <w:noProof/>
          <w:lang w:val="en-GB"/>
        </w:rPr>
        <w:lastRenderedPageBreak/>
        <w:drawing>
          <wp:inline distT="0" distB="0" distL="0" distR="0" wp14:anchorId="095ACDC6" wp14:editId="06ACA242">
            <wp:extent cx="5731510" cy="5731510"/>
            <wp:effectExtent l="0" t="0" r="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close up of a map&#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commentRangeEnd w:id="163"/>
      <w:r>
        <w:rPr>
          <w:rStyle w:val="CommentReference"/>
        </w:rPr>
        <w:commentReference w:id="163"/>
      </w:r>
    </w:p>
    <w:p w14:paraId="6BFBFD8D" w14:textId="20F214E9" w:rsidR="00152A43" w:rsidRPr="0066495C" w:rsidRDefault="00152A43" w:rsidP="00152A43">
      <w:pPr>
        <w:spacing w:line="480" w:lineRule="auto"/>
        <w:contextualSpacing/>
        <w:jc w:val="both"/>
        <w:rPr>
          <w:ins w:id="164" w:author="Max Lindmark" w:date="2020-07-30T08:57:00Z"/>
          <w:lang w:val="en-GB"/>
        </w:rPr>
      </w:pPr>
      <w:ins w:id="165" w:author="Max Lindmark" w:date="2020-07-30T08:57:00Z">
        <w:r w:rsidRPr="0066495C">
          <w:rPr>
            <w:lang w:val="en-GB"/>
          </w:rPr>
          <w:t>Fig. S</w:t>
        </w:r>
        <w:r>
          <w:rPr>
            <w:lang w:val="en-GB"/>
          </w:rPr>
          <w:t>26</w:t>
        </w:r>
        <w:r w:rsidRPr="0066495C">
          <w:rPr>
            <w:lang w:val="en-GB"/>
          </w:rPr>
          <w:t xml:space="preserve">. </w:t>
        </w:r>
        <w:r>
          <w:rPr>
            <w:lang w:val="en-GB"/>
          </w:rPr>
          <w:t xml:space="preserve">Posterior (black) and prior distribution (red) for the global parameters in the model for </w:t>
        </w:r>
      </w:ins>
      <w:ins w:id="166" w:author="Max Lindmark" w:date="2020-07-30T08:58:00Z">
        <w:r>
          <w:rPr>
            <w:lang w:val="en-GB"/>
          </w:rPr>
          <w:t>maximum consumption rate including data beyond peak</w:t>
        </w:r>
      </w:ins>
      <w:ins w:id="167" w:author="Max Lindmark" w:date="2020-07-30T08:57:00Z">
        <w:r>
          <w:rPr>
            <w:lang w:val="en-GB"/>
          </w:rPr>
          <w:t xml:space="preserve">, including their % overlap, effective sample size and </w:t>
        </w:r>
      </w:ins>
      <m:oMath>
        <m:acc>
          <m:accPr>
            <m:ctrlPr>
              <w:ins w:id="168" w:author="Max Lindmark" w:date="2020-07-30T08:57:00Z">
                <w:rPr>
                  <w:rFonts w:ascii="Cambria Math" w:hAnsi="Cambria Math"/>
                  <w:i/>
                </w:rPr>
              </w:ins>
            </m:ctrlPr>
          </m:accPr>
          <m:e>
            <m:r>
              <w:ins w:id="169" w:author="Max Lindmark" w:date="2020-07-30T08:57:00Z">
                <w:rPr>
                  <w:rFonts w:ascii="Cambria Math" w:hAnsi="Cambria Math"/>
                </w:rPr>
                <m:t>R</m:t>
              </w:ins>
            </m:r>
          </m:e>
        </m:acc>
      </m:oMath>
      <w:ins w:id="170" w:author="Max Lindmark" w:date="2020-07-30T08:57:00Z">
        <w:r>
          <w:rPr>
            <w:lang w:val="en-GB"/>
          </w:rPr>
          <w:t xml:space="preserve"> (rounded).</w:t>
        </w:r>
      </w:ins>
    </w:p>
    <w:p w14:paraId="4C845BCC" w14:textId="77777777" w:rsidR="00152A43" w:rsidRPr="00313E72" w:rsidRDefault="00152A43"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171" w:name="_Toc47096782"/>
      <w:r w:rsidRPr="00647D43">
        <w:rPr>
          <w:rFonts w:asciiTheme="minorHAnsi" w:hAnsiTheme="minorHAnsi" w:cstheme="minorHAnsi"/>
          <w:i/>
          <w:iCs/>
          <w:sz w:val="22"/>
          <w:szCs w:val="22"/>
        </w:rPr>
        <w:lastRenderedPageBreak/>
        <w:t>Metabolic rate</w:t>
      </w:r>
      <w:bookmarkEnd w:id="171"/>
    </w:p>
    <w:p w14:paraId="2FA8677E" w14:textId="73774179" w:rsidR="009428CD" w:rsidRPr="00647D43" w:rsidRDefault="007B2B31" w:rsidP="00D545B3">
      <w:pPr>
        <w:spacing w:line="480" w:lineRule="auto"/>
        <w:contextualSpacing/>
        <w:jc w:val="center"/>
      </w:pPr>
      <w:r>
        <w:rPr>
          <w:noProof/>
          <w:lang w:eastAsia="sv-SE"/>
        </w:rPr>
        <w:drawing>
          <wp:inline distT="0" distB="0" distL="0" distR="0" wp14:anchorId="4117AA1B" wp14:editId="618FCA34">
            <wp:extent cx="5731510" cy="5731510"/>
            <wp:effectExtent l="0" t="0" r="0" b="0"/>
            <wp:docPr id="31" name="Picture 31"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alidation_met.pn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153B7AA4" w:rsidR="008727A7" w:rsidRPr="0066495C" w:rsidRDefault="008727A7" w:rsidP="008727A7">
      <w:pPr>
        <w:spacing w:line="480" w:lineRule="auto"/>
        <w:contextualSpacing/>
        <w:jc w:val="both"/>
        <w:rPr>
          <w:lang w:val="en-GB"/>
        </w:rPr>
      </w:pPr>
      <w:r w:rsidRPr="0066495C">
        <w:rPr>
          <w:lang w:val="en-GB"/>
        </w:rPr>
        <w:t xml:space="preserve">Fig. </w:t>
      </w:r>
      <w:del w:id="172" w:author="Max Lindmark" w:date="2020-07-30T10:15:00Z">
        <w:r w:rsidRPr="0066495C" w:rsidDel="00F46AB4">
          <w:rPr>
            <w:lang w:val="en-GB"/>
          </w:rPr>
          <w:delText>S</w:delText>
        </w:r>
        <w:r w:rsidDel="00F46AB4">
          <w:rPr>
            <w:lang w:val="en-GB"/>
          </w:rPr>
          <w:delText>2</w:delText>
        </w:r>
        <w:r w:rsidR="00F675A5" w:rsidDel="00F46AB4">
          <w:rPr>
            <w:lang w:val="en-GB"/>
          </w:rPr>
          <w:delText>3</w:delText>
        </w:r>
      </w:del>
      <w:ins w:id="173" w:author="Max Lindmark" w:date="2020-07-30T10:15:00Z">
        <w:r w:rsidR="00F46AB4" w:rsidRPr="0066495C">
          <w:rPr>
            <w:lang w:val="en-GB"/>
          </w:rPr>
          <w:t>S</w:t>
        </w:r>
        <w:r w:rsidR="00F46AB4">
          <w:rPr>
            <w:lang w:val="en-GB"/>
          </w:rPr>
          <w:t>27</w:t>
        </w:r>
      </w:ins>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w:r>
        <w:rPr>
          <w:lang w:val="en-GB"/>
        </w:rPr>
        <w:t xml:space="preserve">metabolic </w:t>
      </w:r>
      <w:r w:rsidRPr="0066495C">
        <w:rPr>
          <w:lang w:val="en-GB"/>
        </w:rPr>
        <w:t>rate model at temperatures below optimum 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63549542" w:rsidR="00DA2A32" w:rsidRPr="00647D43" w:rsidRDefault="00166798" w:rsidP="00D545B3">
      <w:pPr>
        <w:spacing w:line="480" w:lineRule="auto"/>
        <w:contextualSpacing/>
        <w:jc w:val="center"/>
      </w:pPr>
      <w:r>
        <w:rPr>
          <w:noProof/>
          <w:lang w:eastAsia="sv-SE"/>
        </w:rPr>
        <w:lastRenderedPageBreak/>
        <w:drawing>
          <wp:inline distT="0" distB="0" distL="0" distR="0" wp14:anchorId="3EEF0195" wp14:editId="36CF66F9">
            <wp:extent cx="5731510" cy="5731510"/>
            <wp:effectExtent l="0" t="0" r="0" b="0"/>
            <wp:docPr id="38" name="Picture 38"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validation_rhat_met.pn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16BDBA9" w14:textId="2437D620" w:rsidR="00300EFC" w:rsidRPr="0066495C" w:rsidRDefault="00300EFC" w:rsidP="00300EFC">
      <w:pPr>
        <w:spacing w:line="480" w:lineRule="auto"/>
        <w:contextualSpacing/>
        <w:jc w:val="both"/>
        <w:rPr>
          <w:lang w:val="en-GB"/>
        </w:rPr>
      </w:pPr>
      <w:r w:rsidRPr="0066495C">
        <w:rPr>
          <w:lang w:val="en-GB"/>
        </w:rPr>
        <w:t xml:space="preserve">Fig. </w:t>
      </w:r>
      <w:del w:id="174" w:author="Max Lindmark" w:date="2020-07-30T10:15:00Z">
        <w:r w:rsidRPr="0066495C" w:rsidDel="002B783E">
          <w:rPr>
            <w:lang w:val="en-GB"/>
          </w:rPr>
          <w:delText>S</w:delText>
        </w:r>
        <w:r w:rsidDel="002B783E">
          <w:rPr>
            <w:lang w:val="en-GB"/>
          </w:rPr>
          <w:delText>2</w:delText>
        </w:r>
        <w:r w:rsidR="004F7EC0" w:rsidDel="002B783E">
          <w:rPr>
            <w:lang w:val="en-GB"/>
          </w:rPr>
          <w:delText>4</w:delText>
        </w:r>
      </w:del>
      <w:ins w:id="175" w:author="Max Lindmark" w:date="2020-07-30T10:15:00Z">
        <w:r w:rsidR="002B783E" w:rsidRPr="0066495C">
          <w:rPr>
            <w:lang w:val="en-GB"/>
          </w:rPr>
          <w:t>S</w:t>
        </w:r>
        <w:r w:rsidR="002B783E">
          <w:rPr>
            <w:lang w:val="en-GB"/>
          </w:rPr>
          <w:t>28</w:t>
        </w:r>
      </w:ins>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w:r w:rsidR="00D31779">
        <w:rPr>
          <w:rFonts w:eastAsiaTheme="minorEastAsia"/>
          <w:lang w:val="en-US"/>
        </w:rPr>
        <w:t xml:space="preserve">metabolic </w:t>
      </w:r>
      <w:r w:rsidRPr="005B3258">
        <w:rPr>
          <w:rFonts w:eastAsiaTheme="minorEastAsia"/>
          <w:lang w:val="en-US"/>
        </w:rPr>
        <w:t>rate</w:t>
      </w:r>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750104" w:rsidRPr="00750104">
        <w:rPr>
          <w:lang w:val="en-US"/>
        </w:rPr>
        <w:t xml:space="preserve"> </w:t>
      </w:r>
      <w:r w:rsidR="00750104">
        <w:rPr>
          <w:lang w:val="en-US"/>
        </w:rPr>
        <w:t>The index of the parameter corresponds to species.</w:t>
      </w:r>
    </w:p>
    <w:p w14:paraId="60732270" w14:textId="3866FB11" w:rsidR="009972DF" w:rsidRPr="00647D43" w:rsidRDefault="009972DF" w:rsidP="00D545B3">
      <w:pPr>
        <w:spacing w:line="480" w:lineRule="auto"/>
        <w:contextualSpacing/>
        <w:rPr>
          <w:lang w:val="en-GB"/>
        </w:rPr>
      </w:pPr>
    </w:p>
    <w:p w14:paraId="66A475FD" w14:textId="7BB450D8" w:rsidR="009972DF" w:rsidRDefault="009972DF" w:rsidP="00D545B3">
      <w:pPr>
        <w:spacing w:line="480" w:lineRule="auto"/>
        <w:contextualSpacing/>
        <w:jc w:val="center"/>
        <w:rPr>
          <w:ins w:id="176" w:author="Max Lindmark" w:date="2020-08-17T14:57:00Z"/>
        </w:rPr>
      </w:pPr>
    </w:p>
    <w:p w14:paraId="3E3AB08D" w14:textId="09036A97" w:rsidR="007F0C4E" w:rsidRDefault="007F0C4E" w:rsidP="00D545B3">
      <w:pPr>
        <w:spacing w:line="480" w:lineRule="auto"/>
        <w:contextualSpacing/>
        <w:jc w:val="center"/>
        <w:rPr>
          <w:ins w:id="177" w:author="Max Lindmark" w:date="2020-08-17T14:57:00Z"/>
        </w:rPr>
      </w:pPr>
    </w:p>
    <w:p w14:paraId="631CE1F2" w14:textId="6614E629" w:rsidR="007F0C4E" w:rsidRDefault="007F0C4E" w:rsidP="00D545B3">
      <w:pPr>
        <w:spacing w:line="480" w:lineRule="auto"/>
        <w:contextualSpacing/>
        <w:jc w:val="center"/>
        <w:rPr>
          <w:ins w:id="178" w:author="Max Lindmark" w:date="2020-08-17T14:57:00Z"/>
        </w:rPr>
      </w:pPr>
    </w:p>
    <w:p w14:paraId="4ACE9414" w14:textId="6CAA2A49" w:rsidR="007F0C4E" w:rsidRPr="00647D43" w:rsidRDefault="007F0C4E" w:rsidP="00D545B3">
      <w:pPr>
        <w:spacing w:line="480" w:lineRule="auto"/>
        <w:contextualSpacing/>
        <w:jc w:val="center"/>
      </w:pPr>
      <w:ins w:id="179" w:author="Max Lindmark" w:date="2020-08-17T14:57:00Z">
        <w:r>
          <w:rPr>
            <w:noProof/>
          </w:rPr>
          <w:lastRenderedPageBreak/>
          <w:drawing>
            <wp:inline distT="0" distB="0" distL="0" distR="0" wp14:anchorId="572535A5" wp14:editId="712FCCE6">
              <wp:extent cx="5731510" cy="573151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3BED4E2B" w14:textId="71DE58BC" w:rsidR="002B42FA" w:rsidRDefault="002B42FA" w:rsidP="002B42FA">
      <w:pPr>
        <w:spacing w:line="480" w:lineRule="auto"/>
        <w:contextualSpacing/>
        <w:jc w:val="both"/>
        <w:rPr>
          <w:ins w:id="180" w:author="Max Lindmark" w:date="2020-08-17T14:33:00Z"/>
          <w:rFonts w:eastAsiaTheme="minorEastAsia"/>
          <w:lang w:val="en-US"/>
        </w:rPr>
      </w:pPr>
      <w:r w:rsidRPr="0066495C">
        <w:rPr>
          <w:lang w:val="en-GB"/>
        </w:rPr>
        <w:t xml:space="preserve">Fig. </w:t>
      </w:r>
      <w:del w:id="181" w:author="Max Lindmark" w:date="2020-07-30T10:15:00Z">
        <w:r w:rsidRPr="0066495C" w:rsidDel="009264C0">
          <w:rPr>
            <w:lang w:val="en-GB"/>
          </w:rPr>
          <w:delText>S</w:delText>
        </w:r>
        <w:r w:rsidDel="009264C0">
          <w:rPr>
            <w:lang w:val="en-GB"/>
          </w:rPr>
          <w:delText>2</w:delText>
        </w:r>
        <w:r w:rsidR="003D7866" w:rsidDel="009264C0">
          <w:rPr>
            <w:lang w:val="en-GB"/>
          </w:rPr>
          <w:delText>5</w:delText>
        </w:r>
      </w:del>
      <w:ins w:id="182" w:author="Max Lindmark" w:date="2020-07-30T10:15:00Z">
        <w:r w:rsidR="009264C0" w:rsidRPr="0066495C">
          <w:rPr>
            <w:lang w:val="en-GB"/>
          </w:rPr>
          <w:t>S</w:t>
        </w:r>
        <w:r w:rsidR="009264C0">
          <w:rPr>
            <w:lang w:val="en-GB"/>
          </w:rPr>
          <w:t>29</w:t>
        </w:r>
      </w:ins>
      <w:r w:rsidRPr="0066495C">
        <w:rPr>
          <w:lang w:val="en-GB"/>
        </w:rPr>
        <w:t>. Model fit (</w:t>
      </w:r>
      <w:r w:rsidRPr="00321D45">
        <w:rPr>
          <w:lang w:val="en-US"/>
        </w:rPr>
        <w:t>A=</w:t>
      </w:r>
      <w:r w:rsidRPr="0066495C">
        <w:rPr>
          <w:lang w:val="en-GB"/>
        </w:rPr>
        <w:t xml:space="preserve">mean and </w:t>
      </w:r>
      <w:r w:rsidRPr="0024549F">
        <w:rPr>
          <w:lang w:val="en-US"/>
        </w:rPr>
        <w:t>B=</w:t>
      </w:r>
      <w:r w:rsidRPr="0066495C">
        <w:rPr>
          <w:lang w:val="en-GB"/>
        </w:rPr>
        <w:t>coefficient of variation) for</w:t>
      </w:r>
      <w:ins w:id="183" w:author="Max Lindmark" w:date="2020-07-30T08:59:00Z">
        <w:r w:rsidR="00490D48">
          <w:rPr>
            <w:lang w:val="en-GB"/>
          </w:rPr>
          <w:t xml:space="preserve"> the</w:t>
        </w:r>
      </w:ins>
      <w:r w:rsidRPr="0066495C">
        <w:rPr>
          <w:lang w:val="en-GB"/>
        </w:rPr>
        <w:t xml:space="preserve"> model of </w:t>
      </w:r>
      <w:r w:rsidR="00A25023">
        <w:rPr>
          <w:lang w:val="en-GB"/>
        </w:rPr>
        <w:t>metabolic rate</w:t>
      </w:r>
      <w:r w:rsidRPr="0066495C">
        <w:rPr>
          <w:rFonts w:eastAsiaTheme="minorEastAsia"/>
          <w:lang w:val="en-GB"/>
        </w:rPr>
        <w:t xml:space="preserve"> at temperatures below temperature optima. Vertical line</w:t>
      </w:r>
      <w:r>
        <w:rPr>
          <w:rFonts w:eastAsiaTheme="minorEastAsia"/>
          <w:lang w:val="en-GB"/>
        </w:rPr>
        <w:t>s</w:t>
      </w:r>
      <w:r w:rsidRPr="0066495C">
        <w:rPr>
          <w:rFonts w:eastAsiaTheme="minorEastAsia"/>
          <w:lang w:val="en-GB"/>
        </w:rPr>
        <w:t xml:space="preserve"> correspond to mean in data and histogram depicts each posterior mean. </w:t>
      </w:r>
      <w:r>
        <w:rPr>
          <w:rFonts w:eastAsiaTheme="minorEastAsia"/>
          <w:lang w:val="en-US"/>
        </w:rPr>
        <w:t>Fit is evaluated by simulating data from the likelihood (at each iteration of the MCMC chain)</w:t>
      </w:r>
      <w:ins w:id="184" w:author="Max Lindmark" w:date="2020-07-30T09:06:00Z">
        <w:r w:rsidR="001C0D97">
          <w:rPr>
            <w:rFonts w:eastAsiaTheme="minorEastAsia"/>
            <w:lang w:val="en-US"/>
          </w:rPr>
          <w:t>, to compare how well it matches the original data. Each simulated datum</w:t>
        </w:r>
      </w:ins>
      <w:del w:id="185" w:author="Max Lindmark" w:date="2020-07-30T09:06:00Z">
        <w:r w:rsidDel="001C0D97">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79FF0F5E" w14:textId="48FD78B7" w:rsidR="00F55405" w:rsidRDefault="00F55405" w:rsidP="002B42FA">
      <w:pPr>
        <w:spacing w:line="480" w:lineRule="auto"/>
        <w:contextualSpacing/>
        <w:jc w:val="both"/>
        <w:rPr>
          <w:ins w:id="186" w:author="Max Lindmark" w:date="2020-08-17T14:33:00Z"/>
          <w:rFonts w:eastAsiaTheme="minorEastAsia"/>
          <w:lang w:val="en-US"/>
        </w:rPr>
      </w:pPr>
    </w:p>
    <w:p w14:paraId="3F0CF027" w14:textId="6E65E2AE" w:rsidR="00F55405" w:rsidRDefault="00F55405" w:rsidP="002B42FA">
      <w:pPr>
        <w:spacing w:line="480" w:lineRule="auto"/>
        <w:contextualSpacing/>
        <w:jc w:val="both"/>
        <w:rPr>
          <w:ins w:id="187" w:author="Max Lindmark" w:date="2020-08-17T14:33:00Z"/>
          <w:rFonts w:eastAsiaTheme="minorEastAsia"/>
          <w:lang w:val="en-US"/>
        </w:rPr>
      </w:pPr>
    </w:p>
    <w:p w14:paraId="13C4060F" w14:textId="44469A13" w:rsidR="00F55405" w:rsidRDefault="00F55405" w:rsidP="00F55405">
      <w:pPr>
        <w:spacing w:line="480" w:lineRule="auto"/>
        <w:contextualSpacing/>
        <w:rPr>
          <w:ins w:id="188" w:author="Max Lindmark" w:date="2020-08-17T14:33:00Z"/>
          <w:lang w:val="en-GB"/>
        </w:rPr>
      </w:pPr>
      <w:commentRangeStart w:id="189"/>
      <w:ins w:id="190" w:author="Max Lindmark" w:date="2020-08-17T14:49:00Z">
        <w:r>
          <w:rPr>
            <w:noProof/>
            <w:lang w:val="en-GB"/>
          </w:rPr>
          <w:lastRenderedPageBreak/>
          <w:drawing>
            <wp:inline distT="0" distB="0" distL="0" distR="0" wp14:anchorId="639193A8" wp14:editId="60B3BD2E">
              <wp:extent cx="5731204" cy="3297677"/>
              <wp:effectExtent l="0" t="0" r="0" b="4445"/>
              <wp:docPr id="4" name="Picture 4"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a logo&#10;&#10;Description automatically generated"/>
                      <pic:cNvPicPr/>
                    </pic:nvPicPr>
                    <pic:blipFill rotWithShape="1">
                      <a:blip r:embed="rId51" cstate="print">
                        <a:extLst>
                          <a:ext uri="{28A0092B-C50C-407E-A947-70E740481C1C}">
                            <a14:useLocalDpi xmlns:a14="http://schemas.microsoft.com/office/drawing/2010/main" val="0"/>
                          </a:ext>
                        </a:extLst>
                      </a:blip>
                      <a:srcRect t="20537" b="21925"/>
                      <a:stretch/>
                    </pic:blipFill>
                    <pic:spPr bwMode="auto">
                      <a:xfrm>
                        <a:off x="0" y="0"/>
                        <a:ext cx="5731510" cy="3297853"/>
                      </a:xfrm>
                      <a:prstGeom prst="rect">
                        <a:avLst/>
                      </a:prstGeom>
                      <a:ln>
                        <a:noFill/>
                      </a:ln>
                      <a:extLst>
                        <a:ext uri="{53640926-AAD7-44D8-BBD7-CCE9431645EC}">
                          <a14:shadowObscured xmlns:a14="http://schemas.microsoft.com/office/drawing/2010/main"/>
                        </a:ext>
                      </a:extLst>
                    </pic:spPr>
                  </pic:pic>
                </a:graphicData>
              </a:graphic>
            </wp:inline>
          </w:drawing>
        </w:r>
        <w:commentRangeEnd w:id="189"/>
        <w:r w:rsidR="001918E0">
          <w:rPr>
            <w:rStyle w:val="CommentReference"/>
          </w:rPr>
          <w:commentReference w:id="189"/>
        </w:r>
      </w:ins>
    </w:p>
    <w:p w14:paraId="0965AB07" w14:textId="3DCA44F3" w:rsidR="00F55405" w:rsidRDefault="00F55405" w:rsidP="00F55405">
      <w:pPr>
        <w:spacing w:line="480" w:lineRule="auto"/>
        <w:contextualSpacing/>
        <w:rPr>
          <w:ins w:id="191" w:author="Max Lindmark" w:date="2020-08-17T14:33:00Z"/>
          <w:lang w:val="en-GB"/>
        </w:rPr>
      </w:pPr>
      <w:commentRangeStart w:id="192"/>
      <w:ins w:id="193" w:author="Max Lindmark" w:date="2020-08-17T14:33:00Z">
        <w:r w:rsidRPr="0066495C">
          <w:rPr>
            <w:lang w:val="en-GB"/>
          </w:rPr>
          <w:t>Fig. S</w:t>
        </w:r>
        <w:r>
          <w:rPr>
            <w:lang w:val="en-GB"/>
          </w:rPr>
          <w:t>33</w:t>
        </w:r>
        <w:r w:rsidRPr="0066495C">
          <w:rPr>
            <w:lang w:val="en-GB"/>
          </w:rPr>
          <w:t>.</w:t>
        </w:r>
        <w:commentRangeEnd w:id="192"/>
        <w:r>
          <w:rPr>
            <w:rStyle w:val="CommentReference"/>
          </w:rPr>
          <w:commentReference w:id="192"/>
        </w:r>
      </w:ins>
    </w:p>
    <w:p w14:paraId="577A4995" w14:textId="01AF5130" w:rsidR="00F55405" w:rsidRPr="0066495C" w:rsidDel="00F55405" w:rsidRDefault="00F55405" w:rsidP="002B42FA">
      <w:pPr>
        <w:spacing w:line="480" w:lineRule="auto"/>
        <w:contextualSpacing/>
        <w:jc w:val="both"/>
        <w:rPr>
          <w:del w:id="194" w:author="Max Lindmark" w:date="2020-08-17T14:33:00Z"/>
          <w:lang w:val="en-GB"/>
        </w:rPr>
      </w:pPr>
    </w:p>
    <w:p w14:paraId="2378981E" w14:textId="7A69FCCF" w:rsidR="009972DF" w:rsidRPr="0066495C" w:rsidRDefault="009972DF" w:rsidP="00C778C5">
      <w:pPr>
        <w:spacing w:line="480" w:lineRule="auto"/>
        <w:contextualSpacing/>
        <w:jc w:val="both"/>
        <w:rPr>
          <w:lang w:val="en-GB"/>
        </w:rPr>
      </w:pPr>
    </w:p>
    <w:p w14:paraId="23200B97" w14:textId="6A9B4ADB" w:rsidR="004A4764" w:rsidRDefault="004A4764" w:rsidP="00D545B3">
      <w:pPr>
        <w:spacing w:line="480" w:lineRule="auto"/>
        <w:contextualSpacing/>
        <w:jc w:val="both"/>
        <w:rPr>
          <w:lang w:val="en-GB"/>
        </w:rPr>
      </w:pPr>
    </w:p>
    <w:p w14:paraId="6293AC0B" w14:textId="563BFED5" w:rsidR="007B634F" w:rsidRDefault="007B634F" w:rsidP="00D545B3">
      <w:pPr>
        <w:spacing w:line="480" w:lineRule="auto"/>
        <w:contextualSpacing/>
        <w:jc w:val="both"/>
        <w:rPr>
          <w:lang w:val="en-GB"/>
        </w:rPr>
      </w:pPr>
    </w:p>
    <w:p w14:paraId="56AC0D3D" w14:textId="2881A92C" w:rsidR="007B634F" w:rsidRDefault="007B634F" w:rsidP="00D545B3">
      <w:pPr>
        <w:spacing w:line="480" w:lineRule="auto"/>
        <w:contextualSpacing/>
        <w:jc w:val="both"/>
        <w:rPr>
          <w:lang w:val="en-GB"/>
        </w:rPr>
      </w:pPr>
    </w:p>
    <w:p w14:paraId="1143B675" w14:textId="0ABF4E22" w:rsidR="007B634F" w:rsidRDefault="00DD2DC4" w:rsidP="00D545B3">
      <w:pPr>
        <w:spacing w:line="480" w:lineRule="auto"/>
        <w:contextualSpacing/>
        <w:jc w:val="both"/>
        <w:rPr>
          <w:lang w:val="en-GB"/>
        </w:rPr>
      </w:pPr>
      <w:r>
        <w:rPr>
          <w:noProof/>
          <w:lang w:eastAsia="sv-SE"/>
        </w:rPr>
        <w:lastRenderedPageBreak/>
        <w:drawing>
          <wp:inline distT="0" distB="0" distL="0" distR="0" wp14:anchorId="68251C95" wp14:editId="7CD9B1F0">
            <wp:extent cx="5731510" cy="5731510"/>
            <wp:effectExtent l="0" t="0" r="0" b="0"/>
            <wp:docPr id="39" name="Picture 39"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validation_prior_post_met.pn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6A2C7580" w:rsidR="007B634F" w:rsidRPr="0066495C" w:rsidRDefault="007B634F" w:rsidP="007B634F">
      <w:pPr>
        <w:spacing w:line="480" w:lineRule="auto"/>
        <w:contextualSpacing/>
        <w:jc w:val="both"/>
        <w:rPr>
          <w:lang w:val="en-GB"/>
        </w:rPr>
      </w:pPr>
      <w:commentRangeStart w:id="195"/>
      <w:r w:rsidRPr="0066495C">
        <w:rPr>
          <w:lang w:val="en-GB"/>
        </w:rPr>
        <w:t xml:space="preserve">Fig. </w:t>
      </w:r>
      <w:del w:id="196" w:author="Max Lindmark" w:date="2020-07-30T10:15:00Z">
        <w:r w:rsidRPr="0066495C" w:rsidDel="00C1528E">
          <w:rPr>
            <w:lang w:val="en-GB"/>
          </w:rPr>
          <w:delText>S</w:delText>
        </w:r>
        <w:r w:rsidDel="00C1528E">
          <w:rPr>
            <w:lang w:val="en-GB"/>
          </w:rPr>
          <w:delText>2</w:delText>
        </w:r>
        <w:r w:rsidR="003E25A6" w:rsidDel="00C1528E">
          <w:rPr>
            <w:lang w:val="en-GB"/>
          </w:rPr>
          <w:delText>6</w:delText>
        </w:r>
      </w:del>
      <w:ins w:id="197" w:author="Max Lindmark" w:date="2020-07-30T10:15:00Z">
        <w:r w:rsidR="00C1528E" w:rsidRPr="0066495C">
          <w:rPr>
            <w:lang w:val="en-GB"/>
          </w:rPr>
          <w:t>S</w:t>
        </w:r>
        <w:r w:rsidR="00C1528E">
          <w:rPr>
            <w:lang w:val="en-GB"/>
          </w:rPr>
          <w:t>30</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w:r w:rsidR="00DD2DC4">
        <w:rPr>
          <w:lang w:val="en-GB"/>
        </w:rPr>
        <w:t xml:space="preserve">metabolic </w:t>
      </w:r>
      <w:r>
        <w:rPr>
          <w:lang w:val="en-GB"/>
        </w:rPr>
        <w:t xml:space="preserve">rate,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195"/>
      <w:r>
        <w:rPr>
          <w:rStyle w:val="CommentReference"/>
        </w:rPr>
        <w:commentReference w:id="195"/>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198" w:name="_Toc47096783"/>
      <w:r w:rsidRPr="00647D43">
        <w:rPr>
          <w:rFonts w:asciiTheme="minorHAnsi" w:hAnsiTheme="minorHAnsi" w:cstheme="minorHAnsi"/>
          <w:i/>
          <w:iCs/>
          <w:sz w:val="22"/>
          <w:szCs w:val="22"/>
          <w:lang w:val="en-GB"/>
        </w:rPr>
        <w:lastRenderedPageBreak/>
        <w:t>Optimum growth temperature</w:t>
      </w:r>
      <w:bookmarkEnd w:id="198"/>
    </w:p>
    <w:p w14:paraId="1BEF1974" w14:textId="61612F49" w:rsidR="00DD25A0" w:rsidRPr="00647D43" w:rsidRDefault="007A79DC" w:rsidP="00572C7B">
      <w:pPr>
        <w:spacing w:line="480" w:lineRule="auto"/>
        <w:contextualSpacing/>
        <w:jc w:val="both"/>
      </w:pPr>
      <w:r>
        <w:rPr>
          <w:noProof/>
        </w:rPr>
        <w:drawing>
          <wp:inline distT="0" distB="0" distL="0" distR="0" wp14:anchorId="685FF7CE" wp14:editId="0A35B527">
            <wp:extent cx="5731510" cy="5731510"/>
            <wp:effectExtent l="0" t="0" r="0" b="0"/>
            <wp:docPr id="1" name="Picture 1"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screenshot of a video game&#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2278508" w:rsidR="00572C7B" w:rsidRPr="00294C73" w:rsidRDefault="00F312A0" w:rsidP="00F312A0">
      <w:pPr>
        <w:spacing w:line="480" w:lineRule="auto"/>
        <w:contextualSpacing/>
        <w:jc w:val="both"/>
        <w:rPr>
          <w:lang w:val="en-US"/>
        </w:rPr>
      </w:pPr>
      <w:commentRangeStart w:id="199"/>
      <w:r w:rsidRPr="0066495C">
        <w:rPr>
          <w:lang w:val="en-GB"/>
        </w:rPr>
        <w:t xml:space="preserve">Fig. </w:t>
      </w:r>
      <w:del w:id="200" w:author="Max Lindmark" w:date="2020-07-30T10:15:00Z">
        <w:r w:rsidRPr="0066495C" w:rsidDel="005A1D78">
          <w:rPr>
            <w:lang w:val="en-GB"/>
          </w:rPr>
          <w:delText>S</w:delText>
        </w:r>
        <w:r w:rsidDel="005A1D78">
          <w:rPr>
            <w:lang w:val="en-GB"/>
          </w:rPr>
          <w:delText>2</w:delText>
        </w:r>
        <w:r w:rsidR="004E08D5" w:rsidDel="005A1D78">
          <w:rPr>
            <w:lang w:val="en-GB"/>
          </w:rPr>
          <w:delText>7</w:delText>
        </w:r>
      </w:del>
      <w:ins w:id="201" w:author="Max Lindmark" w:date="2020-07-30T10:15:00Z">
        <w:r w:rsidR="005A1D78" w:rsidRPr="0066495C">
          <w:rPr>
            <w:lang w:val="en-GB"/>
          </w:rPr>
          <w:t>S</w:t>
        </w:r>
        <w:r w:rsidR="005A1D78">
          <w:rPr>
            <w:lang w:val="en-GB"/>
          </w:rPr>
          <w:t>31</w:t>
        </w:r>
      </w:ins>
      <w:r w:rsidRPr="0066495C">
        <w:rPr>
          <w:lang w:val="en-GB"/>
        </w:rPr>
        <w:t>.</w:t>
      </w:r>
      <w:commentRangeEnd w:id="199"/>
      <w:r w:rsidR="00DD25A0">
        <w:rPr>
          <w:rStyle w:val="CommentReference"/>
        </w:rPr>
        <w:commentReference w:id="199"/>
      </w:r>
      <w:r w:rsidRPr="0066495C">
        <w:rPr>
          <w:lang w:val="en-GB"/>
        </w:rPr>
        <w:t xml:space="preserve"> Posterior densities and trace plots for evaluation of chain convergence (by chain, indicated by colour), for the </w:t>
      </w:r>
      <w:r>
        <w:rPr>
          <w:lang w:val="en-GB"/>
        </w:rPr>
        <w:t>global</w:t>
      </w:r>
      <w:r w:rsidRPr="0066495C">
        <w:rPr>
          <w:lang w:val="en-GB"/>
        </w:rPr>
        <w:t xml:space="preserve">-level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294C73">
        <w:rPr>
          <w:rFonts w:eastAsiaTheme="minorEastAsia"/>
          <w:lang w:val="en-US"/>
        </w:rPr>
        <w:t xml:space="preserve"> model</w:t>
      </w:r>
      <w:r w:rsidR="007524FD">
        <w:rPr>
          <w:rFonts w:eastAsiaTheme="minorEastAsia"/>
          <w:lang w:val="en-US"/>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6B8124BD" w:rsidR="00DD74BD" w:rsidRPr="00647D43" w:rsidRDefault="007A79DC" w:rsidP="00572C7B">
      <w:pPr>
        <w:spacing w:line="480" w:lineRule="auto"/>
        <w:contextualSpacing/>
        <w:jc w:val="center"/>
      </w:pPr>
      <w:r>
        <w:rPr>
          <w:noProof/>
        </w:rPr>
        <w:lastRenderedPageBreak/>
        <w:drawing>
          <wp:inline distT="0" distB="0" distL="0" distR="0" wp14:anchorId="546B46A4" wp14:editId="6CE1989D">
            <wp:extent cx="5731510" cy="5731510"/>
            <wp:effectExtent l="0" t="0" r="0" b="0"/>
            <wp:docPr id="2" name="Picture 2" descr="A close up of text on a white su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close up of text on a white surface&#10;&#10;Description automatically generated"/>
                    <pic:cNvPicPr/>
                  </pic:nvPicPr>
                  <pic:blipFill>
                    <a:blip r:embed="rId5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278144A" w14:textId="386E9C68" w:rsidR="0046424D" w:rsidRPr="0066495C" w:rsidRDefault="0046424D" w:rsidP="0046424D">
      <w:pPr>
        <w:spacing w:line="480" w:lineRule="auto"/>
        <w:contextualSpacing/>
        <w:jc w:val="both"/>
        <w:rPr>
          <w:lang w:val="en-GB"/>
        </w:rPr>
      </w:pPr>
      <w:commentRangeStart w:id="202"/>
      <w:r w:rsidRPr="0066495C">
        <w:rPr>
          <w:lang w:val="en-GB"/>
        </w:rPr>
        <w:t xml:space="preserve">Fig. </w:t>
      </w:r>
      <w:del w:id="203" w:author="Max Lindmark" w:date="2020-07-30T10:15:00Z">
        <w:r w:rsidRPr="0066495C" w:rsidDel="00D557F0">
          <w:rPr>
            <w:lang w:val="en-GB"/>
          </w:rPr>
          <w:delText>S</w:delText>
        </w:r>
        <w:r w:rsidDel="00D557F0">
          <w:rPr>
            <w:lang w:val="en-GB"/>
          </w:rPr>
          <w:delText>2</w:delText>
        </w:r>
        <w:r w:rsidR="005713D6" w:rsidDel="00D557F0">
          <w:rPr>
            <w:lang w:val="en-GB"/>
          </w:rPr>
          <w:delText>8</w:delText>
        </w:r>
      </w:del>
      <w:ins w:id="204" w:author="Max Lindmark" w:date="2020-07-30T10:15:00Z">
        <w:r w:rsidR="00D557F0" w:rsidRPr="0066495C">
          <w:rPr>
            <w:lang w:val="en-GB"/>
          </w:rPr>
          <w:t>S</w:t>
        </w:r>
        <w:r w:rsidR="00D557F0">
          <w:rPr>
            <w:lang w:val="en-GB"/>
          </w:rPr>
          <w:t>32</w:t>
        </w:r>
      </w:ins>
      <w:commentRangeEnd w:id="202"/>
      <w:r w:rsidR="00DD74BD">
        <w:rPr>
          <w:rStyle w:val="CommentReference"/>
        </w:rPr>
        <w:commentReference w:id="202"/>
      </w:r>
      <w:r w:rsidRPr="0066495C">
        <w:rPr>
          <w:lang w:val="en-GB"/>
        </w:rPr>
        <w:t>.</w:t>
      </w:r>
      <w:r w:rsidRPr="005B3258">
        <w:rPr>
          <w:lang w:val="en-US"/>
        </w:rPr>
        <w:t xml:space="preserve"> </w:t>
      </w:r>
      <w:r w:rsidRPr="00536056">
        <w:rPr>
          <w:lang w:val="en-US"/>
        </w:rPr>
        <w:t>Potential scale reduction factor</w:t>
      </w:r>
      <w:r w:rsidRPr="0066495C">
        <w:rPr>
          <w:lang w:val="en-GB"/>
        </w:rPr>
        <w:t xml:space="preserve"> </w:t>
      </w:r>
      <w:r w:rsidRPr="00536056">
        <w:rPr>
          <w:lang w:val="en-US"/>
        </w:rPr>
        <w:t>(</w:t>
      </w:r>
      <m:oMath>
        <m:acc>
          <m:accPr>
            <m:ctrlPr>
              <w:rPr>
                <w:rFonts w:ascii="Cambria Math" w:hAnsi="Cambria Math"/>
                <w:i/>
              </w:rPr>
            </m:ctrlPr>
          </m:accPr>
          <m:e>
            <m:r>
              <w:rPr>
                <w:rFonts w:ascii="Cambria Math" w:hAnsi="Cambria Math"/>
              </w:rPr>
              <m:t>R</m:t>
            </m:r>
          </m:e>
        </m:acc>
      </m:oMath>
      <w:r w:rsidRPr="00536056">
        <w:rPr>
          <w:rFonts w:eastAsiaTheme="minorEastAsia"/>
          <w:lang w:val="en-US"/>
        </w:rPr>
        <w:t>)</w:t>
      </w:r>
      <w:r w:rsidRPr="0066495C">
        <w:rPr>
          <w:lang w:val="en-GB"/>
        </w:rPr>
        <w:t xml:space="preserve"> </w:t>
      </w:r>
      <w:r w:rsidRPr="0066495C">
        <w:rPr>
          <w:rFonts w:eastAsiaTheme="minorEastAsia"/>
          <w:lang w:val="en-GB"/>
        </w:rPr>
        <w:t>for</w:t>
      </w:r>
      <w:r w:rsidRPr="000F5646">
        <w:rPr>
          <w:rFonts w:eastAsiaTheme="minorEastAsia"/>
          <w:lang w:val="en-US"/>
        </w:rPr>
        <w:t xml:space="preserve"> the</w:t>
      </w:r>
      <w:r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Pr="0085268B">
        <w:rPr>
          <w:lang w:val="en-US"/>
        </w:rPr>
        <w:t xml:space="preserve">. </w:t>
      </w:r>
      <w:r w:rsidRPr="006325A1">
        <w:rPr>
          <w:lang w:val="en-US"/>
        </w:rPr>
        <w:t>This factor is based on the comparison of between and within</w:t>
      </w:r>
      <w:r>
        <w:rPr>
          <w:lang w:val="en-US"/>
        </w:rPr>
        <w:t>-chain variation for the same parameter. A value close to one implies chains converged to the same distribution.</w:t>
      </w:r>
      <w:r w:rsidR="009D1CFA" w:rsidRPr="009D1CFA">
        <w:rPr>
          <w:lang w:val="en-US"/>
        </w:rPr>
        <w:t xml:space="preserve"> </w:t>
      </w:r>
      <w:r w:rsidR="009D1CFA">
        <w:rPr>
          <w:lang w:val="en-US"/>
        </w:rPr>
        <w:t>The index of the parameter corresponds to species.</w:t>
      </w:r>
    </w:p>
    <w:p w14:paraId="50E7D6AD" w14:textId="77777777" w:rsidR="00572C7B" w:rsidRPr="0066495C" w:rsidRDefault="00572C7B" w:rsidP="00572C7B">
      <w:pPr>
        <w:spacing w:line="480" w:lineRule="auto"/>
        <w:contextualSpacing/>
        <w:rPr>
          <w:lang w:val="en-GB"/>
        </w:rPr>
      </w:pPr>
    </w:p>
    <w:p w14:paraId="69238E46" w14:textId="4BF9EFB6" w:rsidR="00572C7B" w:rsidRDefault="00572C7B" w:rsidP="00572C7B">
      <w:pPr>
        <w:spacing w:line="480" w:lineRule="auto"/>
        <w:contextualSpacing/>
        <w:jc w:val="center"/>
        <w:rPr>
          <w:noProof/>
          <w:lang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066B2E09" w14:textId="0FD43DAE" w:rsidR="008F661F" w:rsidRPr="00647D43" w:rsidRDefault="007A79DC" w:rsidP="00572C7B">
      <w:pPr>
        <w:spacing w:line="480" w:lineRule="auto"/>
        <w:contextualSpacing/>
        <w:jc w:val="center"/>
      </w:pPr>
      <w:r>
        <w:rPr>
          <w:noProof/>
        </w:rPr>
        <w:lastRenderedPageBreak/>
        <w:drawing>
          <wp:inline distT="0" distB="0" distL="0" distR="0" wp14:anchorId="5C4EE6B2" wp14:editId="4FB4CE23">
            <wp:extent cx="5731510" cy="573151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5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16150F" w14:textId="4BF78F84" w:rsidR="00572C7B" w:rsidRPr="0066495C" w:rsidRDefault="00572C7B" w:rsidP="00572C7B">
      <w:pPr>
        <w:spacing w:line="480" w:lineRule="auto"/>
        <w:contextualSpacing/>
        <w:jc w:val="both"/>
        <w:rPr>
          <w:lang w:val="en-GB"/>
        </w:rPr>
      </w:pPr>
      <w:r w:rsidRPr="0066495C">
        <w:rPr>
          <w:lang w:val="en-GB"/>
        </w:rPr>
        <w:t>Fig. S</w:t>
      </w:r>
      <w:del w:id="205" w:author="Max Lindmark" w:date="2020-07-30T10:15:00Z">
        <w:r w:rsidR="00813915" w:rsidDel="002F1067">
          <w:rPr>
            <w:lang w:val="en-GB"/>
          </w:rPr>
          <w:delText>29</w:delText>
        </w:r>
      </w:del>
      <w:ins w:id="206" w:author="Max Lindmark" w:date="2020-07-30T10:15:00Z">
        <w:r w:rsidR="002F1067">
          <w:rPr>
            <w:lang w:val="en-GB"/>
          </w:rPr>
          <w:t>33</w:t>
        </w:r>
      </w:ins>
      <w:r w:rsidRPr="0066495C">
        <w:rPr>
          <w:lang w:val="en-GB"/>
        </w:rPr>
        <w:t>. Model fit (mean) for</w:t>
      </w:r>
      <w:ins w:id="207" w:author="Max Lindmark" w:date="2020-07-30T08:59:00Z">
        <w:r w:rsidR="000839B9">
          <w:rPr>
            <w:lang w:val="en-GB"/>
          </w:rPr>
          <w:t xml:space="preserve"> the</w:t>
        </w:r>
      </w:ins>
      <w:r w:rsidRPr="0066495C">
        <w:rPr>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FC195E">
        <w:rPr>
          <w:rFonts w:eastAsiaTheme="minorEastAsia"/>
          <w:lang w:val="en-US"/>
        </w:rPr>
        <w:t>-</w:t>
      </w:r>
      <w:r w:rsidRPr="0066495C">
        <w:rPr>
          <w:rFonts w:eastAsiaTheme="minorEastAsia"/>
          <w:lang w:val="en-GB"/>
        </w:rPr>
        <w:t xml:space="preserve">model. Vertical line corresponds to mean in data and histogram depicts each posterior mean. </w:t>
      </w:r>
      <w:r>
        <w:rPr>
          <w:rFonts w:eastAsiaTheme="minorEastAsia"/>
          <w:lang w:val="en-US"/>
        </w:rPr>
        <w:t>Fit is evaluated by simulating data from the likelihood (at each iteration of the MCMC chain)</w:t>
      </w:r>
      <w:ins w:id="208" w:author="Max Lindmark" w:date="2020-07-30T09:06:00Z">
        <w:r w:rsidR="00587FE0">
          <w:rPr>
            <w:rFonts w:eastAsiaTheme="minorEastAsia"/>
            <w:lang w:val="en-US"/>
          </w:rPr>
          <w:t>, to compare how well it matches the original data. Each simulated datum</w:t>
        </w:r>
      </w:ins>
      <w:del w:id="209" w:author="Max Lindmark" w:date="2020-07-30T09:06:00Z">
        <w:r w:rsidDel="00587FE0">
          <w:rPr>
            <w:rFonts w:eastAsiaTheme="minorEastAsia"/>
            <w:lang w:val="en-US"/>
          </w:rPr>
          <w:delText>, and each simulated data</w:delText>
        </w:r>
      </w:del>
      <w:r>
        <w:rPr>
          <w:rFonts w:eastAsiaTheme="minorEastAsia"/>
          <w:lang w:val="en-US"/>
        </w:rPr>
        <w:t xml:space="preserve"> is assigned a 0 or 1 if it is below or above the mean data point. The number in the plot corresponds to the mean of the vector of 0’s and 1’s.</w:t>
      </w:r>
    </w:p>
    <w:p w14:paraId="2E329D11" w14:textId="77777777" w:rsidR="00572C7B" w:rsidRPr="0066495C" w:rsidRDefault="00572C7B" w:rsidP="00572C7B">
      <w:pPr>
        <w:spacing w:line="480" w:lineRule="auto"/>
        <w:contextualSpacing/>
        <w:jc w:val="both"/>
        <w:rPr>
          <w:lang w:val="en-GB"/>
        </w:rPr>
      </w:pPr>
    </w:p>
    <w:p w14:paraId="66C06CFD" w14:textId="77777777" w:rsidR="00572C7B" w:rsidRPr="0066495C" w:rsidRDefault="00572C7B" w:rsidP="00572C7B">
      <w:pPr>
        <w:spacing w:line="480" w:lineRule="auto"/>
        <w:contextualSpacing/>
        <w:rPr>
          <w:lang w:val="en-GB"/>
        </w:rPr>
      </w:pPr>
    </w:p>
    <w:p w14:paraId="7F22219D" w14:textId="77777777" w:rsidR="00572C7B" w:rsidRPr="0066495C" w:rsidRDefault="00572C7B" w:rsidP="00572C7B">
      <w:pPr>
        <w:spacing w:line="480" w:lineRule="auto"/>
        <w:contextualSpacing/>
        <w:rPr>
          <w:lang w:val="en-GB"/>
        </w:rPr>
      </w:pPr>
    </w:p>
    <w:p w14:paraId="05EA115B" w14:textId="6DD78CFF" w:rsidR="00572C7B" w:rsidRPr="0066495C" w:rsidRDefault="007A79DC" w:rsidP="00572C7B">
      <w:pPr>
        <w:spacing w:line="480" w:lineRule="auto"/>
        <w:contextualSpacing/>
        <w:rPr>
          <w:lang w:val="en-GB"/>
        </w:rPr>
      </w:pPr>
      <w:commentRangeStart w:id="210"/>
      <w:r>
        <w:rPr>
          <w:noProof/>
          <w:lang w:val="en-GB"/>
        </w:rPr>
        <w:lastRenderedPageBreak/>
        <w:drawing>
          <wp:inline distT="0" distB="0" distL="0" distR="0" wp14:anchorId="0149044F" wp14:editId="5ABDAD58">
            <wp:extent cx="5731458" cy="3268494"/>
            <wp:effectExtent l="0" t="0" r="0" b="0"/>
            <wp:docPr id="5" name="Picture 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close up of a map&#10;&#10;Description automatically generated"/>
                    <pic:cNvPicPr/>
                  </pic:nvPicPr>
                  <pic:blipFill rotWithShape="1">
                    <a:blip r:embed="rId56" cstate="print">
                      <a:extLst>
                        <a:ext uri="{28A0092B-C50C-407E-A947-70E740481C1C}">
                          <a14:useLocalDpi xmlns:a14="http://schemas.microsoft.com/office/drawing/2010/main" val="0"/>
                        </a:ext>
                      </a:extLst>
                    </a:blip>
                    <a:srcRect t="20705" b="22268"/>
                    <a:stretch/>
                  </pic:blipFill>
                  <pic:spPr bwMode="auto">
                    <a:xfrm>
                      <a:off x="0" y="0"/>
                      <a:ext cx="5731510" cy="3268523"/>
                    </a:xfrm>
                    <a:prstGeom prst="rect">
                      <a:avLst/>
                    </a:prstGeom>
                    <a:ln>
                      <a:noFill/>
                    </a:ln>
                    <a:extLst>
                      <a:ext uri="{53640926-AAD7-44D8-BBD7-CCE9431645EC}">
                        <a14:shadowObscured xmlns:a14="http://schemas.microsoft.com/office/drawing/2010/main"/>
                      </a:ext>
                    </a:extLst>
                  </pic:spPr>
                </pic:pic>
              </a:graphicData>
            </a:graphic>
          </wp:inline>
        </w:drawing>
      </w:r>
      <w:commentRangeEnd w:id="210"/>
      <w:r>
        <w:rPr>
          <w:rStyle w:val="CommentReference"/>
        </w:rPr>
        <w:commentReference w:id="210"/>
      </w:r>
    </w:p>
    <w:p w14:paraId="7FA895BD" w14:textId="4386465F" w:rsidR="00572C7B" w:rsidRDefault="009F3B69" w:rsidP="00572C7B">
      <w:pPr>
        <w:spacing w:line="480" w:lineRule="auto"/>
        <w:contextualSpacing/>
        <w:rPr>
          <w:lang w:val="en-GB"/>
        </w:rPr>
      </w:pPr>
      <w:commentRangeStart w:id="211"/>
      <w:r w:rsidRPr="0066495C">
        <w:rPr>
          <w:lang w:val="en-GB"/>
        </w:rPr>
        <w:t>Fig. S</w:t>
      </w:r>
      <w:r>
        <w:rPr>
          <w:lang w:val="en-GB"/>
        </w:rPr>
        <w:t>33</w:t>
      </w:r>
      <w:r w:rsidRPr="0066495C">
        <w:rPr>
          <w:lang w:val="en-GB"/>
        </w:rPr>
        <w:t>.</w:t>
      </w:r>
      <w:commentRangeEnd w:id="211"/>
      <w:r w:rsidR="00BD5209">
        <w:rPr>
          <w:rStyle w:val="CommentReference"/>
        </w:rPr>
        <w:commentReference w:id="211"/>
      </w:r>
    </w:p>
    <w:p w14:paraId="1146894D" w14:textId="5A0DF9D5" w:rsidR="00D81419" w:rsidRDefault="00D81419" w:rsidP="00572C7B">
      <w:pPr>
        <w:spacing w:line="480" w:lineRule="auto"/>
        <w:contextualSpacing/>
        <w:rPr>
          <w:lang w:val="en-GB"/>
        </w:rPr>
      </w:pPr>
    </w:p>
    <w:p w14:paraId="65363652" w14:textId="6BCECEBD" w:rsidR="00D81419" w:rsidRDefault="00D81419" w:rsidP="00572C7B">
      <w:pPr>
        <w:spacing w:line="480" w:lineRule="auto"/>
        <w:contextualSpacing/>
        <w:rPr>
          <w:lang w:val="en-GB"/>
        </w:rPr>
      </w:pPr>
    </w:p>
    <w:p w14:paraId="77DE1886" w14:textId="1E5FD43A" w:rsidR="00D81419" w:rsidRDefault="00D81419" w:rsidP="00572C7B">
      <w:pPr>
        <w:spacing w:line="480" w:lineRule="auto"/>
        <w:contextualSpacing/>
        <w:rPr>
          <w:lang w:val="en-GB"/>
        </w:rPr>
      </w:pPr>
    </w:p>
    <w:p w14:paraId="5D5D7F2C" w14:textId="66E4AD79" w:rsidR="00D81419" w:rsidRDefault="00D81419" w:rsidP="00572C7B">
      <w:pPr>
        <w:spacing w:line="480" w:lineRule="auto"/>
        <w:contextualSpacing/>
        <w:rPr>
          <w:lang w:val="en-GB"/>
        </w:rPr>
      </w:pPr>
    </w:p>
    <w:p w14:paraId="6DDFE9C6" w14:textId="77777777" w:rsidR="00D81419" w:rsidRPr="0066495C" w:rsidRDefault="00D81419" w:rsidP="00572C7B">
      <w:pPr>
        <w:spacing w:line="480" w:lineRule="auto"/>
        <w:contextualSpacing/>
        <w:rPr>
          <w:lang w:val="en-GB"/>
        </w:rPr>
      </w:pPr>
    </w:p>
    <w:p w14:paraId="164C00CC" w14:textId="62FBF037" w:rsidR="00026A11" w:rsidRDefault="00026A11" w:rsidP="00D545B3">
      <w:pPr>
        <w:spacing w:line="480" w:lineRule="auto"/>
        <w:contextualSpacing/>
        <w:jc w:val="both"/>
        <w:rPr>
          <w:lang w:val="en-GB"/>
        </w:rPr>
      </w:pPr>
    </w:p>
    <w:p w14:paraId="763B6902" w14:textId="61F695B1" w:rsidR="00945AF0" w:rsidRDefault="00945AF0" w:rsidP="00D545B3">
      <w:pPr>
        <w:spacing w:line="480" w:lineRule="auto"/>
        <w:contextualSpacing/>
        <w:jc w:val="both"/>
        <w:rPr>
          <w:noProof/>
          <w:lang w:eastAsia="sv-SE"/>
        </w:rPr>
      </w:pPr>
    </w:p>
    <w:p w14:paraId="4BD99B97" w14:textId="6B377907" w:rsidR="00C55DFC" w:rsidRDefault="00C55DFC" w:rsidP="00D545B3">
      <w:pPr>
        <w:spacing w:line="480" w:lineRule="auto"/>
        <w:contextualSpacing/>
        <w:jc w:val="both"/>
        <w:rPr>
          <w:noProof/>
          <w:lang w:eastAsia="sv-SE"/>
        </w:rPr>
      </w:pPr>
    </w:p>
    <w:p w14:paraId="4A2AF216" w14:textId="6C96093C" w:rsidR="00C55DFC" w:rsidRDefault="00C55DFC" w:rsidP="00D545B3">
      <w:pPr>
        <w:spacing w:line="480" w:lineRule="auto"/>
        <w:contextualSpacing/>
        <w:jc w:val="both"/>
        <w:rPr>
          <w:noProof/>
          <w:lang w:eastAsia="sv-SE"/>
        </w:rPr>
      </w:pPr>
    </w:p>
    <w:p w14:paraId="52ED3B6E" w14:textId="720DD5E2" w:rsidR="00C55DFC" w:rsidRDefault="00C55DFC" w:rsidP="00D545B3">
      <w:pPr>
        <w:spacing w:line="480" w:lineRule="auto"/>
        <w:contextualSpacing/>
        <w:jc w:val="both"/>
        <w:rPr>
          <w:noProof/>
          <w:lang w:eastAsia="sv-SE"/>
        </w:rPr>
      </w:pPr>
    </w:p>
    <w:p w14:paraId="17D320A9" w14:textId="1998BA0E" w:rsidR="00C55DFC" w:rsidRDefault="00C55DFC" w:rsidP="00D545B3">
      <w:pPr>
        <w:spacing w:line="480" w:lineRule="auto"/>
        <w:contextualSpacing/>
        <w:jc w:val="both"/>
        <w:rPr>
          <w:noProof/>
          <w:lang w:eastAsia="sv-SE"/>
        </w:rPr>
      </w:pPr>
    </w:p>
    <w:p w14:paraId="13266994" w14:textId="43AD18F9" w:rsidR="00C55DFC" w:rsidRDefault="00C55DFC" w:rsidP="00D545B3">
      <w:pPr>
        <w:spacing w:line="480" w:lineRule="auto"/>
        <w:contextualSpacing/>
        <w:jc w:val="both"/>
        <w:rPr>
          <w:noProof/>
          <w:lang w:eastAsia="sv-SE"/>
        </w:rPr>
      </w:pPr>
    </w:p>
    <w:p w14:paraId="62A3E9DD" w14:textId="454FA238" w:rsidR="00C55DFC" w:rsidRDefault="00C55DFC" w:rsidP="00D545B3">
      <w:pPr>
        <w:spacing w:line="480" w:lineRule="auto"/>
        <w:contextualSpacing/>
        <w:jc w:val="both"/>
        <w:rPr>
          <w:noProof/>
          <w:lang w:eastAsia="sv-SE"/>
        </w:rPr>
      </w:pPr>
    </w:p>
    <w:p w14:paraId="1B0F1D81" w14:textId="2DEBAB91" w:rsidR="00C55DFC" w:rsidRDefault="00C55DFC" w:rsidP="00D545B3">
      <w:pPr>
        <w:spacing w:line="480" w:lineRule="auto"/>
        <w:contextualSpacing/>
        <w:jc w:val="both"/>
        <w:rPr>
          <w:noProof/>
          <w:lang w:eastAsia="sv-SE"/>
        </w:rPr>
      </w:pPr>
    </w:p>
    <w:p w14:paraId="45219B03" w14:textId="1EF52C53" w:rsidR="00C55DFC" w:rsidRPr="0066495C" w:rsidRDefault="00E23EE6" w:rsidP="00D545B3">
      <w:pPr>
        <w:spacing w:line="480" w:lineRule="auto"/>
        <w:contextualSpacing/>
        <w:jc w:val="both"/>
        <w:rPr>
          <w:lang w:val="en-GB"/>
        </w:rPr>
      </w:pPr>
      <w:r>
        <w:rPr>
          <w:noProof/>
          <w:lang w:val="en-GB"/>
        </w:rPr>
        <w:lastRenderedPageBreak/>
        <w:drawing>
          <wp:inline distT="0" distB="0" distL="0" distR="0" wp14:anchorId="3EB23DE6" wp14:editId="42F52F1A">
            <wp:extent cx="5731445" cy="3891064"/>
            <wp:effectExtent l="0" t="0" r="0" b="0"/>
            <wp:docPr id="25" name="Picture 25"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icture containing text, map&#10;&#10;Description automatically generated"/>
                    <pic:cNvPicPr/>
                  </pic:nvPicPr>
                  <pic:blipFill rotWithShape="1">
                    <a:blip r:embed="rId57" cstate="print">
                      <a:extLst>
                        <a:ext uri="{28A0092B-C50C-407E-A947-70E740481C1C}">
                          <a14:useLocalDpi xmlns:a14="http://schemas.microsoft.com/office/drawing/2010/main" val="0"/>
                        </a:ext>
                      </a:extLst>
                    </a:blip>
                    <a:srcRect t="16972" b="15138"/>
                    <a:stretch/>
                  </pic:blipFill>
                  <pic:spPr bwMode="auto">
                    <a:xfrm>
                      <a:off x="0" y="0"/>
                      <a:ext cx="5731510" cy="3891108"/>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82240C5" w:rsidR="00B56161" w:rsidRPr="0066495C" w:rsidRDefault="00B56161" w:rsidP="00B56161">
      <w:pPr>
        <w:spacing w:line="480" w:lineRule="auto"/>
        <w:contextualSpacing/>
        <w:jc w:val="both"/>
        <w:rPr>
          <w:lang w:val="en-GB"/>
        </w:rPr>
      </w:pPr>
      <w:commentRangeStart w:id="212"/>
      <w:r w:rsidRPr="0066495C">
        <w:rPr>
          <w:lang w:val="en-GB"/>
        </w:rPr>
        <w:t xml:space="preserve">Fig. </w:t>
      </w:r>
      <w:del w:id="213" w:author="Max Lindmark" w:date="2020-07-30T10:15:00Z">
        <w:r w:rsidRPr="0066495C" w:rsidDel="00AA27E5">
          <w:rPr>
            <w:lang w:val="en-GB"/>
          </w:rPr>
          <w:delText>S</w:delText>
        </w:r>
        <w:r w:rsidR="0055608F" w:rsidDel="00AA27E5">
          <w:rPr>
            <w:lang w:val="en-GB"/>
          </w:rPr>
          <w:delText>3</w:delText>
        </w:r>
        <w:r w:rsidR="00F727F1" w:rsidDel="00AA27E5">
          <w:rPr>
            <w:lang w:val="en-GB"/>
          </w:rPr>
          <w:delText>0</w:delText>
        </w:r>
      </w:del>
      <w:ins w:id="214" w:author="Max Lindmark" w:date="2020-07-30T10:15:00Z">
        <w:r w:rsidR="00AA27E5" w:rsidRPr="0066495C">
          <w:rPr>
            <w:lang w:val="en-GB"/>
          </w:rPr>
          <w:t>S</w:t>
        </w:r>
        <w:r w:rsidR="00AA27E5">
          <w:rPr>
            <w:lang w:val="en-GB"/>
          </w:rPr>
          <w:t>34</w:t>
        </w:r>
      </w:ins>
      <w:r w:rsidRPr="0066495C">
        <w:rPr>
          <w:lang w:val="en-GB"/>
        </w:rPr>
        <w:t xml:space="preserve">. </w:t>
      </w:r>
      <w:r>
        <w:rPr>
          <w:lang w:val="en-GB"/>
        </w:rPr>
        <w:t>Posterior (black) and prior distribution</w:t>
      </w:r>
      <w:r w:rsidR="004103A1">
        <w:rPr>
          <w:lang w:val="en-GB"/>
        </w:rPr>
        <w:t xml:space="preserve"> (red)</w:t>
      </w:r>
      <w:r>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Pr>
          <w:lang w:val="en-GB"/>
        </w:rPr>
        <w:t xml:space="preserve">, including their % overlap, effective sample size and </w:t>
      </w:r>
      <m:oMath>
        <m:acc>
          <m:accPr>
            <m:ctrlPr>
              <w:rPr>
                <w:rFonts w:ascii="Cambria Math" w:hAnsi="Cambria Math"/>
                <w:i/>
              </w:rPr>
            </m:ctrlPr>
          </m:accPr>
          <m:e>
            <m:r>
              <w:rPr>
                <w:rFonts w:ascii="Cambria Math" w:hAnsi="Cambria Math"/>
              </w:rPr>
              <m:t>R</m:t>
            </m:r>
          </m:e>
        </m:acc>
      </m:oMath>
      <w:r>
        <w:rPr>
          <w:lang w:val="en-GB"/>
        </w:rPr>
        <w:t xml:space="preserve"> (rounded).</w:t>
      </w:r>
      <w:commentRangeEnd w:id="212"/>
      <w:r>
        <w:rPr>
          <w:rStyle w:val="CommentReference"/>
        </w:rPr>
        <w:commentReference w:id="212"/>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215" w:name="_Toc47096784"/>
      <w:r>
        <w:lastRenderedPageBreak/>
        <w:t>References</w:t>
      </w:r>
      <w:bookmarkEnd w:id="215"/>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58"/>
      <w:footerReference w:type="default" r:id="rId59"/>
      <w:headerReference w:type="first" r:id="rId60"/>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3" w:author="Anna Gårdmark" w:date="2020-06-24T15:52:00Z" w:initials="AG">
    <w:p w14:paraId="53A6AB87" w14:textId="758EBF5C" w:rsidR="00D77BD0" w:rsidRPr="00D77BD0" w:rsidRDefault="00D77BD0">
      <w:pPr>
        <w:pStyle w:val="CommentText"/>
        <w:rPr>
          <w:lang w:val="en-GB"/>
        </w:rPr>
      </w:pPr>
      <w:r>
        <w:rPr>
          <w:rStyle w:val="CommentReference"/>
        </w:rPr>
        <w:annotationRef/>
      </w:r>
      <w:r w:rsidRPr="00D77BD0">
        <w:rPr>
          <w:lang w:val="en-GB"/>
        </w:rPr>
        <w:t xml:space="preserve">is this what you meant? </w:t>
      </w:r>
      <w:r>
        <w:rPr>
          <w:lang w:val="en-GB"/>
        </w:rPr>
        <w:t>I didn’t get the original text</w:t>
      </w:r>
    </w:p>
  </w:comment>
  <w:comment w:id="4" w:author="Max Lindmark" w:date="2020-07-27T15:20:00Z" w:initials="ML">
    <w:p w14:paraId="7B3FC941" w14:textId="7FB43037" w:rsidR="006601CD" w:rsidRPr="008E634B" w:rsidRDefault="006601CD">
      <w:pPr>
        <w:pStyle w:val="CommentText"/>
        <w:rPr>
          <w:lang w:val="en-US"/>
        </w:rPr>
      </w:pPr>
      <w:r>
        <w:rPr>
          <w:rStyle w:val="CommentReference"/>
        </w:rPr>
        <w:annotationRef/>
      </w:r>
      <w:r w:rsidRPr="008E634B">
        <w:rPr>
          <w:lang w:val="en-US"/>
        </w:rPr>
        <w:t>yes</w:t>
      </w:r>
    </w:p>
  </w:comment>
  <w:comment w:id="11" w:author="Jan Ohlberger" w:date="2020-05-22T13:05:00Z" w:initials="Ca">
    <w:p w14:paraId="16E19E35" w14:textId="77777777" w:rsidR="00D07E00" w:rsidRPr="00AE4A5F" w:rsidRDefault="00D07E00" w:rsidP="00D07E00">
      <w:pPr>
        <w:pStyle w:val="CommentText"/>
        <w:rPr>
          <w:lang w:val="en-GB"/>
        </w:rPr>
      </w:pPr>
      <w:r>
        <w:rPr>
          <w:rStyle w:val="CommentReference"/>
        </w:rPr>
        <w:annotationRef/>
      </w:r>
      <w:r w:rsidRPr="00AE4A5F">
        <w:rPr>
          <w:lang w:val="en-GB"/>
        </w:rPr>
        <w:t>Somewhere we should probably explain the symbols – here or in the appendix. Could just be one sentence, like “Here, * means … and $ means …”  - what do you think?</w:t>
      </w:r>
    </w:p>
  </w:comment>
  <w:comment w:id="12" w:author="Max Lindmark" w:date="2020-07-28T13:55:00Z" w:initials="ML">
    <w:p w14:paraId="687F13A5" w14:textId="77777777" w:rsidR="00D07E00" w:rsidRPr="00D53555" w:rsidRDefault="00D07E00" w:rsidP="00D07E00">
      <w:pPr>
        <w:pStyle w:val="CommentText"/>
        <w:rPr>
          <w:lang w:val="en-US"/>
        </w:rPr>
      </w:pPr>
      <w:r w:rsidRPr="00324F29">
        <w:rPr>
          <w:rStyle w:val="CommentReference"/>
          <w:highlight w:val="green"/>
        </w:rPr>
        <w:annotationRef/>
      </w:r>
      <w:r w:rsidRPr="00324F29">
        <w:rPr>
          <w:highlight w:val="green"/>
          <w:lang w:val="en-US"/>
        </w:rPr>
        <w:t>Ok! Added * here, see e-mail about $ and why I removed it…</w:t>
      </w:r>
      <w:r>
        <w:rPr>
          <w:lang w:val="en-US"/>
        </w:rPr>
        <w:t xml:space="preserve"> </w:t>
      </w:r>
    </w:p>
  </w:comment>
  <w:comment w:id="14" w:author="Jan Ohlberger" w:date="2020-05-22T13:05:00Z" w:initials="Ca">
    <w:p w14:paraId="6E218A37" w14:textId="77777777" w:rsidR="00D07E00" w:rsidRPr="00AE4A5F" w:rsidRDefault="00D07E00"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15" w:author="Anna Gårdmark" w:date="2020-06-18T20:17:00Z" w:initials="AG">
    <w:p w14:paraId="17C041B1" w14:textId="77777777" w:rsidR="00D07E00" w:rsidRPr="00925CBB" w:rsidRDefault="00D07E00" w:rsidP="00D07E00">
      <w:pPr>
        <w:pStyle w:val="CommentText"/>
        <w:rPr>
          <w:lang w:val="en-GB"/>
        </w:rPr>
      </w:pPr>
      <w:r>
        <w:rPr>
          <w:rStyle w:val="CommentReference"/>
        </w:rPr>
        <w:annotationRef/>
      </w:r>
      <w:r w:rsidRPr="00925CBB">
        <w:rPr>
          <w:lang w:val="en-GB"/>
        </w:rPr>
        <w:t>think we can just skip this sentence</w:t>
      </w:r>
    </w:p>
  </w:comment>
  <w:comment w:id="16" w:author="Max Lindmark" w:date="2020-07-28T13:56:00Z" w:initials="ML">
    <w:p w14:paraId="45A4D162" w14:textId="77777777" w:rsidR="00D07E00" w:rsidRPr="00324F29" w:rsidRDefault="00D07E00" w:rsidP="00D07E00">
      <w:pPr>
        <w:pStyle w:val="CommentText"/>
        <w:rPr>
          <w:highlight w:val="green"/>
          <w:lang w:val="en-US"/>
        </w:rPr>
      </w:pPr>
      <w:r w:rsidRPr="00324F29">
        <w:rPr>
          <w:rStyle w:val="CommentReference"/>
          <w:highlight w:val="green"/>
        </w:rPr>
        <w:annotationRef/>
      </w:r>
      <w:r w:rsidRPr="00324F29">
        <w:rPr>
          <w:highlight w:val="green"/>
          <w:lang w:val="en-US"/>
        </w:rPr>
        <w:t>Hmm I agree it sounds a bit arbitrary, but it is somewhat arbitrary because it relates to the max # of titles we were willing to go through.</w:t>
      </w:r>
    </w:p>
    <w:p w14:paraId="5F016B46" w14:textId="77777777" w:rsidR="00D07E00" w:rsidRPr="00324F29" w:rsidRDefault="00D07E00" w:rsidP="00D07E00">
      <w:pPr>
        <w:pStyle w:val="CommentText"/>
        <w:rPr>
          <w:highlight w:val="green"/>
          <w:lang w:val="en-US"/>
        </w:rPr>
      </w:pPr>
    </w:p>
    <w:p w14:paraId="547D51FE" w14:textId="77777777" w:rsidR="00D07E00" w:rsidRPr="00324F29" w:rsidRDefault="00D07E00" w:rsidP="00D07E00">
      <w:pPr>
        <w:pStyle w:val="CommentText"/>
        <w:rPr>
          <w:highlight w:val="green"/>
          <w:lang w:val="en-US"/>
        </w:rPr>
      </w:pPr>
      <w:r w:rsidRPr="00324F29">
        <w:rPr>
          <w:highlight w:val="green"/>
          <w:lang w:val="en-US"/>
        </w:rPr>
        <w:t xml:space="preserve">For instance, for consumption and growth, we could use the obvious search terms, but for metabolism we couldn’t include metabolism or metabolic rate or anything like that because then the # of hits would skyrocket! So, it can be argued that based on the search terms alone, feeding and growth is already broader because metabolism is only searched for with oxygen consumption. For metabolism we had to trim the searches even after using only two search strings, whereas for growth and feeding we could use all the search terms we wanted and include all relevant subjects. This is arbitrary because we didn’t know how many hits our searches would </w:t>
      </w:r>
      <w:proofErr w:type="gramStart"/>
      <w:r w:rsidRPr="00324F29">
        <w:rPr>
          <w:highlight w:val="green"/>
          <w:lang w:val="en-US"/>
        </w:rPr>
        <w:t>get</w:t>
      </w:r>
      <w:proofErr w:type="gramEnd"/>
      <w:r w:rsidRPr="00324F29">
        <w:rPr>
          <w:highlight w:val="green"/>
          <w:lang w:val="en-US"/>
        </w:rPr>
        <w:t xml:space="preserve"> and different researchers would put different limits to # of hits!</w:t>
      </w:r>
    </w:p>
    <w:p w14:paraId="66BF56E3" w14:textId="77777777" w:rsidR="00D07E00" w:rsidRPr="00324F29" w:rsidRDefault="00D07E00" w:rsidP="00D07E00">
      <w:pPr>
        <w:pStyle w:val="CommentText"/>
        <w:rPr>
          <w:highlight w:val="green"/>
          <w:lang w:val="en-US"/>
        </w:rPr>
      </w:pPr>
    </w:p>
    <w:p w14:paraId="55752598" w14:textId="77777777" w:rsidR="00D07E00" w:rsidRPr="00DA33A5" w:rsidRDefault="00D07E00" w:rsidP="00D07E00">
      <w:pPr>
        <w:pStyle w:val="CommentText"/>
        <w:rPr>
          <w:lang w:val="en-US"/>
        </w:rPr>
      </w:pPr>
      <w:r w:rsidRPr="00324F29">
        <w:rPr>
          <w:highlight w:val="green"/>
          <w:lang w:val="en-US"/>
        </w:rPr>
        <w:t>I think mentioning the subject categories is important and then there’s the obvious question about why they differ! I would also be happy to put all of this in the appendix.</w:t>
      </w:r>
    </w:p>
  </w:comment>
  <w:comment w:id="20" w:author="Max Lindmark" w:date="2020-01-14T16:01:00Z" w:initials="ML">
    <w:p w14:paraId="12B3AD13" w14:textId="77777777" w:rsidR="006D57E2" w:rsidRPr="00A261CD" w:rsidRDefault="006D57E2"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21" w:author="Jan Ohlberger" w:date="2020-01-22T13:32:00Z" w:initials="Ca">
    <w:p w14:paraId="120374E4" w14:textId="77777777" w:rsidR="006D57E2" w:rsidRPr="0066495C" w:rsidRDefault="006D57E2" w:rsidP="00842559">
      <w:pPr>
        <w:pStyle w:val="CommentText"/>
        <w:rPr>
          <w:lang w:val="en-GB"/>
        </w:rPr>
      </w:pPr>
      <w:r>
        <w:rPr>
          <w:rStyle w:val="CommentReference"/>
        </w:rPr>
        <w:annotationRef/>
      </w:r>
      <w:r w:rsidRPr="0066495C">
        <w:rPr>
          <w:lang w:val="en-GB"/>
        </w:rPr>
        <w:t>A list of paper titles as text file - why would that be huge?</w:t>
      </w:r>
    </w:p>
  </w:comment>
  <w:comment w:id="22" w:author="Max Lindmark" w:date="2020-02-04T08:52:00Z" w:initials="ML">
    <w:p w14:paraId="0274A20B" w14:textId="7B53E1A1" w:rsidR="006D57E2" w:rsidRPr="00FD07A2" w:rsidRDefault="006D57E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23" w:author="Max Lindmark" w:date="2020-08-17T16:18:00Z" w:initials="ML">
    <w:p w14:paraId="5B54EF4E" w14:textId="3153F227" w:rsidR="006B4DDA" w:rsidRPr="006B4DDA" w:rsidRDefault="006B4DDA">
      <w:pPr>
        <w:pStyle w:val="CommentText"/>
        <w:rPr>
          <w:lang w:val="en-US"/>
        </w:rPr>
      </w:pPr>
      <w:r w:rsidRPr="006B4DDA">
        <w:rPr>
          <w:rStyle w:val="CommentReference"/>
          <w:highlight w:val="green"/>
        </w:rPr>
        <w:annotationRef/>
      </w:r>
      <w:r w:rsidRPr="006B4DDA">
        <w:rPr>
          <w:highlight w:val="green"/>
          <w:lang w:val="en-US"/>
        </w:rPr>
        <w:t xml:space="preserve">They are now in text-files on </w:t>
      </w:r>
      <w:proofErr w:type="spellStart"/>
      <w:r w:rsidRPr="006B4DDA">
        <w:rPr>
          <w:highlight w:val="green"/>
          <w:lang w:val="en-US"/>
        </w:rPr>
        <w:t>github</w:t>
      </w:r>
      <w:proofErr w:type="spellEnd"/>
    </w:p>
  </w:comment>
  <w:comment w:id="34" w:author="Max Lindmark" w:date="2020-07-28T12:52:00Z" w:initials="ML">
    <w:p w14:paraId="7CD1CB3C" w14:textId="6A4503B7" w:rsidR="008E634B" w:rsidRPr="008E634B" w:rsidRDefault="008E634B">
      <w:pPr>
        <w:pStyle w:val="CommentText"/>
        <w:rPr>
          <w:lang w:val="en-US"/>
        </w:rPr>
      </w:pPr>
      <w:r>
        <w:rPr>
          <w:rStyle w:val="CommentReference"/>
        </w:rPr>
        <w:annotationRef/>
      </w:r>
      <w:r w:rsidRPr="008E634B">
        <w:rPr>
          <w:lang w:val="en-US"/>
        </w:rPr>
        <w:t xml:space="preserve">Either give # of abstracts read </w:t>
      </w:r>
      <w:r>
        <w:rPr>
          <w:lang w:val="en-US"/>
        </w:rPr>
        <w:t>or the # hits for all separate searches and say the sum will contain duplicates!</w:t>
      </w:r>
    </w:p>
  </w:comment>
  <w:comment w:id="37" w:author="Max Lindmark" w:date="2020-07-27T15:44:00Z" w:initials="ML">
    <w:p w14:paraId="205BFDE2" w14:textId="77777777" w:rsidR="009B61D7" w:rsidRPr="00C24576" w:rsidRDefault="009B61D7" w:rsidP="009B61D7">
      <w:pPr>
        <w:pStyle w:val="CommentText"/>
        <w:rPr>
          <w:lang w:val="en-US"/>
        </w:rPr>
      </w:pPr>
      <w:r w:rsidRPr="00F716C6">
        <w:rPr>
          <w:rStyle w:val="CommentReference"/>
          <w:highlight w:val="green"/>
          <w:lang w:val="en-US"/>
        </w:rPr>
        <w:t>See e-mail!</w:t>
      </w:r>
    </w:p>
  </w:comment>
  <w:comment w:id="39" w:author="Max Lindmark" w:date="2020-08-17T12:15:00Z" w:initials="ML">
    <w:p w14:paraId="15788999" w14:textId="0093E4FC" w:rsidR="001C6078" w:rsidRPr="001C6078" w:rsidRDefault="001C6078">
      <w:pPr>
        <w:pStyle w:val="CommentText"/>
        <w:rPr>
          <w:lang w:val="en-US"/>
        </w:rPr>
      </w:pPr>
      <w:r w:rsidRPr="001C6078">
        <w:rPr>
          <w:rStyle w:val="CommentReference"/>
          <w:highlight w:val="red"/>
        </w:rPr>
        <w:annotationRef/>
      </w:r>
      <w:r w:rsidRPr="001C6078">
        <w:rPr>
          <w:highlight w:val="red"/>
          <w:lang w:val="en-US"/>
        </w:rPr>
        <w:t>HOW DO I DEAL WITH THIS? SEE E_MAIL</w:t>
      </w:r>
    </w:p>
  </w:comment>
  <w:comment w:id="46" w:author="Anna Gårdmark" w:date="2020-06-24T15:59:00Z" w:initials="AG">
    <w:p w14:paraId="0278E89B" w14:textId="4B0B328F" w:rsidR="00665666" w:rsidRPr="0032059B" w:rsidRDefault="00665666">
      <w:pPr>
        <w:pStyle w:val="CommentText"/>
        <w:rPr>
          <w:lang w:val="en-GB"/>
        </w:rPr>
      </w:pPr>
      <w:r>
        <w:rPr>
          <w:rStyle w:val="CommentReference"/>
        </w:rPr>
        <w:annotationRef/>
      </w:r>
      <w:r w:rsidRPr="0032059B">
        <w:rPr>
          <w:lang w:val="en-GB"/>
        </w:rPr>
        <w:t>agree</w:t>
      </w:r>
    </w:p>
  </w:comment>
  <w:comment w:id="51" w:author="Max Lindmark" w:date="2020-08-17T11:33:00Z" w:initials="ML">
    <w:p w14:paraId="09BE826B" w14:textId="76D06ABE" w:rsidR="00D605A0" w:rsidRPr="00D605A0" w:rsidRDefault="00D605A0">
      <w:pPr>
        <w:pStyle w:val="CommentText"/>
        <w:rPr>
          <w:lang w:val="en-US"/>
        </w:rPr>
      </w:pPr>
      <w:r w:rsidRPr="00AF7603">
        <w:rPr>
          <w:rStyle w:val="CommentReference"/>
          <w:highlight w:val="red"/>
        </w:rPr>
        <w:annotationRef/>
      </w:r>
      <w:r w:rsidRPr="00AF7603">
        <w:rPr>
          <w:highlight w:val="red"/>
          <w:lang w:val="en-US"/>
        </w:rPr>
        <w:t>CHANGE FIGURE NUMBERS THROUGHOUT</w:t>
      </w:r>
    </w:p>
  </w:comment>
  <w:comment w:id="54" w:author="Anna Gårdmark" w:date="2020-06-27T14:38:00Z" w:initials="AG">
    <w:p w14:paraId="4BB85079" w14:textId="729DEE55" w:rsidR="0032059B" w:rsidRPr="0032059B" w:rsidRDefault="0032059B">
      <w:pPr>
        <w:pStyle w:val="CommentText"/>
        <w:rPr>
          <w:lang w:val="en-GB"/>
        </w:rPr>
      </w:pPr>
      <w:r>
        <w:rPr>
          <w:rStyle w:val="CommentReference"/>
        </w:rPr>
        <w:annotationRef/>
      </w:r>
      <w:r w:rsidRPr="0032059B">
        <w:rPr>
          <w:lang w:val="en-GB"/>
        </w:rPr>
        <w:t xml:space="preserve">do you then mean both growth rate and temperature at optimum growth? </w:t>
      </w:r>
      <w:r>
        <w:rPr>
          <w:lang w:val="en-GB"/>
        </w:rPr>
        <w:t>better spell out then (especially as the header suggests a single rate data set)</w:t>
      </w:r>
    </w:p>
  </w:comment>
  <w:comment w:id="55" w:author="Max Lindmark" w:date="2020-08-17T16:50:00Z" w:initials="ML">
    <w:p w14:paraId="23D7ED54" w14:textId="39CD2E24" w:rsidR="00CB2FB0" w:rsidRPr="00CB2FB0" w:rsidRDefault="00CB2FB0">
      <w:pPr>
        <w:pStyle w:val="CommentText"/>
        <w:rPr>
          <w:lang w:val="en-US"/>
        </w:rPr>
      </w:pPr>
      <w:r>
        <w:rPr>
          <w:rStyle w:val="CommentReference"/>
        </w:rPr>
        <w:annotationRef/>
      </w:r>
      <w:r w:rsidRPr="00CB2FB0">
        <w:rPr>
          <w:lang w:val="en-US"/>
        </w:rPr>
        <w:t xml:space="preserve">The figure is </w:t>
      </w:r>
      <w:r>
        <w:rPr>
          <w:lang w:val="en-US"/>
        </w:rPr>
        <w:t>based on growth rate data</w:t>
      </w:r>
    </w:p>
  </w:comment>
  <w:comment w:id="62" w:author="Anna Gårdmark" w:date="2020-06-27T14:40:00Z" w:initials="AG">
    <w:p w14:paraId="1232D05E" w14:textId="098DA3F2" w:rsidR="0032059B" w:rsidRPr="0032059B" w:rsidRDefault="0032059B">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63" w:author="Max Lindmark" w:date="2020-08-17T17:02:00Z" w:initials="ML">
    <w:p w14:paraId="34B431E9" w14:textId="6B968AE5" w:rsidR="00B359C5" w:rsidRPr="00B359C5" w:rsidRDefault="00B359C5">
      <w:pPr>
        <w:pStyle w:val="CommentText"/>
        <w:rPr>
          <w:lang w:val="en-US"/>
        </w:rPr>
      </w:pPr>
      <w:r w:rsidRPr="00BC2A75">
        <w:rPr>
          <w:rStyle w:val="CommentReference"/>
          <w:highlight w:val="green"/>
        </w:rPr>
        <w:annotationRef/>
      </w:r>
      <w:r w:rsidRPr="00BC2A75">
        <w:rPr>
          <w:highlight w:val="green"/>
          <w:lang w:val="en-US"/>
        </w:rPr>
        <w:t>Ok I can think about that. Currently I set up the data in a way that makes this not super straightforward. Will probably keep it like this…</w:t>
      </w:r>
      <w:r>
        <w:rPr>
          <w:lang w:val="en-US"/>
        </w:rPr>
        <w:t xml:space="preserve"> </w:t>
      </w:r>
    </w:p>
  </w:comment>
  <w:comment w:id="68" w:author="Anna Gårdmark" w:date="2020-06-27T14:43:00Z" w:initials="AG">
    <w:p w14:paraId="1C55250C" w14:textId="244F9D0B" w:rsidR="0032059B" w:rsidRPr="0032059B" w:rsidRDefault="0032059B">
      <w:pPr>
        <w:pStyle w:val="CommentText"/>
        <w:rPr>
          <w:lang w:val="en-GB"/>
        </w:rPr>
      </w:pPr>
      <w:r>
        <w:rPr>
          <w:rStyle w:val="CommentReference"/>
        </w:rPr>
        <w:annotationRef/>
      </w:r>
      <w:r w:rsidRPr="0032059B">
        <w:rPr>
          <w:lang w:val="en-GB"/>
        </w:rPr>
        <w:t>shouldn’t we show the legend, at least here in the supplement?</w:t>
      </w:r>
      <w:r>
        <w:rPr>
          <w:lang w:val="en-GB"/>
        </w:rPr>
        <w:t xml:space="preserve"> since you have species specific info in other plots herein</w:t>
      </w:r>
    </w:p>
  </w:comment>
  <w:comment w:id="69" w:author="Max Lindmark" w:date="2020-08-17T17:08:00Z" w:initials="ML">
    <w:p w14:paraId="259D687F" w14:textId="4F523147" w:rsidR="00930A15" w:rsidRDefault="00930A15">
      <w:pPr>
        <w:pStyle w:val="CommentText"/>
        <w:rPr>
          <w:lang w:val="en-US"/>
        </w:rPr>
      </w:pPr>
      <w:r>
        <w:rPr>
          <w:rStyle w:val="CommentReference"/>
        </w:rPr>
        <w:annotationRef/>
      </w:r>
      <w:r w:rsidRPr="00930A15">
        <w:rPr>
          <w:lang w:val="en-US"/>
        </w:rPr>
        <w:t>See comment in e-mail</w:t>
      </w:r>
      <w:r>
        <w:rPr>
          <w:lang w:val="en-US"/>
        </w:rPr>
        <w:t>. (here’s an example of a plot with legend) (copy it and place in a separate doc to see the full pic</w:t>
      </w:r>
      <w:r w:rsidR="00072F1F">
        <w:rPr>
          <w:lang w:val="en-US"/>
        </w:rPr>
        <w:t>)</w:t>
      </w:r>
    </w:p>
    <w:p w14:paraId="1EE9874E" w14:textId="77777777" w:rsidR="00930A15" w:rsidRDefault="00930A15">
      <w:pPr>
        <w:pStyle w:val="CommentText"/>
        <w:rPr>
          <w:lang w:val="en-US"/>
        </w:rPr>
      </w:pPr>
    </w:p>
    <w:p w14:paraId="7D475CE7" w14:textId="7FF88403" w:rsidR="00930A15" w:rsidRPr="00930A15" w:rsidRDefault="00930A15">
      <w:pPr>
        <w:pStyle w:val="CommentText"/>
        <w:rPr>
          <w:lang w:val="en-US"/>
        </w:rPr>
      </w:pPr>
      <w:r>
        <w:rPr>
          <w:noProof/>
          <w:lang w:val="en-GB"/>
        </w:rPr>
        <w:drawing>
          <wp:inline distT="0" distB="0" distL="0" distR="0" wp14:anchorId="7BED6EA2" wp14:editId="04DEB7FC">
            <wp:extent cx="5731510" cy="3623945"/>
            <wp:effectExtent l="0" t="0" r="0" b="0"/>
            <wp:docPr id="41" name="Picture 41"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screenshot of a social media pos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5731510" cy="3623945"/>
                    </a:xfrm>
                    <a:prstGeom prst="rect">
                      <a:avLst/>
                    </a:prstGeom>
                  </pic:spPr>
                </pic:pic>
              </a:graphicData>
            </a:graphic>
          </wp:inline>
        </w:drawing>
      </w:r>
    </w:p>
  </w:comment>
  <w:comment w:id="71" w:author="Anna Gårdmark" w:date="2020-06-27T14:48:00Z" w:initials="AG">
    <w:p w14:paraId="7765A3D0" w14:textId="640FA3A7" w:rsidR="00DD0E6E" w:rsidRPr="00DD0E6E" w:rsidRDefault="00DD0E6E">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72" w:author="Max Lindmark" w:date="2020-07-27T15:22:00Z" w:initials="ML">
    <w:p w14:paraId="694E320F" w14:textId="17431BEF" w:rsidR="00355B79" w:rsidRPr="00355B79" w:rsidRDefault="00355B79">
      <w:pPr>
        <w:pStyle w:val="CommentText"/>
        <w:rPr>
          <w:lang w:val="en-US"/>
        </w:rPr>
      </w:pPr>
      <w:r w:rsidRPr="001170C0">
        <w:rPr>
          <w:rStyle w:val="CommentReference"/>
          <w:highlight w:val="green"/>
        </w:rPr>
        <w:annotationRef/>
      </w:r>
      <w:r w:rsidRPr="001170C0">
        <w:rPr>
          <w:highlight w:val="green"/>
          <w:lang w:val="en-US"/>
        </w:rPr>
        <w:t>Because it’s the global parameter! For the species-varying parameters I show the parameter that corresponds to the mean of the distribution of all species-effects</w:t>
      </w:r>
    </w:p>
  </w:comment>
  <w:comment w:id="73" w:author="Max Lindmark" w:date="2020-07-30T10:03:00Z" w:initials="ML">
    <w:p w14:paraId="1A000414" w14:textId="26F0451E" w:rsidR="006D4950" w:rsidRPr="006D4950" w:rsidRDefault="006D4950">
      <w:pPr>
        <w:pStyle w:val="CommentText"/>
        <w:rPr>
          <w:lang w:val="en-US"/>
        </w:rPr>
      </w:pPr>
      <w:r>
        <w:rPr>
          <w:rStyle w:val="CommentReference"/>
        </w:rPr>
        <w:annotationRef/>
      </w:r>
      <w:r w:rsidRPr="006D4950">
        <w:rPr>
          <w:lang w:val="en-US"/>
        </w:rPr>
        <w:t>I added a legend and change the predic</w:t>
      </w:r>
      <w:r>
        <w:rPr>
          <w:lang w:val="en-US"/>
        </w:rPr>
        <w:t>tion sizes to match those used in the conceptual figure</w:t>
      </w:r>
      <w:r w:rsidR="00BD123D">
        <w:rPr>
          <w:lang w:val="en-US"/>
        </w:rPr>
        <w:t xml:space="preserve"> (also the predictions are now from the quadratic not cube model)</w:t>
      </w:r>
      <w:r w:rsidR="002F16D9">
        <w:rPr>
          <w:lang w:val="en-US"/>
        </w:rPr>
        <w:t xml:space="preserve">. </w:t>
      </w:r>
    </w:p>
  </w:comment>
  <w:comment w:id="74" w:author="Max Lindmark" w:date="2020-05-19T15:55:00Z" w:initials="ML">
    <w:p w14:paraId="21800100" w14:textId="2074F018" w:rsidR="00AC2827" w:rsidRPr="004F5705" w:rsidRDefault="00AC2827">
      <w:pPr>
        <w:pStyle w:val="CommentText"/>
        <w:rPr>
          <w:lang w:val="en-US"/>
        </w:rPr>
      </w:pPr>
      <w:r w:rsidRPr="00B810D1">
        <w:rPr>
          <w:rStyle w:val="CommentReference"/>
          <w:highlight w:val="yellow"/>
        </w:rPr>
        <w:annotationRef/>
      </w:r>
      <w:r w:rsidRPr="004F5705">
        <w:rPr>
          <w:highlight w:val="yellow"/>
          <w:lang w:val="en-US"/>
        </w:rPr>
        <w:t xml:space="preserve">Note that this replaces the previous </w:t>
      </w:r>
      <w:proofErr w:type="spellStart"/>
      <w:r w:rsidRPr="004F5705">
        <w:rPr>
          <w:highlight w:val="yellow"/>
          <w:lang w:val="en-US"/>
        </w:rPr>
        <w:t>multipanel</w:t>
      </w:r>
      <w:proofErr w:type="spellEnd"/>
      <w:r w:rsidRPr="004F5705">
        <w:rPr>
          <w:highlight w:val="yellow"/>
          <w:lang w:val="en-US"/>
        </w:rPr>
        <w:t xml:space="preserve"> figure with one fit for each species!</w:t>
      </w:r>
    </w:p>
  </w:comment>
  <w:comment w:id="85" w:author="Max Lindmark" w:date="2020-05-19T15:52:00Z" w:initials="ML">
    <w:p w14:paraId="2D95BB13" w14:textId="1D46274A" w:rsidR="00F019B4" w:rsidRPr="00F019B4" w:rsidRDefault="00F019B4">
      <w:pPr>
        <w:pStyle w:val="CommentText"/>
        <w:rPr>
          <w:lang w:val="en-US"/>
        </w:rPr>
      </w:pPr>
      <w:r w:rsidRPr="004201CD">
        <w:rPr>
          <w:rStyle w:val="CommentReference"/>
          <w:highlight w:val="yellow"/>
        </w:rPr>
        <w:annotationRef/>
      </w:r>
      <w:r w:rsidRPr="004201CD">
        <w:rPr>
          <w:highlight w:val="yellow"/>
          <w:lang w:val="en-US"/>
        </w:rPr>
        <w:t>Ok, so there are many options for simplifying this. But now that it is an appendix plot, maybe we can afford to have more info here, at the cost of making it a bus</w:t>
      </w:r>
      <w:r w:rsidR="008E630F" w:rsidRPr="004201CD">
        <w:rPr>
          <w:highlight w:val="yellow"/>
          <w:lang w:val="en-US"/>
        </w:rPr>
        <w:t>ier</w:t>
      </w:r>
      <w:r w:rsidRPr="004201CD">
        <w:rPr>
          <w:highlight w:val="yellow"/>
          <w:lang w:val="en-US"/>
        </w:rPr>
        <w:t>. Are you ok with keeping it as it is now?</w:t>
      </w:r>
    </w:p>
  </w:comment>
  <w:comment w:id="86" w:author="Max Lindmark" w:date="2020-02-06T11:21:00Z" w:initials="ML">
    <w:p w14:paraId="5C821D70" w14:textId="77777777" w:rsidR="006D57E2" w:rsidRPr="00457D7E" w:rsidRDefault="006D57E2"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87" w:author="Anna Gårdmark" w:date="2020-06-27T14:55:00Z" w:initials="AG">
    <w:p w14:paraId="77539DF2" w14:textId="2799E4AC" w:rsidR="00DD0E6E" w:rsidRPr="00DD0E6E" w:rsidRDefault="00DD0E6E">
      <w:pPr>
        <w:pStyle w:val="CommentText"/>
        <w:rPr>
          <w:lang w:val="en-GB"/>
        </w:rPr>
      </w:pPr>
      <w:r>
        <w:rPr>
          <w:rStyle w:val="CommentReference"/>
        </w:rPr>
        <w:annotationRef/>
      </w:r>
      <w:r w:rsidRPr="00DD0E6E">
        <w:rPr>
          <w:lang w:val="en-GB"/>
        </w:rPr>
        <w:t xml:space="preserve">do you have this description stated </w:t>
      </w:r>
      <w:r>
        <w:rPr>
          <w:lang w:val="en-GB"/>
        </w:rPr>
        <w:t>as Jan phrased it (</w:t>
      </w:r>
      <w:r w:rsidRPr="00457D7E">
        <w:rPr>
          <w:b/>
          <w:bCs/>
          <w:lang w:val="en-GB"/>
        </w:rPr>
        <w:t>large experimental ranges that are overlapping with environmental temps but also higher values, and an optimum that is typically at the upper end or above the environmental range</w:t>
      </w:r>
      <w:r>
        <w:rPr>
          <w:b/>
          <w:bCs/>
          <w:lang w:val="en-GB"/>
        </w:rPr>
        <w:t xml:space="preserve">) </w:t>
      </w:r>
      <w:r>
        <w:rPr>
          <w:bCs/>
          <w:lang w:val="en-GB"/>
        </w:rPr>
        <w:t>anywhere in the main text? if so, the graph can stay as it is, else I suggest you simplify it to make sure the message comes through</w:t>
      </w:r>
    </w:p>
  </w:comment>
  <w:comment w:id="88" w:author="Max Lindmark" w:date="2020-02-06T11:21:00Z" w:initials="ML">
    <w:p w14:paraId="2EFB91CB" w14:textId="77777777" w:rsidR="006D57E2" w:rsidRPr="00457D7E" w:rsidRDefault="006D57E2"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89" w:author="Max Lindmark" w:date="2020-02-06T11:20:00Z" w:initials="ML">
    <w:p w14:paraId="32E1D3B5" w14:textId="77777777" w:rsidR="006D57E2" w:rsidRPr="00457D7E" w:rsidRDefault="006D57E2"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6D57E2" w:rsidRPr="00457D7E" w:rsidRDefault="006D57E2" w:rsidP="009E754E">
      <w:pPr>
        <w:pStyle w:val="CommentText"/>
        <w:rPr>
          <w:b/>
          <w:bCs/>
          <w:lang w:val="en-GB"/>
        </w:rPr>
      </w:pPr>
    </w:p>
    <w:p w14:paraId="00671C63" w14:textId="77777777" w:rsidR="006D57E2" w:rsidRPr="00457D7E" w:rsidRDefault="006D57E2" w:rsidP="009E754E">
      <w:pPr>
        <w:pStyle w:val="CommentText"/>
        <w:rPr>
          <w:b/>
          <w:bCs/>
          <w:lang w:val="en-GB"/>
        </w:rPr>
      </w:pPr>
      <w:r w:rsidRPr="00457D7E">
        <w:rPr>
          <w:b/>
          <w:bCs/>
          <w:lang w:val="en-GB"/>
        </w:rPr>
        <w:t>Would make this a much cleaner and easier to interpret figure</w:t>
      </w:r>
    </w:p>
    <w:p w14:paraId="0EB8B12C" w14:textId="77777777" w:rsidR="006D57E2" w:rsidRPr="00457D7E" w:rsidRDefault="006D57E2" w:rsidP="009E754E">
      <w:pPr>
        <w:pStyle w:val="CommentText"/>
        <w:rPr>
          <w:b/>
          <w:bCs/>
          <w:lang w:val="en-GB"/>
        </w:rPr>
      </w:pPr>
    </w:p>
  </w:comment>
  <w:comment w:id="92" w:author="Max Lindmark" w:date="2020-07-30T08:53:00Z" w:initials="ML">
    <w:p w14:paraId="49D8F163" w14:textId="704200DE" w:rsidR="00337D15" w:rsidRPr="00337D15" w:rsidRDefault="00337D15">
      <w:pPr>
        <w:pStyle w:val="CommentText"/>
        <w:rPr>
          <w:lang w:val="en-US"/>
        </w:rPr>
      </w:pPr>
      <w:r w:rsidRPr="008844AA">
        <w:rPr>
          <w:rStyle w:val="CommentReference"/>
          <w:highlight w:val="magenta"/>
        </w:rPr>
        <w:annotationRef/>
      </w:r>
      <w:r w:rsidRPr="008844AA">
        <w:rPr>
          <w:highlight w:val="magenta"/>
          <w:lang w:val="en-US"/>
        </w:rPr>
        <w:t>SORTED BY NAME OR?</w:t>
      </w:r>
    </w:p>
  </w:comment>
  <w:comment w:id="93" w:author="Max Lindmark" w:date="2020-07-31T15:29:00Z" w:initials="ML">
    <w:p w14:paraId="2EEB17D1" w14:textId="10FF4077" w:rsidR="00614C84" w:rsidRPr="00614C84" w:rsidRDefault="00614C84">
      <w:pPr>
        <w:pStyle w:val="CommentText"/>
        <w:rPr>
          <w:lang w:val="en-US"/>
        </w:rPr>
      </w:pPr>
      <w:r w:rsidRPr="00C9764A">
        <w:rPr>
          <w:rStyle w:val="CommentReference"/>
          <w:highlight w:val="magenta"/>
        </w:rPr>
        <w:annotationRef/>
      </w:r>
      <w:r w:rsidRPr="00C9764A">
        <w:rPr>
          <w:highlight w:val="magenta"/>
          <w:lang w:val="en-US"/>
        </w:rPr>
        <w:t>REMOVE THIS THROUGHOUT!!</w:t>
      </w:r>
    </w:p>
  </w:comment>
  <w:comment w:id="98" w:author="Max Lindmark" w:date="2020-07-31T10:38:00Z" w:initials="ML">
    <w:p w14:paraId="232A5502" w14:textId="77777777" w:rsidR="008928F6" w:rsidRDefault="008928F6" w:rsidP="008928F6">
      <w:pPr>
        <w:pStyle w:val="CommentText"/>
        <w:rPr>
          <w:lang w:val="en-US"/>
        </w:rPr>
      </w:pPr>
      <w:r w:rsidRPr="00BD5209">
        <w:rPr>
          <w:rStyle w:val="CommentReference"/>
          <w:highlight w:val="green"/>
        </w:rPr>
        <w:annotationRef/>
      </w:r>
      <w:r w:rsidRPr="00BD5209">
        <w:rPr>
          <w:highlight w:val="green"/>
          <w:lang w:val="en-US"/>
        </w:rPr>
        <w:t>This figure is new!</w:t>
      </w:r>
    </w:p>
    <w:p w14:paraId="269744DF" w14:textId="77777777" w:rsidR="00D11EE2" w:rsidRDefault="00D11EE2" w:rsidP="008928F6">
      <w:pPr>
        <w:pStyle w:val="CommentText"/>
        <w:rPr>
          <w:lang w:val="en-US"/>
        </w:rPr>
      </w:pPr>
    </w:p>
    <w:p w14:paraId="23CF61E0" w14:textId="65B1460A" w:rsidR="00E5412C" w:rsidRPr="00BD5209" w:rsidRDefault="00D11EE2" w:rsidP="008928F6">
      <w:pPr>
        <w:pStyle w:val="CommentText"/>
        <w:rPr>
          <w:lang w:val="en-US"/>
        </w:rPr>
      </w:pPr>
      <w:r>
        <w:rPr>
          <w:lang w:val="en-US"/>
        </w:rPr>
        <w:t xml:space="preserve">There’s some deviation </w:t>
      </w:r>
      <w:r w:rsidR="007D060D">
        <w:rPr>
          <w:lang w:val="en-US"/>
        </w:rPr>
        <w:t xml:space="preserve">from normality. </w:t>
      </w:r>
      <w:r w:rsidR="008F6D9A">
        <w:rPr>
          <w:lang w:val="en-US"/>
        </w:rPr>
        <w:t xml:space="preserve">I tried a student’s t for the </w:t>
      </w:r>
      <w:proofErr w:type="gramStart"/>
      <w:r w:rsidR="008F6D9A">
        <w:rPr>
          <w:lang w:val="en-US"/>
        </w:rPr>
        <w:t>likelihood</w:t>
      </w:r>
      <w:proofErr w:type="gramEnd"/>
      <w:r w:rsidR="008F6D9A">
        <w:rPr>
          <w:lang w:val="en-US"/>
        </w:rPr>
        <w:t xml:space="preserve"> but it </w:t>
      </w:r>
      <w:r w:rsidR="00E245F1">
        <w:rPr>
          <w:lang w:val="en-US"/>
        </w:rPr>
        <w:t>looks worse</w:t>
      </w:r>
      <w:r w:rsidR="00373D9A">
        <w:rPr>
          <w:noProof/>
          <w:lang w:val="en-US"/>
        </w:rPr>
        <w:drawing>
          <wp:inline distT="0" distB="0" distL="0" distR="0" wp14:anchorId="7EC0DAC8" wp14:editId="507A970F">
            <wp:extent cx="2541240" cy="254124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pic:cNvPicPr/>
                  </pic:nvPicPr>
                  <pic:blipFill>
                    <a:blip r:embed="rId2">
                      <a:extLst>
                        <a:ext uri="{28A0092B-C50C-407E-A947-70E740481C1C}">
                          <a14:useLocalDpi xmlns:a14="http://schemas.microsoft.com/office/drawing/2010/main" val="0"/>
                        </a:ext>
                      </a:extLst>
                    </a:blip>
                    <a:stretch>
                      <a:fillRect/>
                    </a:stretch>
                  </pic:blipFill>
                  <pic:spPr>
                    <a:xfrm>
                      <a:off x="0" y="0"/>
                      <a:ext cx="2561581" cy="2561581"/>
                    </a:xfrm>
                    <a:prstGeom prst="rect">
                      <a:avLst/>
                    </a:prstGeom>
                  </pic:spPr>
                </pic:pic>
              </a:graphicData>
            </a:graphic>
          </wp:inline>
        </w:drawing>
      </w:r>
    </w:p>
  </w:comment>
  <w:comment w:id="101" w:author="Anna Gårdmark" w:date="2020-06-27T14:59:00Z" w:initials="AG">
    <w:p w14:paraId="4DFFEB0C" w14:textId="13D2A12B" w:rsidR="004103A1" w:rsidRPr="004103A1" w:rsidRDefault="004103A1">
      <w:pPr>
        <w:pStyle w:val="CommentText"/>
        <w:rPr>
          <w:lang w:val="en-GB"/>
        </w:rPr>
      </w:pPr>
      <w:r>
        <w:rPr>
          <w:rStyle w:val="CommentReference"/>
        </w:rPr>
        <w:annotationRef/>
      </w:r>
      <w:r w:rsidRPr="004103A1">
        <w:rPr>
          <w:lang w:val="en-GB"/>
        </w:rPr>
        <w:t>again, fix to whatever you decide on (now a mix of peak and optimum)</w:t>
      </w:r>
    </w:p>
  </w:comment>
  <w:comment w:id="110" w:author="Max Lindmark" w:date="2020-07-31T10:38:00Z" w:initials="ML">
    <w:p w14:paraId="29ECD1D0" w14:textId="77777777" w:rsidR="00E25784" w:rsidRDefault="00E25784" w:rsidP="00E25784">
      <w:pPr>
        <w:pStyle w:val="CommentText"/>
        <w:rPr>
          <w:lang w:val="en-US"/>
        </w:rPr>
      </w:pPr>
      <w:r w:rsidRPr="00BD5209">
        <w:rPr>
          <w:rStyle w:val="CommentReference"/>
          <w:highlight w:val="green"/>
        </w:rPr>
        <w:annotationRef/>
      </w:r>
      <w:r w:rsidRPr="00BD5209">
        <w:rPr>
          <w:highlight w:val="green"/>
          <w:lang w:val="en-US"/>
        </w:rPr>
        <w:t>This figure is new!</w:t>
      </w:r>
    </w:p>
    <w:p w14:paraId="7D39F1F3" w14:textId="77777777" w:rsidR="00E25784" w:rsidRDefault="00E25784" w:rsidP="00E25784">
      <w:pPr>
        <w:pStyle w:val="CommentText"/>
        <w:rPr>
          <w:lang w:val="en-US"/>
        </w:rPr>
      </w:pPr>
    </w:p>
    <w:p w14:paraId="3303EBDE" w14:textId="466B313A" w:rsidR="00E25784" w:rsidRPr="00BD5209" w:rsidRDefault="00E25784" w:rsidP="00E25784">
      <w:pPr>
        <w:pStyle w:val="CommentText"/>
        <w:rPr>
          <w:lang w:val="en-US"/>
        </w:rPr>
      </w:pPr>
      <w:r>
        <w:rPr>
          <w:lang w:val="en-US"/>
        </w:rPr>
        <w:t>There’s deviation from normality. I tried a student’s t for the likelihood</w:t>
      </w:r>
      <w:r w:rsidR="003B3BEC">
        <w:rPr>
          <w:lang w:val="en-US"/>
        </w:rPr>
        <w:t xml:space="preserve">, does not seem to address the main issue (skew??), </w:t>
      </w:r>
      <w:r w:rsidR="00B55201">
        <w:rPr>
          <w:lang w:val="en-US"/>
        </w:rPr>
        <w:t>and I can’t tell if it’s favorable</w:t>
      </w:r>
      <w:r w:rsidR="00DF1954">
        <w:rPr>
          <w:lang w:val="en-US"/>
        </w:rPr>
        <w:t>…</w:t>
      </w:r>
      <w:r w:rsidR="00B55201">
        <w:rPr>
          <w:noProof/>
          <w:lang w:val="en-US"/>
        </w:rPr>
        <w:drawing>
          <wp:inline distT="0" distB="0" distL="0" distR="0" wp14:anchorId="49B1B27A" wp14:editId="2DF47DEB">
            <wp:extent cx="2774301" cy="2774301"/>
            <wp:effectExtent l="0" t="0" r="0" b="0"/>
            <wp:docPr id="17" name="Picture 17"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close up of text on a black background&#10;&#10;Description automatically generated"/>
                    <pic:cNvPicPr/>
                  </pic:nvPicPr>
                  <pic:blipFill>
                    <a:blip r:embed="rId3">
                      <a:extLst>
                        <a:ext uri="{28A0092B-C50C-407E-A947-70E740481C1C}">
                          <a14:useLocalDpi xmlns:a14="http://schemas.microsoft.com/office/drawing/2010/main" val="0"/>
                        </a:ext>
                      </a:extLst>
                    </a:blip>
                    <a:stretch>
                      <a:fillRect/>
                    </a:stretch>
                  </pic:blipFill>
                  <pic:spPr>
                    <a:xfrm>
                      <a:off x="0" y="0"/>
                      <a:ext cx="2793146" cy="2793146"/>
                    </a:xfrm>
                    <a:prstGeom prst="rect">
                      <a:avLst/>
                    </a:prstGeom>
                  </pic:spPr>
                </pic:pic>
              </a:graphicData>
            </a:graphic>
          </wp:inline>
        </w:drawing>
      </w:r>
    </w:p>
  </w:comment>
  <w:comment w:id="113" w:author="Max Lindmark" w:date="2020-05-19T16:05:00Z" w:initials="ML">
    <w:p w14:paraId="61EB338F" w14:textId="77777777" w:rsidR="007B2B31" w:rsidRPr="00555615" w:rsidRDefault="007B2B31" w:rsidP="007B2B31">
      <w:pPr>
        <w:pStyle w:val="CommentText"/>
        <w:rPr>
          <w:lang w:val="en-US"/>
        </w:rPr>
      </w:pPr>
      <w:r w:rsidRPr="00F336C4">
        <w:rPr>
          <w:rStyle w:val="CommentReference"/>
          <w:highlight w:val="yellow"/>
        </w:rPr>
        <w:annotationRef/>
      </w:r>
      <w:r w:rsidRPr="00F336C4">
        <w:rPr>
          <w:highlight w:val="yellow"/>
          <w:lang w:val="en-US"/>
        </w:rPr>
        <w:t>This figure is new!</w:t>
      </w:r>
    </w:p>
  </w:comment>
  <w:comment w:id="121" w:author="Max Lindmark" w:date="2020-07-30T08:56:00Z" w:initials="ML">
    <w:p w14:paraId="700667F5" w14:textId="3D4A8C58" w:rsidR="00C839E7" w:rsidRPr="00C839E7" w:rsidRDefault="00C839E7">
      <w:pPr>
        <w:pStyle w:val="CommentText"/>
        <w:rPr>
          <w:lang w:val="en-US"/>
        </w:rPr>
      </w:pPr>
      <w:r>
        <w:rPr>
          <w:rStyle w:val="CommentReference"/>
        </w:rPr>
        <w:annotationRef/>
      </w:r>
      <w:r w:rsidRPr="00C839E7">
        <w:rPr>
          <w:lang w:val="en-US"/>
        </w:rPr>
        <w:t xml:space="preserve">Must have forgotten to add this </w:t>
      </w:r>
      <w:r>
        <w:rPr>
          <w:lang w:val="en-US"/>
        </w:rPr>
        <w:t>model validation before</w:t>
      </w:r>
    </w:p>
  </w:comment>
  <w:comment w:id="159" w:author="Max Lindmark" w:date="2020-07-31T14:06:00Z" w:initials="ML">
    <w:p w14:paraId="157B7402" w14:textId="4CBB2125" w:rsidR="00631022" w:rsidRDefault="00631022">
      <w:pPr>
        <w:pStyle w:val="CommentText"/>
      </w:pPr>
      <w:r>
        <w:rPr>
          <w:rStyle w:val="CommentReference"/>
        </w:rPr>
        <w:annotationRef/>
      </w:r>
      <w:r>
        <w:rPr>
          <w:noProof/>
        </w:rPr>
        <w:drawing>
          <wp:inline distT="0" distB="0" distL="0" distR="0" wp14:anchorId="41F376D0" wp14:editId="6C820975">
            <wp:extent cx="2959127" cy="2959127"/>
            <wp:effectExtent l="0" t="0" r="0" b="0"/>
            <wp:docPr id="20" name="Picture 2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close up of a map&#10;&#10;Description automatically generated"/>
                    <pic:cNvPicPr/>
                  </pic:nvPicPr>
                  <pic:blipFill>
                    <a:blip r:embed="rId4">
                      <a:extLst>
                        <a:ext uri="{28A0092B-C50C-407E-A947-70E740481C1C}">
                          <a14:useLocalDpi xmlns:a14="http://schemas.microsoft.com/office/drawing/2010/main" val="0"/>
                        </a:ext>
                      </a:extLst>
                    </a:blip>
                    <a:stretch>
                      <a:fillRect/>
                    </a:stretch>
                  </pic:blipFill>
                  <pic:spPr>
                    <a:xfrm>
                      <a:off x="0" y="0"/>
                      <a:ext cx="2968441" cy="2968441"/>
                    </a:xfrm>
                    <a:prstGeom prst="rect">
                      <a:avLst/>
                    </a:prstGeom>
                  </pic:spPr>
                </pic:pic>
              </a:graphicData>
            </a:graphic>
          </wp:inline>
        </w:drawing>
      </w:r>
    </w:p>
  </w:comment>
  <w:comment w:id="160" w:author="Max Lindmark" w:date="2020-07-31T14:07:00Z" w:initials="ML">
    <w:p w14:paraId="0B0D28EF" w14:textId="040EA757" w:rsidR="00631022" w:rsidRPr="00DB7737" w:rsidRDefault="00631022">
      <w:pPr>
        <w:pStyle w:val="CommentText"/>
        <w:rPr>
          <w:highlight w:val="green"/>
          <w:lang w:val="en-US"/>
        </w:rPr>
      </w:pPr>
      <w:r w:rsidRPr="000653E5">
        <w:rPr>
          <w:rStyle w:val="CommentReference"/>
          <w:highlight w:val="green"/>
        </w:rPr>
        <w:annotationRef/>
      </w:r>
      <w:r w:rsidRPr="000653E5">
        <w:rPr>
          <w:highlight w:val="green"/>
          <w:lang w:val="en-US"/>
        </w:rPr>
        <w:t xml:space="preserve">Some improvement from the model with a constant </w:t>
      </w:r>
      <w:proofErr w:type="gramStart"/>
      <w:r w:rsidRPr="000653E5">
        <w:rPr>
          <w:highlight w:val="green"/>
          <w:lang w:val="en-US"/>
        </w:rPr>
        <w:t>sigma !</w:t>
      </w:r>
      <w:proofErr w:type="gramEnd"/>
      <w:r w:rsidRPr="000653E5">
        <w:rPr>
          <w:highlight w:val="green"/>
          <w:lang w:val="en-US"/>
        </w:rPr>
        <w:t xml:space="preserve"> (above</w:t>
      </w:r>
      <w:r w:rsidR="00FF4C2B">
        <w:rPr>
          <w:highlight w:val="green"/>
          <w:lang w:val="en-US"/>
        </w:rPr>
        <w:t xml:space="preserve"> in the comment</w:t>
      </w:r>
      <w:r w:rsidRPr="000653E5">
        <w:rPr>
          <w:highlight w:val="green"/>
          <w:lang w:val="en-US"/>
        </w:rPr>
        <w:t>)</w:t>
      </w:r>
      <w:r w:rsidR="000C7DEE" w:rsidRPr="000653E5">
        <w:rPr>
          <w:highlight w:val="green"/>
          <w:lang w:val="en-US"/>
        </w:rPr>
        <w:t xml:space="preserve">! The figure </w:t>
      </w:r>
      <w:r w:rsidR="00A76336">
        <w:rPr>
          <w:highlight w:val="green"/>
          <w:lang w:val="en-US"/>
        </w:rPr>
        <w:t xml:space="preserve">currently in the text </w:t>
      </w:r>
      <w:r w:rsidR="000C7DEE" w:rsidRPr="000653E5">
        <w:rPr>
          <w:highlight w:val="green"/>
          <w:lang w:val="en-US"/>
        </w:rPr>
        <w:t xml:space="preserve">is the one where sigma increases </w:t>
      </w:r>
      <w:r w:rsidR="00DB7737" w:rsidRPr="000653E5">
        <w:rPr>
          <w:highlight w:val="green"/>
          <w:lang w:val="en-US"/>
        </w:rPr>
        <w:t>linea</w:t>
      </w:r>
      <w:r w:rsidR="00DB7737" w:rsidRPr="00DB7737">
        <w:rPr>
          <w:highlight w:val="green"/>
          <w:lang w:val="en-US"/>
        </w:rPr>
        <w:t>rly</w:t>
      </w:r>
      <w:r w:rsidR="000C7DEE" w:rsidRPr="00DB7737">
        <w:rPr>
          <w:highlight w:val="green"/>
          <w:lang w:val="en-US"/>
        </w:rPr>
        <w:t xml:space="preserve"> with temperatu</w:t>
      </w:r>
      <w:r w:rsidR="001842F8" w:rsidRPr="00DB7737">
        <w:rPr>
          <w:highlight w:val="green"/>
          <w:lang w:val="en-US"/>
        </w:rPr>
        <w:t>re.</w:t>
      </w:r>
    </w:p>
    <w:p w14:paraId="53B1D0C7" w14:textId="3DBE8AFE" w:rsidR="00DB7737" w:rsidRPr="00631022" w:rsidRDefault="00DB7737">
      <w:pPr>
        <w:pStyle w:val="CommentText"/>
        <w:rPr>
          <w:lang w:val="en-US"/>
        </w:rPr>
      </w:pPr>
      <w:r w:rsidRPr="00DB7737">
        <w:rPr>
          <w:highlight w:val="green"/>
          <w:lang w:val="en-US"/>
        </w:rPr>
        <w:t>See Table SX</w:t>
      </w:r>
    </w:p>
  </w:comment>
  <w:comment w:id="161" w:author="Max Lindmark" w:date="2020-07-31T10:38:00Z" w:initials="ML">
    <w:p w14:paraId="01ED3EAE" w14:textId="77777777" w:rsidR="00F15F38" w:rsidRPr="00BD5209" w:rsidRDefault="00F15F38" w:rsidP="00F15F38">
      <w:pPr>
        <w:pStyle w:val="CommentText"/>
        <w:rPr>
          <w:lang w:val="en-US"/>
        </w:rPr>
      </w:pPr>
      <w:r w:rsidRPr="00BD5209">
        <w:rPr>
          <w:rStyle w:val="CommentReference"/>
          <w:highlight w:val="green"/>
        </w:rPr>
        <w:annotationRef/>
      </w:r>
      <w:r w:rsidRPr="00BD5209">
        <w:rPr>
          <w:highlight w:val="green"/>
          <w:lang w:val="en-US"/>
        </w:rPr>
        <w:t>This figure is new!</w:t>
      </w:r>
    </w:p>
  </w:comment>
  <w:comment w:id="163" w:author="Max Lindmark" w:date="2020-08-17T16:13:00Z" w:initials="ML">
    <w:p w14:paraId="27D97952" w14:textId="0FB488D5" w:rsidR="008A7E7F" w:rsidRPr="008A7E7F" w:rsidRDefault="008A7E7F">
      <w:pPr>
        <w:pStyle w:val="CommentText"/>
        <w:rPr>
          <w:lang w:val="en-US"/>
        </w:rPr>
      </w:pPr>
      <w:r w:rsidRPr="008A7E7F">
        <w:rPr>
          <w:rStyle w:val="CommentReference"/>
          <w:highlight w:val="green"/>
        </w:rPr>
        <w:annotationRef/>
      </w:r>
      <w:r w:rsidRPr="008A7E7F">
        <w:rPr>
          <w:highlight w:val="green"/>
          <w:lang w:val="en-US"/>
        </w:rPr>
        <w:t>For some reason I can’t include the parameter b1 here, I really have no clue…will have to look into it…</w:t>
      </w:r>
      <w:r>
        <w:rPr>
          <w:lang w:val="en-US"/>
        </w:rPr>
        <w:t xml:space="preserve"> </w:t>
      </w:r>
    </w:p>
  </w:comment>
  <w:comment w:id="189" w:author="Max Lindmark" w:date="2020-08-17T14:49:00Z" w:initials="ML">
    <w:p w14:paraId="099FF5A0" w14:textId="7C126D30" w:rsidR="00F40AA1" w:rsidRPr="00F40AA1" w:rsidRDefault="00F40AA1">
      <w:pPr>
        <w:pStyle w:val="CommentText"/>
        <w:rPr>
          <w:lang w:val="en-US"/>
        </w:rPr>
      </w:pPr>
      <w:r w:rsidRPr="00F40AA1">
        <w:rPr>
          <w:lang w:val="en-US"/>
        </w:rPr>
        <w:t>And here’s the equivalent student</w:t>
      </w:r>
      <w:r>
        <w:rPr>
          <w:lang w:val="en-US"/>
        </w:rPr>
        <w:t>-model. It’s different, but perhaps not better??</w:t>
      </w:r>
    </w:p>
    <w:p w14:paraId="0DA43DB4" w14:textId="72783BED" w:rsidR="001918E0" w:rsidRDefault="001918E0">
      <w:pPr>
        <w:pStyle w:val="CommentText"/>
      </w:pPr>
      <w:r>
        <w:rPr>
          <w:rStyle w:val="CommentReference"/>
        </w:rPr>
        <w:annotationRef/>
      </w:r>
      <w:r w:rsidR="00F40AA1">
        <w:rPr>
          <w:noProof/>
        </w:rPr>
        <w:drawing>
          <wp:inline distT="0" distB="0" distL="0" distR="0" wp14:anchorId="50E0F527" wp14:editId="43997DB4">
            <wp:extent cx="3124498" cy="3124498"/>
            <wp:effectExtent l="0" t="0" r="0" b="0"/>
            <wp:docPr id="7" name="Picture 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close up of a logo&#10;&#10;Description automatically generated"/>
                    <pic:cNvPicPr/>
                  </pic:nvPicPr>
                  <pic:blipFill>
                    <a:blip r:embed="rId5">
                      <a:extLst>
                        <a:ext uri="{28A0092B-C50C-407E-A947-70E740481C1C}">
                          <a14:useLocalDpi xmlns:a14="http://schemas.microsoft.com/office/drawing/2010/main" val="0"/>
                        </a:ext>
                      </a:extLst>
                    </a:blip>
                    <a:stretch>
                      <a:fillRect/>
                    </a:stretch>
                  </pic:blipFill>
                  <pic:spPr>
                    <a:xfrm>
                      <a:off x="0" y="0"/>
                      <a:ext cx="3143032" cy="3143032"/>
                    </a:xfrm>
                    <a:prstGeom prst="rect">
                      <a:avLst/>
                    </a:prstGeom>
                  </pic:spPr>
                </pic:pic>
              </a:graphicData>
            </a:graphic>
          </wp:inline>
        </w:drawing>
      </w:r>
    </w:p>
  </w:comment>
  <w:comment w:id="192" w:author="Max Lindmark" w:date="2020-07-31T10:38:00Z" w:initials="ML">
    <w:p w14:paraId="1C5EF37A" w14:textId="77777777" w:rsidR="00F55405" w:rsidRPr="00BD5209" w:rsidRDefault="00F55405" w:rsidP="00F55405">
      <w:pPr>
        <w:pStyle w:val="CommentText"/>
        <w:rPr>
          <w:lang w:val="en-US"/>
        </w:rPr>
      </w:pPr>
      <w:r w:rsidRPr="00BD5209">
        <w:rPr>
          <w:rStyle w:val="CommentReference"/>
          <w:highlight w:val="green"/>
        </w:rPr>
        <w:annotationRef/>
      </w:r>
      <w:r w:rsidRPr="00BD5209">
        <w:rPr>
          <w:highlight w:val="green"/>
          <w:lang w:val="en-US"/>
        </w:rPr>
        <w:t>This figure is new!</w:t>
      </w:r>
    </w:p>
  </w:comment>
  <w:comment w:id="195" w:author="Max Lindmark" w:date="2020-05-19T16:05:00Z" w:initials="ML">
    <w:p w14:paraId="6EF4785C" w14:textId="77777777" w:rsidR="007B634F" w:rsidRPr="00555615" w:rsidRDefault="007B634F" w:rsidP="007B634F">
      <w:pPr>
        <w:pStyle w:val="CommentText"/>
        <w:rPr>
          <w:lang w:val="en-US"/>
        </w:rPr>
      </w:pPr>
      <w:r w:rsidRPr="00F336C4">
        <w:rPr>
          <w:rStyle w:val="CommentReference"/>
          <w:highlight w:val="yellow"/>
        </w:rPr>
        <w:annotationRef/>
      </w:r>
      <w:r w:rsidRPr="00F336C4">
        <w:rPr>
          <w:highlight w:val="yellow"/>
          <w:lang w:val="en-US"/>
        </w:rPr>
        <w:t>This figure is new!</w:t>
      </w:r>
    </w:p>
  </w:comment>
  <w:comment w:id="199" w:author="Max Lindmark" w:date="2020-07-31T10:36:00Z" w:initials="ML">
    <w:p w14:paraId="286F320F" w14:textId="2636AA92" w:rsidR="00DD25A0" w:rsidRPr="00DD25A0" w:rsidRDefault="00DD25A0">
      <w:pPr>
        <w:pStyle w:val="CommentText"/>
        <w:rPr>
          <w:lang w:val="en-US"/>
        </w:rPr>
      </w:pPr>
      <w:r>
        <w:rPr>
          <w:rStyle w:val="CommentReference"/>
        </w:rPr>
        <w:annotationRef/>
      </w:r>
      <w:r w:rsidRPr="00DD25A0">
        <w:rPr>
          <w:lang w:val="en-US"/>
        </w:rPr>
        <w:t xml:space="preserve">Note that is has </w:t>
      </w:r>
      <w:r>
        <w:rPr>
          <w:lang w:val="en-US"/>
        </w:rPr>
        <w:t>b1 not mu_1 now because I don’t use the random slopes model</w:t>
      </w:r>
    </w:p>
  </w:comment>
  <w:comment w:id="202" w:author="Max Lindmark" w:date="2020-07-31T10:36:00Z" w:initials="ML">
    <w:p w14:paraId="3B9D2ED4" w14:textId="7EA5A464" w:rsidR="00DD74BD" w:rsidRPr="00DD74BD" w:rsidRDefault="00DD74BD">
      <w:pPr>
        <w:pStyle w:val="CommentText"/>
        <w:rPr>
          <w:lang w:val="en-US"/>
        </w:rPr>
      </w:pPr>
      <w:r>
        <w:rPr>
          <w:rStyle w:val="CommentReference"/>
        </w:rPr>
        <w:annotationRef/>
      </w:r>
      <w:r w:rsidRPr="00DD74BD">
        <w:rPr>
          <w:lang w:val="en-US"/>
        </w:rPr>
        <w:t xml:space="preserve">This one is smaller now because </w:t>
      </w:r>
      <w:r>
        <w:rPr>
          <w:lang w:val="en-US"/>
        </w:rPr>
        <w:t>random slopes are gone</w:t>
      </w:r>
    </w:p>
  </w:comment>
  <w:comment w:id="210" w:author="Max Lindmark" w:date="2020-08-17T11:07:00Z" w:initials="ML">
    <w:p w14:paraId="7858EBA0" w14:textId="127A6F62" w:rsidR="007A79DC" w:rsidRPr="007A79DC" w:rsidRDefault="007A79DC">
      <w:pPr>
        <w:pStyle w:val="CommentText"/>
        <w:rPr>
          <w:lang w:val="en-US"/>
        </w:rPr>
      </w:pPr>
      <w:r w:rsidRPr="007A79DC">
        <w:rPr>
          <w:lang w:val="en-US"/>
        </w:rPr>
        <w:t>This is the corresponding plot for the model with a student t</w:t>
      </w:r>
      <w:r>
        <w:rPr>
          <w:lang w:val="en-US"/>
        </w:rPr>
        <w:t xml:space="preserve"> likelihood instead of normal, can’t see it improves very much!</w:t>
      </w:r>
    </w:p>
    <w:p w14:paraId="6D9A75C2" w14:textId="77777777" w:rsidR="007A79DC" w:rsidRDefault="007A79DC">
      <w:pPr>
        <w:pStyle w:val="CommentText"/>
      </w:pPr>
    </w:p>
    <w:p w14:paraId="39AFF35E" w14:textId="06545DAD" w:rsidR="007A79DC" w:rsidRDefault="007A79DC">
      <w:pPr>
        <w:pStyle w:val="CommentText"/>
      </w:pPr>
      <w:r>
        <w:rPr>
          <w:rStyle w:val="CommentReference"/>
        </w:rPr>
        <w:annotationRef/>
      </w:r>
      <w:r>
        <w:rPr>
          <w:noProof/>
        </w:rPr>
        <w:drawing>
          <wp:inline distT="0" distB="0" distL="0" distR="0" wp14:anchorId="6FCDF16E" wp14:editId="49596899">
            <wp:extent cx="2988310" cy="2988310"/>
            <wp:effectExtent l="0" t="0" r="0" b="0"/>
            <wp:docPr id="14" name="Picture 1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close up of a map&#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2999547" cy="2999547"/>
                    </a:xfrm>
                    <a:prstGeom prst="rect">
                      <a:avLst/>
                    </a:prstGeom>
                  </pic:spPr>
                </pic:pic>
              </a:graphicData>
            </a:graphic>
          </wp:inline>
        </w:drawing>
      </w:r>
    </w:p>
  </w:comment>
  <w:comment w:id="211" w:author="Max Lindmark" w:date="2020-07-31T10:38:00Z" w:initials="ML">
    <w:p w14:paraId="685B9236" w14:textId="15F8CEB4" w:rsidR="00BD5209" w:rsidRPr="00BD5209" w:rsidRDefault="00BD5209">
      <w:pPr>
        <w:pStyle w:val="CommentText"/>
        <w:rPr>
          <w:lang w:val="en-US"/>
        </w:rPr>
      </w:pPr>
      <w:r w:rsidRPr="00BD5209">
        <w:rPr>
          <w:rStyle w:val="CommentReference"/>
          <w:highlight w:val="green"/>
        </w:rPr>
        <w:annotationRef/>
      </w:r>
      <w:r w:rsidRPr="00BD5209">
        <w:rPr>
          <w:highlight w:val="green"/>
          <w:lang w:val="en-US"/>
        </w:rPr>
        <w:t>This figure is new!</w:t>
      </w:r>
    </w:p>
  </w:comment>
  <w:comment w:id="212" w:author="Max Lindmark" w:date="2020-05-19T16:05:00Z" w:initials="ML">
    <w:p w14:paraId="3CC8243C" w14:textId="77777777" w:rsidR="00B56161" w:rsidRPr="00555615" w:rsidRDefault="00B56161" w:rsidP="00B56161">
      <w:pPr>
        <w:pStyle w:val="CommentText"/>
        <w:rPr>
          <w:lang w:val="en-US"/>
        </w:rPr>
      </w:pPr>
      <w:r w:rsidRPr="00F336C4">
        <w:rPr>
          <w:rStyle w:val="CommentReference"/>
          <w:highlight w:val="yellow"/>
        </w:rPr>
        <w:annotationRef/>
      </w:r>
      <w:r w:rsidRPr="00F336C4">
        <w:rPr>
          <w:highlight w:val="yellow"/>
          <w:lang w:val="en-US"/>
        </w:rPr>
        <w:t>This figure is new!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53A6AB87" w15:done="0"/>
  <w15:commentEx w15:paraId="7B3FC941" w15:paraIdParent="53A6AB87" w15:done="0"/>
  <w15:commentEx w15:paraId="16E19E35" w15:done="0"/>
  <w15:commentEx w15:paraId="687F13A5" w15:paraIdParent="16E19E35" w15:done="0"/>
  <w15:commentEx w15:paraId="6E218A37" w15:done="0"/>
  <w15:commentEx w15:paraId="17C041B1" w15:paraIdParent="6E218A37" w15:done="0"/>
  <w15:commentEx w15:paraId="55752598" w15:paraIdParent="6E218A37" w15:done="0"/>
  <w15:commentEx w15:paraId="12B3AD13" w15:done="0"/>
  <w15:commentEx w15:paraId="120374E4" w15:paraIdParent="12B3AD13" w15:done="0"/>
  <w15:commentEx w15:paraId="0274A20B" w15:paraIdParent="12B3AD13" w15:done="0"/>
  <w15:commentEx w15:paraId="5B54EF4E" w15:paraIdParent="12B3AD13" w15:done="0"/>
  <w15:commentEx w15:paraId="7CD1CB3C" w15:done="0"/>
  <w15:commentEx w15:paraId="205BFDE2" w15:done="0"/>
  <w15:commentEx w15:paraId="15788999" w15:done="0"/>
  <w15:commentEx w15:paraId="0278E89B" w15:done="0"/>
  <w15:commentEx w15:paraId="09BE826B" w15:done="0"/>
  <w15:commentEx w15:paraId="4BB85079" w15:done="0"/>
  <w15:commentEx w15:paraId="23D7ED54" w15:paraIdParent="4BB85079" w15:done="0"/>
  <w15:commentEx w15:paraId="1232D05E" w15:done="0"/>
  <w15:commentEx w15:paraId="34B431E9" w15:paraIdParent="1232D05E" w15:done="0"/>
  <w15:commentEx w15:paraId="1C55250C" w15:done="0"/>
  <w15:commentEx w15:paraId="7D475CE7" w15:paraIdParent="1C55250C" w15:done="0"/>
  <w15:commentEx w15:paraId="7765A3D0" w15:done="0"/>
  <w15:commentEx w15:paraId="694E320F" w15:paraIdParent="7765A3D0" w15:done="0"/>
  <w15:commentEx w15:paraId="1A000414" w15:done="0"/>
  <w15:commentEx w15:paraId="21800100" w15:done="0"/>
  <w15:commentEx w15:paraId="2D95BB13" w15:done="0"/>
  <w15:commentEx w15:paraId="5C821D70" w15:done="0"/>
  <w15:commentEx w15:paraId="77539DF2" w15:paraIdParent="5C821D70" w15:done="0"/>
  <w15:commentEx w15:paraId="2EFB91CB" w15:done="0"/>
  <w15:commentEx w15:paraId="0EB8B12C" w15:done="0"/>
  <w15:commentEx w15:paraId="49D8F163" w15:done="0"/>
  <w15:commentEx w15:paraId="2EEB17D1" w15:done="0"/>
  <w15:commentEx w15:paraId="23CF61E0" w15:done="0"/>
  <w15:commentEx w15:paraId="4DFFEB0C" w15:done="0"/>
  <w15:commentEx w15:paraId="3303EBDE" w15:done="0"/>
  <w15:commentEx w15:paraId="61EB338F" w15:done="0"/>
  <w15:commentEx w15:paraId="700667F5" w15:done="0"/>
  <w15:commentEx w15:paraId="157B7402" w15:done="0"/>
  <w15:commentEx w15:paraId="53B1D0C7" w15:paraIdParent="157B7402" w15:done="0"/>
  <w15:commentEx w15:paraId="01ED3EAE" w15:done="0"/>
  <w15:commentEx w15:paraId="27D97952" w15:done="0"/>
  <w15:commentEx w15:paraId="0DA43DB4" w15:done="0"/>
  <w15:commentEx w15:paraId="1C5EF37A" w15:done="0"/>
  <w15:commentEx w15:paraId="6EF4785C" w15:done="0"/>
  <w15:commentEx w15:paraId="286F320F" w15:done="0"/>
  <w15:commentEx w15:paraId="3B9D2ED4" w15:done="0"/>
  <w15:commentEx w15:paraId="39AFF35E" w15:done="0"/>
  <w15:commentEx w15:paraId="685B9236" w15:done="0"/>
  <w15:commentEx w15:paraId="3CC8243C"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2C96F34" w16cex:dateUtc="2020-07-27T13:20:00Z"/>
  <w16cex:commentExtensible w16cex:durableId="22CAACD9" w16cex:dateUtc="2020-07-28T11:55:00Z"/>
  <w16cex:commentExtensible w16cex:durableId="22CAAD15" w16cex:dateUtc="2020-07-28T11:56:00Z"/>
  <w16cex:commentExtensible w16cex:durableId="22E52C54" w16cex:dateUtc="2020-08-17T14:18:00Z"/>
  <w16cex:commentExtensible w16cex:durableId="22CA9DFD" w16cex:dateUtc="2020-07-28T10:52:00Z"/>
  <w16cex:commentExtensible w16cex:durableId="22C974F4" w16cex:dateUtc="2020-07-27T13:44:00Z"/>
  <w16cex:commentExtensible w16cex:durableId="22E4F376" w16cex:dateUtc="2020-08-17T10:15:00Z"/>
  <w16cex:commentExtensible w16cex:durableId="22E4E991" w16cex:dateUtc="2020-08-17T09:33:00Z"/>
  <w16cex:commentExtensible w16cex:durableId="22E533EA" w16cex:dateUtc="2020-08-17T14:50:00Z"/>
  <w16cex:commentExtensible w16cex:durableId="22E536A8" w16cex:dateUtc="2020-08-17T15:02:00Z"/>
  <w16cex:commentExtensible w16cex:durableId="22E53813" w16cex:dateUtc="2020-08-17T15:08:00Z"/>
  <w16cex:commentExtensible w16cex:durableId="22C96F9F" w16cex:dateUtc="2020-07-27T13:22:00Z"/>
  <w16cex:commentExtensible w16cex:durableId="22CD1971" w16cex:dateUtc="2020-07-30T08:03:00Z"/>
  <w16cex:commentExtensible w16cex:durableId="226E7FEA" w16cex:dateUtc="2020-05-19T13:55:00Z"/>
  <w16cex:commentExtensible w16cex:durableId="226E7F51" w16cex:dateUtc="2020-05-19T13:52:00Z"/>
  <w16cex:commentExtensible w16cex:durableId="22CD091E" w16cex:dateUtc="2020-07-30T06:53:00Z"/>
  <w16cex:commentExtensible w16cex:durableId="22CEB742" w16cex:dateUtc="2020-07-31T13:29:00Z"/>
  <w16cex:commentExtensible w16cex:durableId="22CEB69F" w16cex:dateUtc="2020-07-31T08:38:00Z"/>
  <w16cex:commentExtensible w16cex:durableId="22E519E2" w16cex:dateUtc="2020-07-31T08:38:00Z"/>
  <w16cex:commentExtensible w16cex:durableId="226E83A2" w16cex:dateUtc="2020-05-19T14:05:00Z"/>
  <w16cex:commentExtensible w16cex:durableId="22CD09D5" w16cex:dateUtc="2020-07-30T06:56:00Z"/>
  <w16cex:commentExtensible w16cex:durableId="22CEA3F4" w16cex:dateUtc="2020-07-31T12:06:00Z"/>
  <w16cex:commentExtensible w16cex:durableId="22CEA409" w16cex:dateUtc="2020-07-31T12:07:00Z"/>
  <w16cex:commentExtensible w16cex:durableId="22CEA3CA" w16cex:dateUtc="2020-07-31T08:38:00Z"/>
  <w16cex:commentExtensible w16cex:durableId="22E52B30" w16cex:dateUtc="2020-08-17T14:13:00Z"/>
  <w16cex:commentExtensible w16cex:durableId="22E5177F" w16cex:dateUtc="2020-08-17T12:49:00Z"/>
  <w16cex:commentExtensible w16cex:durableId="22E513BC" w16cex:dateUtc="2020-07-31T08:38:00Z"/>
  <w16cex:commentExtensible w16cex:durableId="226E841F" w16cex:dateUtc="2020-05-19T14:05:00Z"/>
  <w16cex:commentExtensible w16cex:durableId="22CE7292" w16cex:dateUtc="2020-07-31T08:36:00Z"/>
  <w16cex:commentExtensible w16cex:durableId="22CE72C3" w16cex:dateUtc="2020-07-31T08:36:00Z"/>
  <w16cex:commentExtensible w16cex:durableId="22E4E37D" w16cex:dateUtc="2020-08-17T09:07:00Z"/>
  <w16cex:commentExtensible w16cex:durableId="22CE7317" w16cex:dateUtc="2020-07-31T08:38:00Z"/>
  <w16cex:commentExtensible w16cex:durableId="226E84CB" w16cex:dateUtc="2020-05-19T14:0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53A6AB87" w16cid:durableId="22C96EF8"/>
  <w16cid:commentId w16cid:paraId="7B3FC941" w16cid:durableId="22C96F34"/>
  <w16cid:commentId w16cid:paraId="16E19E35" w16cid:durableId="22C93962"/>
  <w16cid:commentId w16cid:paraId="687F13A5" w16cid:durableId="22CAACD9"/>
  <w16cid:commentId w16cid:paraId="6E218A37" w16cid:durableId="22C93964"/>
  <w16cid:commentId w16cid:paraId="17C041B1" w16cid:durableId="22C93965"/>
  <w16cid:commentId w16cid:paraId="55752598" w16cid:durableId="22CAAD15"/>
  <w16cid:commentId w16cid:paraId="12B3AD13" w16cid:durableId="21C8646B"/>
  <w16cid:commentId w16cid:paraId="120374E4" w16cid:durableId="21D2CD7C"/>
  <w16cid:commentId w16cid:paraId="0274A20B" w16cid:durableId="21E3AF55"/>
  <w16cid:commentId w16cid:paraId="5B54EF4E" w16cid:durableId="22E52C54"/>
  <w16cid:commentId w16cid:paraId="7CD1CB3C" w16cid:durableId="22CA9DFD"/>
  <w16cid:commentId w16cid:paraId="205BFDE2" w16cid:durableId="22C974F4"/>
  <w16cid:commentId w16cid:paraId="15788999" w16cid:durableId="22E4F376"/>
  <w16cid:commentId w16cid:paraId="0278E89B" w16cid:durableId="22C96EFE"/>
  <w16cid:commentId w16cid:paraId="09BE826B" w16cid:durableId="22E4E991"/>
  <w16cid:commentId w16cid:paraId="4BB85079" w16cid:durableId="22C96F00"/>
  <w16cid:commentId w16cid:paraId="23D7ED54" w16cid:durableId="22E533EA"/>
  <w16cid:commentId w16cid:paraId="1232D05E" w16cid:durableId="22C96F03"/>
  <w16cid:commentId w16cid:paraId="34B431E9" w16cid:durableId="22E536A8"/>
  <w16cid:commentId w16cid:paraId="1C55250C" w16cid:durableId="22C96F05"/>
  <w16cid:commentId w16cid:paraId="7D475CE7" w16cid:durableId="22E53813"/>
  <w16cid:commentId w16cid:paraId="7765A3D0" w16cid:durableId="22C96F07"/>
  <w16cid:commentId w16cid:paraId="694E320F" w16cid:durableId="22C96F9F"/>
  <w16cid:commentId w16cid:paraId="1A000414" w16cid:durableId="22CD1971"/>
  <w16cid:commentId w16cid:paraId="21800100" w16cid:durableId="226E7FEA"/>
  <w16cid:commentId w16cid:paraId="2D95BB13" w16cid:durableId="226E7F51"/>
  <w16cid:commentId w16cid:paraId="5C821D70" w16cid:durableId="21E67548"/>
  <w16cid:commentId w16cid:paraId="77539DF2" w16cid:durableId="22C96F0D"/>
  <w16cid:commentId w16cid:paraId="2EFB91CB" w16cid:durableId="21E67536"/>
  <w16cid:commentId w16cid:paraId="0EB8B12C" w16cid:durableId="21E674E6"/>
  <w16cid:commentId w16cid:paraId="49D8F163" w16cid:durableId="22CD091E"/>
  <w16cid:commentId w16cid:paraId="2EEB17D1" w16cid:durableId="22CEB742"/>
  <w16cid:commentId w16cid:paraId="23CF61E0" w16cid:durableId="22CEB69F"/>
  <w16cid:commentId w16cid:paraId="4DFFEB0C" w16cid:durableId="22C96F13"/>
  <w16cid:commentId w16cid:paraId="3303EBDE" w16cid:durableId="22E519E2"/>
  <w16cid:commentId w16cid:paraId="61EB338F" w16cid:durableId="226E83A2"/>
  <w16cid:commentId w16cid:paraId="700667F5" w16cid:durableId="22CD09D5"/>
  <w16cid:commentId w16cid:paraId="157B7402" w16cid:durableId="22CEA3F4"/>
  <w16cid:commentId w16cid:paraId="53B1D0C7" w16cid:durableId="22CEA409"/>
  <w16cid:commentId w16cid:paraId="01ED3EAE" w16cid:durableId="22CEA3CA"/>
  <w16cid:commentId w16cid:paraId="27D97952" w16cid:durableId="22E52B30"/>
  <w16cid:commentId w16cid:paraId="0DA43DB4" w16cid:durableId="22E5177F"/>
  <w16cid:commentId w16cid:paraId="1C5EF37A" w16cid:durableId="22E513BC"/>
  <w16cid:commentId w16cid:paraId="6EF4785C" w16cid:durableId="226E841F"/>
  <w16cid:commentId w16cid:paraId="286F320F" w16cid:durableId="22CE7292"/>
  <w16cid:commentId w16cid:paraId="3B9D2ED4" w16cid:durableId="22CE72C3"/>
  <w16cid:commentId w16cid:paraId="39AFF35E" w16cid:durableId="22E4E37D"/>
  <w16cid:commentId w16cid:paraId="685B9236" w16cid:durableId="22CE7317"/>
  <w16cid:commentId w16cid:paraId="3CC8243C" w16cid:durableId="226E84CB"/>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BD5AED2" w14:textId="77777777" w:rsidR="00A8133A" w:rsidRDefault="00A8133A" w:rsidP="00B65B3A">
      <w:r>
        <w:separator/>
      </w:r>
    </w:p>
    <w:p w14:paraId="4FA0AC51" w14:textId="77777777" w:rsidR="00A8133A" w:rsidRDefault="00A8133A"/>
  </w:endnote>
  <w:endnote w:type="continuationSeparator" w:id="0">
    <w:p w14:paraId="23DE54B8" w14:textId="77777777" w:rsidR="00A8133A" w:rsidRDefault="00A8133A" w:rsidP="00B65B3A">
      <w:r>
        <w:continuationSeparator/>
      </w:r>
    </w:p>
    <w:p w14:paraId="2364D1F7" w14:textId="77777777" w:rsidR="00A8133A" w:rsidRDefault="00A8133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6D57E2" w:rsidRDefault="006D57E2">
        <w:pPr>
          <w:pStyle w:val="Footer"/>
          <w:jc w:val="center"/>
        </w:pPr>
        <w:r>
          <w:fldChar w:fldCharType="begin"/>
        </w:r>
        <w:r>
          <w:instrText xml:space="preserve"> PAGE   \* MERGEFORMAT </w:instrText>
        </w:r>
        <w:r>
          <w:fldChar w:fldCharType="separate"/>
        </w:r>
        <w:r w:rsidR="004103A1">
          <w:rPr>
            <w:noProof/>
          </w:rPr>
          <w:t>38</w:t>
        </w:r>
        <w:r>
          <w:rPr>
            <w:noProof/>
          </w:rPr>
          <w:fldChar w:fldCharType="end"/>
        </w:r>
      </w:p>
    </w:sdtContent>
  </w:sdt>
  <w:p w14:paraId="0D3AA5C0" w14:textId="77777777" w:rsidR="006D57E2" w:rsidRDefault="006D57E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1DC88DD" w14:textId="77777777" w:rsidR="00A8133A" w:rsidRDefault="00A8133A" w:rsidP="00B65B3A">
      <w:r>
        <w:separator/>
      </w:r>
    </w:p>
  </w:footnote>
  <w:footnote w:type="continuationSeparator" w:id="0">
    <w:p w14:paraId="5A82B00C" w14:textId="77777777" w:rsidR="00A8133A" w:rsidRDefault="00A8133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6D57E2" w:rsidRDefault="006D57E2" w:rsidP="00B65B3A">
    <w:pPr>
      <w:pStyle w:val="Header"/>
      <w:spacing w:before="240" w:after="276"/>
    </w:pPr>
  </w:p>
  <w:p w14:paraId="2835C4F5" w14:textId="77777777" w:rsidR="006D57E2" w:rsidRDefault="006D57E2" w:rsidP="00B65B3A">
    <w:pPr>
      <w:spacing w:after="276"/>
    </w:pPr>
  </w:p>
  <w:p w14:paraId="31D1C0B9" w14:textId="77777777" w:rsidR="006D57E2" w:rsidRDefault="006D57E2"/>
  <w:p w14:paraId="56DB4B41" w14:textId="77777777" w:rsidR="006D57E2" w:rsidRDefault="006D57E2"/>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6D57E2" w:rsidRPr="00B30794" w:rsidRDefault="006D57E2"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Max Lindmark">
    <w15:presenceInfo w15:providerId="AD" w15:userId="S::max.lindmark@slu.se::74a91d58-1def-4e6c-a200-e80e4af38c20"/>
  </w15:person>
  <w15:person w15:author="Anna Gårdmark">
    <w15:presenceInfo w15:providerId="AD" w15:userId="S-1-5-21-1060284298-1343024091-682003330-100775"/>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25A"/>
    <w:rsid w:val="00002EF2"/>
    <w:rsid w:val="00004E54"/>
    <w:rsid w:val="00005B93"/>
    <w:rsid w:val="00005CE6"/>
    <w:rsid w:val="000062A0"/>
    <w:rsid w:val="00006884"/>
    <w:rsid w:val="0001208A"/>
    <w:rsid w:val="0001208F"/>
    <w:rsid w:val="000150FA"/>
    <w:rsid w:val="0001577C"/>
    <w:rsid w:val="00016ED5"/>
    <w:rsid w:val="00017F5C"/>
    <w:rsid w:val="000201A2"/>
    <w:rsid w:val="000206BC"/>
    <w:rsid w:val="0002287F"/>
    <w:rsid w:val="000230EE"/>
    <w:rsid w:val="00024A0B"/>
    <w:rsid w:val="0002521E"/>
    <w:rsid w:val="0002534A"/>
    <w:rsid w:val="00026A11"/>
    <w:rsid w:val="00026C66"/>
    <w:rsid w:val="00027AAF"/>
    <w:rsid w:val="0003004F"/>
    <w:rsid w:val="00030CDA"/>
    <w:rsid w:val="0003125C"/>
    <w:rsid w:val="00031B52"/>
    <w:rsid w:val="000326C7"/>
    <w:rsid w:val="00032D32"/>
    <w:rsid w:val="00033D1D"/>
    <w:rsid w:val="0003516B"/>
    <w:rsid w:val="00035221"/>
    <w:rsid w:val="00036767"/>
    <w:rsid w:val="0003691D"/>
    <w:rsid w:val="000369ED"/>
    <w:rsid w:val="00037581"/>
    <w:rsid w:val="000405B9"/>
    <w:rsid w:val="00040639"/>
    <w:rsid w:val="00040A57"/>
    <w:rsid w:val="00041F03"/>
    <w:rsid w:val="00042139"/>
    <w:rsid w:val="0004223C"/>
    <w:rsid w:val="00045129"/>
    <w:rsid w:val="00045950"/>
    <w:rsid w:val="00046241"/>
    <w:rsid w:val="00046A75"/>
    <w:rsid w:val="0005173A"/>
    <w:rsid w:val="000517F8"/>
    <w:rsid w:val="00053E90"/>
    <w:rsid w:val="00054960"/>
    <w:rsid w:val="000577D5"/>
    <w:rsid w:val="000603A4"/>
    <w:rsid w:val="0006132E"/>
    <w:rsid w:val="0006236D"/>
    <w:rsid w:val="0006455F"/>
    <w:rsid w:val="00064A38"/>
    <w:rsid w:val="00064A6B"/>
    <w:rsid w:val="000653E5"/>
    <w:rsid w:val="00066833"/>
    <w:rsid w:val="00066CCD"/>
    <w:rsid w:val="00066E3A"/>
    <w:rsid w:val="000700A6"/>
    <w:rsid w:val="00072A59"/>
    <w:rsid w:val="00072F1F"/>
    <w:rsid w:val="0007322F"/>
    <w:rsid w:val="00073C62"/>
    <w:rsid w:val="00074793"/>
    <w:rsid w:val="00074A3E"/>
    <w:rsid w:val="00076ADA"/>
    <w:rsid w:val="00076C95"/>
    <w:rsid w:val="00077100"/>
    <w:rsid w:val="00077256"/>
    <w:rsid w:val="000839B9"/>
    <w:rsid w:val="00084AE4"/>
    <w:rsid w:val="0008558C"/>
    <w:rsid w:val="00085816"/>
    <w:rsid w:val="00085EA0"/>
    <w:rsid w:val="00090AD0"/>
    <w:rsid w:val="00093327"/>
    <w:rsid w:val="00094E98"/>
    <w:rsid w:val="0009501C"/>
    <w:rsid w:val="00095C04"/>
    <w:rsid w:val="00096B87"/>
    <w:rsid w:val="000977AA"/>
    <w:rsid w:val="000979A4"/>
    <w:rsid w:val="000A050D"/>
    <w:rsid w:val="000A40A4"/>
    <w:rsid w:val="000A51C1"/>
    <w:rsid w:val="000A5B2C"/>
    <w:rsid w:val="000A7BFE"/>
    <w:rsid w:val="000B1042"/>
    <w:rsid w:val="000B1194"/>
    <w:rsid w:val="000B165D"/>
    <w:rsid w:val="000B2B57"/>
    <w:rsid w:val="000B3697"/>
    <w:rsid w:val="000B6164"/>
    <w:rsid w:val="000B61DD"/>
    <w:rsid w:val="000B74D0"/>
    <w:rsid w:val="000C1CC2"/>
    <w:rsid w:val="000C30BC"/>
    <w:rsid w:val="000C3FBD"/>
    <w:rsid w:val="000C4AEF"/>
    <w:rsid w:val="000C4D53"/>
    <w:rsid w:val="000C5E36"/>
    <w:rsid w:val="000C5E3D"/>
    <w:rsid w:val="000C78E5"/>
    <w:rsid w:val="000C7DEE"/>
    <w:rsid w:val="000D0FE3"/>
    <w:rsid w:val="000D10B2"/>
    <w:rsid w:val="000D19D9"/>
    <w:rsid w:val="000D2CC7"/>
    <w:rsid w:val="000D3977"/>
    <w:rsid w:val="000D4E9B"/>
    <w:rsid w:val="000D6311"/>
    <w:rsid w:val="000E2703"/>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04B7B"/>
    <w:rsid w:val="001069FC"/>
    <w:rsid w:val="00111164"/>
    <w:rsid w:val="0011279F"/>
    <w:rsid w:val="0011432F"/>
    <w:rsid w:val="001143B2"/>
    <w:rsid w:val="00116162"/>
    <w:rsid w:val="001168AF"/>
    <w:rsid w:val="001170C0"/>
    <w:rsid w:val="0011776D"/>
    <w:rsid w:val="00121A54"/>
    <w:rsid w:val="001231E4"/>
    <w:rsid w:val="00123287"/>
    <w:rsid w:val="00125ED1"/>
    <w:rsid w:val="00130327"/>
    <w:rsid w:val="00134450"/>
    <w:rsid w:val="00135024"/>
    <w:rsid w:val="00136440"/>
    <w:rsid w:val="00136AF6"/>
    <w:rsid w:val="00136B06"/>
    <w:rsid w:val="00140551"/>
    <w:rsid w:val="001406CC"/>
    <w:rsid w:val="001414D6"/>
    <w:rsid w:val="001423D4"/>
    <w:rsid w:val="0014245C"/>
    <w:rsid w:val="001424DF"/>
    <w:rsid w:val="00143166"/>
    <w:rsid w:val="001433B7"/>
    <w:rsid w:val="00143602"/>
    <w:rsid w:val="001439B0"/>
    <w:rsid w:val="00144D9B"/>
    <w:rsid w:val="00150DE5"/>
    <w:rsid w:val="00152606"/>
    <w:rsid w:val="00152A43"/>
    <w:rsid w:val="00152C1E"/>
    <w:rsid w:val="00153304"/>
    <w:rsid w:val="00153387"/>
    <w:rsid w:val="0015461A"/>
    <w:rsid w:val="00154680"/>
    <w:rsid w:val="001606A7"/>
    <w:rsid w:val="00160C3E"/>
    <w:rsid w:val="00161378"/>
    <w:rsid w:val="00163775"/>
    <w:rsid w:val="00163BD3"/>
    <w:rsid w:val="0016432D"/>
    <w:rsid w:val="001662CF"/>
    <w:rsid w:val="00166496"/>
    <w:rsid w:val="00166798"/>
    <w:rsid w:val="00171577"/>
    <w:rsid w:val="001725E8"/>
    <w:rsid w:val="00173599"/>
    <w:rsid w:val="00174445"/>
    <w:rsid w:val="00174BC9"/>
    <w:rsid w:val="00175CBD"/>
    <w:rsid w:val="00175F1D"/>
    <w:rsid w:val="0017644D"/>
    <w:rsid w:val="00176A7C"/>
    <w:rsid w:val="001842F8"/>
    <w:rsid w:val="001844E7"/>
    <w:rsid w:val="0018481E"/>
    <w:rsid w:val="001864ED"/>
    <w:rsid w:val="00187745"/>
    <w:rsid w:val="00190949"/>
    <w:rsid w:val="00190B14"/>
    <w:rsid w:val="001918E0"/>
    <w:rsid w:val="00191F75"/>
    <w:rsid w:val="00193CAC"/>
    <w:rsid w:val="00193D3B"/>
    <w:rsid w:val="001966BD"/>
    <w:rsid w:val="00196B58"/>
    <w:rsid w:val="00197B0E"/>
    <w:rsid w:val="001A0054"/>
    <w:rsid w:val="001A18DC"/>
    <w:rsid w:val="001A1F63"/>
    <w:rsid w:val="001A30E3"/>
    <w:rsid w:val="001A382A"/>
    <w:rsid w:val="001A43E7"/>
    <w:rsid w:val="001A6B37"/>
    <w:rsid w:val="001A6FF0"/>
    <w:rsid w:val="001B0311"/>
    <w:rsid w:val="001B081E"/>
    <w:rsid w:val="001B0FBA"/>
    <w:rsid w:val="001B155A"/>
    <w:rsid w:val="001B4646"/>
    <w:rsid w:val="001B4E2B"/>
    <w:rsid w:val="001B4ED3"/>
    <w:rsid w:val="001B7D61"/>
    <w:rsid w:val="001C0D97"/>
    <w:rsid w:val="001C3220"/>
    <w:rsid w:val="001C3335"/>
    <w:rsid w:val="001C421D"/>
    <w:rsid w:val="001C464D"/>
    <w:rsid w:val="001C4BC6"/>
    <w:rsid w:val="001C6078"/>
    <w:rsid w:val="001C716B"/>
    <w:rsid w:val="001C71E7"/>
    <w:rsid w:val="001D10DF"/>
    <w:rsid w:val="001D2308"/>
    <w:rsid w:val="001D3750"/>
    <w:rsid w:val="001D389C"/>
    <w:rsid w:val="001D39ED"/>
    <w:rsid w:val="001D4672"/>
    <w:rsid w:val="001D501B"/>
    <w:rsid w:val="001D7CE6"/>
    <w:rsid w:val="001E04B2"/>
    <w:rsid w:val="001E07E5"/>
    <w:rsid w:val="001E0C17"/>
    <w:rsid w:val="001E2112"/>
    <w:rsid w:val="001E291C"/>
    <w:rsid w:val="001E378D"/>
    <w:rsid w:val="001E493C"/>
    <w:rsid w:val="001E5F16"/>
    <w:rsid w:val="001E6567"/>
    <w:rsid w:val="001E67DA"/>
    <w:rsid w:val="001E7C36"/>
    <w:rsid w:val="001E7E67"/>
    <w:rsid w:val="001F1A85"/>
    <w:rsid w:val="001F1F3E"/>
    <w:rsid w:val="001F2087"/>
    <w:rsid w:val="001F35F2"/>
    <w:rsid w:val="001F4C7A"/>
    <w:rsid w:val="001F4CDD"/>
    <w:rsid w:val="001F573E"/>
    <w:rsid w:val="001F5BA0"/>
    <w:rsid w:val="001F6670"/>
    <w:rsid w:val="001F66B8"/>
    <w:rsid w:val="002007B3"/>
    <w:rsid w:val="00200C92"/>
    <w:rsid w:val="00200EB5"/>
    <w:rsid w:val="0020226B"/>
    <w:rsid w:val="00203FD0"/>
    <w:rsid w:val="002054CD"/>
    <w:rsid w:val="002058C9"/>
    <w:rsid w:val="00205F92"/>
    <w:rsid w:val="0020772E"/>
    <w:rsid w:val="00210963"/>
    <w:rsid w:val="00211678"/>
    <w:rsid w:val="00211713"/>
    <w:rsid w:val="00211B86"/>
    <w:rsid w:val="00212826"/>
    <w:rsid w:val="00214BB4"/>
    <w:rsid w:val="00216172"/>
    <w:rsid w:val="002169D8"/>
    <w:rsid w:val="00217657"/>
    <w:rsid w:val="002213C3"/>
    <w:rsid w:val="002216B8"/>
    <w:rsid w:val="00222D4E"/>
    <w:rsid w:val="0022679A"/>
    <w:rsid w:val="00226C97"/>
    <w:rsid w:val="00232D75"/>
    <w:rsid w:val="00235596"/>
    <w:rsid w:val="00235D9A"/>
    <w:rsid w:val="002361B2"/>
    <w:rsid w:val="002370AC"/>
    <w:rsid w:val="00241100"/>
    <w:rsid w:val="00242126"/>
    <w:rsid w:val="00242ACA"/>
    <w:rsid w:val="00242E4F"/>
    <w:rsid w:val="0024549F"/>
    <w:rsid w:val="002472F4"/>
    <w:rsid w:val="002509CC"/>
    <w:rsid w:val="00251070"/>
    <w:rsid w:val="00252FB5"/>
    <w:rsid w:val="00253BE7"/>
    <w:rsid w:val="00253C7D"/>
    <w:rsid w:val="00254101"/>
    <w:rsid w:val="00256922"/>
    <w:rsid w:val="00256F58"/>
    <w:rsid w:val="00257745"/>
    <w:rsid w:val="00257FBE"/>
    <w:rsid w:val="002609A5"/>
    <w:rsid w:val="002640A3"/>
    <w:rsid w:val="00264FFE"/>
    <w:rsid w:val="002655DC"/>
    <w:rsid w:val="00265C6A"/>
    <w:rsid w:val="00265D48"/>
    <w:rsid w:val="00266BE1"/>
    <w:rsid w:val="00267FD1"/>
    <w:rsid w:val="002713B1"/>
    <w:rsid w:val="002716B1"/>
    <w:rsid w:val="002717BA"/>
    <w:rsid w:val="0027209B"/>
    <w:rsid w:val="00273751"/>
    <w:rsid w:val="00277795"/>
    <w:rsid w:val="0027787D"/>
    <w:rsid w:val="002800BE"/>
    <w:rsid w:val="0028087E"/>
    <w:rsid w:val="002817AF"/>
    <w:rsid w:val="002850E1"/>
    <w:rsid w:val="00285314"/>
    <w:rsid w:val="00287C0D"/>
    <w:rsid w:val="002901A0"/>
    <w:rsid w:val="002929E2"/>
    <w:rsid w:val="00292D32"/>
    <w:rsid w:val="00292F00"/>
    <w:rsid w:val="00293B3A"/>
    <w:rsid w:val="00293F78"/>
    <w:rsid w:val="00294C73"/>
    <w:rsid w:val="00294C85"/>
    <w:rsid w:val="002978B3"/>
    <w:rsid w:val="002A1574"/>
    <w:rsid w:val="002A3D5C"/>
    <w:rsid w:val="002A6A3B"/>
    <w:rsid w:val="002A7901"/>
    <w:rsid w:val="002B0CCB"/>
    <w:rsid w:val="002B1321"/>
    <w:rsid w:val="002B2FB8"/>
    <w:rsid w:val="002B3399"/>
    <w:rsid w:val="002B3C2A"/>
    <w:rsid w:val="002B42FA"/>
    <w:rsid w:val="002B4435"/>
    <w:rsid w:val="002B5AE4"/>
    <w:rsid w:val="002B5F5A"/>
    <w:rsid w:val="002B60F9"/>
    <w:rsid w:val="002B783E"/>
    <w:rsid w:val="002B7B23"/>
    <w:rsid w:val="002C00B8"/>
    <w:rsid w:val="002C2889"/>
    <w:rsid w:val="002C3B90"/>
    <w:rsid w:val="002C3E4A"/>
    <w:rsid w:val="002D13AA"/>
    <w:rsid w:val="002D4370"/>
    <w:rsid w:val="002D4C21"/>
    <w:rsid w:val="002D50F7"/>
    <w:rsid w:val="002D51AC"/>
    <w:rsid w:val="002D54CB"/>
    <w:rsid w:val="002E0B10"/>
    <w:rsid w:val="002E2CE0"/>
    <w:rsid w:val="002E38CE"/>
    <w:rsid w:val="002E56D0"/>
    <w:rsid w:val="002E63C8"/>
    <w:rsid w:val="002E6AE3"/>
    <w:rsid w:val="002E7B90"/>
    <w:rsid w:val="002F07B0"/>
    <w:rsid w:val="002F1067"/>
    <w:rsid w:val="002F1147"/>
    <w:rsid w:val="002F16D9"/>
    <w:rsid w:val="002F1FA8"/>
    <w:rsid w:val="002F3FDC"/>
    <w:rsid w:val="002F4048"/>
    <w:rsid w:val="002F40F0"/>
    <w:rsid w:val="002F4877"/>
    <w:rsid w:val="002F4F2D"/>
    <w:rsid w:val="002F5282"/>
    <w:rsid w:val="002F55B2"/>
    <w:rsid w:val="002F5C42"/>
    <w:rsid w:val="002F67F4"/>
    <w:rsid w:val="00300EFC"/>
    <w:rsid w:val="0030141D"/>
    <w:rsid w:val="00304FE5"/>
    <w:rsid w:val="003061B6"/>
    <w:rsid w:val="00306576"/>
    <w:rsid w:val="00311F50"/>
    <w:rsid w:val="00313E72"/>
    <w:rsid w:val="003149AC"/>
    <w:rsid w:val="00314E1D"/>
    <w:rsid w:val="003152C4"/>
    <w:rsid w:val="0031699E"/>
    <w:rsid w:val="00316A97"/>
    <w:rsid w:val="0032059B"/>
    <w:rsid w:val="00321D45"/>
    <w:rsid w:val="00322388"/>
    <w:rsid w:val="00322AAE"/>
    <w:rsid w:val="003235EF"/>
    <w:rsid w:val="00325907"/>
    <w:rsid w:val="003262FF"/>
    <w:rsid w:val="00326391"/>
    <w:rsid w:val="003315E3"/>
    <w:rsid w:val="00331A69"/>
    <w:rsid w:val="00331CB7"/>
    <w:rsid w:val="00332058"/>
    <w:rsid w:val="00332328"/>
    <w:rsid w:val="003323C0"/>
    <w:rsid w:val="00334DA1"/>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AAA"/>
    <w:rsid w:val="00347C49"/>
    <w:rsid w:val="0035028A"/>
    <w:rsid w:val="00350B2C"/>
    <w:rsid w:val="00350CBA"/>
    <w:rsid w:val="00351382"/>
    <w:rsid w:val="003531C4"/>
    <w:rsid w:val="00355B79"/>
    <w:rsid w:val="0035698C"/>
    <w:rsid w:val="00357867"/>
    <w:rsid w:val="00357F1F"/>
    <w:rsid w:val="003608BD"/>
    <w:rsid w:val="003615B0"/>
    <w:rsid w:val="00361F96"/>
    <w:rsid w:val="00362712"/>
    <w:rsid w:val="00364E24"/>
    <w:rsid w:val="003654A4"/>
    <w:rsid w:val="00365871"/>
    <w:rsid w:val="00367DA2"/>
    <w:rsid w:val="00370B3F"/>
    <w:rsid w:val="00370D99"/>
    <w:rsid w:val="0037189D"/>
    <w:rsid w:val="003718C1"/>
    <w:rsid w:val="00371E25"/>
    <w:rsid w:val="00373994"/>
    <w:rsid w:val="00373D9A"/>
    <w:rsid w:val="003740B0"/>
    <w:rsid w:val="00374F8A"/>
    <w:rsid w:val="00375892"/>
    <w:rsid w:val="00381258"/>
    <w:rsid w:val="00382192"/>
    <w:rsid w:val="00382F69"/>
    <w:rsid w:val="00383C7E"/>
    <w:rsid w:val="003840A6"/>
    <w:rsid w:val="0038424A"/>
    <w:rsid w:val="00384A59"/>
    <w:rsid w:val="00384C8B"/>
    <w:rsid w:val="0038627B"/>
    <w:rsid w:val="00387C1E"/>
    <w:rsid w:val="003909DD"/>
    <w:rsid w:val="00391A53"/>
    <w:rsid w:val="003929E9"/>
    <w:rsid w:val="00392EF2"/>
    <w:rsid w:val="00395BFD"/>
    <w:rsid w:val="00396306"/>
    <w:rsid w:val="00397268"/>
    <w:rsid w:val="003A00F6"/>
    <w:rsid w:val="003A1748"/>
    <w:rsid w:val="003A3759"/>
    <w:rsid w:val="003A4E22"/>
    <w:rsid w:val="003A58AF"/>
    <w:rsid w:val="003A75A6"/>
    <w:rsid w:val="003A75BE"/>
    <w:rsid w:val="003B0009"/>
    <w:rsid w:val="003B2F68"/>
    <w:rsid w:val="003B3428"/>
    <w:rsid w:val="003B3BEC"/>
    <w:rsid w:val="003B3DDB"/>
    <w:rsid w:val="003C113B"/>
    <w:rsid w:val="003C1561"/>
    <w:rsid w:val="003C3CF2"/>
    <w:rsid w:val="003C5074"/>
    <w:rsid w:val="003C6E69"/>
    <w:rsid w:val="003D037B"/>
    <w:rsid w:val="003D06A8"/>
    <w:rsid w:val="003D0A36"/>
    <w:rsid w:val="003D0CAB"/>
    <w:rsid w:val="003D1A83"/>
    <w:rsid w:val="003D2D67"/>
    <w:rsid w:val="003D2FC1"/>
    <w:rsid w:val="003D3335"/>
    <w:rsid w:val="003D3B3D"/>
    <w:rsid w:val="003D51C2"/>
    <w:rsid w:val="003D5F56"/>
    <w:rsid w:val="003D5F98"/>
    <w:rsid w:val="003D62E4"/>
    <w:rsid w:val="003D7553"/>
    <w:rsid w:val="003D7866"/>
    <w:rsid w:val="003E2485"/>
    <w:rsid w:val="003E25A6"/>
    <w:rsid w:val="003E2D4C"/>
    <w:rsid w:val="003E5DF0"/>
    <w:rsid w:val="003E5E3C"/>
    <w:rsid w:val="003E70D8"/>
    <w:rsid w:val="003E7466"/>
    <w:rsid w:val="003F26F6"/>
    <w:rsid w:val="003F3413"/>
    <w:rsid w:val="003F3DB3"/>
    <w:rsid w:val="003F7323"/>
    <w:rsid w:val="00401919"/>
    <w:rsid w:val="00401C4C"/>
    <w:rsid w:val="00402384"/>
    <w:rsid w:val="004032F5"/>
    <w:rsid w:val="0040504F"/>
    <w:rsid w:val="00405850"/>
    <w:rsid w:val="004103A1"/>
    <w:rsid w:val="004105DA"/>
    <w:rsid w:val="0041116C"/>
    <w:rsid w:val="00412AE8"/>
    <w:rsid w:val="00413378"/>
    <w:rsid w:val="00414F72"/>
    <w:rsid w:val="00415DE1"/>
    <w:rsid w:val="004178B8"/>
    <w:rsid w:val="00417F16"/>
    <w:rsid w:val="00417F51"/>
    <w:rsid w:val="004200DC"/>
    <w:rsid w:val="004201CD"/>
    <w:rsid w:val="004210B7"/>
    <w:rsid w:val="004210DE"/>
    <w:rsid w:val="004227D9"/>
    <w:rsid w:val="00422A08"/>
    <w:rsid w:val="00422B21"/>
    <w:rsid w:val="00423677"/>
    <w:rsid w:val="00424B12"/>
    <w:rsid w:val="0042590D"/>
    <w:rsid w:val="00425D73"/>
    <w:rsid w:val="0042608C"/>
    <w:rsid w:val="00426CA6"/>
    <w:rsid w:val="00426EC8"/>
    <w:rsid w:val="00432044"/>
    <w:rsid w:val="00432731"/>
    <w:rsid w:val="004332BF"/>
    <w:rsid w:val="004340C3"/>
    <w:rsid w:val="004343E5"/>
    <w:rsid w:val="004349AD"/>
    <w:rsid w:val="00435A47"/>
    <w:rsid w:val="004408B7"/>
    <w:rsid w:val="00441056"/>
    <w:rsid w:val="00441A49"/>
    <w:rsid w:val="00441CB7"/>
    <w:rsid w:val="00443966"/>
    <w:rsid w:val="00447321"/>
    <w:rsid w:val="004478F4"/>
    <w:rsid w:val="00447A11"/>
    <w:rsid w:val="004509C6"/>
    <w:rsid w:val="00451B93"/>
    <w:rsid w:val="00451F5D"/>
    <w:rsid w:val="00452F78"/>
    <w:rsid w:val="004531D0"/>
    <w:rsid w:val="004542F8"/>
    <w:rsid w:val="0045434E"/>
    <w:rsid w:val="0045503A"/>
    <w:rsid w:val="00455AB8"/>
    <w:rsid w:val="00463513"/>
    <w:rsid w:val="004636F5"/>
    <w:rsid w:val="0046424D"/>
    <w:rsid w:val="00464C52"/>
    <w:rsid w:val="00464CC6"/>
    <w:rsid w:val="00466675"/>
    <w:rsid w:val="00466D4B"/>
    <w:rsid w:val="00470022"/>
    <w:rsid w:val="00470C32"/>
    <w:rsid w:val="004719FF"/>
    <w:rsid w:val="00472081"/>
    <w:rsid w:val="0047220A"/>
    <w:rsid w:val="0047478F"/>
    <w:rsid w:val="00474AA3"/>
    <w:rsid w:val="004755CB"/>
    <w:rsid w:val="004766BA"/>
    <w:rsid w:val="00476BEF"/>
    <w:rsid w:val="00476D9E"/>
    <w:rsid w:val="00477744"/>
    <w:rsid w:val="0048032B"/>
    <w:rsid w:val="00481222"/>
    <w:rsid w:val="004840AC"/>
    <w:rsid w:val="00484E91"/>
    <w:rsid w:val="00485187"/>
    <w:rsid w:val="00485261"/>
    <w:rsid w:val="004865E6"/>
    <w:rsid w:val="0048763D"/>
    <w:rsid w:val="00487A11"/>
    <w:rsid w:val="00490D48"/>
    <w:rsid w:val="004916B2"/>
    <w:rsid w:val="00494B46"/>
    <w:rsid w:val="00494B99"/>
    <w:rsid w:val="00494F11"/>
    <w:rsid w:val="004953D6"/>
    <w:rsid w:val="00497699"/>
    <w:rsid w:val="004A131D"/>
    <w:rsid w:val="004A4764"/>
    <w:rsid w:val="004A4828"/>
    <w:rsid w:val="004A5A06"/>
    <w:rsid w:val="004A61F8"/>
    <w:rsid w:val="004A6B20"/>
    <w:rsid w:val="004B1249"/>
    <w:rsid w:val="004B2D63"/>
    <w:rsid w:val="004B4712"/>
    <w:rsid w:val="004B60F4"/>
    <w:rsid w:val="004B6550"/>
    <w:rsid w:val="004B66CF"/>
    <w:rsid w:val="004C15CC"/>
    <w:rsid w:val="004C247D"/>
    <w:rsid w:val="004C24B4"/>
    <w:rsid w:val="004C371D"/>
    <w:rsid w:val="004C62F7"/>
    <w:rsid w:val="004C704A"/>
    <w:rsid w:val="004C7413"/>
    <w:rsid w:val="004C7C60"/>
    <w:rsid w:val="004D0FF7"/>
    <w:rsid w:val="004D1239"/>
    <w:rsid w:val="004D6691"/>
    <w:rsid w:val="004D7F9D"/>
    <w:rsid w:val="004E03FF"/>
    <w:rsid w:val="004E08D5"/>
    <w:rsid w:val="004E3188"/>
    <w:rsid w:val="004E3987"/>
    <w:rsid w:val="004E3F98"/>
    <w:rsid w:val="004E5AC9"/>
    <w:rsid w:val="004E5F22"/>
    <w:rsid w:val="004E6112"/>
    <w:rsid w:val="004E64ED"/>
    <w:rsid w:val="004F3C96"/>
    <w:rsid w:val="004F3D9C"/>
    <w:rsid w:val="004F5705"/>
    <w:rsid w:val="004F5AAA"/>
    <w:rsid w:val="004F6EE1"/>
    <w:rsid w:val="004F7EC0"/>
    <w:rsid w:val="00500020"/>
    <w:rsid w:val="0050069F"/>
    <w:rsid w:val="00500A64"/>
    <w:rsid w:val="005013A7"/>
    <w:rsid w:val="005044E3"/>
    <w:rsid w:val="0050457D"/>
    <w:rsid w:val="00505276"/>
    <w:rsid w:val="00506259"/>
    <w:rsid w:val="00513F8C"/>
    <w:rsid w:val="00514117"/>
    <w:rsid w:val="005144D5"/>
    <w:rsid w:val="00514B2F"/>
    <w:rsid w:val="00515287"/>
    <w:rsid w:val="005173DF"/>
    <w:rsid w:val="00521C3B"/>
    <w:rsid w:val="00522E8E"/>
    <w:rsid w:val="005237A3"/>
    <w:rsid w:val="0052484B"/>
    <w:rsid w:val="00524FBE"/>
    <w:rsid w:val="0052558D"/>
    <w:rsid w:val="00525D7B"/>
    <w:rsid w:val="005267B8"/>
    <w:rsid w:val="0053121D"/>
    <w:rsid w:val="005336E4"/>
    <w:rsid w:val="00533776"/>
    <w:rsid w:val="005343E5"/>
    <w:rsid w:val="00535DE1"/>
    <w:rsid w:val="00536056"/>
    <w:rsid w:val="00537A7D"/>
    <w:rsid w:val="00541131"/>
    <w:rsid w:val="00543FBC"/>
    <w:rsid w:val="00545708"/>
    <w:rsid w:val="00546552"/>
    <w:rsid w:val="0054697B"/>
    <w:rsid w:val="00551D6E"/>
    <w:rsid w:val="00555615"/>
    <w:rsid w:val="00555CD3"/>
    <w:rsid w:val="0055608F"/>
    <w:rsid w:val="005570FE"/>
    <w:rsid w:val="00562D2D"/>
    <w:rsid w:val="00563638"/>
    <w:rsid w:val="00564621"/>
    <w:rsid w:val="00567179"/>
    <w:rsid w:val="005713D6"/>
    <w:rsid w:val="00572C7B"/>
    <w:rsid w:val="00573C57"/>
    <w:rsid w:val="00574CAE"/>
    <w:rsid w:val="00574DDB"/>
    <w:rsid w:val="00574DDF"/>
    <w:rsid w:val="00580806"/>
    <w:rsid w:val="0058162C"/>
    <w:rsid w:val="005819F0"/>
    <w:rsid w:val="005827C8"/>
    <w:rsid w:val="00587FE0"/>
    <w:rsid w:val="00591AE1"/>
    <w:rsid w:val="00591CC2"/>
    <w:rsid w:val="005924FA"/>
    <w:rsid w:val="00594326"/>
    <w:rsid w:val="005946A3"/>
    <w:rsid w:val="005959B7"/>
    <w:rsid w:val="0059717E"/>
    <w:rsid w:val="0059796E"/>
    <w:rsid w:val="005A1BA5"/>
    <w:rsid w:val="005A1D78"/>
    <w:rsid w:val="005A1DF3"/>
    <w:rsid w:val="005A1F48"/>
    <w:rsid w:val="005A36B4"/>
    <w:rsid w:val="005A3B2C"/>
    <w:rsid w:val="005A5403"/>
    <w:rsid w:val="005A5D54"/>
    <w:rsid w:val="005A6801"/>
    <w:rsid w:val="005A7378"/>
    <w:rsid w:val="005B0A7A"/>
    <w:rsid w:val="005B1B62"/>
    <w:rsid w:val="005B3258"/>
    <w:rsid w:val="005B3495"/>
    <w:rsid w:val="005B3763"/>
    <w:rsid w:val="005B5620"/>
    <w:rsid w:val="005B7725"/>
    <w:rsid w:val="005B77B3"/>
    <w:rsid w:val="005C761B"/>
    <w:rsid w:val="005C79CD"/>
    <w:rsid w:val="005D00E7"/>
    <w:rsid w:val="005D14EA"/>
    <w:rsid w:val="005D2063"/>
    <w:rsid w:val="005D4122"/>
    <w:rsid w:val="005D4975"/>
    <w:rsid w:val="005D5A04"/>
    <w:rsid w:val="005D6C45"/>
    <w:rsid w:val="005D6DD0"/>
    <w:rsid w:val="005D7805"/>
    <w:rsid w:val="005E00A9"/>
    <w:rsid w:val="005E0A65"/>
    <w:rsid w:val="005E0F7E"/>
    <w:rsid w:val="005E1F74"/>
    <w:rsid w:val="005E288C"/>
    <w:rsid w:val="005E34D1"/>
    <w:rsid w:val="005E36F1"/>
    <w:rsid w:val="005E3E03"/>
    <w:rsid w:val="005E4C3E"/>
    <w:rsid w:val="005E56F5"/>
    <w:rsid w:val="005E7913"/>
    <w:rsid w:val="005F03CA"/>
    <w:rsid w:val="005F154A"/>
    <w:rsid w:val="005F3DA4"/>
    <w:rsid w:val="005F5723"/>
    <w:rsid w:val="005F6923"/>
    <w:rsid w:val="00603543"/>
    <w:rsid w:val="006042B2"/>
    <w:rsid w:val="00604615"/>
    <w:rsid w:val="006049CB"/>
    <w:rsid w:val="0060679E"/>
    <w:rsid w:val="006114A3"/>
    <w:rsid w:val="00611C50"/>
    <w:rsid w:val="006129CF"/>
    <w:rsid w:val="006142CF"/>
    <w:rsid w:val="00614C84"/>
    <w:rsid w:val="00616822"/>
    <w:rsid w:val="00617382"/>
    <w:rsid w:val="00617C86"/>
    <w:rsid w:val="00620DA7"/>
    <w:rsid w:val="00622BA1"/>
    <w:rsid w:val="00625D25"/>
    <w:rsid w:val="006274AF"/>
    <w:rsid w:val="006304D0"/>
    <w:rsid w:val="00631022"/>
    <w:rsid w:val="006320DC"/>
    <w:rsid w:val="0063225E"/>
    <w:rsid w:val="006323DC"/>
    <w:rsid w:val="006325A1"/>
    <w:rsid w:val="00633F86"/>
    <w:rsid w:val="00634735"/>
    <w:rsid w:val="00634E3C"/>
    <w:rsid w:val="00634FBD"/>
    <w:rsid w:val="0063539C"/>
    <w:rsid w:val="00636FB7"/>
    <w:rsid w:val="00637619"/>
    <w:rsid w:val="0064065D"/>
    <w:rsid w:val="0064074D"/>
    <w:rsid w:val="00640B46"/>
    <w:rsid w:val="00641976"/>
    <w:rsid w:val="00642838"/>
    <w:rsid w:val="0064322E"/>
    <w:rsid w:val="00643DD7"/>
    <w:rsid w:val="00644598"/>
    <w:rsid w:val="00644768"/>
    <w:rsid w:val="006467A7"/>
    <w:rsid w:val="00646848"/>
    <w:rsid w:val="00646A26"/>
    <w:rsid w:val="00647D43"/>
    <w:rsid w:val="0065004B"/>
    <w:rsid w:val="00652168"/>
    <w:rsid w:val="00652F5C"/>
    <w:rsid w:val="006534F5"/>
    <w:rsid w:val="00655400"/>
    <w:rsid w:val="00655AA6"/>
    <w:rsid w:val="006601CD"/>
    <w:rsid w:val="00660FD9"/>
    <w:rsid w:val="00662CBB"/>
    <w:rsid w:val="0066495C"/>
    <w:rsid w:val="00665666"/>
    <w:rsid w:val="00665AFF"/>
    <w:rsid w:val="00670CFE"/>
    <w:rsid w:val="006724EF"/>
    <w:rsid w:val="0067271A"/>
    <w:rsid w:val="00672DA4"/>
    <w:rsid w:val="006736CC"/>
    <w:rsid w:val="00675EC9"/>
    <w:rsid w:val="00676755"/>
    <w:rsid w:val="00680801"/>
    <w:rsid w:val="00680C96"/>
    <w:rsid w:val="00680DF3"/>
    <w:rsid w:val="00682006"/>
    <w:rsid w:val="00685D2B"/>
    <w:rsid w:val="00686537"/>
    <w:rsid w:val="00687097"/>
    <w:rsid w:val="00687BDB"/>
    <w:rsid w:val="0069004D"/>
    <w:rsid w:val="0069037E"/>
    <w:rsid w:val="006920E1"/>
    <w:rsid w:val="0069285B"/>
    <w:rsid w:val="00694636"/>
    <w:rsid w:val="00694732"/>
    <w:rsid w:val="00694BB7"/>
    <w:rsid w:val="00695912"/>
    <w:rsid w:val="00695E24"/>
    <w:rsid w:val="00696BB9"/>
    <w:rsid w:val="006A0BFC"/>
    <w:rsid w:val="006A1414"/>
    <w:rsid w:val="006A1BF7"/>
    <w:rsid w:val="006A55B4"/>
    <w:rsid w:val="006B1020"/>
    <w:rsid w:val="006B21EA"/>
    <w:rsid w:val="006B3A85"/>
    <w:rsid w:val="006B4DDA"/>
    <w:rsid w:val="006C2461"/>
    <w:rsid w:val="006C399D"/>
    <w:rsid w:val="006C4231"/>
    <w:rsid w:val="006C4F95"/>
    <w:rsid w:val="006C512A"/>
    <w:rsid w:val="006C5E84"/>
    <w:rsid w:val="006C7BA1"/>
    <w:rsid w:val="006C7EEC"/>
    <w:rsid w:val="006C7EF6"/>
    <w:rsid w:val="006D07D8"/>
    <w:rsid w:val="006D1B82"/>
    <w:rsid w:val="006D3D4F"/>
    <w:rsid w:val="006D44E2"/>
    <w:rsid w:val="006D4950"/>
    <w:rsid w:val="006D57E2"/>
    <w:rsid w:val="006D6DAD"/>
    <w:rsid w:val="006E3ADB"/>
    <w:rsid w:val="006E4110"/>
    <w:rsid w:val="006E4468"/>
    <w:rsid w:val="006E5736"/>
    <w:rsid w:val="006E6A7A"/>
    <w:rsid w:val="006E7C7F"/>
    <w:rsid w:val="006F01B8"/>
    <w:rsid w:val="006F090C"/>
    <w:rsid w:val="006F0B00"/>
    <w:rsid w:val="006F0D61"/>
    <w:rsid w:val="006F223F"/>
    <w:rsid w:val="006F26CA"/>
    <w:rsid w:val="006F37AD"/>
    <w:rsid w:val="006F4F8D"/>
    <w:rsid w:val="006F5E80"/>
    <w:rsid w:val="006F68DD"/>
    <w:rsid w:val="007002D7"/>
    <w:rsid w:val="00701555"/>
    <w:rsid w:val="00703802"/>
    <w:rsid w:val="00704F5F"/>
    <w:rsid w:val="00705A1E"/>
    <w:rsid w:val="0070626E"/>
    <w:rsid w:val="007068E4"/>
    <w:rsid w:val="00706907"/>
    <w:rsid w:val="00707ACA"/>
    <w:rsid w:val="0071172D"/>
    <w:rsid w:val="007121F4"/>
    <w:rsid w:val="00712832"/>
    <w:rsid w:val="00713B9F"/>
    <w:rsid w:val="00714956"/>
    <w:rsid w:val="00714D04"/>
    <w:rsid w:val="00717135"/>
    <w:rsid w:val="0071768B"/>
    <w:rsid w:val="007212EF"/>
    <w:rsid w:val="00721918"/>
    <w:rsid w:val="00721F5D"/>
    <w:rsid w:val="00722DEE"/>
    <w:rsid w:val="00723412"/>
    <w:rsid w:val="007235A1"/>
    <w:rsid w:val="00723699"/>
    <w:rsid w:val="007262D8"/>
    <w:rsid w:val="00726902"/>
    <w:rsid w:val="00730541"/>
    <w:rsid w:val="00730D6D"/>
    <w:rsid w:val="007325DC"/>
    <w:rsid w:val="0073339D"/>
    <w:rsid w:val="0073375B"/>
    <w:rsid w:val="0073398A"/>
    <w:rsid w:val="007352AF"/>
    <w:rsid w:val="00735D63"/>
    <w:rsid w:val="007365E2"/>
    <w:rsid w:val="007374AA"/>
    <w:rsid w:val="007378CE"/>
    <w:rsid w:val="00737AFF"/>
    <w:rsid w:val="007403E4"/>
    <w:rsid w:val="0074069A"/>
    <w:rsid w:val="007424CC"/>
    <w:rsid w:val="007439BE"/>
    <w:rsid w:val="0074407A"/>
    <w:rsid w:val="007441A3"/>
    <w:rsid w:val="00744634"/>
    <w:rsid w:val="007458A5"/>
    <w:rsid w:val="00745E70"/>
    <w:rsid w:val="0074693B"/>
    <w:rsid w:val="00747AE4"/>
    <w:rsid w:val="00750104"/>
    <w:rsid w:val="007508A2"/>
    <w:rsid w:val="007508BD"/>
    <w:rsid w:val="00750E21"/>
    <w:rsid w:val="00751EC9"/>
    <w:rsid w:val="00751EFE"/>
    <w:rsid w:val="007524FD"/>
    <w:rsid w:val="00752DAC"/>
    <w:rsid w:val="0075307C"/>
    <w:rsid w:val="0075555D"/>
    <w:rsid w:val="0075690E"/>
    <w:rsid w:val="0076099C"/>
    <w:rsid w:val="007648D6"/>
    <w:rsid w:val="00765102"/>
    <w:rsid w:val="0076513E"/>
    <w:rsid w:val="007677E9"/>
    <w:rsid w:val="00771A72"/>
    <w:rsid w:val="00771FEB"/>
    <w:rsid w:val="00772500"/>
    <w:rsid w:val="00772E3E"/>
    <w:rsid w:val="00775DCF"/>
    <w:rsid w:val="0077745B"/>
    <w:rsid w:val="00777EC3"/>
    <w:rsid w:val="007838E7"/>
    <w:rsid w:val="0078579D"/>
    <w:rsid w:val="00785E28"/>
    <w:rsid w:val="0078617C"/>
    <w:rsid w:val="007871FE"/>
    <w:rsid w:val="00787B83"/>
    <w:rsid w:val="00787BAA"/>
    <w:rsid w:val="00791E19"/>
    <w:rsid w:val="0079351C"/>
    <w:rsid w:val="007953D6"/>
    <w:rsid w:val="00796A99"/>
    <w:rsid w:val="00796EB5"/>
    <w:rsid w:val="00796FD7"/>
    <w:rsid w:val="007A316F"/>
    <w:rsid w:val="007A3B73"/>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410B"/>
    <w:rsid w:val="007B4CB3"/>
    <w:rsid w:val="007B634F"/>
    <w:rsid w:val="007B7C9E"/>
    <w:rsid w:val="007C0A68"/>
    <w:rsid w:val="007C65BA"/>
    <w:rsid w:val="007C6B56"/>
    <w:rsid w:val="007C6EF6"/>
    <w:rsid w:val="007D060D"/>
    <w:rsid w:val="007D2A8E"/>
    <w:rsid w:val="007D413C"/>
    <w:rsid w:val="007D4D7A"/>
    <w:rsid w:val="007D5A9E"/>
    <w:rsid w:val="007D651B"/>
    <w:rsid w:val="007E03DC"/>
    <w:rsid w:val="007E0699"/>
    <w:rsid w:val="007E0B80"/>
    <w:rsid w:val="007E1719"/>
    <w:rsid w:val="007E1B01"/>
    <w:rsid w:val="007E44C2"/>
    <w:rsid w:val="007E4639"/>
    <w:rsid w:val="007E47DA"/>
    <w:rsid w:val="007E78AE"/>
    <w:rsid w:val="007F02D8"/>
    <w:rsid w:val="007F070B"/>
    <w:rsid w:val="007F0C4E"/>
    <w:rsid w:val="007F261D"/>
    <w:rsid w:val="007F3F68"/>
    <w:rsid w:val="007F4A85"/>
    <w:rsid w:val="007F4C56"/>
    <w:rsid w:val="007F4FE2"/>
    <w:rsid w:val="007F6F9B"/>
    <w:rsid w:val="007F7095"/>
    <w:rsid w:val="007F77E2"/>
    <w:rsid w:val="007F7D23"/>
    <w:rsid w:val="008006B7"/>
    <w:rsid w:val="008013A7"/>
    <w:rsid w:val="00801EE7"/>
    <w:rsid w:val="00803A00"/>
    <w:rsid w:val="008056C4"/>
    <w:rsid w:val="00805F9E"/>
    <w:rsid w:val="008065BD"/>
    <w:rsid w:val="00806B23"/>
    <w:rsid w:val="00806B80"/>
    <w:rsid w:val="008104B8"/>
    <w:rsid w:val="00810B93"/>
    <w:rsid w:val="00813044"/>
    <w:rsid w:val="00813915"/>
    <w:rsid w:val="00814366"/>
    <w:rsid w:val="0081485B"/>
    <w:rsid w:val="008150BC"/>
    <w:rsid w:val="008215D0"/>
    <w:rsid w:val="008224F4"/>
    <w:rsid w:val="0082256C"/>
    <w:rsid w:val="00823677"/>
    <w:rsid w:val="008242AA"/>
    <w:rsid w:val="00825A7E"/>
    <w:rsid w:val="008276FC"/>
    <w:rsid w:val="008277EE"/>
    <w:rsid w:val="0082788A"/>
    <w:rsid w:val="00827A67"/>
    <w:rsid w:val="008330F3"/>
    <w:rsid w:val="00835213"/>
    <w:rsid w:val="008357AC"/>
    <w:rsid w:val="00840530"/>
    <w:rsid w:val="00842559"/>
    <w:rsid w:val="00842EA9"/>
    <w:rsid w:val="00843EA7"/>
    <w:rsid w:val="00845F3D"/>
    <w:rsid w:val="008463C9"/>
    <w:rsid w:val="0084674F"/>
    <w:rsid w:val="00846D4B"/>
    <w:rsid w:val="008508EE"/>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7A7"/>
    <w:rsid w:val="008728F5"/>
    <w:rsid w:val="00872AA1"/>
    <w:rsid w:val="008739BA"/>
    <w:rsid w:val="00875457"/>
    <w:rsid w:val="00875CA8"/>
    <w:rsid w:val="00881D68"/>
    <w:rsid w:val="00881E90"/>
    <w:rsid w:val="00883E2F"/>
    <w:rsid w:val="008844AA"/>
    <w:rsid w:val="00885FFD"/>
    <w:rsid w:val="008874B5"/>
    <w:rsid w:val="0088775B"/>
    <w:rsid w:val="00887DD8"/>
    <w:rsid w:val="00890B5B"/>
    <w:rsid w:val="008918B2"/>
    <w:rsid w:val="008928F6"/>
    <w:rsid w:val="00892A40"/>
    <w:rsid w:val="00892CBF"/>
    <w:rsid w:val="0089442F"/>
    <w:rsid w:val="00894B16"/>
    <w:rsid w:val="008952A7"/>
    <w:rsid w:val="0089604C"/>
    <w:rsid w:val="00896136"/>
    <w:rsid w:val="00897091"/>
    <w:rsid w:val="00897E22"/>
    <w:rsid w:val="008A1780"/>
    <w:rsid w:val="008A18FE"/>
    <w:rsid w:val="008A7E7F"/>
    <w:rsid w:val="008B1732"/>
    <w:rsid w:val="008B1920"/>
    <w:rsid w:val="008B1C27"/>
    <w:rsid w:val="008B243E"/>
    <w:rsid w:val="008B24D0"/>
    <w:rsid w:val="008B29BF"/>
    <w:rsid w:val="008B2D1F"/>
    <w:rsid w:val="008B2E9A"/>
    <w:rsid w:val="008B35B5"/>
    <w:rsid w:val="008B3703"/>
    <w:rsid w:val="008B3A0C"/>
    <w:rsid w:val="008B5973"/>
    <w:rsid w:val="008B5D3E"/>
    <w:rsid w:val="008B6FC9"/>
    <w:rsid w:val="008B7416"/>
    <w:rsid w:val="008C1C55"/>
    <w:rsid w:val="008C1E02"/>
    <w:rsid w:val="008C221C"/>
    <w:rsid w:val="008C25E3"/>
    <w:rsid w:val="008C5F31"/>
    <w:rsid w:val="008C7F11"/>
    <w:rsid w:val="008C7FA3"/>
    <w:rsid w:val="008D060D"/>
    <w:rsid w:val="008D0BE6"/>
    <w:rsid w:val="008D2352"/>
    <w:rsid w:val="008D3244"/>
    <w:rsid w:val="008D386E"/>
    <w:rsid w:val="008D38C4"/>
    <w:rsid w:val="008D4166"/>
    <w:rsid w:val="008D43BC"/>
    <w:rsid w:val="008D4670"/>
    <w:rsid w:val="008D5AEE"/>
    <w:rsid w:val="008D5B2D"/>
    <w:rsid w:val="008D618E"/>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F1886"/>
    <w:rsid w:val="008F24D9"/>
    <w:rsid w:val="008F3F11"/>
    <w:rsid w:val="008F3F2C"/>
    <w:rsid w:val="008F3FDE"/>
    <w:rsid w:val="008F41C5"/>
    <w:rsid w:val="008F433D"/>
    <w:rsid w:val="008F531B"/>
    <w:rsid w:val="008F5EBE"/>
    <w:rsid w:val="008F6421"/>
    <w:rsid w:val="008F661F"/>
    <w:rsid w:val="008F6D9A"/>
    <w:rsid w:val="008F72C3"/>
    <w:rsid w:val="009015C9"/>
    <w:rsid w:val="00902FA8"/>
    <w:rsid w:val="009044A5"/>
    <w:rsid w:val="009062AE"/>
    <w:rsid w:val="0090740C"/>
    <w:rsid w:val="009079E8"/>
    <w:rsid w:val="00907E9E"/>
    <w:rsid w:val="00910110"/>
    <w:rsid w:val="009109E8"/>
    <w:rsid w:val="0091229B"/>
    <w:rsid w:val="00912E6F"/>
    <w:rsid w:val="00914610"/>
    <w:rsid w:val="009146C3"/>
    <w:rsid w:val="00914A87"/>
    <w:rsid w:val="00915181"/>
    <w:rsid w:val="0092149E"/>
    <w:rsid w:val="009234DE"/>
    <w:rsid w:val="0092356A"/>
    <w:rsid w:val="00923D7E"/>
    <w:rsid w:val="00924093"/>
    <w:rsid w:val="00924220"/>
    <w:rsid w:val="009251E2"/>
    <w:rsid w:val="00925592"/>
    <w:rsid w:val="009264C0"/>
    <w:rsid w:val="00930A15"/>
    <w:rsid w:val="009310C9"/>
    <w:rsid w:val="00932B4B"/>
    <w:rsid w:val="0093414A"/>
    <w:rsid w:val="00934211"/>
    <w:rsid w:val="0093475D"/>
    <w:rsid w:val="00934C54"/>
    <w:rsid w:val="009358AE"/>
    <w:rsid w:val="00941229"/>
    <w:rsid w:val="00941791"/>
    <w:rsid w:val="0094271B"/>
    <w:rsid w:val="009428CD"/>
    <w:rsid w:val="00942FA2"/>
    <w:rsid w:val="00943213"/>
    <w:rsid w:val="009459CE"/>
    <w:rsid w:val="00945AF0"/>
    <w:rsid w:val="00947818"/>
    <w:rsid w:val="00952560"/>
    <w:rsid w:val="009534B8"/>
    <w:rsid w:val="0095482A"/>
    <w:rsid w:val="00955A95"/>
    <w:rsid w:val="00956946"/>
    <w:rsid w:val="00963820"/>
    <w:rsid w:val="009662BC"/>
    <w:rsid w:val="0096674C"/>
    <w:rsid w:val="00970FF7"/>
    <w:rsid w:val="0097111B"/>
    <w:rsid w:val="00980B89"/>
    <w:rsid w:val="00983215"/>
    <w:rsid w:val="00986605"/>
    <w:rsid w:val="00987B1A"/>
    <w:rsid w:val="00987EAB"/>
    <w:rsid w:val="00990EFA"/>
    <w:rsid w:val="00991991"/>
    <w:rsid w:val="00996DDB"/>
    <w:rsid w:val="009972DF"/>
    <w:rsid w:val="009A466F"/>
    <w:rsid w:val="009A4EDF"/>
    <w:rsid w:val="009A6B8E"/>
    <w:rsid w:val="009B0FE0"/>
    <w:rsid w:val="009B2AA5"/>
    <w:rsid w:val="009B4786"/>
    <w:rsid w:val="009B47A9"/>
    <w:rsid w:val="009B502E"/>
    <w:rsid w:val="009B59B0"/>
    <w:rsid w:val="009B61D7"/>
    <w:rsid w:val="009B6D1C"/>
    <w:rsid w:val="009B74D3"/>
    <w:rsid w:val="009B7C25"/>
    <w:rsid w:val="009C0FC1"/>
    <w:rsid w:val="009C1A8E"/>
    <w:rsid w:val="009C1EEF"/>
    <w:rsid w:val="009C2112"/>
    <w:rsid w:val="009C2C75"/>
    <w:rsid w:val="009C4039"/>
    <w:rsid w:val="009C7541"/>
    <w:rsid w:val="009C7EFF"/>
    <w:rsid w:val="009D1025"/>
    <w:rsid w:val="009D1037"/>
    <w:rsid w:val="009D138C"/>
    <w:rsid w:val="009D1CFA"/>
    <w:rsid w:val="009D36C2"/>
    <w:rsid w:val="009D6203"/>
    <w:rsid w:val="009D6327"/>
    <w:rsid w:val="009D6D5F"/>
    <w:rsid w:val="009D74AD"/>
    <w:rsid w:val="009E0DF1"/>
    <w:rsid w:val="009E174F"/>
    <w:rsid w:val="009E1A41"/>
    <w:rsid w:val="009E2AAB"/>
    <w:rsid w:val="009E359E"/>
    <w:rsid w:val="009E6BA9"/>
    <w:rsid w:val="009E754E"/>
    <w:rsid w:val="009F1C65"/>
    <w:rsid w:val="009F3B69"/>
    <w:rsid w:val="00A012AD"/>
    <w:rsid w:val="00A01398"/>
    <w:rsid w:val="00A0402A"/>
    <w:rsid w:val="00A06BE5"/>
    <w:rsid w:val="00A06EC2"/>
    <w:rsid w:val="00A073F2"/>
    <w:rsid w:val="00A07925"/>
    <w:rsid w:val="00A105D8"/>
    <w:rsid w:val="00A10A67"/>
    <w:rsid w:val="00A13274"/>
    <w:rsid w:val="00A1585A"/>
    <w:rsid w:val="00A15D57"/>
    <w:rsid w:val="00A171B7"/>
    <w:rsid w:val="00A224D5"/>
    <w:rsid w:val="00A22596"/>
    <w:rsid w:val="00A228E0"/>
    <w:rsid w:val="00A22A18"/>
    <w:rsid w:val="00A23F3E"/>
    <w:rsid w:val="00A2466D"/>
    <w:rsid w:val="00A25023"/>
    <w:rsid w:val="00A256A2"/>
    <w:rsid w:val="00A261CD"/>
    <w:rsid w:val="00A269A7"/>
    <w:rsid w:val="00A3045E"/>
    <w:rsid w:val="00A30EE0"/>
    <w:rsid w:val="00A313E2"/>
    <w:rsid w:val="00A33C76"/>
    <w:rsid w:val="00A347F9"/>
    <w:rsid w:val="00A353B2"/>
    <w:rsid w:val="00A35B42"/>
    <w:rsid w:val="00A3732E"/>
    <w:rsid w:val="00A43B39"/>
    <w:rsid w:val="00A44A5B"/>
    <w:rsid w:val="00A4575A"/>
    <w:rsid w:val="00A47A74"/>
    <w:rsid w:val="00A47EA4"/>
    <w:rsid w:val="00A50EB1"/>
    <w:rsid w:val="00A51893"/>
    <w:rsid w:val="00A52FBB"/>
    <w:rsid w:val="00A541E1"/>
    <w:rsid w:val="00A608B6"/>
    <w:rsid w:val="00A608BA"/>
    <w:rsid w:val="00A61688"/>
    <w:rsid w:val="00A61C75"/>
    <w:rsid w:val="00A61E29"/>
    <w:rsid w:val="00A6294E"/>
    <w:rsid w:val="00A62EED"/>
    <w:rsid w:val="00A654C9"/>
    <w:rsid w:val="00A65653"/>
    <w:rsid w:val="00A67DDC"/>
    <w:rsid w:val="00A71874"/>
    <w:rsid w:val="00A71C62"/>
    <w:rsid w:val="00A73167"/>
    <w:rsid w:val="00A7427C"/>
    <w:rsid w:val="00A74572"/>
    <w:rsid w:val="00A7568A"/>
    <w:rsid w:val="00A758DD"/>
    <w:rsid w:val="00A75BDD"/>
    <w:rsid w:val="00A76336"/>
    <w:rsid w:val="00A77057"/>
    <w:rsid w:val="00A77640"/>
    <w:rsid w:val="00A8017A"/>
    <w:rsid w:val="00A80F56"/>
    <w:rsid w:val="00A810E7"/>
    <w:rsid w:val="00A8133A"/>
    <w:rsid w:val="00A81880"/>
    <w:rsid w:val="00A82303"/>
    <w:rsid w:val="00A82ECB"/>
    <w:rsid w:val="00A8367A"/>
    <w:rsid w:val="00A83B6F"/>
    <w:rsid w:val="00A84058"/>
    <w:rsid w:val="00A84352"/>
    <w:rsid w:val="00A84B4A"/>
    <w:rsid w:val="00A8530F"/>
    <w:rsid w:val="00A8595D"/>
    <w:rsid w:val="00A876FD"/>
    <w:rsid w:val="00A90A93"/>
    <w:rsid w:val="00A91965"/>
    <w:rsid w:val="00A9420D"/>
    <w:rsid w:val="00A96079"/>
    <w:rsid w:val="00A9630C"/>
    <w:rsid w:val="00AA0CFB"/>
    <w:rsid w:val="00AA19A8"/>
    <w:rsid w:val="00AA27E5"/>
    <w:rsid w:val="00AA2B71"/>
    <w:rsid w:val="00AA36A0"/>
    <w:rsid w:val="00AA38C0"/>
    <w:rsid w:val="00AA40D0"/>
    <w:rsid w:val="00AA5720"/>
    <w:rsid w:val="00AA5A49"/>
    <w:rsid w:val="00AA5F5C"/>
    <w:rsid w:val="00AA6484"/>
    <w:rsid w:val="00AA7CC2"/>
    <w:rsid w:val="00AB3180"/>
    <w:rsid w:val="00AB323D"/>
    <w:rsid w:val="00AB4427"/>
    <w:rsid w:val="00AB624E"/>
    <w:rsid w:val="00AB7387"/>
    <w:rsid w:val="00AC0632"/>
    <w:rsid w:val="00AC0BC2"/>
    <w:rsid w:val="00AC1AAB"/>
    <w:rsid w:val="00AC1FB2"/>
    <w:rsid w:val="00AC23A1"/>
    <w:rsid w:val="00AC2827"/>
    <w:rsid w:val="00AD1A0A"/>
    <w:rsid w:val="00AD40AD"/>
    <w:rsid w:val="00AD6401"/>
    <w:rsid w:val="00AE0C75"/>
    <w:rsid w:val="00AE10F9"/>
    <w:rsid w:val="00AE1389"/>
    <w:rsid w:val="00AE35B1"/>
    <w:rsid w:val="00AE3C84"/>
    <w:rsid w:val="00AE49D8"/>
    <w:rsid w:val="00AE6707"/>
    <w:rsid w:val="00AE71C1"/>
    <w:rsid w:val="00AE7D11"/>
    <w:rsid w:val="00AF335B"/>
    <w:rsid w:val="00AF5948"/>
    <w:rsid w:val="00AF6BCB"/>
    <w:rsid w:val="00AF72C9"/>
    <w:rsid w:val="00AF7603"/>
    <w:rsid w:val="00AF7ECC"/>
    <w:rsid w:val="00B00FA6"/>
    <w:rsid w:val="00B01D8C"/>
    <w:rsid w:val="00B025DC"/>
    <w:rsid w:val="00B034DD"/>
    <w:rsid w:val="00B05438"/>
    <w:rsid w:val="00B05FFD"/>
    <w:rsid w:val="00B0699D"/>
    <w:rsid w:val="00B07093"/>
    <w:rsid w:val="00B07229"/>
    <w:rsid w:val="00B1048A"/>
    <w:rsid w:val="00B13759"/>
    <w:rsid w:val="00B13D6B"/>
    <w:rsid w:val="00B15E37"/>
    <w:rsid w:val="00B17EF7"/>
    <w:rsid w:val="00B20DA4"/>
    <w:rsid w:val="00B22EFB"/>
    <w:rsid w:val="00B23EB0"/>
    <w:rsid w:val="00B25A8B"/>
    <w:rsid w:val="00B25F9E"/>
    <w:rsid w:val="00B27A20"/>
    <w:rsid w:val="00B30794"/>
    <w:rsid w:val="00B32F31"/>
    <w:rsid w:val="00B33A05"/>
    <w:rsid w:val="00B34655"/>
    <w:rsid w:val="00B348C4"/>
    <w:rsid w:val="00B359C5"/>
    <w:rsid w:val="00B361C5"/>
    <w:rsid w:val="00B416F8"/>
    <w:rsid w:val="00B42BCC"/>
    <w:rsid w:val="00B438B3"/>
    <w:rsid w:val="00B46305"/>
    <w:rsid w:val="00B4748C"/>
    <w:rsid w:val="00B474DF"/>
    <w:rsid w:val="00B5008A"/>
    <w:rsid w:val="00B54387"/>
    <w:rsid w:val="00B54733"/>
    <w:rsid w:val="00B54D19"/>
    <w:rsid w:val="00B54E20"/>
    <w:rsid w:val="00B55201"/>
    <w:rsid w:val="00B56161"/>
    <w:rsid w:val="00B60122"/>
    <w:rsid w:val="00B609B9"/>
    <w:rsid w:val="00B61E15"/>
    <w:rsid w:val="00B64C68"/>
    <w:rsid w:val="00B658E3"/>
    <w:rsid w:val="00B65B3A"/>
    <w:rsid w:val="00B66163"/>
    <w:rsid w:val="00B6685B"/>
    <w:rsid w:val="00B705CC"/>
    <w:rsid w:val="00B70629"/>
    <w:rsid w:val="00B7108F"/>
    <w:rsid w:val="00B716F0"/>
    <w:rsid w:val="00B71B20"/>
    <w:rsid w:val="00B71D12"/>
    <w:rsid w:val="00B7496E"/>
    <w:rsid w:val="00B75BBD"/>
    <w:rsid w:val="00B75D2E"/>
    <w:rsid w:val="00B76202"/>
    <w:rsid w:val="00B76BC1"/>
    <w:rsid w:val="00B76DDF"/>
    <w:rsid w:val="00B770ED"/>
    <w:rsid w:val="00B77966"/>
    <w:rsid w:val="00B810D1"/>
    <w:rsid w:val="00B81502"/>
    <w:rsid w:val="00B822DD"/>
    <w:rsid w:val="00B84312"/>
    <w:rsid w:val="00B847CB"/>
    <w:rsid w:val="00B866F9"/>
    <w:rsid w:val="00B8680D"/>
    <w:rsid w:val="00B90DFD"/>
    <w:rsid w:val="00B928F5"/>
    <w:rsid w:val="00B92E65"/>
    <w:rsid w:val="00B937F3"/>
    <w:rsid w:val="00B94265"/>
    <w:rsid w:val="00B97BC5"/>
    <w:rsid w:val="00BA08A8"/>
    <w:rsid w:val="00BA0E41"/>
    <w:rsid w:val="00BA1A4E"/>
    <w:rsid w:val="00BA2986"/>
    <w:rsid w:val="00BA2A63"/>
    <w:rsid w:val="00BA2B1C"/>
    <w:rsid w:val="00BA32CB"/>
    <w:rsid w:val="00BA53C6"/>
    <w:rsid w:val="00BA5978"/>
    <w:rsid w:val="00BA5A54"/>
    <w:rsid w:val="00BA5B76"/>
    <w:rsid w:val="00BA5BB1"/>
    <w:rsid w:val="00BB132B"/>
    <w:rsid w:val="00BB418D"/>
    <w:rsid w:val="00BB68EA"/>
    <w:rsid w:val="00BC073F"/>
    <w:rsid w:val="00BC082F"/>
    <w:rsid w:val="00BC2A75"/>
    <w:rsid w:val="00BC3E43"/>
    <w:rsid w:val="00BC4164"/>
    <w:rsid w:val="00BC43D4"/>
    <w:rsid w:val="00BC4AA2"/>
    <w:rsid w:val="00BD08BE"/>
    <w:rsid w:val="00BD123D"/>
    <w:rsid w:val="00BD281F"/>
    <w:rsid w:val="00BD5209"/>
    <w:rsid w:val="00BE0B98"/>
    <w:rsid w:val="00BE0F8C"/>
    <w:rsid w:val="00BE11C7"/>
    <w:rsid w:val="00BE2C17"/>
    <w:rsid w:val="00BE300C"/>
    <w:rsid w:val="00BE396F"/>
    <w:rsid w:val="00BE40BD"/>
    <w:rsid w:val="00BE5814"/>
    <w:rsid w:val="00BE5CB0"/>
    <w:rsid w:val="00BE611E"/>
    <w:rsid w:val="00BE6CCC"/>
    <w:rsid w:val="00BE7AA0"/>
    <w:rsid w:val="00BF1046"/>
    <w:rsid w:val="00BF1DFE"/>
    <w:rsid w:val="00BF1FB7"/>
    <w:rsid w:val="00BF2F9A"/>
    <w:rsid w:val="00BF3713"/>
    <w:rsid w:val="00BF3C53"/>
    <w:rsid w:val="00BF43B4"/>
    <w:rsid w:val="00BF5379"/>
    <w:rsid w:val="00BF5EBE"/>
    <w:rsid w:val="00BF6698"/>
    <w:rsid w:val="00BF6BF5"/>
    <w:rsid w:val="00BF702A"/>
    <w:rsid w:val="00BF7296"/>
    <w:rsid w:val="00BF7C9B"/>
    <w:rsid w:val="00C00969"/>
    <w:rsid w:val="00C00F5F"/>
    <w:rsid w:val="00C015D0"/>
    <w:rsid w:val="00C02914"/>
    <w:rsid w:val="00C02E29"/>
    <w:rsid w:val="00C03152"/>
    <w:rsid w:val="00C037C0"/>
    <w:rsid w:val="00C03D2A"/>
    <w:rsid w:val="00C05EB2"/>
    <w:rsid w:val="00C07176"/>
    <w:rsid w:val="00C10438"/>
    <w:rsid w:val="00C1078B"/>
    <w:rsid w:val="00C115DB"/>
    <w:rsid w:val="00C1396A"/>
    <w:rsid w:val="00C13987"/>
    <w:rsid w:val="00C15222"/>
    <w:rsid w:val="00C1528E"/>
    <w:rsid w:val="00C154CC"/>
    <w:rsid w:val="00C16F8A"/>
    <w:rsid w:val="00C17276"/>
    <w:rsid w:val="00C17866"/>
    <w:rsid w:val="00C2028A"/>
    <w:rsid w:val="00C233EB"/>
    <w:rsid w:val="00C239DD"/>
    <w:rsid w:val="00C23AE7"/>
    <w:rsid w:val="00C2406D"/>
    <w:rsid w:val="00C24266"/>
    <w:rsid w:val="00C26712"/>
    <w:rsid w:val="00C26923"/>
    <w:rsid w:val="00C27EEA"/>
    <w:rsid w:val="00C3278E"/>
    <w:rsid w:val="00C32E09"/>
    <w:rsid w:val="00C3370E"/>
    <w:rsid w:val="00C33DC6"/>
    <w:rsid w:val="00C3416D"/>
    <w:rsid w:val="00C3471B"/>
    <w:rsid w:val="00C34790"/>
    <w:rsid w:val="00C34B4D"/>
    <w:rsid w:val="00C36986"/>
    <w:rsid w:val="00C377B4"/>
    <w:rsid w:val="00C37C13"/>
    <w:rsid w:val="00C426FB"/>
    <w:rsid w:val="00C43113"/>
    <w:rsid w:val="00C43948"/>
    <w:rsid w:val="00C44B80"/>
    <w:rsid w:val="00C45AFB"/>
    <w:rsid w:val="00C46389"/>
    <w:rsid w:val="00C46889"/>
    <w:rsid w:val="00C47E57"/>
    <w:rsid w:val="00C47E76"/>
    <w:rsid w:val="00C502FA"/>
    <w:rsid w:val="00C52A20"/>
    <w:rsid w:val="00C52BFD"/>
    <w:rsid w:val="00C54031"/>
    <w:rsid w:val="00C5423C"/>
    <w:rsid w:val="00C547F1"/>
    <w:rsid w:val="00C554D8"/>
    <w:rsid w:val="00C55DFC"/>
    <w:rsid w:val="00C56B5D"/>
    <w:rsid w:val="00C56D4E"/>
    <w:rsid w:val="00C577CF"/>
    <w:rsid w:val="00C60960"/>
    <w:rsid w:val="00C60D46"/>
    <w:rsid w:val="00C62AB9"/>
    <w:rsid w:val="00C66FE3"/>
    <w:rsid w:val="00C734C8"/>
    <w:rsid w:val="00C74346"/>
    <w:rsid w:val="00C74A00"/>
    <w:rsid w:val="00C76A09"/>
    <w:rsid w:val="00C76A34"/>
    <w:rsid w:val="00C76FBD"/>
    <w:rsid w:val="00C778C5"/>
    <w:rsid w:val="00C8189C"/>
    <w:rsid w:val="00C828E9"/>
    <w:rsid w:val="00C82EBF"/>
    <w:rsid w:val="00C839E7"/>
    <w:rsid w:val="00C83DA7"/>
    <w:rsid w:val="00C84384"/>
    <w:rsid w:val="00C86CFF"/>
    <w:rsid w:val="00C87604"/>
    <w:rsid w:val="00C87BAC"/>
    <w:rsid w:val="00C9064B"/>
    <w:rsid w:val="00C9365D"/>
    <w:rsid w:val="00C940ED"/>
    <w:rsid w:val="00C944F3"/>
    <w:rsid w:val="00C96935"/>
    <w:rsid w:val="00C9764A"/>
    <w:rsid w:val="00CA30E6"/>
    <w:rsid w:val="00CA3DAC"/>
    <w:rsid w:val="00CA53D7"/>
    <w:rsid w:val="00CA7B9B"/>
    <w:rsid w:val="00CB044D"/>
    <w:rsid w:val="00CB0E2B"/>
    <w:rsid w:val="00CB1ACC"/>
    <w:rsid w:val="00CB2FB0"/>
    <w:rsid w:val="00CB4F00"/>
    <w:rsid w:val="00CB57EA"/>
    <w:rsid w:val="00CC05C6"/>
    <w:rsid w:val="00CC072C"/>
    <w:rsid w:val="00CC1C62"/>
    <w:rsid w:val="00CC31D7"/>
    <w:rsid w:val="00CC47D2"/>
    <w:rsid w:val="00CC5475"/>
    <w:rsid w:val="00CC648B"/>
    <w:rsid w:val="00CC67A0"/>
    <w:rsid w:val="00CC7470"/>
    <w:rsid w:val="00CC74D2"/>
    <w:rsid w:val="00CD410A"/>
    <w:rsid w:val="00CD5D7E"/>
    <w:rsid w:val="00CD66C7"/>
    <w:rsid w:val="00CD6E08"/>
    <w:rsid w:val="00CE52DC"/>
    <w:rsid w:val="00CE656D"/>
    <w:rsid w:val="00CE7013"/>
    <w:rsid w:val="00CF114E"/>
    <w:rsid w:val="00CF24F6"/>
    <w:rsid w:val="00CF447B"/>
    <w:rsid w:val="00CF4E21"/>
    <w:rsid w:val="00CF738C"/>
    <w:rsid w:val="00D00E93"/>
    <w:rsid w:val="00D01C8A"/>
    <w:rsid w:val="00D02D87"/>
    <w:rsid w:val="00D02D93"/>
    <w:rsid w:val="00D03B1E"/>
    <w:rsid w:val="00D04D4B"/>
    <w:rsid w:val="00D050F7"/>
    <w:rsid w:val="00D05A0E"/>
    <w:rsid w:val="00D065C5"/>
    <w:rsid w:val="00D07493"/>
    <w:rsid w:val="00D07E00"/>
    <w:rsid w:val="00D118F6"/>
    <w:rsid w:val="00D11EE2"/>
    <w:rsid w:val="00D13B89"/>
    <w:rsid w:val="00D210E0"/>
    <w:rsid w:val="00D23333"/>
    <w:rsid w:val="00D23BEC"/>
    <w:rsid w:val="00D23BF0"/>
    <w:rsid w:val="00D2441E"/>
    <w:rsid w:val="00D24B2F"/>
    <w:rsid w:val="00D25D89"/>
    <w:rsid w:val="00D262EE"/>
    <w:rsid w:val="00D2662D"/>
    <w:rsid w:val="00D31779"/>
    <w:rsid w:val="00D33AE6"/>
    <w:rsid w:val="00D33C7F"/>
    <w:rsid w:val="00D33FE7"/>
    <w:rsid w:val="00D34D44"/>
    <w:rsid w:val="00D4093F"/>
    <w:rsid w:val="00D42F2C"/>
    <w:rsid w:val="00D432D3"/>
    <w:rsid w:val="00D43B65"/>
    <w:rsid w:val="00D44B2E"/>
    <w:rsid w:val="00D46A26"/>
    <w:rsid w:val="00D46D60"/>
    <w:rsid w:val="00D47C11"/>
    <w:rsid w:val="00D50104"/>
    <w:rsid w:val="00D50343"/>
    <w:rsid w:val="00D525D7"/>
    <w:rsid w:val="00D53D16"/>
    <w:rsid w:val="00D53EF0"/>
    <w:rsid w:val="00D545B3"/>
    <w:rsid w:val="00D557F0"/>
    <w:rsid w:val="00D566EF"/>
    <w:rsid w:val="00D57753"/>
    <w:rsid w:val="00D605A0"/>
    <w:rsid w:val="00D6274D"/>
    <w:rsid w:val="00D63247"/>
    <w:rsid w:val="00D6326C"/>
    <w:rsid w:val="00D6347F"/>
    <w:rsid w:val="00D63946"/>
    <w:rsid w:val="00D65A45"/>
    <w:rsid w:val="00D66CE1"/>
    <w:rsid w:val="00D672B6"/>
    <w:rsid w:val="00D723B4"/>
    <w:rsid w:val="00D73649"/>
    <w:rsid w:val="00D77423"/>
    <w:rsid w:val="00D77BD0"/>
    <w:rsid w:val="00D8077C"/>
    <w:rsid w:val="00D80A23"/>
    <w:rsid w:val="00D80A37"/>
    <w:rsid w:val="00D81419"/>
    <w:rsid w:val="00D827CB"/>
    <w:rsid w:val="00D82BD0"/>
    <w:rsid w:val="00D83999"/>
    <w:rsid w:val="00D84C25"/>
    <w:rsid w:val="00D860BD"/>
    <w:rsid w:val="00D874A6"/>
    <w:rsid w:val="00D87A69"/>
    <w:rsid w:val="00D92E39"/>
    <w:rsid w:val="00D94F7E"/>
    <w:rsid w:val="00D97D3E"/>
    <w:rsid w:val="00DA0762"/>
    <w:rsid w:val="00DA2A32"/>
    <w:rsid w:val="00DA3406"/>
    <w:rsid w:val="00DA3D09"/>
    <w:rsid w:val="00DA4B04"/>
    <w:rsid w:val="00DA556D"/>
    <w:rsid w:val="00DA5F0E"/>
    <w:rsid w:val="00DA7AD2"/>
    <w:rsid w:val="00DB02E7"/>
    <w:rsid w:val="00DB1F8E"/>
    <w:rsid w:val="00DB234C"/>
    <w:rsid w:val="00DB37EB"/>
    <w:rsid w:val="00DB424C"/>
    <w:rsid w:val="00DB528F"/>
    <w:rsid w:val="00DB5D93"/>
    <w:rsid w:val="00DB7737"/>
    <w:rsid w:val="00DB7E7E"/>
    <w:rsid w:val="00DC0B2C"/>
    <w:rsid w:val="00DC155C"/>
    <w:rsid w:val="00DC260E"/>
    <w:rsid w:val="00DC566B"/>
    <w:rsid w:val="00DC691C"/>
    <w:rsid w:val="00DC6AB5"/>
    <w:rsid w:val="00DC6E8A"/>
    <w:rsid w:val="00DC7A54"/>
    <w:rsid w:val="00DD0E6E"/>
    <w:rsid w:val="00DD10B9"/>
    <w:rsid w:val="00DD141D"/>
    <w:rsid w:val="00DD1F0E"/>
    <w:rsid w:val="00DD25A0"/>
    <w:rsid w:val="00DD2DC4"/>
    <w:rsid w:val="00DD2ECE"/>
    <w:rsid w:val="00DD4960"/>
    <w:rsid w:val="00DD5101"/>
    <w:rsid w:val="00DD5700"/>
    <w:rsid w:val="00DD59D8"/>
    <w:rsid w:val="00DD5E59"/>
    <w:rsid w:val="00DD74BD"/>
    <w:rsid w:val="00DD7633"/>
    <w:rsid w:val="00DE0CF7"/>
    <w:rsid w:val="00DE217D"/>
    <w:rsid w:val="00DE382F"/>
    <w:rsid w:val="00DE3B27"/>
    <w:rsid w:val="00DE4F80"/>
    <w:rsid w:val="00DE68F6"/>
    <w:rsid w:val="00DE700F"/>
    <w:rsid w:val="00DF0174"/>
    <w:rsid w:val="00DF0E82"/>
    <w:rsid w:val="00DF14CB"/>
    <w:rsid w:val="00DF1954"/>
    <w:rsid w:val="00DF1F27"/>
    <w:rsid w:val="00DF4E3E"/>
    <w:rsid w:val="00DF6ABE"/>
    <w:rsid w:val="00DF70C2"/>
    <w:rsid w:val="00E00700"/>
    <w:rsid w:val="00E00BA7"/>
    <w:rsid w:val="00E0157A"/>
    <w:rsid w:val="00E01AE2"/>
    <w:rsid w:val="00E032A9"/>
    <w:rsid w:val="00E04178"/>
    <w:rsid w:val="00E04FCC"/>
    <w:rsid w:val="00E052A1"/>
    <w:rsid w:val="00E06281"/>
    <w:rsid w:val="00E06673"/>
    <w:rsid w:val="00E10329"/>
    <w:rsid w:val="00E10923"/>
    <w:rsid w:val="00E110ED"/>
    <w:rsid w:val="00E11912"/>
    <w:rsid w:val="00E11A79"/>
    <w:rsid w:val="00E11BD3"/>
    <w:rsid w:val="00E12CCB"/>
    <w:rsid w:val="00E13D80"/>
    <w:rsid w:val="00E1527B"/>
    <w:rsid w:val="00E15401"/>
    <w:rsid w:val="00E15FBC"/>
    <w:rsid w:val="00E1718C"/>
    <w:rsid w:val="00E1781E"/>
    <w:rsid w:val="00E17891"/>
    <w:rsid w:val="00E20366"/>
    <w:rsid w:val="00E20554"/>
    <w:rsid w:val="00E20E04"/>
    <w:rsid w:val="00E21C22"/>
    <w:rsid w:val="00E23BF4"/>
    <w:rsid w:val="00E23EE6"/>
    <w:rsid w:val="00E245F1"/>
    <w:rsid w:val="00E24668"/>
    <w:rsid w:val="00E25334"/>
    <w:rsid w:val="00E25784"/>
    <w:rsid w:val="00E261B4"/>
    <w:rsid w:val="00E274B9"/>
    <w:rsid w:val="00E27A71"/>
    <w:rsid w:val="00E32A53"/>
    <w:rsid w:val="00E32AAB"/>
    <w:rsid w:val="00E3376E"/>
    <w:rsid w:val="00E360D4"/>
    <w:rsid w:val="00E360EE"/>
    <w:rsid w:val="00E37ED7"/>
    <w:rsid w:val="00E43603"/>
    <w:rsid w:val="00E51108"/>
    <w:rsid w:val="00E5258F"/>
    <w:rsid w:val="00E52CC2"/>
    <w:rsid w:val="00E52F64"/>
    <w:rsid w:val="00E53C78"/>
    <w:rsid w:val="00E5412C"/>
    <w:rsid w:val="00E57C07"/>
    <w:rsid w:val="00E606C7"/>
    <w:rsid w:val="00E61454"/>
    <w:rsid w:val="00E61C0C"/>
    <w:rsid w:val="00E623FF"/>
    <w:rsid w:val="00E63D26"/>
    <w:rsid w:val="00E653FB"/>
    <w:rsid w:val="00E66581"/>
    <w:rsid w:val="00E66C8F"/>
    <w:rsid w:val="00E673A1"/>
    <w:rsid w:val="00E71622"/>
    <w:rsid w:val="00E71EDA"/>
    <w:rsid w:val="00E72E6F"/>
    <w:rsid w:val="00E7394C"/>
    <w:rsid w:val="00E749AF"/>
    <w:rsid w:val="00E75317"/>
    <w:rsid w:val="00E76355"/>
    <w:rsid w:val="00E80160"/>
    <w:rsid w:val="00E81FA5"/>
    <w:rsid w:val="00E846A1"/>
    <w:rsid w:val="00E858BD"/>
    <w:rsid w:val="00E85B62"/>
    <w:rsid w:val="00E86224"/>
    <w:rsid w:val="00E87C25"/>
    <w:rsid w:val="00E9075E"/>
    <w:rsid w:val="00E90C92"/>
    <w:rsid w:val="00E913C0"/>
    <w:rsid w:val="00E91904"/>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0B16"/>
    <w:rsid w:val="00EB35A2"/>
    <w:rsid w:val="00EB3ECA"/>
    <w:rsid w:val="00EB468B"/>
    <w:rsid w:val="00EB529D"/>
    <w:rsid w:val="00EB55C3"/>
    <w:rsid w:val="00EB5E48"/>
    <w:rsid w:val="00EB63AC"/>
    <w:rsid w:val="00EC4700"/>
    <w:rsid w:val="00EC556F"/>
    <w:rsid w:val="00EC6768"/>
    <w:rsid w:val="00EC681C"/>
    <w:rsid w:val="00EC75FE"/>
    <w:rsid w:val="00ED1BE0"/>
    <w:rsid w:val="00ED1C67"/>
    <w:rsid w:val="00ED3D97"/>
    <w:rsid w:val="00ED4013"/>
    <w:rsid w:val="00ED5CA7"/>
    <w:rsid w:val="00EE00FB"/>
    <w:rsid w:val="00EE14AE"/>
    <w:rsid w:val="00EE1A99"/>
    <w:rsid w:val="00EE2F72"/>
    <w:rsid w:val="00EE44E4"/>
    <w:rsid w:val="00EE530B"/>
    <w:rsid w:val="00EE5A56"/>
    <w:rsid w:val="00EE77B6"/>
    <w:rsid w:val="00EF0A40"/>
    <w:rsid w:val="00EF1ECF"/>
    <w:rsid w:val="00EF36BA"/>
    <w:rsid w:val="00EF422E"/>
    <w:rsid w:val="00EF4BF7"/>
    <w:rsid w:val="00EF5406"/>
    <w:rsid w:val="00EF59E7"/>
    <w:rsid w:val="00EF7D66"/>
    <w:rsid w:val="00F0120B"/>
    <w:rsid w:val="00F019B4"/>
    <w:rsid w:val="00F05B25"/>
    <w:rsid w:val="00F1077E"/>
    <w:rsid w:val="00F108AE"/>
    <w:rsid w:val="00F10BD7"/>
    <w:rsid w:val="00F1299C"/>
    <w:rsid w:val="00F1459C"/>
    <w:rsid w:val="00F15F38"/>
    <w:rsid w:val="00F171CE"/>
    <w:rsid w:val="00F178AF"/>
    <w:rsid w:val="00F20840"/>
    <w:rsid w:val="00F20A31"/>
    <w:rsid w:val="00F22ADB"/>
    <w:rsid w:val="00F231F4"/>
    <w:rsid w:val="00F23E29"/>
    <w:rsid w:val="00F240C5"/>
    <w:rsid w:val="00F26C5C"/>
    <w:rsid w:val="00F3009C"/>
    <w:rsid w:val="00F312A0"/>
    <w:rsid w:val="00F31305"/>
    <w:rsid w:val="00F3199E"/>
    <w:rsid w:val="00F31BF9"/>
    <w:rsid w:val="00F32571"/>
    <w:rsid w:val="00F32DD3"/>
    <w:rsid w:val="00F33619"/>
    <w:rsid w:val="00F336C4"/>
    <w:rsid w:val="00F338AF"/>
    <w:rsid w:val="00F36535"/>
    <w:rsid w:val="00F370B7"/>
    <w:rsid w:val="00F376FD"/>
    <w:rsid w:val="00F40AA1"/>
    <w:rsid w:val="00F40BF7"/>
    <w:rsid w:val="00F4108A"/>
    <w:rsid w:val="00F411E6"/>
    <w:rsid w:val="00F42B35"/>
    <w:rsid w:val="00F43055"/>
    <w:rsid w:val="00F44BF8"/>
    <w:rsid w:val="00F45492"/>
    <w:rsid w:val="00F461E8"/>
    <w:rsid w:val="00F46AB4"/>
    <w:rsid w:val="00F47BDF"/>
    <w:rsid w:val="00F50A15"/>
    <w:rsid w:val="00F50A21"/>
    <w:rsid w:val="00F52B8A"/>
    <w:rsid w:val="00F52C9C"/>
    <w:rsid w:val="00F5389D"/>
    <w:rsid w:val="00F55405"/>
    <w:rsid w:val="00F56459"/>
    <w:rsid w:val="00F57F98"/>
    <w:rsid w:val="00F60465"/>
    <w:rsid w:val="00F616DB"/>
    <w:rsid w:val="00F62135"/>
    <w:rsid w:val="00F64101"/>
    <w:rsid w:val="00F656EE"/>
    <w:rsid w:val="00F675A5"/>
    <w:rsid w:val="00F720CA"/>
    <w:rsid w:val="00F727F1"/>
    <w:rsid w:val="00F73E57"/>
    <w:rsid w:val="00F74F50"/>
    <w:rsid w:val="00F7587D"/>
    <w:rsid w:val="00F76734"/>
    <w:rsid w:val="00F76766"/>
    <w:rsid w:val="00F776DC"/>
    <w:rsid w:val="00F86F28"/>
    <w:rsid w:val="00F902D6"/>
    <w:rsid w:val="00F905D7"/>
    <w:rsid w:val="00F90898"/>
    <w:rsid w:val="00F91200"/>
    <w:rsid w:val="00F93707"/>
    <w:rsid w:val="00F93A31"/>
    <w:rsid w:val="00F93C7F"/>
    <w:rsid w:val="00F9480E"/>
    <w:rsid w:val="00F94AE1"/>
    <w:rsid w:val="00F954FF"/>
    <w:rsid w:val="00F95933"/>
    <w:rsid w:val="00F96F2A"/>
    <w:rsid w:val="00F975D0"/>
    <w:rsid w:val="00F97B62"/>
    <w:rsid w:val="00FA04E7"/>
    <w:rsid w:val="00FA1577"/>
    <w:rsid w:val="00FA1666"/>
    <w:rsid w:val="00FA6566"/>
    <w:rsid w:val="00FA6CD0"/>
    <w:rsid w:val="00FB0CDA"/>
    <w:rsid w:val="00FB3040"/>
    <w:rsid w:val="00FB4892"/>
    <w:rsid w:val="00FB517D"/>
    <w:rsid w:val="00FB70E6"/>
    <w:rsid w:val="00FB7DC9"/>
    <w:rsid w:val="00FC0E1F"/>
    <w:rsid w:val="00FC195E"/>
    <w:rsid w:val="00FC23D5"/>
    <w:rsid w:val="00FC2990"/>
    <w:rsid w:val="00FC2B14"/>
    <w:rsid w:val="00FC2B4A"/>
    <w:rsid w:val="00FC33AD"/>
    <w:rsid w:val="00FC3869"/>
    <w:rsid w:val="00FC40B3"/>
    <w:rsid w:val="00FC462A"/>
    <w:rsid w:val="00FC4E97"/>
    <w:rsid w:val="00FC701E"/>
    <w:rsid w:val="00FD03D0"/>
    <w:rsid w:val="00FD05A0"/>
    <w:rsid w:val="00FD0720"/>
    <w:rsid w:val="00FD07A2"/>
    <w:rsid w:val="00FD0A11"/>
    <w:rsid w:val="00FD0A9F"/>
    <w:rsid w:val="00FD2352"/>
    <w:rsid w:val="00FD2A63"/>
    <w:rsid w:val="00FD36C2"/>
    <w:rsid w:val="00FD37ED"/>
    <w:rsid w:val="00FD3C3D"/>
    <w:rsid w:val="00FD3CBA"/>
    <w:rsid w:val="00FD3E5D"/>
    <w:rsid w:val="00FD446F"/>
    <w:rsid w:val="00FD47FE"/>
    <w:rsid w:val="00FD5507"/>
    <w:rsid w:val="00FD7DA9"/>
    <w:rsid w:val="00FE26EB"/>
    <w:rsid w:val="00FE4663"/>
    <w:rsid w:val="00FE5A1D"/>
    <w:rsid w:val="00FE5CCF"/>
    <w:rsid w:val="00FF0354"/>
    <w:rsid w:val="00FF0465"/>
    <w:rsid w:val="00FF36C4"/>
    <w:rsid w:val="00FF4C2B"/>
    <w:rsid w:val="00FF6DFC"/>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7568A"/>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unhideWhenUsed/>
    <w:rsid w:val="00A7568A"/>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A7568A"/>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3" Type="http://schemas.openxmlformats.org/officeDocument/2006/relationships/image" Target="media/image26.png"/><Relationship Id="rId2" Type="http://schemas.openxmlformats.org/officeDocument/2006/relationships/image" Target="media/image20.png"/><Relationship Id="rId1" Type="http://schemas.openxmlformats.org/officeDocument/2006/relationships/image" Target="media/image10.png"/><Relationship Id="rId6" Type="http://schemas.openxmlformats.org/officeDocument/2006/relationships/image" Target="media/image44.png"/><Relationship Id="rId5" Type="http://schemas.openxmlformats.org/officeDocument/2006/relationships/image" Target="media/image38.png"/><Relationship Id="rId4" Type="http://schemas.openxmlformats.org/officeDocument/2006/relationships/image" Target="media/image32.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1.png"/><Relationship Id="rId26" Type="http://schemas.openxmlformats.org/officeDocument/2006/relationships/image" Target="media/image9.png"/><Relationship Id="rId39" Type="http://schemas.openxmlformats.org/officeDocument/2006/relationships/image" Target="media/image23.png"/><Relationship Id="rId21" Type="http://schemas.openxmlformats.org/officeDocument/2006/relationships/image" Target="media/image4.png"/><Relationship Id="rId34" Type="http://schemas.openxmlformats.org/officeDocument/2006/relationships/image" Target="media/image17.png"/><Relationship Id="rId42" Type="http://schemas.openxmlformats.org/officeDocument/2006/relationships/image" Target="media/image27.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2.png"/><Relationship Id="rId63"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microsoft.com/office/2018/08/relationships/commentsExtensible" Target="commentsExtensible.xml"/><Relationship Id="rId29" Type="http://schemas.openxmlformats.org/officeDocument/2006/relationships/image" Target="media/image13.png"/><Relationship Id="rId11" Type="http://schemas.openxmlformats.org/officeDocument/2006/relationships/endnotes" Target="endnotes.xml"/><Relationship Id="rId24" Type="http://schemas.openxmlformats.org/officeDocument/2006/relationships/image" Target="media/image7.png"/><Relationship Id="rId32" Type="http://schemas.openxmlformats.org/officeDocument/2006/relationships/hyperlink" Target="https://github.com/maxlindmark/scaling" TargetMode="External"/><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30.png"/><Relationship Id="rId53" Type="http://schemas.openxmlformats.org/officeDocument/2006/relationships/image" Target="media/image40.png"/><Relationship Id="rId58" Type="http://schemas.openxmlformats.org/officeDocument/2006/relationships/header" Target="header1.xml"/><Relationship Id="rId5" Type="http://schemas.openxmlformats.org/officeDocument/2006/relationships/customXml" Target="../customXml/item5.xml"/><Relationship Id="rId61" Type="http://schemas.openxmlformats.org/officeDocument/2006/relationships/fontTable" Target="fontTable.xml"/><Relationship Id="rId19" Type="http://schemas.openxmlformats.org/officeDocument/2006/relationships/image" Target="media/image2.png"/><Relationship Id="rId14" Type="http://schemas.microsoft.com/office/2011/relationships/commentsExtended" Target="commentsExtended.xml"/><Relationship Id="rId22" Type="http://schemas.openxmlformats.org/officeDocument/2006/relationships/image" Target="media/image5.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8.png"/><Relationship Id="rId43" Type="http://schemas.openxmlformats.org/officeDocument/2006/relationships/image" Target="media/image28.png"/><Relationship Id="rId48" Type="http://schemas.openxmlformats.org/officeDocument/2006/relationships/image" Target="media/image34.png"/><Relationship Id="rId56" Type="http://schemas.openxmlformats.org/officeDocument/2006/relationships/image" Target="media/image43.png"/><Relationship Id="rId8" Type="http://schemas.openxmlformats.org/officeDocument/2006/relationships/settings" Target="settings.xml"/><Relationship Id="rId51" Type="http://schemas.openxmlformats.org/officeDocument/2006/relationships/image" Target="media/image37.png"/><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hyperlink" Target="https://github.com/maxlindmark/scaling" TargetMode="External"/><Relationship Id="rId25" Type="http://schemas.openxmlformats.org/officeDocument/2006/relationships/image" Target="media/image8.png"/><Relationship Id="rId33" Type="http://schemas.openxmlformats.org/officeDocument/2006/relationships/image" Target="media/image16.png"/><Relationship Id="rId38" Type="http://schemas.openxmlformats.org/officeDocument/2006/relationships/image" Target="media/image22.png"/><Relationship Id="rId46" Type="http://schemas.openxmlformats.org/officeDocument/2006/relationships/image" Target="media/image31.png"/><Relationship Id="rId59"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25.png"/><Relationship Id="rId54" Type="http://schemas.openxmlformats.org/officeDocument/2006/relationships/image" Target="media/image41.png"/><Relationship Id="rId62"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6/09/relationships/commentsIds" Target="commentsIds.xml"/><Relationship Id="rId23" Type="http://schemas.openxmlformats.org/officeDocument/2006/relationships/image" Target="media/image6.png"/><Relationship Id="rId28" Type="http://schemas.openxmlformats.org/officeDocument/2006/relationships/image" Target="media/image12.png"/><Relationship Id="rId36" Type="http://schemas.openxmlformats.org/officeDocument/2006/relationships/image" Target="media/image19.png"/><Relationship Id="rId49" Type="http://schemas.openxmlformats.org/officeDocument/2006/relationships/image" Target="media/image35.png"/><Relationship Id="rId57" Type="http://schemas.openxmlformats.org/officeDocument/2006/relationships/image" Target="media/image45.png"/><Relationship Id="rId10" Type="http://schemas.openxmlformats.org/officeDocument/2006/relationships/footnotes" Target="footnotes.xml"/><Relationship Id="rId31" Type="http://schemas.openxmlformats.org/officeDocument/2006/relationships/image" Target="media/image15.png"/><Relationship Id="rId44" Type="http://schemas.openxmlformats.org/officeDocument/2006/relationships/image" Target="media/image29.png"/><Relationship Id="rId52" Type="http://schemas.openxmlformats.org/officeDocument/2006/relationships/image" Target="media/image39.png"/><Relationship Id="rId60"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8E355810-1C3C-4C1C-B3D3-C80E3E01B94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TotalTime>
  <Pages>47</Pages>
  <Words>3977</Words>
  <Characters>22671</Characters>
  <Application>Microsoft Office Word</Application>
  <DocSecurity>0</DocSecurity>
  <Lines>188</Lines>
  <Paragraphs>53</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26595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332</cp:revision>
  <cp:lastPrinted>2012-03-26T17:07:00Z</cp:lastPrinted>
  <dcterms:created xsi:type="dcterms:W3CDTF">2020-06-24T13:48:00Z</dcterms:created>
  <dcterms:modified xsi:type="dcterms:W3CDTF">2020-08-17T15:17:00Z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