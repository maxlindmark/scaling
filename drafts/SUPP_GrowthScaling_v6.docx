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B23D61">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B23D61">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B23D61">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B23D61">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B23D61">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B23D61">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B23D61">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B23D61">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B23D61">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B23D61">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B23D61">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B23D61">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B23D61">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B23D61">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50829343"/>
      <w:r w:rsidRPr="000F3C49">
        <w:lastRenderedPageBreak/>
        <w:t>Literature search</w:t>
      </w:r>
      <w:r w:rsidR="00392EF2">
        <w:t>, selection process and criteria</w:t>
      </w:r>
      <w:bookmarkEnd w:id="3"/>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rFonts w:ascii="Times New Roman" w:cs="Times New Roman"/>
          <w:lang w:val="en-GB"/>
        </w:rPr>
        <w:t xml:space="preserve">(Deslauriers </w:t>
      </w:r>
      <w:r w:rsidR="00765102" w:rsidRPr="00E22246">
        <w:rPr>
          <w:rFonts w:ascii="Times New Roman" w:cs="Times New Roman"/>
          <w:i/>
          <w:iCs/>
          <w:lang w:val="en-GB"/>
        </w:rPr>
        <w:t>et al.</w:t>
      </w:r>
      <w:r w:rsidR="00765102" w:rsidRPr="00E22246">
        <w:rPr>
          <w:rFonts w:ascii="Times New Roman" w:cs="Times New Roman"/>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4" w:author="Max Lindmark" w:date="2020-08-17T12:20:00Z"/>
          <w:rFonts w:cstheme="minorHAnsi"/>
          <w:lang w:val="en-GB"/>
        </w:rPr>
      </w:pPr>
      <w:r w:rsidRPr="00E22246">
        <w:rPr>
          <w:rFonts w:cstheme="minorHAnsi"/>
          <w:lang w:val="en-GB"/>
        </w:rPr>
        <w:t xml:space="preserve">The search terms </w:t>
      </w:r>
      <w:del w:id="5"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6" w:author="Max Lindmark" w:date="2020-08-17T12:19:00Z">
        <w:r w:rsidRPr="00E22246" w:rsidDel="00D07E00">
          <w:rPr>
            <w:rFonts w:cstheme="minorHAnsi"/>
            <w:lang w:val="en-GB"/>
          </w:rPr>
          <w:delText xml:space="preserve">in </w:delText>
        </w:r>
      </w:del>
      <w:ins w:id="7" w:author="Max Lindmark" w:date="2020-08-17T12:19:00Z">
        <w:r w:rsidR="00D07E00" w:rsidRPr="00E22246">
          <w:rPr>
            <w:rFonts w:cstheme="minorHAnsi"/>
            <w:lang w:val="en-GB"/>
          </w:rPr>
          <w:t>below for each r</w:t>
        </w:r>
      </w:ins>
      <w:ins w:id="8" w:author="Max Lindmark" w:date="2020-08-17T12:20:00Z">
        <w:r w:rsidR="00D07E00" w:rsidRPr="00E22246">
          <w:rPr>
            <w:rFonts w:cstheme="minorHAnsi"/>
            <w:lang w:val="en-GB"/>
          </w:rPr>
          <w:t>ate separately</w:t>
        </w:r>
      </w:ins>
      <w:del w:id="9"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0"/>
      <w:commentRangeStart w:id="11"/>
      <w:ins w:id="12" w:author="Max Lindmark" w:date="2020-08-17T12:20:00Z">
        <w:r w:rsidR="00D07E00" w:rsidRPr="00E22246">
          <w:rPr>
            <w:rFonts w:cstheme="minorHAnsi"/>
            <w:lang w:val="en-GB"/>
          </w:rPr>
          <w:t>.</w:t>
        </w:r>
        <w:commentRangeEnd w:id="10"/>
        <w:r w:rsidR="00D07E00" w:rsidRPr="00E22246">
          <w:rPr>
            <w:rStyle w:val="CommentReference"/>
            <w:sz w:val="24"/>
            <w:szCs w:val="24"/>
          </w:rPr>
          <w:commentReference w:id="10"/>
        </w:r>
        <w:commentRangeEnd w:id="11"/>
        <w:r w:rsidR="00D07E00" w:rsidRPr="00E22246">
          <w:rPr>
            <w:rStyle w:val="CommentReference"/>
            <w:sz w:val="24"/>
            <w:szCs w:val="24"/>
          </w:rPr>
          <w:commentReference w:id="11"/>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3"/>
        <w:commentRangeStart w:id="14"/>
        <w:commentRangeStart w:id="15"/>
        <w:r w:rsidR="00D07E00" w:rsidRPr="00E22246">
          <w:rPr>
            <w:rFonts w:cstheme="minorHAnsi"/>
            <w:lang w:val="en-GB"/>
          </w:rPr>
          <w:t xml:space="preserve">The use of additional subjects for growth and consumption reflects the lower data availability compared to metabolism. </w:t>
        </w:r>
        <w:commentRangeEnd w:id="13"/>
        <w:r w:rsidR="00D07E00" w:rsidRPr="00E22246">
          <w:rPr>
            <w:rStyle w:val="CommentReference"/>
            <w:sz w:val="24"/>
            <w:szCs w:val="24"/>
          </w:rPr>
          <w:commentReference w:id="13"/>
        </w:r>
        <w:commentRangeEnd w:id="14"/>
        <w:r w:rsidR="00D07E00" w:rsidRPr="00E22246">
          <w:rPr>
            <w:rStyle w:val="CommentReference"/>
            <w:sz w:val="24"/>
            <w:szCs w:val="24"/>
          </w:rPr>
          <w:commentReference w:id="14"/>
        </w:r>
        <w:commentRangeEnd w:id="15"/>
        <w:r w:rsidR="00D07E00" w:rsidRPr="00E22246">
          <w:rPr>
            <w:rStyle w:val="CommentReference"/>
            <w:sz w:val="24"/>
            <w:szCs w:val="24"/>
          </w:rPr>
          <w:commentReference w:id="15"/>
        </w:r>
      </w:ins>
      <w:r w:rsidRPr="00E22246">
        <w:rPr>
          <w:rFonts w:cstheme="minorHAnsi"/>
          <w:lang w:val="en-GB"/>
        </w:rPr>
        <w:t xml:space="preserve"> </w:t>
      </w:r>
    </w:p>
    <w:p w14:paraId="36A27D74" w14:textId="2B73EEF9" w:rsidR="00842559" w:rsidRDefault="00842559" w:rsidP="00646848">
      <w:pPr>
        <w:spacing w:line="480" w:lineRule="auto"/>
        <w:ind w:firstLine="284"/>
        <w:contextualSpacing/>
        <w:jc w:val="both"/>
        <w:rPr>
          <w:rFonts w:eastAsiaTheme="minorEastAsia" w:cstheme="minorHAnsi"/>
          <w:lang w:val="en-US"/>
        </w:rPr>
      </w:pPr>
      <w:del w:id="16" w:author="Max Lindmark" w:date="2020-08-17T12:20:00Z">
        <w:r w:rsidRPr="00E22246" w:rsidDel="00D07E00">
          <w:rPr>
            <w:lang w:val="en-GB"/>
          </w:rPr>
          <w:delText>We filtered out a</w:delText>
        </w:r>
      </w:del>
      <w:ins w:id="17" w:author="Max Lindmark" w:date="2020-08-17T12:20:00Z">
        <w:r w:rsidR="00D07E00" w:rsidRPr="00E22246">
          <w:rPr>
            <w:lang w:val="en-GB"/>
          </w:rPr>
          <w:t>A</w:t>
        </w:r>
      </w:ins>
      <w:r w:rsidRPr="00E22246">
        <w:rPr>
          <w:lang w:val="en-GB"/>
        </w:rPr>
        <w:t xml:space="preserve">rticles </w:t>
      </w:r>
      <w:ins w:id="18"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19"/>
      <w:commentRangeStart w:id="20"/>
      <w:commentRangeStart w:id="21"/>
      <w:commentRangeStart w:id="22"/>
      <w:commentRangeEnd w:id="19"/>
      <w:r w:rsidRPr="00E22246">
        <w:rPr>
          <w:rStyle w:val="CommentReference"/>
          <w:color w:val="FF0000"/>
          <w:sz w:val="24"/>
          <w:szCs w:val="24"/>
        </w:rPr>
        <w:commentReference w:id="19"/>
      </w:r>
      <w:commentRangeEnd w:id="20"/>
      <w:r w:rsidRPr="00E22246">
        <w:rPr>
          <w:rStyle w:val="CommentReference"/>
          <w:color w:val="FF0000"/>
          <w:sz w:val="24"/>
          <w:szCs w:val="24"/>
        </w:rPr>
        <w:commentReference w:id="20"/>
      </w:r>
      <w:commentRangeEnd w:id="21"/>
      <w:r w:rsidR="00FD07A2" w:rsidRPr="00E22246">
        <w:rPr>
          <w:rStyle w:val="CommentReference"/>
          <w:color w:val="FF0000"/>
          <w:sz w:val="24"/>
          <w:szCs w:val="24"/>
        </w:rPr>
        <w:commentReference w:id="21"/>
      </w:r>
      <w:commentRangeEnd w:id="22"/>
      <w:r w:rsidR="006B4DDA" w:rsidRPr="00E22246">
        <w:rPr>
          <w:rStyle w:val="CommentReference"/>
          <w:sz w:val="24"/>
          <w:szCs w:val="24"/>
        </w:rPr>
        <w:commentReference w:id="22"/>
      </w:r>
      <w:r w:rsidRPr="00E22246">
        <w:rPr>
          <w:color w:val="FF0000"/>
          <w:lang w:val="en-GB"/>
        </w:rPr>
        <w:t xml:space="preserve"> </w:t>
      </w:r>
      <w:r w:rsidR="00C00F5F" w:rsidRPr="00E22246">
        <w:rPr>
          <w:color w:val="FF0000"/>
          <w:lang w:val="en-GB"/>
        </w:rPr>
        <w:t>(</w:t>
      </w:r>
      <w:hyperlink r:id="rId17"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proofErr w:type="spellStart"/>
      <w:r w:rsidR="00BA53C6" w:rsidRPr="00E22246">
        <w:rPr>
          <w:lang w:val="en-GB"/>
        </w:rPr>
        <w:t>WoS</w:t>
      </w:r>
      <w:proofErr w:type="spellEnd"/>
      <w:r w:rsidR="00BA53C6" w:rsidRPr="00E22246">
        <w:rPr>
          <w:lang w:val="en-GB"/>
        </w:rPr>
        <w:t xml:space="preserve">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lang w:val="en-US"/>
        </w:rPr>
        <w:t xml:space="preserve">from the lists if </w:t>
      </w:r>
      <w:r w:rsidR="001F6670" w:rsidRPr="00E22246">
        <w:rPr>
          <w:rFonts w:eastAsiaTheme="minorEastAsia"/>
          <w:lang w:val="en-US"/>
        </w:rPr>
        <w:t xml:space="preserve">the </w:t>
      </w:r>
      <w:r w:rsidRPr="00E22246">
        <w:rPr>
          <w:rFonts w:eastAsiaTheme="minorEastAsia"/>
          <w:lang w:val="en-GB"/>
        </w:rPr>
        <w:t xml:space="preserve">titles </w:t>
      </w:r>
      <w:r w:rsidR="00347C49" w:rsidRPr="00E22246">
        <w:rPr>
          <w:rFonts w:eastAsiaTheme="minorEastAsia"/>
          <w:lang w:val="en-US"/>
        </w:rPr>
        <w:t xml:space="preserve">made it clear </w:t>
      </w:r>
      <w:r w:rsidR="00B07229" w:rsidRPr="00E22246">
        <w:rPr>
          <w:rFonts w:eastAsiaTheme="minorEastAsia"/>
          <w:lang w:val="en-US"/>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lang w:val="en-US"/>
        </w:rPr>
        <w:t xml:space="preserve">In addition to these </w:t>
      </w:r>
      <w:r w:rsidR="00A9630C" w:rsidRPr="00E22246">
        <w:rPr>
          <w:rFonts w:eastAsiaTheme="minorEastAsia"/>
          <w:lang w:val="en-US"/>
        </w:rPr>
        <w:lastRenderedPageBreak/>
        <w:t xml:space="preserve">general </w:t>
      </w:r>
      <w:r w:rsidR="00005B93" w:rsidRPr="00E22246">
        <w:rPr>
          <w:rFonts w:eastAsiaTheme="minorEastAsia"/>
          <w:lang w:val="en-US"/>
        </w:rPr>
        <w:t xml:space="preserve">criteria, we also had criteria </w:t>
      </w:r>
      <w:r w:rsidR="0016432D" w:rsidRPr="00E22246">
        <w:rPr>
          <w:rFonts w:eastAsiaTheme="minorEastAsia"/>
          <w:lang w:val="en-US"/>
        </w:rPr>
        <w:t xml:space="preserve">specific for each rate </w:t>
      </w:r>
      <w:r w:rsidR="00005B93" w:rsidRPr="00E22246">
        <w:rPr>
          <w:rFonts w:eastAsiaTheme="minorEastAsia"/>
          <w:lang w:val="en-US"/>
        </w:rPr>
        <w:t>(see below)</w:t>
      </w:r>
      <w:r w:rsidR="00D23BF0" w:rsidRPr="00E22246">
        <w:rPr>
          <w:rFonts w:eastAsiaTheme="minorEastAsia"/>
          <w:lang w:val="en-GB"/>
        </w:rPr>
        <w:t>.</w:t>
      </w:r>
      <w:r w:rsidR="00D23BF0" w:rsidRPr="00E22246">
        <w:rPr>
          <w:rFonts w:eastAsiaTheme="minorEastAsia"/>
          <w:lang w:val="en-US"/>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lang w:val="en-US"/>
        </w:rPr>
        <w:t xml:space="preserve">. </w:t>
      </w:r>
    </w:p>
    <w:p w14:paraId="19A37F55" w14:textId="77777777" w:rsidR="0079518C" w:rsidRPr="00E22246" w:rsidRDefault="0079518C" w:rsidP="00646848">
      <w:pPr>
        <w:spacing w:line="480" w:lineRule="auto"/>
        <w:ind w:firstLine="284"/>
        <w:contextualSpacing/>
        <w:jc w:val="both"/>
        <w:rPr>
          <w:rFonts w:eastAsiaTheme="minorEastAsia"/>
          <w:lang w:val="en-US"/>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3"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3"/>
    </w:p>
    <w:p w14:paraId="3C47C3CB" w14:textId="16A26795"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24" w:author="Max Lindmark" w:date="2020-08-17T12:14:00Z">
        <w:r w:rsidR="00A7568A" w:rsidRPr="00E22246">
          <w:rPr>
            <w:rFonts w:cstheme="minorHAnsi"/>
            <w:lang w:val="en-GB"/>
          </w:rPr>
          <w:t>We used the following topic terms</w:t>
        </w:r>
      </w:ins>
      <w:ins w:id="25" w:author="Max Lindmark" w:date="2020-08-17T12:19:00Z">
        <w:r w:rsidR="008D0BE6" w:rsidRPr="00E22246">
          <w:rPr>
            <w:rFonts w:cstheme="minorHAnsi"/>
            <w:lang w:val="en-GB"/>
          </w:rPr>
          <w:t xml:space="preserve"> for growth rate data</w:t>
        </w:r>
      </w:ins>
      <w:ins w:id="26" w:author="Max Lindmark" w:date="2020-08-17T12:14:00Z">
        <w:r w:rsidR="00A7568A" w:rsidRPr="00E22246">
          <w:rPr>
            <w:rFonts w:cstheme="minorHAnsi"/>
            <w:lang w:val="en-GB"/>
          </w:rPr>
          <w:t>: (growth) AND (mass OR weight OR size) AND (temperature*) AND (optimum), as well as: (growth) AND (mass OR weight OR size) AND (temperature*) AND (</w:t>
        </w:r>
        <w:proofErr w:type="spellStart"/>
        <w:r w:rsidR="00A7568A" w:rsidRPr="00E22246">
          <w:rPr>
            <w:rFonts w:cstheme="minorHAnsi"/>
            <w:lang w:val="en-GB"/>
          </w:rPr>
          <w:t>optim</w:t>
        </w:r>
        <w:proofErr w:type="spellEnd"/>
        <w:r w:rsidR="00A7568A" w:rsidRPr="00E22246">
          <w:rPr>
            <w:rFonts w:cstheme="minorHAnsi"/>
            <w:lang w:val="en-GB"/>
          </w:rPr>
          <w:t>*).</w:t>
        </w:r>
      </w:ins>
      <w:ins w:id="27" w:author="Max Lindmark" w:date="2020-08-17T12:15:00Z">
        <w:r w:rsidR="00A073F2" w:rsidRPr="00E22246">
          <w:rPr>
            <w:lang w:val="en-GB"/>
          </w:rPr>
          <w:t xml:space="preserve"> </w:t>
        </w:r>
      </w:ins>
      <w:r w:rsidR="00331CB7" w:rsidRPr="00E22246">
        <w:rPr>
          <w:lang w:val="en-GB"/>
        </w:rPr>
        <w:t xml:space="preserve">The two searches for growth rates </w:t>
      </w:r>
      <w:del w:id="28"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3313 articles (search date: 2019.03.22)</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ascii="Times New Roman" w:eastAsiaTheme="minorEastAsia" w:hAnsi="Times New Roman" w:cs="Times New Roman"/>
          <w:lang w:val="en-US"/>
        </w:rPr>
        <w:t>W</w:t>
      </w:r>
      <w:r w:rsidR="008D7E5C" w:rsidRPr="00E22246">
        <w:rPr>
          <w:rFonts w:ascii="Times New Roman" w:eastAsiaTheme="minorEastAsia" w:hAnsi="Times New Roman" w:cs="Times New Roman"/>
          <w:lang w:val="en-GB"/>
        </w:rPr>
        <w:t>e removed studies at the abstract and whole-</w:t>
      </w:r>
      <w:r w:rsidR="00E61C0C" w:rsidRPr="00E22246">
        <w:rPr>
          <w:rFonts w:cstheme="minorHAnsi"/>
          <w:lang w:val="en-GB"/>
        </w:rPr>
        <w:t>article</w:t>
      </w:r>
      <w:r w:rsidR="00E61C0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lang w:val="en-GB"/>
        </w:rPr>
        <w:t xml:space="preserve">stage </w:t>
      </w:r>
      <w:r w:rsidR="00175CBD" w:rsidRPr="00E22246">
        <w:rPr>
          <w:rFonts w:ascii="Times New Roman" w:eastAsiaTheme="minorEastAsia" w:hAnsi="Times New Roman" w:cs="Times New Roman"/>
          <w:lang w:val="en-US"/>
        </w:rPr>
        <w:t xml:space="preserve">where </w:t>
      </w:r>
      <w:r w:rsidR="0079351C" w:rsidRPr="00E22246">
        <w:rPr>
          <w:rFonts w:ascii="Times New Roman" w:hAnsi="Times New Roman" w:cs="Times New Roman"/>
          <w:lang w:val="en-GB"/>
        </w:rPr>
        <w:t>the original reference could not be identified and evaluated</w:t>
      </w:r>
      <w:r w:rsidR="0079351C" w:rsidRPr="00E22246">
        <w:rPr>
          <w:rFonts w:ascii="Times New Roman" w:eastAsiaTheme="minorEastAsia" w:hAnsi="Times New Roman" w:cs="Times New Roman"/>
          <w:lang w:val="en-US"/>
        </w:rPr>
        <w:t xml:space="preserve">, </w:t>
      </w:r>
      <w:r w:rsidR="0066495C" w:rsidRPr="00E22246">
        <w:rPr>
          <w:rFonts w:ascii="Times New Roman" w:eastAsiaTheme="minorEastAsia" w:hAnsi="Times New Roman" w:cs="Times New Roman"/>
          <w:lang w:val="en-US"/>
        </w:rPr>
        <w:t xml:space="preserve">if </w:t>
      </w:r>
      <w:r w:rsidR="008D7E5C" w:rsidRPr="00E22246">
        <w:rPr>
          <w:rFonts w:ascii="Times New Roman" w:eastAsiaTheme="minorEastAsia" w:hAnsi="Times New Roman" w:cs="Times New Roman"/>
          <w:lang w:val="en-GB"/>
        </w:rPr>
        <w:t xml:space="preserve">we could not extract </w:t>
      </w:r>
      <w:r w:rsidR="009E359E" w:rsidRPr="00E22246">
        <w:rPr>
          <w:rFonts w:ascii="Times New Roman" w:eastAsiaTheme="minorEastAsia" w:hAnsi="Times New Roman" w:cs="Times New Roman"/>
          <w:lang w:val="en-US"/>
        </w:rPr>
        <w:t xml:space="preserve">actual </w:t>
      </w:r>
      <w:r w:rsidR="008D7E5C" w:rsidRPr="00E22246">
        <w:rPr>
          <w:rFonts w:ascii="Times New Roman" w:eastAsiaTheme="minorEastAsia" w:hAnsi="Times New Roman" w:cs="Times New Roman"/>
          <w:lang w:val="en-GB"/>
        </w:rPr>
        <w:t xml:space="preserve">growth rates, </w:t>
      </w:r>
      <w:r w:rsidR="008357AC" w:rsidRPr="00E22246">
        <w:rPr>
          <w:rFonts w:ascii="Times New Roman" w:eastAsiaTheme="minorEastAsia" w:hAnsi="Times New Roman" w:cs="Times New Roman"/>
          <w:lang w:val="en-US"/>
        </w:rPr>
        <w:t xml:space="preserve">if there was not </w:t>
      </w:r>
      <w:r w:rsidR="008D7E5C" w:rsidRPr="00E22246">
        <w:rPr>
          <w:rFonts w:ascii="Times New Roman" w:eastAsiaTheme="minorEastAsia" w:hAnsi="Times New Roman" w:cs="Times New Roman"/>
          <w:lang w:val="en-GB"/>
        </w:rPr>
        <w:t>a controlled temperature for each growth trial</w:t>
      </w:r>
      <w:r w:rsidR="0066495C"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w:t>
      </w:r>
      <w:r w:rsidR="009C1EEF" w:rsidRPr="00E22246">
        <w:rPr>
          <w:rFonts w:ascii="Times New Roman" w:eastAsiaTheme="minorEastAsia" w:hAnsi="Times New Roman" w:cs="Times New Roman"/>
          <w:lang w:val="en-US"/>
        </w:rPr>
        <w:t>or if the</w:t>
      </w:r>
      <w:r w:rsidR="009B0FE0" w:rsidRPr="00E22246">
        <w:rPr>
          <w:rFonts w:ascii="Times New Roman" w:eastAsiaTheme="minorEastAsia" w:hAnsi="Times New Roman" w:cs="Times New Roman"/>
          <w:lang w:val="en-US"/>
        </w:rPr>
        <w:t xml:space="preserve">re </w:t>
      </w:r>
      <w:r w:rsidR="008728F5" w:rsidRPr="00E22246">
        <w:rPr>
          <w:rFonts w:ascii="Times New Roman" w:eastAsiaTheme="minorEastAsia" w:hAnsi="Times New Roman" w:cs="Times New Roman"/>
          <w:lang w:val="en-US"/>
        </w:rPr>
        <w:t>were</w:t>
      </w:r>
      <w:r w:rsidR="009B0FE0" w:rsidRPr="00E22246">
        <w:rPr>
          <w:rFonts w:ascii="Times New Roman" w:eastAsiaTheme="minorEastAsia" w:hAnsi="Times New Roman" w:cs="Times New Roman"/>
          <w:lang w:val="en-US"/>
        </w:rPr>
        <w:t xml:space="preserve"> not multiple </w:t>
      </w:r>
      <w:r w:rsidR="0054697B" w:rsidRPr="00E22246">
        <w:rPr>
          <w:rFonts w:ascii="Times New Roman" w:eastAsiaTheme="minorEastAsia" w:hAnsi="Times New Roman" w:cs="Times New Roman"/>
          <w:lang w:val="en-US"/>
        </w:rPr>
        <w:t xml:space="preserve">defined </w:t>
      </w:r>
      <w:r w:rsidR="009C1EEF" w:rsidRPr="00E22246">
        <w:rPr>
          <w:rFonts w:ascii="Times New Roman" w:eastAsiaTheme="minorEastAsia" w:hAnsi="Times New Roman" w:cs="Times New Roman"/>
          <w:lang w:val="en-US"/>
        </w:rPr>
        <w:t>size-classes</w:t>
      </w:r>
      <w:r w:rsidR="008D7E5C" w:rsidRPr="00E22246">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only one observation (data point) per size class and temperature</w:t>
      </w:r>
      <w:r w:rsidR="008D7E5C" w:rsidRPr="00E22246">
        <w:rPr>
          <w:rFonts w:ascii="Times New Roman" w:eastAsiaTheme="minorEastAsia" w:hAnsi="Times New Roman" w:cs="Times New Roman"/>
          <w:lang w:val="en-GB"/>
        </w:rPr>
        <w:t xml:space="preserve"> </w:t>
      </w:r>
      <w:r w:rsidR="00987EAB" w:rsidRPr="00E22246">
        <w:rPr>
          <w:rFonts w:ascii="Times New Roman" w:eastAsiaTheme="minorEastAsia" w:hAnsi="Times New Roman" w:cs="Times New Roman"/>
          <w:lang w:val="en-GB"/>
        </w:rPr>
        <w:t xml:space="preserve">treatment, and in cases where there were </w:t>
      </w:r>
      <w:proofErr w:type="gramStart"/>
      <w:r w:rsidR="00987EAB" w:rsidRPr="00E22246">
        <w:rPr>
          <w:rFonts w:ascii="Times New Roman" w:eastAsiaTheme="minorEastAsia" w:hAnsi="Times New Roman" w:cs="Times New Roman"/>
          <w:lang w:val="en-GB"/>
        </w:rPr>
        <w:t>two</w:t>
      </w:r>
      <w:proofErr w:type="gramEnd"/>
      <w:r w:rsidR="00987EAB" w:rsidRPr="00E22246">
        <w:rPr>
          <w:rFonts w:ascii="Times New Roman" w:eastAsiaTheme="minorEastAsia" w:hAnsi="Times New Roman" w:cs="Times New Roman"/>
          <w:lang w:val="en-GB"/>
        </w:rPr>
        <w:t xml:space="preserve"> we used the mean value. </w:t>
      </w:r>
      <w:r w:rsidR="008D7E5C" w:rsidRPr="00E22246">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sidRPr="00E22246">
        <w:rPr>
          <w:rFonts w:ascii="Times New Roman" w:eastAsiaTheme="minorEastAsia" w:hAnsi="Times New Roman" w:cs="Times New Roman"/>
          <w:lang w:val="en-GB"/>
        </w:rPr>
        <w:t xml:space="preserve">satiating </w:t>
      </w:r>
      <w:r w:rsidR="008D7E5C" w:rsidRPr="00E22246">
        <w:rPr>
          <w:rFonts w:ascii="Times New Roman" w:eastAsiaTheme="minorEastAsia" w:hAnsi="Times New Roman" w:cs="Times New Roman"/>
          <w:lang w:val="en-GB"/>
        </w:rPr>
        <w:t xml:space="preserve">food </w:t>
      </w:r>
      <w:r w:rsidR="002717BA" w:rsidRPr="00E22246">
        <w:rPr>
          <w:rFonts w:ascii="Times New Roman" w:eastAsiaTheme="minorEastAsia" w:hAnsi="Times New Roman" w:cs="Times New Roman"/>
          <w:lang w:val="en-GB"/>
        </w:rPr>
        <w:t>levels</w:t>
      </w:r>
      <w:r w:rsidR="008D7E5C" w:rsidRPr="00E22246">
        <w:rPr>
          <w:rFonts w:ascii="Times New Roman" w:eastAsiaTheme="minorEastAsia" w:hAnsi="Times New Roman" w:cs="Times New Roman"/>
          <w:lang w:val="en-GB"/>
        </w:rPr>
        <w:t>.</w:t>
      </w:r>
      <w:r w:rsidR="00923D56" w:rsidRPr="00923D56">
        <w:t xml:space="preserve"> </w:t>
      </w:r>
      <w:r w:rsidR="00923D56" w:rsidRPr="00923D56">
        <w:rPr>
          <w:lang w:val="en-US"/>
        </w:rPr>
        <w:t xml:space="preserve">Body mass </w:t>
      </w:r>
      <w:r w:rsidR="00923D56">
        <w:rPr>
          <w:lang w:val="en-US"/>
        </w:rPr>
        <w:t xml:space="preserve">is </w:t>
      </w:r>
      <w:r w:rsidR="00923D56" w:rsidRPr="00923D56">
        <w:rPr>
          <w:rFonts w:ascii="Times New Roman" w:eastAsiaTheme="minorEastAsia" w:hAnsi="Times New Roman" w:cs="Times New Roman"/>
          <w:lang w:val="en-GB"/>
        </w:rPr>
        <w:t xml:space="preserve">is either the geometric mean of the initial and final mass of the growth trial or the size class, depending on </w:t>
      </w:r>
      <w:r w:rsidR="00923D56" w:rsidRPr="00923D56">
        <w:rPr>
          <w:rFonts w:ascii="Times New Roman" w:eastAsiaTheme="minorEastAsia" w:hAnsi="Times New Roman" w:cs="Times New Roman"/>
          <w:lang w:val="en-GB"/>
        </w:rPr>
        <w:lastRenderedPageBreak/>
        <w:t>data availability</w:t>
      </w:r>
      <w:r w:rsidR="001B26D8">
        <w:rPr>
          <w:rFonts w:ascii="Times New Roman" w:eastAsiaTheme="minorEastAsia" w:hAnsi="Times New Roman" w:cs="Times New Roman"/>
          <w:lang w:val="en-GB"/>
        </w:rPr>
        <w:t xml:space="preserve"> (see Table S</w:t>
      </w:r>
      <w:r w:rsidR="0042113F">
        <w:rPr>
          <w:rFonts w:ascii="Times New Roman" w:eastAsiaTheme="minorEastAsia" w:hAnsi="Times New Roman" w:cs="Times New Roman"/>
          <w:lang w:val="en-GB"/>
        </w:rPr>
        <w:t>1</w:t>
      </w:r>
      <w:r w:rsidR="001B26D8">
        <w:rPr>
          <w:rFonts w:ascii="Times New Roman" w:eastAsiaTheme="minorEastAsia" w:hAnsi="Times New Roman" w:cs="Times New Roman"/>
          <w:lang w:val="en-GB"/>
        </w:rPr>
        <w:t>)</w:t>
      </w:r>
      <w:r w:rsidR="00923D5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It is important to control for feeding rations as it affects </w:t>
      </w:r>
      <w:r w:rsidR="008D7E5C" w:rsidRPr="00E22246">
        <w:rPr>
          <w:rFonts w:ascii="Times New Roman" w:hAnsi="Times New Roman" w:cs="Times New Roman"/>
          <w:lang w:val="en-GB"/>
        </w:rPr>
        <w:t xml:space="preserve">the temperature optimum for growth </w:t>
      </w:r>
      <w:r w:rsidR="008D7E5C" w:rsidRPr="00E22246">
        <w:rPr>
          <w:rFonts w:ascii="Times New Roman" w:hAnsi="Times New Roman" w:cs="Times New Roman"/>
        </w:rPr>
        <w:fldChar w:fldCharType="begin"/>
      </w:r>
      <w:r w:rsidR="00C357A5">
        <w:rPr>
          <w:rFonts w:ascii="Times New Roman" w:hAnsi="Times New Roman" w:cs="Times New Roman"/>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rPr>
          <w:rFonts w:ascii="Times New Roman" w:hAnsi="Times New Roman" w:cs="Times New Roman"/>
        </w:rPr>
        <w:fldChar w:fldCharType="separate"/>
      </w:r>
      <w:r w:rsidR="008D7E5C" w:rsidRPr="00E22246">
        <w:rPr>
          <w:rFonts w:ascii="Times New Roman" w:hAnsi="Times New Roman" w:cs="Times New Roman"/>
          <w:lang w:val="en-GB"/>
        </w:rPr>
        <w:t xml:space="preserve">(Brett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1969)</w:t>
      </w:r>
      <w:r w:rsidR="008D7E5C" w:rsidRPr="00E22246">
        <w:rPr>
          <w:rFonts w:ascii="Times New Roman" w:hAnsi="Times New Roman" w:cs="Times New Roman"/>
        </w:rPr>
        <w:fldChar w:fldCharType="end"/>
      </w:r>
      <w:r w:rsidR="008D7E5C" w:rsidRPr="00E22246">
        <w:rPr>
          <w:rFonts w:ascii="Times New Roman" w:hAnsi="Times New Roman" w:cs="Times New Roman"/>
          <w:lang w:val="en-GB"/>
        </w:rPr>
        <w:t xml:space="preserve">. </w:t>
      </w:r>
      <w:r w:rsidR="008D7E5C" w:rsidRPr="00E22246">
        <w:rPr>
          <w:rFonts w:ascii="Times New Roman" w:eastAsiaTheme="minorEastAsia" w:hAnsi="Times New Roman" w:cs="Times New Roman"/>
          <w:lang w:val="en-GB"/>
        </w:rPr>
        <w:t xml:space="preserve">This was achieved in different ways in the different experimental studies, but </w:t>
      </w:r>
      <w:r w:rsidR="00D77BD0" w:rsidRPr="00E22246">
        <w:rPr>
          <w:rFonts w:ascii="Times New Roman" w:eastAsiaTheme="minorEastAsia" w:hAnsi="Times New Roman" w:cs="Times New Roman"/>
          <w:lang w:val="en-GB"/>
        </w:rPr>
        <w:t xml:space="preserve">commonly </w:t>
      </w:r>
      <w:r w:rsidR="008D7E5C" w:rsidRPr="00E22246">
        <w:rPr>
          <w:rFonts w:ascii="Times New Roman" w:eastAsiaTheme="minorEastAsia" w:hAnsi="Times New Roman" w:cs="Times New Roman"/>
          <w:lang w:val="en-GB"/>
        </w:rPr>
        <w:t>involve</w:t>
      </w:r>
      <w:r w:rsidR="00D723B4" w:rsidRPr="00E22246">
        <w:rPr>
          <w:rFonts w:ascii="Times New Roman" w:eastAsiaTheme="minorEastAsia" w:hAnsi="Times New Roman" w:cs="Times New Roman"/>
          <w:lang w:val="en-US"/>
        </w:rPr>
        <w:t>d</w:t>
      </w:r>
      <w:r w:rsidR="008D7E5C" w:rsidRPr="00E22246">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or </w:t>
      </w:r>
      <w:r w:rsidR="008B1732" w:rsidRPr="00E22246">
        <w:rPr>
          <w:rFonts w:ascii="Times New Roman" w:eastAsiaTheme="minorEastAsia" w:hAnsi="Times New Roman" w:cs="Times New Roman"/>
          <w:lang w:val="en-GB"/>
        </w:rPr>
        <w:t xml:space="preserve">that </w:t>
      </w:r>
      <w:r w:rsidR="008D7E5C" w:rsidRPr="00E22246">
        <w:rPr>
          <w:rFonts w:ascii="Times New Roman" w:eastAsiaTheme="minorEastAsia" w:hAnsi="Times New Roman" w:cs="Times New Roman"/>
          <w:lang w:val="en-GB"/>
        </w:rPr>
        <w:t>“reduced” rations</w:t>
      </w:r>
      <w:r w:rsidR="00C554D8" w:rsidRPr="00E22246">
        <w:rPr>
          <w:rFonts w:ascii="Times New Roman" w:eastAsiaTheme="minorEastAsia" w:hAnsi="Times New Roman" w:cs="Times New Roman"/>
          <w:lang w:val="en-GB"/>
        </w:rPr>
        <w:t xml:space="preserve"> provided</w:t>
      </w:r>
      <w:r w:rsidR="008D7E5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We treat data as individual-level </w:t>
      </w:r>
      <w:r w:rsidR="00726902" w:rsidRPr="00E22246">
        <w:rPr>
          <w:rFonts w:ascii="Times New Roman" w:eastAsiaTheme="minorEastAsia" w:hAnsi="Times New Roman" w:cs="Times New Roman"/>
          <w:lang w:val="en-GB"/>
        </w:rPr>
        <w:t>growth</w:t>
      </w:r>
      <w:r w:rsidR="00C239DD" w:rsidRPr="00E22246">
        <w:rPr>
          <w:rFonts w:ascii="Times New Roman" w:eastAsiaTheme="minorEastAsia" w:hAnsi="Times New Roman" w:cs="Times New Roman"/>
          <w:lang w:val="en-GB"/>
        </w:rPr>
        <w:t xml:space="preserve"> (per fish)</w:t>
      </w:r>
      <w:r w:rsidR="00726902"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however</w:t>
      </w:r>
      <w:r w:rsidR="008B3A0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these are commonly </w:t>
      </w:r>
      <w:proofErr w:type="gramStart"/>
      <w:r w:rsidR="007424CC" w:rsidRPr="00E22246">
        <w:rPr>
          <w:rFonts w:ascii="Times New Roman" w:eastAsiaTheme="minorEastAsia" w:hAnsi="Times New Roman" w:cs="Times New Roman"/>
          <w:lang w:val="en-GB"/>
        </w:rPr>
        <w:t>averages</w:t>
      </w:r>
      <w:proofErr w:type="gramEnd"/>
      <w:r w:rsidR="007424CC" w:rsidRPr="00E22246">
        <w:rPr>
          <w:rFonts w:ascii="Times New Roman" w:eastAsiaTheme="minorEastAsia" w:hAnsi="Times New Roman" w:cs="Times New Roman"/>
          <w:lang w:val="en-GB"/>
        </w:rPr>
        <w:t xml:space="preserve"> for multiple individuals. </w:t>
      </w:r>
      <w:r w:rsidR="008D7E5C" w:rsidRPr="00E22246">
        <w:rPr>
          <w:rFonts w:ascii="Times New Roman" w:eastAsiaTheme="minorEastAsia" w:hAnsi="Times New Roman" w:cs="Times New Roman"/>
          <w:lang w:val="en-GB"/>
        </w:rPr>
        <w:t xml:space="preserve">In the case growth was length-based, we converted </w:t>
      </w:r>
      <w:r w:rsidR="0067271A" w:rsidRPr="00E22246">
        <w:rPr>
          <w:rFonts w:ascii="Times New Roman" w:eastAsiaTheme="minorEastAsia" w:hAnsi="Times New Roman" w:cs="Times New Roman"/>
          <w:lang w:val="en-GB"/>
        </w:rPr>
        <w:t xml:space="preserve">it </w:t>
      </w:r>
      <w:r w:rsidR="008D7E5C" w:rsidRPr="00E22246">
        <w:rPr>
          <w:rFonts w:ascii="Times New Roman" w:eastAsiaTheme="minorEastAsia" w:hAnsi="Times New Roman" w:cs="Times New Roman"/>
          <w:lang w:val="en-GB"/>
        </w:rPr>
        <w:t xml:space="preserve">to mass using weight-length-relationships from </w:t>
      </w:r>
      <w:proofErr w:type="spellStart"/>
      <w:r w:rsidR="008D7E5C" w:rsidRPr="00E22246">
        <w:rPr>
          <w:rFonts w:ascii="Times New Roman" w:eastAsiaTheme="minorEastAsia" w:hAnsi="Times New Roman" w:cs="Times New Roman"/>
          <w:lang w:val="en-GB"/>
        </w:rPr>
        <w:t>FishBase</w:t>
      </w:r>
      <w:proofErr w:type="spellEnd"/>
      <w:r w:rsidR="008D7E5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rPr>
        <w:fldChar w:fldCharType="begin"/>
      </w:r>
      <w:r w:rsidR="0094528A">
        <w:rPr>
          <w:rFonts w:ascii="Times New Roman" w:eastAsiaTheme="minorEastAsia" w:hAnsi="Times New Roman" w:cs="Times New Roman"/>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ascii="Times New Roman" w:eastAsiaTheme="minorEastAsia" w:hAnsi="Times New Roman" w:cs="Times New Roman"/>
        </w:rPr>
        <w:fldChar w:fldCharType="separate"/>
      </w:r>
      <w:r w:rsidR="0094528A" w:rsidRPr="0094528A">
        <w:rPr>
          <w:rFonts w:ascii="Times New Roman" w:hAnsi="Times New Roman" w:cs="Times New Roman"/>
          <w:lang w:val="en-GB"/>
        </w:rPr>
        <w:t xml:space="preserve">(Froese </w:t>
      </w:r>
      <w:r w:rsidR="0094528A" w:rsidRPr="0094528A">
        <w:rPr>
          <w:rFonts w:ascii="Times New Roman" w:hAnsi="Times New Roman" w:cs="Times New Roman"/>
          <w:i/>
          <w:iCs/>
          <w:lang w:val="en-GB"/>
        </w:rPr>
        <w:t>et al.</w:t>
      </w:r>
      <w:r w:rsidR="0094528A" w:rsidRPr="0094528A">
        <w:rPr>
          <w:rFonts w:ascii="Times New Roman" w:hAnsi="Times New Roman" w:cs="Times New Roman"/>
          <w:lang w:val="en-GB"/>
        </w:rPr>
        <w:t xml:space="preserve"> 2014; Froese &amp; Pauly 2019)</w:t>
      </w:r>
      <w:r w:rsidR="008D7E5C" w:rsidRPr="00E22246">
        <w:rPr>
          <w:rFonts w:ascii="Times New Roman" w:eastAsiaTheme="minorEastAsia" w:hAnsi="Times New Roman" w:cs="Times New Roman"/>
        </w:rPr>
        <w:fldChar w:fldCharType="end"/>
      </w:r>
      <w:r w:rsidR="008D7E5C" w:rsidRPr="00E22246">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E22246">
        <w:rPr>
          <w:rFonts w:ascii="Times New Roman" w:eastAsiaTheme="minorEastAsia" w:hAnsi="Times New Roman" w:cs="Times New Roman"/>
          <w:lang w:val="en-US"/>
        </w:rPr>
        <w:t>. In the latter,</w:t>
      </w:r>
      <w:r w:rsidR="008D7E5C" w:rsidRPr="00E22246">
        <w:rPr>
          <w:rFonts w:ascii="Times New Roman" w:eastAsiaTheme="minorEastAsia" w:hAnsi="Times New Roman" w:cs="Times New Roman"/>
          <w:lang w:val="en-GB"/>
        </w:rPr>
        <w:t xml:space="preserve"> we defined optimum temperature for growth as</w:t>
      </w:r>
      <w:r w:rsidR="007A634B" w:rsidRPr="00E22246">
        <w:rPr>
          <w:rFonts w:ascii="Times New Roman" w:eastAsiaTheme="minorEastAsia" w:hAnsi="Times New Roman" w:cs="Times New Roman"/>
          <w:lang w:val="en-US"/>
        </w:rPr>
        <w:t xml:space="preserve"> </w:t>
      </w:r>
      <w:r w:rsidR="003E70D8" w:rsidRPr="00E22246">
        <w:rPr>
          <w:rFonts w:ascii="Times New Roman" w:eastAsiaTheme="minorEastAsia" w:hAnsi="Times New Roman" w:cs="Times New Roman"/>
          <w:lang w:val="en-US"/>
        </w:rPr>
        <w:t>the</w:t>
      </w:r>
      <w:r w:rsidR="008D7E5C" w:rsidRPr="00E22246">
        <w:rPr>
          <w:rFonts w:ascii="Times New Roman" w:eastAsiaTheme="minorEastAsia" w:hAnsi="Times New Roman" w:cs="Times New Roman"/>
          <w:lang w:val="en-GB"/>
        </w:rPr>
        <w:t xml:space="preserve"> fitted optimum temperature</w:t>
      </w:r>
      <w:r w:rsidR="001966BD" w:rsidRPr="00E22246">
        <w:rPr>
          <w:rFonts w:ascii="Times New Roman" w:eastAsiaTheme="minorEastAsia" w:hAnsi="Times New Roman" w:cs="Times New Roman"/>
          <w:lang w:val="en-US"/>
        </w:rPr>
        <w:t xml:space="preserve"> by size-class</w:t>
      </w:r>
      <w:r w:rsidR="008D7E5C" w:rsidRPr="00E22246">
        <w:rPr>
          <w:rFonts w:ascii="Times New Roman" w:eastAsiaTheme="minorEastAsia" w:hAnsi="Times New Roman" w:cs="Times New Roman"/>
          <w:lang w:val="en-GB"/>
        </w:rPr>
        <w:t xml:space="preserve"> (</w:t>
      </w:r>
      <w:r w:rsidR="00562D2D" w:rsidRPr="00E22246">
        <w:rPr>
          <w:rFonts w:ascii="Times New Roman" w:eastAsiaTheme="minorEastAsia" w:hAnsi="Times New Roman" w:cs="Times New Roman"/>
          <w:lang w:val="en-GB"/>
        </w:rPr>
        <w:t xml:space="preserve">usually estimated </w:t>
      </w:r>
      <w:r w:rsidR="008D7E5C" w:rsidRPr="00E22246">
        <w:rPr>
          <w:rFonts w:ascii="Times New Roman" w:eastAsiaTheme="minorEastAsia" w:hAnsi="Times New Roman" w:cs="Times New Roman"/>
          <w:lang w:val="en-GB"/>
        </w:rPr>
        <w:t>in the original study)</w:t>
      </w:r>
      <w:r w:rsidR="00C83DA7" w:rsidRPr="00E22246">
        <w:rPr>
          <w:rFonts w:ascii="Times New Roman" w:eastAsiaTheme="minorEastAsia" w:hAnsi="Times New Roman" w:cs="Times New Roman"/>
          <w:lang w:val="en-US"/>
        </w:rPr>
        <w:t>.</w:t>
      </w:r>
      <w:r w:rsidR="00562D2D" w:rsidRPr="00E22246">
        <w:rPr>
          <w:rFonts w:ascii="Times New Roman" w:eastAsiaTheme="minorEastAsia" w:hAnsi="Times New Roman" w:cs="Times New Roman"/>
          <w:lang w:val="en-US"/>
        </w:rPr>
        <w:t xml:space="preserve"> Therefore, the optimum temperature may not always correspond to an actual measured temperature.</w:t>
      </w:r>
      <w:r w:rsidR="00C83DA7" w:rsidRPr="00E22246">
        <w:rPr>
          <w:rFonts w:ascii="Times New Roman" w:eastAsiaTheme="minorEastAsia" w:hAnsi="Times New Roman" w:cs="Times New Roman"/>
          <w:lang w:val="en-US"/>
        </w:rPr>
        <w:t xml:space="preserve"> If the optimum</w:t>
      </w:r>
      <w:r w:rsidR="00A51893" w:rsidRPr="00E22246">
        <w:rPr>
          <w:rFonts w:ascii="Times New Roman" w:eastAsiaTheme="minorEastAsia" w:hAnsi="Times New Roman" w:cs="Times New Roman"/>
          <w:lang w:val="en-US"/>
        </w:rPr>
        <w:t xml:space="preserve"> temperature (</w:t>
      </w:r>
      <w:r w:rsidR="00C83DA7" w:rsidRPr="00E22246">
        <w:rPr>
          <w:rFonts w:ascii="Times New Roman" w:eastAsiaTheme="minorEastAsia" w:hAnsi="Times New Roman" w:cs="Times New Roman"/>
          <w:lang w:val="en-US"/>
        </w:rPr>
        <w:t>by</w:t>
      </w:r>
      <w:r w:rsidR="00A51893" w:rsidRPr="00E22246">
        <w:rPr>
          <w:rFonts w:ascii="Times New Roman" w:eastAsiaTheme="minorEastAsia" w:hAnsi="Times New Roman" w:cs="Times New Roman"/>
          <w:lang w:val="en-US"/>
        </w:rPr>
        <w:t xml:space="preserve"> </w:t>
      </w:r>
      <w:r w:rsidR="00C83DA7" w:rsidRPr="00E22246">
        <w:rPr>
          <w:rFonts w:ascii="Times New Roman" w:eastAsiaTheme="minorEastAsia" w:hAnsi="Times New Roman" w:cs="Times New Roman"/>
          <w:lang w:val="en-US"/>
        </w:rPr>
        <w:t>size</w:t>
      </w:r>
      <w:r w:rsidR="00A51893" w:rsidRPr="00E22246">
        <w:rPr>
          <w:rFonts w:ascii="Times New Roman" w:eastAsiaTheme="minorEastAsia" w:hAnsi="Times New Roman" w:cs="Times New Roman"/>
          <w:lang w:val="en-US"/>
        </w:rPr>
        <w:t xml:space="preserve"> group)</w:t>
      </w:r>
      <w:r w:rsidR="00C83DA7" w:rsidRPr="00E22246">
        <w:rPr>
          <w:rFonts w:ascii="Times New Roman" w:eastAsiaTheme="minorEastAsia" w:hAnsi="Times New Roman" w:cs="Times New Roman"/>
          <w:lang w:val="en-US"/>
        </w:rPr>
        <w:t xml:space="preserve"> was not estimated in the original </w:t>
      </w:r>
      <w:r w:rsidR="00E43603" w:rsidRPr="00E22246">
        <w:rPr>
          <w:rFonts w:ascii="Times New Roman" w:eastAsiaTheme="minorEastAsia" w:hAnsi="Times New Roman" w:cs="Times New Roman"/>
          <w:lang w:val="en-US"/>
        </w:rPr>
        <w:t>study,</w:t>
      </w:r>
      <w:r w:rsidR="00C83DA7" w:rsidRPr="00E22246">
        <w:rPr>
          <w:rFonts w:ascii="Times New Roman" w:eastAsiaTheme="minorEastAsia" w:hAnsi="Times New Roman" w:cs="Times New Roman"/>
          <w:lang w:val="en-US"/>
        </w:rPr>
        <w:t xml:space="preserve"> we used the</w:t>
      </w:r>
      <w:r w:rsidR="008D7E5C" w:rsidRPr="00E22246">
        <w:rPr>
          <w:rFonts w:ascii="Times New Roman" w:eastAsiaTheme="minorEastAsia" w:hAnsi="Times New Roman" w:cs="Times New Roman"/>
          <w:lang w:val="en-GB"/>
        </w:rPr>
        <w:t xml:space="preserve"> temperature where </w:t>
      </w:r>
      <w:r w:rsidR="00E360D4" w:rsidRPr="00E22246">
        <w:rPr>
          <w:rFonts w:ascii="Times New Roman" w:eastAsiaTheme="minorEastAsia" w:hAnsi="Times New Roman" w:cs="Times New Roman"/>
          <w:lang w:val="en-US"/>
        </w:rPr>
        <w:t>growth rate was maximized</w:t>
      </w:r>
      <w:r w:rsidR="004D0FF7" w:rsidRPr="00E22246">
        <w:rPr>
          <w:rFonts w:ascii="Times New Roman" w:eastAsiaTheme="minorEastAsia" w:hAnsi="Times New Roman" w:cs="Times New Roman"/>
          <w:lang w:val="en-US"/>
        </w:rPr>
        <w:t xml:space="preserve">. </w:t>
      </w:r>
      <w:r w:rsidR="000D3977" w:rsidRPr="00E22246">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E22246">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29" w:name="_Toc50829345"/>
      <w:commentRangeStart w:id="30"/>
      <w:r w:rsidRPr="00647D43">
        <w:rPr>
          <w:rFonts w:asciiTheme="minorHAnsi" w:hAnsiTheme="minorHAnsi" w:cstheme="minorHAnsi"/>
          <w:i/>
          <w:iCs/>
          <w:sz w:val="22"/>
          <w:szCs w:val="22"/>
          <w:lang w:val="en-GB"/>
        </w:rPr>
        <w:t>Maximum consumption rate</w:t>
      </w:r>
      <w:commentRangeEnd w:id="30"/>
      <w:r w:rsidR="008E634B">
        <w:rPr>
          <w:rStyle w:val="CommentReference"/>
          <w:rFonts w:asciiTheme="minorHAnsi" w:eastAsiaTheme="minorHAnsi" w:hAnsiTheme="minorHAnsi" w:cstheme="minorBidi"/>
          <w:b w:val="0"/>
          <w:color w:val="auto"/>
        </w:rPr>
        <w:commentReference w:id="30"/>
      </w:r>
      <w:bookmarkEnd w:id="29"/>
    </w:p>
    <w:p w14:paraId="7A7034BE" w14:textId="7F1EEA46" w:rsidR="00AB323D" w:rsidRPr="00E22246" w:rsidRDefault="00116162" w:rsidP="00D545B3">
      <w:pPr>
        <w:spacing w:line="480" w:lineRule="auto"/>
        <w:contextualSpacing/>
        <w:jc w:val="both"/>
        <w:rPr>
          <w:rFonts w:cstheme="minorHAnsi"/>
          <w:lang w:val="en-GB"/>
        </w:rPr>
      </w:pPr>
      <w:ins w:id="31"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32" w:author="Max Lindmark" w:date="2020-08-17T12:19:00Z">
        <w:r w:rsidR="002F1FA8" w:rsidRPr="00E22246">
          <w:rPr>
            <w:rFonts w:cstheme="minorHAnsi"/>
            <w:lang w:val="en-GB"/>
          </w:rPr>
          <w:t>ximum consumption rate</w:t>
        </w:r>
      </w:ins>
      <w:commentRangeStart w:id="33"/>
      <w:ins w:id="34" w:author="Max Lindmark" w:date="2020-08-17T12:15:00Z">
        <w:r w:rsidR="009B61D7" w:rsidRPr="00E22246">
          <w:rPr>
            <w:rFonts w:cstheme="minorHAnsi"/>
            <w:lang w:val="en-GB"/>
          </w:rPr>
          <w:t xml:space="preserve">: (consumption OR </w:t>
        </w:r>
        <w:proofErr w:type="spellStart"/>
        <w:r w:rsidR="009B61D7" w:rsidRPr="00E22246">
          <w:rPr>
            <w:rFonts w:cstheme="minorHAnsi"/>
            <w:lang w:val="en-GB"/>
          </w:rPr>
          <w:t>bioenerg</w:t>
        </w:r>
        <w:proofErr w:type="spellEnd"/>
        <w:r w:rsidR="009B61D7" w:rsidRPr="00E22246">
          <w:rPr>
            <w:rFonts w:cstheme="minorHAnsi"/>
            <w:lang w:val="en-GB"/>
          </w:rPr>
          <w:t>* OR ingestion OR “food-intake”) AND (mass OR weight OR size) AND (temperature*), as well as: (feeding-rate OR bio-</w:t>
        </w:r>
        <w:proofErr w:type="spellStart"/>
        <w:r w:rsidR="009B61D7" w:rsidRPr="00E22246">
          <w:rPr>
            <w:rFonts w:cstheme="minorHAnsi"/>
            <w:lang w:val="en-GB"/>
          </w:rPr>
          <w:t>energ</w:t>
        </w:r>
        <w:proofErr w:type="spellEnd"/>
        <w:r w:rsidR="009B61D7" w:rsidRPr="00E22246">
          <w:rPr>
            <w:rFonts w:cstheme="minorHAnsi"/>
            <w:lang w:val="en-GB"/>
          </w:rPr>
          <w:t>*) AND (mass OR weight OR size) AND (temperature*) and: (“food intake”) AND (mass OR weight OR size) AND (temperature*)</w:t>
        </w:r>
        <w:commentRangeEnd w:id="33"/>
        <w:r w:rsidR="009B61D7" w:rsidRPr="00E22246">
          <w:rPr>
            <w:rStyle w:val="CommentReference"/>
            <w:sz w:val="24"/>
            <w:szCs w:val="24"/>
          </w:rPr>
          <w:commentReference w:id="33"/>
        </w:r>
        <w:r w:rsidR="009B61D7" w:rsidRPr="00E22246">
          <w:rPr>
            <w:rFonts w:cstheme="minorHAnsi"/>
            <w:lang w:val="en-GB"/>
          </w:rPr>
          <w:t xml:space="preserve">. </w:t>
        </w:r>
      </w:ins>
      <w:commentRangeStart w:id="35"/>
      <w:r w:rsidR="00161378" w:rsidRPr="00E22246">
        <w:rPr>
          <w:lang w:val="en-GB"/>
        </w:rPr>
        <w:t xml:space="preserve">The </w:t>
      </w:r>
      <w:del w:id="36"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37" w:author="Max Lindmark" w:date="2020-08-17T12:15:00Z">
        <w:r w:rsidR="009B61D7" w:rsidRPr="00E22246">
          <w:rPr>
            <w:lang w:val="en-GB"/>
          </w:rPr>
          <w:t xml:space="preserve"> data</w:t>
        </w:r>
      </w:ins>
      <w:del w:id="38" w:author="Max Lindmark" w:date="2020-08-17T12:15:00Z">
        <w:r w:rsidR="00161378" w:rsidRPr="00E22246" w:rsidDel="009B61D7">
          <w:rPr>
            <w:lang w:val="en-GB"/>
          </w:rPr>
          <w:delText>s</w:delText>
        </w:r>
      </w:del>
      <w:r w:rsidR="00161378" w:rsidRPr="00E22246">
        <w:rPr>
          <w:lang w:val="en-GB"/>
        </w:rPr>
        <w:t xml:space="preserve"> </w:t>
      </w:r>
      <w:del w:id="39"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A90A93" w:rsidRPr="00E22246">
        <w:rPr>
          <w:rFonts w:cstheme="minorHAnsi"/>
          <w:lang w:val="en-GB"/>
        </w:rPr>
        <w:t>.</w:t>
      </w:r>
      <w:r w:rsidR="00161378" w:rsidRPr="00E22246">
        <w:rPr>
          <w:rFonts w:cstheme="minorHAnsi"/>
          <w:lang w:val="en-GB"/>
        </w:rPr>
        <w:t xml:space="preserve"> </w:t>
      </w:r>
      <w:commentRangeEnd w:id="35"/>
      <w:r w:rsidR="001C6078" w:rsidRPr="00E22246">
        <w:rPr>
          <w:rStyle w:val="CommentReference"/>
          <w:sz w:val="24"/>
          <w:szCs w:val="24"/>
        </w:rPr>
        <w:commentReference w:id="35"/>
      </w:r>
      <w:r w:rsidR="00AB323D" w:rsidRPr="00E22246">
        <w:rPr>
          <w:rFonts w:eastAsiaTheme="minorEastAsia"/>
          <w:lang w:val="en-US"/>
        </w:rPr>
        <w:t>A</w:t>
      </w:r>
      <w:proofErr w:type="spellStart"/>
      <w:r w:rsidR="00AB323D" w:rsidRPr="00E22246">
        <w:rPr>
          <w:rFonts w:cstheme="minorHAnsi"/>
          <w:lang w:val="en-GB"/>
        </w:rPr>
        <w:t>rticles</w:t>
      </w:r>
      <w:proofErr w:type="spellEnd"/>
      <w:r w:rsidR="00AB323D" w:rsidRPr="00E22246">
        <w:rPr>
          <w:rFonts w:cstheme="minorHAnsi"/>
          <w:lang w:val="en-GB"/>
        </w:rPr>
        <w:t xml:space="preserve">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lastRenderedPageBreak/>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rations should lead to satiation and not be limiting</w:t>
      </w:r>
      <w:r w:rsidR="00F26C5C" w:rsidRPr="00E22246">
        <w:rPr>
          <w:rFonts w:cstheme="minorHAnsi"/>
          <w:lang w:val="en-GB"/>
        </w:rPr>
        <w:t xml:space="preserve">. </w:t>
      </w:r>
      <w:r w:rsidR="00BE396F" w:rsidRPr="00E22246">
        <w:rPr>
          <w:rFonts w:ascii="Times New Roman" w:eastAsiaTheme="minorEastAsia" w:hAnsi="Times New Roman" w:cs="Times New Roman"/>
          <w:lang w:val="en-GB"/>
        </w:rPr>
        <w:t>We treat data as individual-level consumption</w:t>
      </w:r>
      <w:r w:rsidR="00C239DD" w:rsidRPr="00E22246">
        <w:rPr>
          <w:rFonts w:ascii="Times New Roman" w:eastAsiaTheme="minorEastAsia" w:hAnsi="Times New Roman" w:cs="Times New Roman"/>
          <w:lang w:val="en-GB"/>
        </w:rPr>
        <w:t xml:space="preserve"> (per fish)</w:t>
      </w:r>
      <w:r w:rsidR="00BE396F" w:rsidRPr="00E22246">
        <w:rPr>
          <w:rFonts w:ascii="Times New Roman" w:eastAsiaTheme="minorEastAsia" w:hAnsi="Times New Roman" w:cs="Times New Roman"/>
          <w:lang w:val="en-GB"/>
        </w:rPr>
        <w:t>; however, in some cases they are averages for multiple 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w:t>
      </w:r>
      <w:r w:rsidR="00AB323D" w:rsidRPr="00E22246">
        <w:rPr>
          <w:rFonts w:eastAsiaTheme="minorEastAsia"/>
          <w:iCs/>
          <w:lang w:val="en-US"/>
        </w:rPr>
        <w:t>.</w:t>
      </w:r>
      <w:r w:rsidR="00AB323D" w:rsidRPr="00E22246">
        <w:rPr>
          <w:lang w:val="en-US"/>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40" w:name="_Toc50829346"/>
      <w:r w:rsidRPr="00647D43">
        <w:rPr>
          <w:rFonts w:asciiTheme="minorHAnsi" w:hAnsiTheme="minorHAnsi" w:cstheme="minorHAnsi"/>
          <w:i/>
          <w:iCs/>
          <w:color w:val="auto"/>
          <w:sz w:val="22"/>
          <w:szCs w:val="22"/>
          <w:lang w:val="en-GB"/>
        </w:rPr>
        <w:t>Metabolic rate</w:t>
      </w:r>
      <w:bookmarkEnd w:id="40"/>
    </w:p>
    <w:p w14:paraId="203C0522" w14:textId="2B6A791B" w:rsidR="006A1BF7" w:rsidRDefault="00116162" w:rsidP="006A1BF7">
      <w:pPr>
        <w:spacing w:line="480" w:lineRule="auto"/>
        <w:contextualSpacing/>
        <w:jc w:val="both"/>
        <w:rPr>
          <w:rFonts w:cstheme="minorHAnsi"/>
          <w:lang w:val="en-GB"/>
        </w:rPr>
      </w:pPr>
      <w:ins w:id="41"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described in the main text</w:t>
      </w:r>
      <w:r w:rsidR="006A1BF7" w:rsidRPr="00E12CCB">
        <w:rPr>
          <w:rFonts w:cstheme="minorHAnsi"/>
          <w:lang w:val="en-GB"/>
        </w:rPr>
        <w:t xml:space="preserve"> </w:t>
      </w:r>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2C25E3D0" w:rsidR="004C7C60" w:rsidRDefault="004C7C60" w:rsidP="004C7C60">
      <w:pPr>
        <w:jc w:val="both"/>
        <w:rPr>
          <w:rFonts w:cstheme="minorHAnsi"/>
          <w:lang w:val="en-GB"/>
        </w:rPr>
      </w:pPr>
    </w:p>
    <w:p w14:paraId="44A15B82" w14:textId="7D4065DC" w:rsidR="00FE2C8E" w:rsidRDefault="00FE2C8E" w:rsidP="004C7C60">
      <w:pPr>
        <w:jc w:val="both"/>
        <w:rPr>
          <w:rFonts w:cstheme="minorHAnsi"/>
          <w:lang w:val="en-GB"/>
        </w:rPr>
      </w:pPr>
    </w:p>
    <w:p w14:paraId="2A90AEBF" w14:textId="77777777" w:rsidR="00FE2C8E" w:rsidRDefault="00FE2C8E" w:rsidP="004C7C60">
      <w:pPr>
        <w:jc w:val="both"/>
        <w:rPr>
          <w:rFonts w:cstheme="minorHAnsi"/>
          <w:lang w:val="en-GB"/>
        </w:rPr>
      </w:pPr>
    </w:p>
    <w:p w14:paraId="34FD5F60" w14:textId="7740AC61" w:rsidR="004C7C60" w:rsidRDefault="004C7C60" w:rsidP="004C7C60">
      <w:pPr>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r w:rsidRPr="00074799">
        <w:rPr>
          <w:rFonts w:ascii="Times New Roman" w:hAnsi="Times New Roman" w:cs="Times New Roman"/>
          <w:b/>
          <w:bCs/>
          <w:lang w:val="en-GB"/>
        </w:rPr>
        <w:t>Table S</w:t>
      </w:r>
      <w:r>
        <w:rPr>
          <w:rFonts w:ascii="Times New Roman" w:hAnsi="Times New Roman" w:cs="Times New Roman"/>
          <w:b/>
          <w:bCs/>
          <w:lang w:val="en-GB"/>
        </w:rPr>
        <w:t>1</w:t>
      </w:r>
      <w:r w:rsidRPr="00074799">
        <w:rPr>
          <w:rFonts w:ascii="Times New Roman" w:hAnsi="Times New Roman" w:cs="Times New Roman"/>
          <w:lang w:val="en-GB"/>
        </w:rPr>
        <w:t xml:space="preserve"> </w:t>
      </w:r>
      <w:r w:rsidR="00F73A7D">
        <w:rPr>
          <w:rFonts w:ascii="Times New Roman" w:hAnsi="Times New Roman" w:cs="Times New Roman"/>
          <w:lang w:val="en-GB"/>
        </w:rPr>
        <w:t>Explanation of data columns</w:t>
      </w:r>
      <w:r w:rsidR="00231B2F">
        <w:rPr>
          <w:rFonts w:ascii="Times New Roman" w:hAnsi="Times New Roman" w:cs="Times New Roman"/>
          <w:lang w:val="en-GB"/>
        </w:rPr>
        <w:t xml:space="preserve"> (G=growth data, </w:t>
      </w:r>
      <w:proofErr w:type="spellStart"/>
      <w:r w:rsidR="00231B2F">
        <w:rPr>
          <w:rFonts w:ascii="Times New Roman" w:hAnsi="Times New Roman" w:cs="Times New Roman"/>
          <w:lang w:val="en-GB"/>
        </w:rPr>
        <w:t>T</w:t>
      </w:r>
      <w:r w:rsidR="00231B2F" w:rsidRPr="004C66A1">
        <w:rPr>
          <w:rFonts w:ascii="Times New Roman" w:hAnsi="Times New Roman" w:cs="Times New Roman"/>
          <w:vertAlign w:val="subscript"/>
          <w:lang w:val="en-GB"/>
        </w:rPr>
        <w:t>opt</w:t>
      </w:r>
      <w:proofErr w:type="spellEnd"/>
      <w:r w:rsidR="00231B2F" w:rsidRPr="002047F9">
        <w:rPr>
          <w:rFonts w:ascii="Times New Roman" w:hAnsi="Times New Roman" w:cs="Times New Roman"/>
          <w:lang w:val="en-GB"/>
        </w:rPr>
        <w:t>=</w:t>
      </w:r>
      <w:r w:rsidR="00231B2F">
        <w:rPr>
          <w:rFonts w:ascii="Times New Roman" w:hAnsi="Times New Roman" w:cs="Times New Roman"/>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rFonts w:ascii="Times New Roman" w:hAnsi="Times New Roman" w:cs="Times New Roman"/>
                <w:b w:val="0"/>
                <w:bCs w:val="0"/>
                <w:lang w:val="en-GB"/>
              </w:rPr>
            </w:pPr>
            <w:r w:rsidRPr="003F0225">
              <w:rPr>
                <w:rFonts w:ascii="Times New Roman" w:hAnsi="Times New Roman" w:cs="Times New Roman"/>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rFonts w:ascii="Times New Roman" w:hAnsi="Times New Roman" w:cs="Times New Roman"/>
                <w:i/>
                <w:iCs/>
                <w:color w:val="000000"/>
              </w:rPr>
            </w:pPr>
            <w:r w:rsidRPr="00A430C0">
              <w:rPr>
                <w:rFonts w:ascii="Times New Roman" w:hAnsi="Times New Roman" w:cs="Times New Roman"/>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 xml:space="preserve">Main </w:t>
            </w:r>
            <w:proofErr w:type="spellStart"/>
            <w:r>
              <w:rPr>
                <w:rFonts w:ascii="Times New Roman" w:hAnsi="Times New Roman" w:cs="Times New Roman"/>
                <w:color w:val="000000"/>
                <w:lang w:val="sv-SE"/>
              </w:rPr>
              <w:t>response</w:t>
            </w:r>
            <w:proofErr w:type="spellEnd"/>
            <w:r>
              <w:rPr>
                <w:rFonts w:ascii="Times New Roman" w:hAnsi="Times New Roman" w:cs="Times New Roman"/>
                <w:color w:val="000000"/>
                <w:lang w:val="sv-SE"/>
              </w:rPr>
              <w:t xml:space="preserve"> </w:t>
            </w:r>
            <w:proofErr w:type="spellStart"/>
            <w:r>
              <w:rPr>
                <w:rFonts w:ascii="Times New Roman" w:hAnsi="Times New Roman" w:cs="Times New Roman"/>
                <w:color w:val="000000"/>
                <w:lang w:val="sv-SE"/>
              </w:rPr>
              <w:t>variable</w:t>
            </w:r>
            <w:proofErr w:type="spellEnd"/>
            <w:r w:rsidR="00384BF5">
              <w:rPr>
                <w:rFonts w:ascii="Times New Roman" w:hAnsi="Times New Roman" w:cs="Times New Roman"/>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w:t>
            </w:r>
            <w:r w:rsidR="00C01BD9">
              <w:rPr>
                <w:rFonts w:ascii="Times New Roman" w:hAnsi="Times New Roman" w:cs="Times New Roman"/>
                <w:lang w:val="en-GB"/>
              </w:rPr>
              <w:t xml:space="preserve">, </w:t>
            </w:r>
            <w:proofErr w:type="spellStart"/>
            <w:r w:rsidR="00C01BD9">
              <w:rPr>
                <w:rFonts w:ascii="Times New Roman" w:hAnsi="Times New Roman" w:cs="Times New Roman"/>
                <w:lang w:val="en-GB"/>
              </w:rPr>
              <w:t>T</w:t>
            </w:r>
            <w:r w:rsidR="00C01BD9" w:rsidRPr="004C66A1">
              <w:rPr>
                <w:rFonts w:ascii="Times New Roman" w:hAnsi="Times New Roman" w:cs="Times New Roman"/>
                <w:vertAlign w:val="subscript"/>
                <w:lang w:val="en-GB"/>
              </w:rPr>
              <w:t>opt</w:t>
            </w:r>
            <w:proofErr w:type="spellEnd"/>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rFonts w:ascii="Times New Roman" w:hAnsi="Times New Roman" w:cs="Times New Roman"/>
                <w:i/>
                <w:iCs/>
                <w:color w:val="000000"/>
              </w:rPr>
            </w:pPr>
            <w:r w:rsidRPr="0014775B">
              <w:rPr>
                <w:rFonts w:ascii="Times New Roman" w:hAnsi="Times New Roman" w:cs="Times New Roman"/>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 xml:space="preserve">Main </w:t>
            </w:r>
            <w:proofErr w:type="spellStart"/>
            <w:r>
              <w:rPr>
                <w:rFonts w:ascii="Times New Roman" w:hAnsi="Times New Roman" w:cs="Times New Roman"/>
                <w:color w:val="000000"/>
                <w:lang w:val="sv-SE"/>
              </w:rPr>
              <w:t>response</w:t>
            </w:r>
            <w:proofErr w:type="spellEnd"/>
            <w:r>
              <w:rPr>
                <w:rFonts w:ascii="Times New Roman" w:hAnsi="Times New Roman" w:cs="Times New Roman"/>
                <w:color w:val="000000"/>
                <w:lang w:val="sv-SE"/>
              </w:rPr>
              <w:t xml:space="preserve"> </w:t>
            </w:r>
            <w:proofErr w:type="spellStart"/>
            <w:r>
              <w:rPr>
                <w:rFonts w:ascii="Times New Roman" w:hAnsi="Times New Roman" w:cs="Times New Roman"/>
                <w:color w:val="000000"/>
                <w:lang w:val="sv-SE"/>
              </w:rPr>
              <w:t>variable</w:t>
            </w:r>
            <w:proofErr w:type="spellEnd"/>
            <w:r w:rsidR="00384BF5">
              <w:rPr>
                <w:rFonts w:ascii="Times New Roman" w:hAnsi="Times New Roman" w:cs="Times New Roman"/>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Body mass [g] at the onset of the growth trial</w:t>
            </w:r>
            <w:r w:rsidR="00384BF5">
              <w:rPr>
                <w:rFonts w:ascii="Times New Roman" w:hAnsi="Times New Roman" w:cs="Times New Roman"/>
                <w:color w:val="000000"/>
                <w:lang w:val="en-US"/>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 xml:space="preserve">Body mass [g] at the </w:t>
            </w:r>
            <w:r>
              <w:rPr>
                <w:rFonts w:ascii="Times New Roman" w:hAnsi="Times New Roman" w:cs="Times New Roman"/>
                <w:color w:val="000000"/>
                <w:lang w:val="en-US"/>
              </w:rPr>
              <w:t xml:space="preserve">end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Pr>
                <w:rFonts w:ascii="Times New Roman" w:hAnsi="Times New Roman" w:cs="Times New Roman"/>
                <w:color w:val="000000"/>
                <w:lang w:val="en-US"/>
              </w:rPr>
              <w:t>Geometric mean mass in t</w:t>
            </w:r>
            <w:r w:rsidRPr="00234BAC">
              <w:rPr>
                <w:rFonts w:ascii="Times New Roman" w:hAnsi="Times New Roman" w:cs="Times New Roman"/>
                <w:color w:val="000000"/>
                <w:vertAlign w:val="subscript"/>
                <w:lang w:val="en-US"/>
              </w:rPr>
              <w:t>1</w:t>
            </w:r>
            <w:r>
              <w:rPr>
                <w:rFonts w:ascii="Times New Roman" w:hAnsi="Times New Roman" w:cs="Times New Roman"/>
                <w:color w:val="000000"/>
                <w:lang w:val="en-US"/>
              </w:rPr>
              <w:t xml:space="preserve"> and t</w:t>
            </w:r>
            <w:r w:rsidRPr="00234BAC">
              <w:rPr>
                <w:rFonts w:ascii="Times New Roman" w:hAnsi="Times New Roman" w:cs="Times New Roman"/>
                <w:color w:val="000000"/>
                <w:vertAlign w:val="subscript"/>
                <w:lang w:val="en-US"/>
              </w:rPr>
              <w:t>2</w:t>
            </w:r>
            <w:r>
              <w:rPr>
                <w:rFonts w:ascii="Times New Roman" w:hAnsi="Times New Roman" w:cs="Times New Roman"/>
                <w:color w:val="000000"/>
                <w:lang w:val="en-US"/>
              </w:rPr>
              <w:t xml:space="preserve">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3614CE">
              <w:rPr>
                <w:rFonts w:ascii="Times New Roman" w:hAnsi="Times New Roman" w:cs="Times New Roman"/>
                <w:color w:val="000000"/>
                <w:lang w:val="en-US"/>
              </w:rPr>
              <w:t>Representative body mass of size</w:t>
            </w:r>
            <w:r>
              <w:rPr>
                <w:rFonts w:ascii="Times New Roman" w:hAnsi="Times New Roman" w:cs="Times New Roman"/>
                <w:color w:val="000000"/>
                <w:lang w:val="en-US"/>
              </w:rPr>
              <w:t xml:space="preserve"> group in the growth trial, in case initial, final or geometric body mass could not be retrieved</w:t>
            </w:r>
            <w:r w:rsidR="00384BF5">
              <w:rPr>
                <w:rFonts w:ascii="Times New Roman" w:hAnsi="Times New Roman" w:cs="Times New Roman"/>
                <w:color w:val="000000"/>
                <w:lang w:val="en-US"/>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rFonts w:ascii="Times New Roman" w:hAnsi="Times New Roman" w:cs="Times New Roman"/>
                <w:i/>
                <w:iCs/>
                <w:color w:val="000000"/>
              </w:rPr>
            </w:pPr>
            <w:r w:rsidRPr="00A430C0">
              <w:rPr>
                <w:rFonts w:ascii="Times New Roman" w:hAnsi="Times New Roman" w:cs="Times New Roman"/>
                <w:i/>
                <w:iCs/>
                <w:color w:val="000000"/>
              </w:rPr>
              <w:t>consumption</w:t>
            </w:r>
          </w:p>
          <w:p w14:paraId="127850E4" w14:textId="77777777" w:rsidR="0014775B" w:rsidRPr="003F0225" w:rsidRDefault="0014775B" w:rsidP="0014775B">
            <w:pPr>
              <w:rPr>
                <w:rFonts w:ascii="Times New Roman" w:hAnsi="Times New Roman" w:cs="Times New Roman"/>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 xml:space="preserve">Main </w:t>
            </w:r>
            <w:proofErr w:type="spellStart"/>
            <w:r>
              <w:rPr>
                <w:rFonts w:ascii="Times New Roman" w:hAnsi="Times New Roman" w:cs="Times New Roman"/>
                <w:color w:val="000000"/>
                <w:lang w:val="sv-SE"/>
              </w:rPr>
              <w:t>response</w:t>
            </w:r>
            <w:proofErr w:type="spellEnd"/>
            <w:r>
              <w:rPr>
                <w:rFonts w:ascii="Times New Roman" w:hAnsi="Times New Roman" w:cs="Times New Roman"/>
                <w:color w:val="000000"/>
                <w:lang w:val="sv-SE"/>
              </w:rPr>
              <w:t xml:space="preserve"> </w:t>
            </w:r>
            <w:proofErr w:type="spellStart"/>
            <w:r>
              <w:rPr>
                <w:rFonts w:ascii="Times New Roman" w:hAnsi="Times New Roman" w:cs="Times New Roman"/>
                <w:color w:val="000000"/>
                <w:lang w:val="sv-SE"/>
              </w:rPr>
              <w:t>variable</w:t>
            </w:r>
            <w:proofErr w:type="spellEnd"/>
            <w:r w:rsidR="00384BF5">
              <w:rPr>
                <w:rFonts w:ascii="Times New Roman" w:hAnsi="Times New Roman" w:cs="Times New Roman"/>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rFonts w:ascii="Times New Roman" w:hAnsi="Times New Roman" w:cs="Times New Roman"/>
                <w:i/>
                <w:iCs/>
                <w:color w:val="000000"/>
              </w:rPr>
            </w:pPr>
            <w:r w:rsidRPr="003F0225">
              <w:rPr>
                <w:rFonts w:ascii="Times New Roman" w:hAnsi="Times New Roman" w:cs="Times New Roman"/>
                <w:i/>
                <w:iCs/>
                <w:color w:val="000000"/>
              </w:rPr>
              <w:t>metabolic_rate</w:t>
            </w:r>
          </w:p>
          <w:p w14:paraId="218CE68B" w14:textId="5D0AFBDD" w:rsidR="0014775B" w:rsidRPr="003F0225" w:rsidRDefault="0014775B" w:rsidP="0014775B">
            <w:pPr>
              <w:contextualSpacing/>
              <w:rPr>
                <w:rFonts w:ascii="Times New Roman" w:hAnsi="Times New Roman" w:cs="Times New Roman"/>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 xml:space="preserve">Main </w:t>
            </w:r>
            <w:proofErr w:type="spellStart"/>
            <w:r>
              <w:rPr>
                <w:rFonts w:ascii="Times New Roman" w:hAnsi="Times New Roman" w:cs="Times New Roman"/>
                <w:color w:val="000000"/>
                <w:lang w:val="sv-SE"/>
              </w:rPr>
              <w:t>response</w:t>
            </w:r>
            <w:proofErr w:type="spellEnd"/>
            <w:r>
              <w:rPr>
                <w:rFonts w:ascii="Times New Roman" w:hAnsi="Times New Roman" w:cs="Times New Roman"/>
                <w:color w:val="000000"/>
                <w:lang w:val="sv-SE"/>
              </w:rPr>
              <w:t xml:space="preserve"> </w:t>
            </w:r>
            <w:proofErr w:type="spellStart"/>
            <w:r>
              <w:rPr>
                <w:rFonts w:ascii="Times New Roman" w:hAnsi="Times New Roman" w:cs="Times New Roman"/>
                <w:color w:val="000000"/>
                <w:lang w:val="sv-SE"/>
              </w:rPr>
              <w:t>variable</w:t>
            </w:r>
            <w:proofErr w:type="spellEnd"/>
            <w:r w:rsidR="00384BF5">
              <w:rPr>
                <w:rFonts w:ascii="Times New Roman" w:hAnsi="Times New Roman" w:cs="Times New Roman"/>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type</w:t>
            </w:r>
          </w:p>
          <w:p w14:paraId="66EF246F" w14:textId="77777777" w:rsidR="004D167E" w:rsidRPr="003F0225" w:rsidRDefault="004D167E" w:rsidP="004D167E">
            <w:pPr>
              <w:rPr>
                <w:rFonts w:ascii="Times New Roman" w:hAnsi="Times New Roman" w:cs="Times New Roman"/>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E82C2B">
              <w:rPr>
                <w:rFonts w:ascii="Times New Roman" w:hAnsi="Times New Roman" w:cs="Times New Roman"/>
                <w:color w:val="000000"/>
                <w:lang w:val="en-US"/>
              </w:rPr>
              <w:t>Type of respiration measurement (resting</w:t>
            </w:r>
            <w:r>
              <w:rPr>
                <w:rFonts w:ascii="Times New Roman" w:hAnsi="Times New Roman" w:cs="Times New Roman"/>
                <w:color w:val="000000"/>
                <w:lang w:val="en-US"/>
              </w:rPr>
              <w:t>, routine, standard)</w:t>
            </w:r>
            <w:r w:rsidR="00384BF5">
              <w:rPr>
                <w:rFonts w:ascii="Times New Roman" w:hAnsi="Times New Roman" w:cs="Times New Roman"/>
                <w:color w:val="000000"/>
                <w:lang w:val="en-US"/>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unit</w:t>
            </w:r>
          </w:p>
          <w:p w14:paraId="439FB007" w14:textId="7EAEF652" w:rsidR="004D167E" w:rsidRPr="003F0225" w:rsidRDefault="004D167E" w:rsidP="004D167E">
            <w:pPr>
              <w:contextualSpacing/>
              <w:rPr>
                <w:rFonts w:ascii="Times New Roman" w:hAnsi="Times New Roman" w:cs="Times New Roman"/>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of response variable</w:t>
            </w:r>
            <w:r w:rsidR="00384BF5">
              <w:rPr>
                <w:rFonts w:ascii="Times New Roman" w:hAnsi="Times New Roman" w:cs="Times New Roman"/>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original_unit</w:t>
            </w:r>
          </w:p>
          <w:p w14:paraId="0197F84C" w14:textId="1EA8BB20" w:rsidR="004D167E" w:rsidRPr="003F0225" w:rsidRDefault="004D167E" w:rsidP="004D167E">
            <w:pPr>
              <w:contextualSpacing/>
              <w:rPr>
                <w:rFonts w:ascii="Times New Roman" w:hAnsi="Times New Roman" w:cs="Times New Roman"/>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Original unit of response variable. If different from “</w:t>
            </w:r>
            <w:r w:rsidRPr="005D1507">
              <w:rPr>
                <w:rFonts w:ascii="Times New Roman" w:hAnsi="Times New Roman" w:cs="Times New Roman"/>
                <w:b/>
                <w:bCs/>
                <w:i/>
                <w:iCs/>
                <w:lang w:val="en-GB"/>
              </w:rPr>
              <w:t>unit</w:t>
            </w:r>
            <w:r>
              <w:rPr>
                <w:rFonts w:ascii="Times New Roman" w:hAnsi="Times New Roman" w:cs="Times New Roman"/>
                <w:lang w:val="en-GB"/>
              </w:rPr>
              <w:t>”, see “</w:t>
            </w:r>
            <w:r w:rsidRPr="001869D4">
              <w:rPr>
                <w:rFonts w:ascii="Times New Roman" w:hAnsi="Times New Roman" w:cs="Times New Roman"/>
                <w:b/>
                <w:bCs/>
                <w:i/>
                <w:iCs/>
                <w:lang w:val="en-GB"/>
              </w:rPr>
              <w:t>notes</w:t>
            </w:r>
            <w:r>
              <w:rPr>
                <w:rFonts w:ascii="Times New Roman" w:hAnsi="Times New Roman" w:cs="Times New Roman"/>
                <w:lang w:val="en-GB"/>
              </w:rPr>
              <w:t>” column for information on conversion</w:t>
            </w:r>
            <w:r w:rsidR="00384BF5">
              <w:rPr>
                <w:rFonts w:ascii="Times New Roman" w:hAnsi="Times New Roman" w:cs="Times New Roman"/>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mass_g</w:t>
            </w:r>
          </w:p>
          <w:p w14:paraId="0BA04FE7" w14:textId="43B78998" w:rsidR="004D167E" w:rsidRPr="003F0225" w:rsidRDefault="004D167E" w:rsidP="004D167E">
            <w:pPr>
              <w:contextualSpacing/>
              <w:rPr>
                <w:rFonts w:ascii="Times New Roman" w:hAnsi="Times New Roman" w:cs="Times New Roman"/>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in experiment [g]</w:t>
            </w:r>
            <w:r w:rsidR="00384BF5">
              <w:rPr>
                <w:rFonts w:ascii="Times New Roman" w:hAnsi="Times New Roman" w:cs="Times New Roman"/>
                <w:lang w:val="en-GB"/>
              </w:rPr>
              <w:t>.</w:t>
            </w:r>
            <w:r w:rsidR="002D06AA">
              <w:rPr>
                <w:rFonts w:ascii="Times New Roman" w:hAnsi="Times New Roman" w:cs="Times New Roman"/>
                <w:lang w:val="en-GB"/>
              </w:rPr>
              <w:t xml:space="preserve"> Some studies report body masses before and some after the feeding trials</w:t>
            </w:r>
            <w:r w:rsidR="00C37064">
              <w:rPr>
                <w:rFonts w:ascii="Times New Roman" w:hAnsi="Times New Roman" w:cs="Times New Roman"/>
                <w:lang w:val="en-GB"/>
              </w:rPr>
              <w:t>. See “</w:t>
            </w:r>
            <w:r w:rsidR="00C37064" w:rsidRPr="001869D4">
              <w:rPr>
                <w:rFonts w:ascii="Times New Roman" w:hAnsi="Times New Roman" w:cs="Times New Roman"/>
                <w:b/>
                <w:bCs/>
                <w:i/>
                <w:iCs/>
                <w:lang w:val="en-GB"/>
              </w:rPr>
              <w:t>notes</w:t>
            </w:r>
            <w:r w:rsidR="00C37064">
              <w:rPr>
                <w:rFonts w:ascii="Times New Roman" w:hAnsi="Times New Roman" w:cs="Times New Roman"/>
                <w:lang w:val="en-GB"/>
              </w:rPr>
              <w:t>”</w:t>
            </w:r>
            <w:r w:rsidR="0067590A">
              <w:rPr>
                <w:rFonts w:ascii="Times New Roman" w:hAnsi="Times New Roman" w:cs="Times New Roman"/>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temp_c</w:t>
            </w:r>
          </w:p>
          <w:p w14:paraId="4412CDF9" w14:textId="07EBDCC6" w:rsidR="004D167E" w:rsidRPr="003F0225" w:rsidRDefault="004D167E" w:rsidP="004D167E">
            <w:pPr>
              <w:contextualSpacing/>
              <w:rPr>
                <w:rFonts w:ascii="Times New Roman" w:hAnsi="Times New Roman" w:cs="Times New Roman"/>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Experimental temperature [</w:t>
            </w:r>
            <m:oMath>
              <m:r>
                <w:rPr>
                  <w:rFonts w:ascii="Cambria Math" w:hAnsi="Cambria Math" w:cs="Times New Roman"/>
                  <w:lang w:val="en-GB"/>
                </w:rPr>
                <m:t>℃</m:t>
              </m:r>
            </m:oMath>
            <w:r w:rsidR="00690D78">
              <w:rPr>
                <w:rFonts w:ascii="Times New Roman" w:eastAsiaTheme="minorEastAsia" w:hAnsi="Times New Roman" w:cs="Times New Roman"/>
                <w:lang w:val="en-GB"/>
              </w:rPr>
              <w:t>]</w:t>
            </w:r>
            <w:r w:rsidR="00384BF5">
              <w:rPr>
                <w:rFonts w:ascii="Times New Roman" w:eastAsiaTheme="minorEastAsia" w:hAnsi="Times New Roman" w:cs="Times New Roman"/>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above_peak_temp</w:t>
            </w:r>
          </w:p>
          <w:p w14:paraId="4A73ADE2" w14:textId="420A33C9" w:rsidR="004D167E" w:rsidRPr="003F0225" w:rsidRDefault="004D167E" w:rsidP="004D167E">
            <w:pPr>
              <w:contextualSpacing/>
              <w:rPr>
                <w:rFonts w:ascii="Times New Roman" w:hAnsi="Times New Roman" w:cs="Times New Roman"/>
                <w:i/>
                <w:iCs/>
                <w:color w:val="000000"/>
              </w:rPr>
            </w:pPr>
          </w:p>
        </w:tc>
        <w:tc>
          <w:tcPr>
            <w:tcW w:w="4819" w:type="dxa"/>
          </w:tcPr>
          <w:p w14:paraId="52E2A0C0" w14:textId="0DE26116"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Is the experiment </w:t>
            </w:r>
            <w:r w:rsidR="005D0723">
              <w:rPr>
                <w:rFonts w:ascii="Times New Roman" w:hAnsi="Times New Roman" w:cs="Times New Roman"/>
                <w:lang w:val="en-GB"/>
              </w:rPr>
              <w:t>conduced at temperature above peak temperature for the given siz</w:t>
            </w:r>
            <w:r w:rsidR="008F01DD">
              <w:rPr>
                <w:rFonts w:ascii="Times New Roman" w:hAnsi="Times New Roman" w:cs="Times New Roman"/>
                <w:lang w:val="en-GB"/>
              </w:rPr>
              <w:t>e</w:t>
            </w:r>
            <w:r w:rsidR="005D0723">
              <w:rPr>
                <w:rFonts w:ascii="Times New Roman" w:hAnsi="Times New Roman" w:cs="Times New Roman"/>
                <w:lang w:val="en-GB"/>
              </w:rPr>
              <w:t xml:space="preserve"> group?</w:t>
            </w:r>
            <w:r w:rsidR="00D05CCE">
              <w:rPr>
                <w:rFonts w:ascii="Times New Roman" w:hAnsi="Times New Roman" w:cs="Times New Roman"/>
                <w:lang w:val="en-GB"/>
              </w:rPr>
              <w:t xml:space="preserve"> Determined </w:t>
            </w:r>
            <w:r w:rsidR="001D7403">
              <w:rPr>
                <w:rFonts w:ascii="Times New Roman" w:hAnsi="Times New Roman" w:cs="Times New Roman"/>
                <w:lang w:val="en-GB"/>
              </w:rPr>
              <w:t xml:space="preserve">either by the authors using e.g. polynomial regression to be a size between experimental sizes, or as the temperature where the rate was highest or </w:t>
            </w:r>
            <w:r w:rsidR="00D05CCE">
              <w:rPr>
                <w:rFonts w:ascii="Times New Roman" w:hAnsi="Times New Roman" w:cs="Times New Roman"/>
                <w:lang w:val="en-GB"/>
              </w:rPr>
              <w:t xml:space="preserve">by </w:t>
            </w:r>
            <w:r w:rsidR="005A342E">
              <w:rPr>
                <w:rFonts w:ascii="Times New Roman" w:hAnsi="Times New Roman" w:cs="Times New Roman"/>
                <w:lang w:val="en-GB"/>
              </w:rPr>
              <w:t xml:space="preserve">graphically </w:t>
            </w:r>
            <w:r w:rsidR="00D05CCE">
              <w:rPr>
                <w:rFonts w:ascii="Times New Roman" w:hAnsi="Times New Roman" w:cs="Times New Roman"/>
                <w:lang w:val="en-GB"/>
              </w:rPr>
              <w:t>inspectin</w:t>
            </w:r>
            <w:r w:rsidR="00745B9B">
              <w:rPr>
                <w:rFonts w:ascii="Times New Roman" w:hAnsi="Times New Roman" w:cs="Times New Roman"/>
                <w:lang w:val="en-GB"/>
              </w:rPr>
              <w:t>g</w:t>
            </w:r>
            <w:r w:rsidR="00D05CCE">
              <w:rPr>
                <w:rFonts w:ascii="Times New Roman" w:hAnsi="Times New Roman" w:cs="Times New Roman"/>
                <w:lang w:val="en-GB"/>
              </w:rPr>
              <w:t xml:space="preserve"> data</w:t>
            </w:r>
            <w:r w:rsidR="005217F7">
              <w:rPr>
                <w:rFonts w:ascii="Times New Roman" w:hAnsi="Times New Roman" w:cs="Times New Roman"/>
                <w:lang w:val="en-GB"/>
              </w:rPr>
              <w:t xml:space="preserve"> for each species </w:t>
            </w:r>
            <w:r w:rsidR="000104C1">
              <w:rPr>
                <w:rFonts w:ascii="Times New Roman" w:hAnsi="Times New Roman" w:cs="Times New Roman"/>
                <w:lang w:val="en-GB"/>
              </w:rPr>
              <w:t>separately</w:t>
            </w:r>
            <w:r w:rsidR="008B0784">
              <w:rPr>
                <w:rFonts w:ascii="Times New Roman" w:hAnsi="Times New Roman" w:cs="Times New Roman"/>
                <w:lang w:val="en-GB"/>
              </w:rPr>
              <w:t xml:space="preserve">, see </w:t>
            </w:r>
            <w:hyperlink r:id="rId18" w:history="1">
              <w:r w:rsidR="008B0784" w:rsidRPr="001B0B45">
                <w:rPr>
                  <w:rStyle w:val="Hyperlink"/>
                  <w:rFonts w:ascii="Times New Roman" w:hAnsi="Times New Roman" w:cs="Times New Roman"/>
                  <w:lang w:val="en-GB"/>
                </w:rPr>
                <w:t>https://github.com/maxlindmark/scaling/blob/master/R/exploration/explore_clean_meta_cons.R</w:t>
              </w:r>
            </w:hyperlink>
            <w:r w:rsidR="008B0784">
              <w:rPr>
                <w:rFonts w:ascii="Times New Roman" w:hAnsi="Times New Roman" w:cs="Times New Roman"/>
                <w:lang w:val="en-GB"/>
              </w:rPr>
              <w:t xml:space="preserve">  and </w:t>
            </w:r>
            <w:hyperlink r:id="rId19" w:history="1">
              <w:r w:rsidR="008B0784" w:rsidRPr="001B0B45">
                <w:rPr>
                  <w:rStyle w:val="Hyperlink"/>
                  <w:rFonts w:ascii="Times New Roman" w:hAnsi="Times New Roman" w:cs="Times New Roman"/>
                  <w:lang w:val="en-GB"/>
                </w:rPr>
                <w:t>https://github.com/maxlindmark/scaling/blob/master/R/exploration/explore_clean_growth.R</w:t>
              </w:r>
            </w:hyperlink>
            <w:r w:rsidR="008B0784">
              <w:rPr>
                <w:rFonts w:ascii="Times New Roman" w:hAnsi="Times New Roman" w:cs="Times New Roman"/>
                <w:lang w:val="en-GB"/>
              </w:rPr>
              <w:t xml:space="preserve">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common_name</w:t>
            </w:r>
          </w:p>
          <w:p w14:paraId="723EB10A" w14:textId="7CE50764" w:rsidR="004D167E" w:rsidRPr="003F0225" w:rsidRDefault="004D167E" w:rsidP="004D167E">
            <w:pPr>
              <w:contextualSpacing/>
              <w:rPr>
                <w:rFonts w:ascii="Times New Roman" w:hAnsi="Times New Roman" w:cs="Times New Roman"/>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Common name of species</w:t>
            </w:r>
            <w:r w:rsidR="00384BF5">
              <w:rPr>
                <w:rFonts w:ascii="Times New Roman" w:hAnsi="Times New Roman" w:cs="Times New Roman"/>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species</w:t>
            </w:r>
          </w:p>
          <w:p w14:paraId="339DB5A8" w14:textId="547045D2" w:rsidR="004D167E" w:rsidRPr="003F0225" w:rsidRDefault="004D167E" w:rsidP="004D167E">
            <w:pPr>
              <w:contextualSpacing/>
              <w:rPr>
                <w:rFonts w:ascii="Times New Roman" w:hAnsi="Times New Roman" w:cs="Times New Roman"/>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Scientific name of species</w:t>
            </w:r>
            <w:r w:rsidR="00384BF5">
              <w:rPr>
                <w:rFonts w:ascii="Times New Roman" w:hAnsi="Times New Roman" w:cs="Times New Roman"/>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genus</w:t>
            </w:r>
          </w:p>
          <w:p w14:paraId="38A7EAFB" w14:textId="25A26DDD" w:rsidR="004D167E" w:rsidRPr="003F0225" w:rsidRDefault="004D167E" w:rsidP="004D167E">
            <w:pPr>
              <w:contextualSpacing/>
              <w:rPr>
                <w:rFonts w:ascii="Times New Roman" w:hAnsi="Times New Roman" w:cs="Times New Roman"/>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Genus of species</w:t>
            </w:r>
            <w:r w:rsidR="00384BF5">
              <w:rPr>
                <w:rFonts w:ascii="Times New Roman" w:hAnsi="Times New Roman" w:cs="Times New Roman"/>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family</w:t>
            </w:r>
          </w:p>
          <w:p w14:paraId="42FFFB03" w14:textId="3FE38DF2" w:rsidR="004D167E" w:rsidRPr="003F0225" w:rsidRDefault="004D167E" w:rsidP="004D167E">
            <w:pPr>
              <w:contextualSpacing/>
              <w:rPr>
                <w:rFonts w:ascii="Times New Roman" w:hAnsi="Times New Roman" w:cs="Times New Roman"/>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Family of species</w:t>
            </w:r>
            <w:r w:rsidR="00384BF5">
              <w:rPr>
                <w:rFonts w:ascii="Times New Roman" w:hAnsi="Times New Roman" w:cs="Times New Roman"/>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order</w:t>
            </w:r>
          </w:p>
          <w:p w14:paraId="6D3BD78F" w14:textId="0BBE6C6A" w:rsidR="004D167E" w:rsidRPr="003F0225" w:rsidRDefault="004D167E" w:rsidP="004D167E">
            <w:pPr>
              <w:contextualSpacing/>
              <w:rPr>
                <w:rFonts w:ascii="Times New Roman" w:hAnsi="Times New Roman" w:cs="Times New Roman"/>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Order of species</w:t>
            </w:r>
            <w:r w:rsidR="00384BF5">
              <w:rPr>
                <w:rFonts w:ascii="Times New Roman" w:hAnsi="Times New Roman" w:cs="Times New Roman"/>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habitat</w:t>
            </w:r>
          </w:p>
          <w:p w14:paraId="3D1CC7FD" w14:textId="7E5B67C4" w:rsidR="004D167E" w:rsidRPr="003F0225" w:rsidRDefault="004D167E" w:rsidP="004D167E">
            <w:pPr>
              <w:contextualSpacing/>
              <w:rPr>
                <w:rFonts w:ascii="Times New Roman" w:hAnsi="Times New Roman" w:cs="Times New Roman"/>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Species natural habitat, taken from </w:t>
            </w:r>
            <w:proofErr w:type="spellStart"/>
            <w:r w:rsidR="00E144DD">
              <w:rPr>
                <w:rFonts w:ascii="Times New Roman" w:hAnsi="Times New Roman" w:cs="Times New Roman"/>
                <w:lang w:val="en-GB"/>
              </w:rPr>
              <w:t>FishBase</w:t>
            </w:r>
            <w:proofErr w:type="spellEnd"/>
            <w:r w:rsidR="00E144DD">
              <w:rPr>
                <w:rFonts w:ascii="Times New Roman" w:hAnsi="Times New Roman" w:cs="Times New Roman"/>
                <w:lang w:val="en-GB"/>
              </w:rPr>
              <w:t xml:space="preserve"> </w:t>
            </w:r>
            <w:r w:rsidR="00AB5459">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AB5459">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lifestyle</w:t>
            </w:r>
          </w:p>
          <w:p w14:paraId="27B3EEF3" w14:textId="2B3C600D" w:rsidR="004D167E" w:rsidRPr="003F0225" w:rsidRDefault="004D167E" w:rsidP="004D167E">
            <w:pPr>
              <w:contextualSpacing/>
              <w:rPr>
                <w:rFonts w:ascii="Times New Roman" w:hAnsi="Times New Roman" w:cs="Times New Roman"/>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Lifestyle of species,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biogeography</w:t>
            </w:r>
          </w:p>
          <w:p w14:paraId="7F241464" w14:textId="19F5F77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Biogeography of species,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trophic_level</w:t>
            </w:r>
          </w:p>
          <w:p w14:paraId="550BE159" w14:textId="11347FA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Trophic level of species,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rFonts w:ascii="Times New Roman" w:hAnsi="Times New Roman" w:cs="Times New Roman"/>
                <w:i/>
                <w:iCs/>
                <w:color w:val="000000"/>
              </w:rPr>
            </w:pPr>
            <w:r w:rsidRPr="00915408">
              <w:rPr>
                <w:rFonts w:ascii="Times New Roman" w:hAnsi="Times New Roman" w:cs="Times New Roman"/>
                <w:i/>
                <w:iCs/>
                <w:color w:val="000000"/>
              </w:rPr>
              <w:t>w_maturation_g</w:t>
            </w:r>
          </w:p>
        </w:tc>
        <w:tc>
          <w:tcPr>
            <w:tcW w:w="4819" w:type="dxa"/>
          </w:tcPr>
          <w:p w14:paraId="63A919C1" w14:textId="40C6200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[g] at maturation</w:t>
            </w:r>
            <w:r w:rsidR="00E71112">
              <w:rPr>
                <w:rFonts w:ascii="Times New Roman" w:hAnsi="Times New Roman" w:cs="Times New Roman"/>
                <w:lang w:val="en-GB"/>
              </w:rPr>
              <w:t xml:space="preserve"> taken from </w:t>
            </w:r>
            <w:proofErr w:type="spellStart"/>
            <w:r w:rsidR="00E71112">
              <w:rPr>
                <w:rFonts w:ascii="Times New Roman" w:hAnsi="Times New Roman" w:cs="Times New Roman"/>
                <w:lang w:val="en-GB"/>
              </w:rPr>
              <w:t>FishBase</w:t>
            </w:r>
            <w:proofErr w:type="spellEnd"/>
            <w:r w:rsidR="00915408">
              <w:rPr>
                <w:rFonts w:ascii="Times New Roman" w:hAnsi="Times New Roman" w:cs="Times New Roman"/>
                <w:lang w:val="en-GB"/>
              </w:rPr>
              <w:t xml:space="preserve"> </w:t>
            </w:r>
            <w:r w:rsidR="00915408">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915408">
              <w:rPr>
                <w:rFonts w:ascii="Times New Roman" w:hAnsi="Times New Roman" w:cs="Times New Roman"/>
                <w:lang w:val="en-GB"/>
              </w:rPr>
              <w:fldChar w:fldCharType="end"/>
            </w:r>
            <w:r w:rsidR="00F7261E">
              <w:rPr>
                <w:rFonts w:ascii="Times New Roman" w:hAnsi="Times New Roman" w:cs="Times New Roman"/>
                <w:lang w:val="en-GB"/>
              </w:rPr>
              <w:t>.</w:t>
            </w:r>
            <w:r w:rsidR="00915408">
              <w:rPr>
                <w:rFonts w:ascii="Times New Roman" w:hAnsi="Times New Roman" w:cs="Times New Roman"/>
                <w:lang w:val="en-GB"/>
              </w:rPr>
              <w:t xml:space="preserve"> </w:t>
            </w:r>
            <w:r w:rsidR="00F7261E">
              <w:rPr>
                <w:rFonts w:ascii="Times New Roman" w:hAnsi="Times New Roman" w:cs="Times New Roman"/>
                <w:lang w:val="en-GB"/>
              </w:rPr>
              <w:t>I</w:t>
            </w:r>
            <w:r w:rsidR="00915408">
              <w:rPr>
                <w:rFonts w:ascii="Times New Roman" w:hAnsi="Times New Roman" w:cs="Times New Roman"/>
                <w:lang w:val="en-GB"/>
              </w:rPr>
              <w:t>f not available, weight was estimated from length using species-specific allometric weight-length</w:t>
            </w:r>
            <w:r w:rsidR="00F7261E">
              <w:rPr>
                <w:rFonts w:ascii="Times New Roman" w:hAnsi="Times New Roman" w:cs="Times New Roman"/>
                <w:lang w:val="en-GB"/>
              </w:rPr>
              <w:t>,</w:t>
            </w:r>
            <w:r w:rsidR="00915408">
              <w:rPr>
                <w:rFonts w:ascii="Times New Roman" w:hAnsi="Times New Roman" w:cs="Times New Roman"/>
                <w:lang w:val="en-GB"/>
              </w:rPr>
              <w:t xml:space="preserve"> else taken from </w:t>
            </w:r>
            <w:r w:rsidR="008614E5">
              <w:rPr>
                <w:rFonts w:ascii="Times New Roman" w:hAnsi="Times New Roman" w:cs="Times New Roman"/>
                <w:lang w:val="en-GB"/>
              </w:rPr>
              <w:t>alternative</w:t>
            </w:r>
            <w:r w:rsidR="00915408">
              <w:rPr>
                <w:rFonts w:ascii="Times New Roman" w:hAnsi="Times New Roman" w:cs="Times New Roman"/>
                <w:lang w:val="en-GB"/>
              </w:rPr>
              <w:t xml:space="preserve"> source</w:t>
            </w:r>
            <w:r w:rsidR="008614E5">
              <w:rPr>
                <w:rFonts w:ascii="Times New Roman" w:hAnsi="Times New Roman" w:cs="Times New Roman"/>
                <w:lang w:val="en-GB"/>
              </w:rPr>
              <w:t>s</w:t>
            </w:r>
            <w:r w:rsidR="00915408">
              <w:rPr>
                <w:rFonts w:ascii="Times New Roman" w:hAnsi="Times New Roman" w:cs="Times New Roman"/>
                <w:lang w:val="en-GB"/>
              </w:rPr>
              <w:t xml:space="preserve"> (</w:t>
            </w:r>
            <w:proofErr w:type="gramStart"/>
            <w:r w:rsidR="00915408">
              <w:rPr>
                <w:rFonts w:ascii="Times New Roman" w:hAnsi="Times New Roman" w:cs="Times New Roman"/>
                <w:lang w:val="en-GB"/>
              </w:rPr>
              <w:t xml:space="preserve">see </w:t>
            </w:r>
            <w:r w:rsidR="00915408" w:rsidRPr="00801BD0">
              <w:rPr>
                <w:rFonts w:ascii="Times New Roman" w:hAnsi="Times New Roman" w:cs="Times New Roman"/>
                <w:lang w:val="en-GB"/>
              </w:rPr>
              <w:t>”</w:t>
            </w:r>
            <w:r w:rsidR="00915408" w:rsidRPr="001869D4">
              <w:rPr>
                <w:rFonts w:ascii="Times New Roman" w:hAnsi="Times New Roman" w:cs="Times New Roman"/>
                <w:b/>
                <w:bCs/>
                <w:i/>
                <w:iCs/>
                <w:lang w:val="en-GB"/>
              </w:rPr>
              <w:t>notes</w:t>
            </w:r>
            <w:proofErr w:type="gramEnd"/>
            <w:r w:rsidR="00915408" w:rsidRPr="00801BD0">
              <w:rPr>
                <w:rFonts w:ascii="Times New Roman" w:hAnsi="Times New Roman" w:cs="Times New Roman"/>
                <w:lang w:val="en-GB"/>
              </w:rPr>
              <w:t>”</w:t>
            </w:r>
            <w:r w:rsidR="00915408">
              <w:rPr>
                <w:rFonts w:ascii="Times New Roman" w:hAnsi="Times New Roman" w:cs="Times New Roman"/>
                <w:lang w:val="en-GB"/>
              </w:rPr>
              <w:t>)</w:t>
            </w:r>
            <w:r w:rsidR="00F316C4">
              <w:rPr>
                <w:rFonts w:ascii="Times New Roman" w:hAnsi="Times New Roman" w:cs="Times New Roman"/>
                <w:lang w:val="en-GB"/>
              </w:rPr>
              <w:t xml:space="preserve"> . Used to estimate relative body size across species in the data</w:t>
            </w:r>
            <w:r w:rsidR="003B67C2">
              <w:rPr>
                <w:rFonts w:ascii="Times New Roman" w:hAnsi="Times New Roman" w:cs="Times New Roman"/>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w_max_published_g</w:t>
            </w:r>
          </w:p>
          <w:p w14:paraId="7CD91EBE" w14:textId="5D8D49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published weight</w:t>
            </w:r>
            <w:r w:rsidR="00E71112">
              <w:rPr>
                <w:rFonts w:ascii="Times New Roman" w:hAnsi="Times New Roman" w:cs="Times New Roman"/>
                <w:lang w:val="en-GB"/>
              </w:rPr>
              <w:t xml:space="preserve"> </w:t>
            </w:r>
            <w:r w:rsidR="0035658F">
              <w:rPr>
                <w:rFonts w:ascii="Times New Roman" w:hAnsi="Times New Roman" w:cs="Times New Roman"/>
                <w:lang w:val="en-GB"/>
              </w:rPr>
              <w:t xml:space="preserve">[g] </w:t>
            </w:r>
            <w:r w:rsidR="00E71112">
              <w:rPr>
                <w:rFonts w:ascii="Times New Roman" w:hAnsi="Times New Roman" w:cs="Times New Roman"/>
                <w:lang w:val="en-GB"/>
              </w:rPr>
              <w:t xml:space="preserve">taken from </w:t>
            </w:r>
            <w:proofErr w:type="spellStart"/>
            <w:r w:rsidR="00E71112">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E71112">
              <w:rPr>
                <w:rFonts w:ascii="Times New Roman" w:hAnsi="Times New Roman" w:cs="Times New Roman"/>
                <w:lang w:val="en-GB"/>
              </w:rPr>
              <w:t>.</w:t>
            </w:r>
            <w:r>
              <w:rPr>
                <w:rFonts w:ascii="Times New Roman" w:hAnsi="Times New Roman" w:cs="Times New Roman"/>
                <w:lang w:val="en-GB"/>
              </w:rPr>
              <w:t xml:space="preserve"> </w:t>
            </w:r>
            <w:r w:rsidR="00E71112">
              <w:rPr>
                <w:rFonts w:ascii="Times New Roman" w:hAnsi="Times New Roman" w:cs="Times New Roman"/>
                <w:lang w:val="en-GB"/>
              </w:rPr>
              <w:t>I</w:t>
            </w:r>
            <w:r>
              <w:rPr>
                <w:rFonts w:ascii="Times New Roman" w:hAnsi="Times New Roman" w:cs="Times New Roman"/>
                <w:lang w:val="en-GB"/>
              </w:rPr>
              <w:t>f not available, weight was estimated from length using species-specific allometric weight-length</w:t>
            </w:r>
            <w:r w:rsidR="00E71112">
              <w:rPr>
                <w:rFonts w:ascii="Times New Roman" w:hAnsi="Times New Roman" w:cs="Times New Roman"/>
                <w:lang w:val="en-GB"/>
              </w:rPr>
              <w:t>,</w:t>
            </w:r>
            <w:r>
              <w:rPr>
                <w:rFonts w:ascii="Times New Roman" w:hAnsi="Times New Roman" w:cs="Times New Roman"/>
                <w:lang w:val="en-GB"/>
              </w:rPr>
              <w:t xml:space="preserve"> else taken from </w:t>
            </w:r>
            <w:r w:rsidR="008614E5">
              <w:rPr>
                <w:rFonts w:ascii="Times New Roman" w:hAnsi="Times New Roman" w:cs="Times New Roman"/>
                <w:lang w:val="en-GB"/>
              </w:rPr>
              <w:t>alternative</w:t>
            </w:r>
            <w:r>
              <w:rPr>
                <w:rFonts w:ascii="Times New Roman" w:hAnsi="Times New Roman" w:cs="Times New Roman"/>
                <w:lang w:val="en-GB"/>
              </w:rPr>
              <w:t xml:space="preserve"> source</w:t>
            </w:r>
            <w:r w:rsidR="008614E5">
              <w:rPr>
                <w:rFonts w:ascii="Times New Roman" w:hAnsi="Times New Roman" w:cs="Times New Roman"/>
                <w:lang w:val="en-GB"/>
              </w:rPr>
              <w:t>s</w:t>
            </w:r>
            <w:r>
              <w:rPr>
                <w:rFonts w:ascii="Times New Roman" w:hAnsi="Times New Roman" w:cs="Times New Roman"/>
                <w:lang w:val="en-GB"/>
              </w:rPr>
              <w:t xml:space="preserve"> (</w:t>
            </w:r>
            <w:proofErr w:type="gramStart"/>
            <w:r>
              <w:rPr>
                <w:rFonts w:ascii="Times New Roman" w:hAnsi="Times New Roman" w:cs="Times New Roman"/>
                <w:lang w:val="en-GB"/>
              </w:rPr>
              <w:t xml:space="preserve">see </w:t>
            </w:r>
            <w:r w:rsidRPr="00801BD0">
              <w:rPr>
                <w:rFonts w:ascii="Times New Roman" w:hAnsi="Times New Roman" w:cs="Times New Roman"/>
                <w:lang w:val="en-GB"/>
              </w:rPr>
              <w:t>”</w:t>
            </w:r>
            <w:r w:rsidRPr="001869D4">
              <w:rPr>
                <w:rFonts w:ascii="Times New Roman" w:hAnsi="Times New Roman" w:cs="Times New Roman"/>
                <w:b/>
                <w:bCs/>
                <w:i/>
                <w:iCs/>
                <w:lang w:val="en-GB"/>
              </w:rPr>
              <w:t>notes</w:t>
            </w:r>
            <w:proofErr w:type="gramEnd"/>
            <w:r w:rsidRPr="00801BD0">
              <w:rPr>
                <w:rFonts w:ascii="Times New Roman" w:hAnsi="Times New Roman" w:cs="Times New Roman"/>
                <w:lang w:val="en-GB"/>
              </w:rPr>
              <w:t>”</w:t>
            </w:r>
            <w:r>
              <w:rPr>
                <w:rFonts w:ascii="Times New Roman" w:hAnsi="Times New Roman" w:cs="Times New Roman"/>
                <w:lang w:val="en-GB"/>
              </w:rPr>
              <w:t>)</w:t>
            </w:r>
            <w:r w:rsidR="00F316C4">
              <w:rPr>
                <w:rFonts w:ascii="Times New Roman" w:hAnsi="Times New Roman" w:cs="Times New Roman"/>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env_temp_min</w:t>
            </w:r>
          </w:p>
          <w:p w14:paraId="5A33C9F2" w14:textId="77777777"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Min.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8614E5">
              <w:rPr>
                <w:rFonts w:ascii="Times New Roman" w:hAnsi="Times New Roman" w:cs="Times New Roman"/>
                <w:lang w:val="en-GB"/>
              </w:rPr>
              <w:t xml:space="preserve">. If not available on </w:t>
            </w:r>
            <w:proofErr w:type="spellStart"/>
            <w:r w:rsidR="008614E5">
              <w:rPr>
                <w:rFonts w:ascii="Times New Roman" w:hAnsi="Times New Roman" w:cs="Times New Roman"/>
                <w:lang w:val="en-GB"/>
              </w:rPr>
              <w:t>FishBase</w:t>
            </w:r>
            <w:proofErr w:type="spellEnd"/>
            <w:r w:rsidR="008614E5">
              <w:rPr>
                <w:rFonts w:ascii="Times New Roman" w:hAnsi="Times New Roman" w:cs="Times New Roman"/>
                <w:lang w:val="en-GB"/>
              </w:rPr>
              <w:t>, data were taken from alternative sources</w:t>
            </w:r>
            <w:r w:rsidR="004E3AF7">
              <w:rPr>
                <w:rFonts w:ascii="Times New Roman" w:hAnsi="Times New Roman" w:cs="Times New Roman"/>
                <w:lang w:val="en-GB"/>
              </w:rPr>
              <w:t xml:space="preserve"> (</w:t>
            </w:r>
            <w:proofErr w:type="gramStart"/>
            <w:r w:rsidR="004E3AF7">
              <w:rPr>
                <w:rFonts w:ascii="Times New Roman" w:hAnsi="Times New Roman" w:cs="Times New Roman"/>
                <w:lang w:val="en-GB"/>
              </w:rPr>
              <w:t xml:space="preserve">see </w:t>
            </w:r>
            <w:r w:rsidR="004E3AF7" w:rsidRPr="00801BD0">
              <w:rPr>
                <w:rFonts w:ascii="Times New Roman" w:hAnsi="Times New Roman" w:cs="Times New Roman"/>
                <w:lang w:val="en-GB"/>
              </w:rPr>
              <w:t>”</w:t>
            </w:r>
            <w:r w:rsidR="004E3AF7" w:rsidRPr="001869D4">
              <w:rPr>
                <w:rFonts w:ascii="Times New Roman" w:hAnsi="Times New Roman" w:cs="Times New Roman"/>
                <w:b/>
                <w:bCs/>
                <w:i/>
                <w:iCs/>
                <w:lang w:val="en-GB"/>
              </w:rPr>
              <w:t>notes</w:t>
            </w:r>
            <w:proofErr w:type="gramEnd"/>
            <w:r w:rsidR="004E3AF7" w:rsidRPr="00801BD0">
              <w:rPr>
                <w:rFonts w:ascii="Times New Roman" w:hAnsi="Times New Roman" w:cs="Times New Roman"/>
                <w:lang w:val="en-GB"/>
              </w:rPr>
              <w:t>”</w:t>
            </w:r>
            <w:r w:rsidR="004E3AF7">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env_temp_max</w:t>
            </w:r>
          </w:p>
          <w:p w14:paraId="5A0074D0" w14:textId="5FA683AE"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w:t>
            </w:r>
            <w:proofErr w:type="spellStart"/>
            <w:r w:rsidR="006831FB">
              <w:rPr>
                <w:rFonts w:ascii="Times New Roman" w:hAnsi="Times New Roman" w:cs="Times New Roman"/>
                <w:lang w:val="en-GB"/>
              </w:rPr>
              <w:t>FishBase</w:t>
            </w:r>
            <w:proofErr w:type="spellEnd"/>
            <w:r w:rsidR="006831FB">
              <w:rPr>
                <w:rFonts w:ascii="Times New Roman" w:hAnsi="Times New Roman" w:cs="Times New Roman"/>
                <w:lang w:val="en-GB"/>
              </w:rPr>
              <w:t>, data were taken from alternative sources (</w:t>
            </w:r>
            <w:proofErr w:type="gramStart"/>
            <w:r w:rsidR="006831FB">
              <w:rPr>
                <w:rFonts w:ascii="Times New Roman" w:hAnsi="Times New Roman" w:cs="Times New Roman"/>
                <w:lang w:val="en-GB"/>
              </w:rPr>
              <w:t xml:space="preserve">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proofErr w:type="gramEnd"/>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env_temp_mid</w:t>
            </w:r>
          </w:p>
          <w:p w14:paraId="21E3D351" w14:textId="06A3F31A"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w:t>
            </w:r>
            <w:proofErr w:type="spellStart"/>
            <w:r w:rsidR="006831FB">
              <w:rPr>
                <w:rFonts w:ascii="Times New Roman" w:hAnsi="Times New Roman" w:cs="Times New Roman"/>
                <w:lang w:val="en-GB"/>
              </w:rPr>
              <w:t>FishBase</w:t>
            </w:r>
            <w:proofErr w:type="spellEnd"/>
            <w:r w:rsidR="006831FB">
              <w:rPr>
                <w:rFonts w:ascii="Times New Roman" w:hAnsi="Times New Roman" w:cs="Times New Roman"/>
                <w:lang w:val="en-GB"/>
              </w:rPr>
              <w:t>, data were taken from alternative sources (</w:t>
            </w:r>
            <w:proofErr w:type="gramStart"/>
            <w:r w:rsidR="006831FB">
              <w:rPr>
                <w:rFonts w:ascii="Times New Roman" w:hAnsi="Times New Roman" w:cs="Times New Roman"/>
                <w:lang w:val="en-GB"/>
              </w:rPr>
              <w:t xml:space="preserve">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proofErr w:type="gramEnd"/>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pref_temp_mid</w:t>
            </w:r>
          </w:p>
          <w:p w14:paraId="6019133D" w14:textId="5596FCF1"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Median of preferred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w:t>
            </w:r>
            <w:r>
              <w:rPr>
                <w:rFonts w:ascii="Times New Roman" w:hAnsi="Times New Roman" w:cs="Times New Roman"/>
                <w:lang w:val="en-GB"/>
              </w:rPr>
              <w:lastRenderedPageBreak/>
              <w:t xml:space="preserve">from </w:t>
            </w:r>
            <w:proofErr w:type="spellStart"/>
            <w:r>
              <w:rPr>
                <w:rFonts w:ascii="Times New Roman" w:hAnsi="Times New Roman" w:cs="Times New Roman"/>
                <w:lang w:val="en-GB"/>
              </w:rPr>
              <w:t>FishBase</w:t>
            </w:r>
            <w:proofErr w:type="spellEnd"/>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w:t>
            </w:r>
            <w:proofErr w:type="spellStart"/>
            <w:r w:rsidR="006831FB">
              <w:rPr>
                <w:rFonts w:ascii="Times New Roman" w:hAnsi="Times New Roman" w:cs="Times New Roman"/>
                <w:lang w:val="en-GB"/>
              </w:rPr>
              <w:t>FishBase</w:t>
            </w:r>
            <w:proofErr w:type="spellEnd"/>
            <w:r w:rsidR="006831FB">
              <w:rPr>
                <w:rFonts w:ascii="Times New Roman" w:hAnsi="Times New Roman" w:cs="Times New Roman"/>
                <w:lang w:val="en-GB"/>
              </w:rPr>
              <w:t>, data were taken from alternative sources (</w:t>
            </w:r>
            <w:proofErr w:type="gramStart"/>
            <w:r w:rsidR="006831FB">
              <w:rPr>
                <w:rFonts w:ascii="Times New Roman" w:hAnsi="Times New Roman" w:cs="Times New Roman"/>
                <w:lang w:val="en-GB"/>
              </w:rPr>
              <w:t xml:space="preserve">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proofErr w:type="gramEnd"/>
            <w:r w:rsidR="006831FB" w:rsidRPr="00801BD0">
              <w:rPr>
                <w:rFonts w:ascii="Times New Roman" w:hAnsi="Times New Roman" w:cs="Times New Roman"/>
                <w:lang w:val="en-GB"/>
              </w:rPr>
              <w:t>”</w:t>
            </w:r>
            <w:r w:rsidR="006831FB">
              <w:rPr>
                <w:rFonts w:ascii="Times New Roman" w:hAnsi="Times New Roman" w:cs="Times New Roman"/>
                <w:lang w:val="en-GB"/>
              </w:rPr>
              <w:t>)</w:t>
            </w:r>
            <w:r w:rsidR="0033365E">
              <w:rPr>
                <w:rFonts w:ascii="Times New Roman" w:hAnsi="Times New Roman" w:cs="Times New Roman"/>
                <w:lang w:val="en-GB"/>
              </w:rPr>
              <w:t xml:space="preserve">. </w:t>
            </w:r>
            <w:r w:rsidR="00956E13">
              <w:rPr>
                <w:rFonts w:ascii="Times New Roman" w:hAnsi="Times New Roman" w:cs="Times New Roman"/>
                <w:lang w:val="en-GB"/>
              </w:rPr>
              <w:t>Used to compare experimental temperatures to common temperatures for species</w:t>
            </w:r>
            <w:r w:rsidR="00384BF5">
              <w:rPr>
                <w:rFonts w:ascii="Times New Roman" w:hAnsi="Times New Roman" w:cs="Times New Roman"/>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rFonts w:ascii="Times New Roman" w:hAnsi="Times New Roman" w:cs="Times New Roman"/>
                <w:i/>
                <w:iCs/>
              </w:rPr>
            </w:pPr>
            <w:r w:rsidRPr="003F0225">
              <w:rPr>
                <w:rFonts w:ascii="Times New Roman" w:hAnsi="Times New Roman" w:cs="Times New Roman"/>
                <w:i/>
                <w:iCs/>
              </w:rPr>
              <w:t>notes</w:t>
            </w:r>
          </w:p>
          <w:p w14:paraId="4ED1524C" w14:textId="3AF114ED"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This column contai</w:t>
            </w:r>
            <w:r w:rsidR="002E39F2">
              <w:rPr>
                <w:rFonts w:ascii="Times New Roman" w:hAnsi="Times New Roman" w:cs="Times New Roman"/>
                <w:lang w:val="en-GB"/>
              </w:rPr>
              <w:t xml:space="preserve">ns </w:t>
            </w:r>
            <w:r w:rsidR="008508AC">
              <w:rPr>
                <w:rFonts w:ascii="Times New Roman" w:hAnsi="Times New Roman" w:cs="Times New Roman"/>
                <w:lang w:val="en-GB"/>
              </w:rPr>
              <w:t xml:space="preserve">additional information, including if data were sent by authors, if any column above has data that is not from the main source (i.e. </w:t>
            </w:r>
            <w:proofErr w:type="spellStart"/>
            <w:r w:rsidR="008508AC">
              <w:rPr>
                <w:rFonts w:ascii="Times New Roman" w:hAnsi="Times New Roman" w:cs="Times New Roman"/>
                <w:lang w:val="en-GB"/>
              </w:rPr>
              <w:t>FishBase</w:t>
            </w:r>
            <w:proofErr w:type="spellEnd"/>
            <w:r w:rsidR="008508AC">
              <w:rPr>
                <w:rFonts w:ascii="Times New Roman" w:hAnsi="Times New Roman" w:cs="Times New Roman"/>
                <w:lang w:val="en-GB"/>
              </w:rPr>
              <w:t>)</w:t>
            </w:r>
            <w:r w:rsidR="00BA184B">
              <w:rPr>
                <w:rFonts w:ascii="Times New Roman" w:hAnsi="Times New Roman" w:cs="Times New Roman"/>
                <w:lang w:val="en-GB"/>
              </w:rPr>
              <w:t>, how certain metrics were calculated, alternative common names</w:t>
            </w:r>
            <w:r w:rsidR="00610CD7">
              <w:rPr>
                <w:rFonts w:ascii="Times New Roman" w:hAnsi="Times New Roman" w:cs="Times New Roman"/>
                <w:lang w:val="en-GB"/>
              </w:rPr>
              <w:t>, comments on the experiment</w:t>
            </w:r>
            <w:r w:rsidR="003D67F3">
              <w:rPr>
                <w:rFonts w:ascii="Times New Roman" w:hAnsi="Times New Roman" w:cs="Times New Roman"/>
                <w:lang w:val="en-GB"/>
              </w:rPr>
              <w:t>al protocol</w:t>
            </w:r>
            <w:r w:rsidR="007B5B3A">
              <w:rPr>
                <w:rFonts w:ascii="Times New Roman" w:hAnsi="Times New Roman" w:cs="Times New Roman"/>
                <w:lang w:val="en-GB"/>
              </w:rPr>
              <w:t>, information on conversion to standard “</w:t>
            </w:r>
            <w:r w:rsidR="007B5B3A" w:rsidRPr="007B5B3A">
              <w:rPr>
                <w:rFonts w:ascii="Times New Roman" w:hAnsi="Times New Roman" w:cs="Times New Roman"/>
                <w:b/>
                <w:bCs/>
                <w:i/>
                <w:iCs/>
                <w:lang w:val="en-GB"/>
              </w:rPr>
              <w:t>unit</w:t>
            </w:r>
            <w:r w:rsidR="007B5B3A">
              <w:rPr>
                <w:rFonts w:ascii="Times New Roman" w:hAnsi="Times New Roman" w:cs="Times New Roman"/>
                <w:lang w:val="en-GB"/>
              </w:rPr>
              <w:t>”</w:t>
            </w:r>
            <w:r w:rsidR="00384BF5">
              <w:rPr>
                <w:rFonts w:ascii="Times New Roman" w:hAnsi="Times New Roman" w:cs="Times New Roman"/>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4108DEB1"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reference</w:t>
            </w:r>
          </w:p>
          <w:p w14:paraId="57136486" w14:textId="2A6C71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Source (See Table S2)</w:t>
            </w:r>
            <w:r w:rsidR="00384BF5">
              <w:rPr>
                <w:rFonts w:ascii="Times New Roman" w:hAnsi="Times New Roman" w:cs="Times New Roman"/>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G, </w:t>
            </w:r>
            <w:proofErr w:type="spellStart"/>
            <w:r>
              <w:rPr>
                <w:rFonts w:ascii="Times New Roman" w:hAnsi="Times New Roman" w:cs="Times New Roman"/>
                <w:lang w:val="en-GB"/>
              </w:rPr>
              <w:t>T</w:t>
            </w:r>
            <w:r w:rsidRPr="004C66A1">
              <w:rPr>
                <w:rFonts w:ascii="Times New Roman" w:hAnsi="Times New Roman" w:cs="Times New Roman"/>
                <w:vertAlign w:val="subscript"/>
                <w:lang w:val="en-GB"/>
              </w:rPr>
              <w:t>opt</w:t>
            </w:r>
            <w:proofErr w:type="spellEnd"/>
            <w:r>
              <w:rPr>
                <w:rFonts w:ascii="Times New Roman" w:hAnsi="Times New Roman" w:cs="Times New Roman"/>
                <w:vertAlign w:val="subscript"/>
                <w:lang w:val="en-GB"/>
              </w:rPr>
              <w:t>,</w:t>
            </w:r>
            <w:r>
              <w:rPr>
                <w:rFonts w:ascii="Times New Roman" w:hAnsi="Times New Roman" w:cs="Times New Roman"/>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5EF084CC" w14:textId="655D2970"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420B9191" w14:textId="50DC4662"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2D850E38" w14:textId="647F54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3D6005D" w14:textId="43D89673"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8920" w14:textId="0069782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934313C" w14:textId="1251B14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30BAB6A" w14:textId="51BBF68C"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2EE280F" w14:textId="7583A10F"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C6C5F1" w14:textId="45A4946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DD214F" w14:textId="1F53A5E6"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25FE" w14:textId="718E7F6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2B97A9E" w14:textId="20A1B2E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76580D0C" w14:textId="2AF975C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F273246" w14:textId="5DC0740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B2F3CA1" w14:textId="1E35C6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10093610" w14:textId="4C6BB2B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AB40B71" w14:textId="4827DCA5"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633A90F" w14:textId="14AD0D00" w:rsidR="009C7CF3" w:rsidRDefault="00794677" w:rsidP="00C100F1">
      <w:pPr>
        <w:widowControl w:val="0"/>
        <w:tabs>
          <w:tab w:val="center" w:pos="4513"/>
        </w:tabs>
        <w:spacing w:line="480" w:lineRule="auto"/>
        <w:contextualSpacing/>
        <w:jc w:val="both"/>
        <w:rPr>
          <w:rFonts w:ascii="Times New Roman" w:hAnsi="Times New Roman" w:cs="Times New Roman"/>
          <w:lang w:val="en-GB"/>
        </w:rPr>
      </w:pPr>
      <w:r w:rsidRPr="00074799">
        <w:rPr>
          <w:rFonts w:ascii="Times New Roman" w:hAnsi="Times New Roman" w:cs="Times New Roman"/>
          <w:b/>
          <w:bCs/>
          <w:lang w:val="en-GB"/>
        </w:rPr>
        <w:lastRenderedPageBreak/>
        <w:t>Table S</w:t>
      </w:r>
      <w:r w:rsidRPr="00074799">
        <w:rPr>
          <w:rFonts w:ascii="Times New Roman" w:hAnsi="Times New Roman" w:cs="Times New Roman"/>
          <w:b/>
          <w:bCs/>
          <w:lang w:val="en-US"/>
        </w:rPr>
        <w:t>2</w:t>
      </w:r>
      <w:r w:rsidRPr="00074799">
        <w:rPr>
          <w:rFonts w:ascii="Times New Roman" w:hAnsi="Times New Roman" w:cs="Times New Roman"/>
          <w:lang w:val="en-GB"/>
        </w:rPr>
        <w:t xml:space="preserve"> </w:t>
      </w:r>
      <w:r>
        <w:rPr>
          <w:rFonts w:ascii="Times New Roman" w:hAnsi="Times New Roman" w:cs="Times New Roman"/>
          <w:lang w:val="en-GB"/>
        </w:rPr>
        <w:t>Species</w:t>
      </w:r>
      <w:r w:rsidR="00743208">
        <w:rPr>
          <w:rFonts w:ascii="Times New Roman" w:hAnsi="Times New Roman" w:cs="Times New Roman"/>
          <w:lang w:val="en-GB"/>
        </w:rPr>
        <w:t xml:space="preserve">, common name, the </w:t>
      </w:r>
      <w:r>
        <w:rPr>
          <w:rFonts w:ascii="Times New Roman" w:hAnsi="Times New Roman" w:cs="Times New Roman"/>
          <w:lang w:val="en-GB"/>
        </w:rPr>
        <w:t>data set</w:t>
      </w:r>
      <w:r w:rsidR="00743208">
        <w:rPr>
          <w:rFonts w:ascii="Times New Roman" w:hAnsi="Times New Roman" w:cs="Times New Roman"/>
          <w:lang w:val="en-GB"/>
        </w:rPr>
        <w:t>(</w:t>
      </w:r>
      <w:r>
        <w:rPr>
          <w:rFonts w:ascii="Times New Roman" w:hAnsi="Times New Roman" w:cs="Times New Roman"/>
          <w:lang w:val="en-GB"/>
        </w:rPr>
        <w:t>s</w:t>
      </w:r>
      <w:r w:rsidR="00743208">
        <w:rPr>
          <w:rFonts w:ascii="Times New Roman" w:hAnsi="Times New Roman" w:cs="Times New Roman"/>
          <w:lang w:val="en-GB"/>
        </w:rPr>
        <w:t>)</w:t>
      </w:r>
      <w:r>
        <w:rPr>
          <w:rFonts w:ascii="Times New Roman" w:hAnsi="Times New Roman" w:cs="Times New Roman"/>
          <w:lang w:val="en-GB"/>
        </w:rPr>
        <w:t xml:space="preserve"> </w:t>
      </w:r>
      <w:r w:rsidR="00743208">
        <w:rPr>
          <w:rFonts w:ascii="Times New Roman" w:hAnsi="Times New Roman" w:cs="Times New Roman"/>
          <w:lang w:val="en-GB"/>
        </w:rPr>
        <w:t xml:space="preserve">in which they appear and the </w:t>
      </w:r>
      <w:r>
        <w:rPr>
          <w:rFonts w:ascii="Times New Roman" w:hAnsi="Times New Roman" w:cs="Times New Roman"/>
          <w:lang w:val="en-GB"/>
        </w:rPr>
        <w:t>sources</w:t>
      </w:r>
      <w:r w:rsidR="00743208">
        <w:rPr>
          <w:rFonts w:ascii="Times New Roman" w:hAnsi="Times New Roman" w:cs="Times New Roman"/>
          <w:lang w:val="en-GB"/>
        </w:rPr>
        <w:t xml:space="preserve"> </w:t>
      </w:r>
      <w:r w:rsidR="002047F9">
        <w:rPr>
          <w:rFonts w:ascii="Times New Roman" w:hAnsi="Times New Roman" w:cs="Times New Roman"/>
          <w:lang w:val="en-GB"/>
        </w:rPr>
        <w:t xml:space="preserve">(G=growth data, </w:t>
      </w:r>
      <w:proofErr w:type="spellStart"/>
      <w:r w:rsidR="002047F9">
        <w:rPr>
          <w:rFonts w:ascii="Times New Roman" w:hAnsi="Times New Roman" w:cs="Times New Roman"/>
          <w:lang w:val="en-GB"/>
        </w:rPr>
        <w:t>T</w:t>
      </w:r>
      <w:r w:rsidR="002047F9" w:rsidRPr="004C66A1">
        <w:rPr>
          <w:rFonts w:ascii="Times New Roman" w:hAnsi="Times New Roman" w:cs="Times New Roman"/>
          <w:vertAlign w:val="subscript"/>
          <w:lang w:val="en-GB"/>
        </w:rPr>
        <w:t>opt</w:t>
      </w:r>
      <w:proofErr w:type="spellEnd"/>
      <w:r w:rsidR="002047F9" w:rsidRPr="002047F9">
        <w:rPr>
          <w:rFonts w:ascii="Times New Roman" w:hAnsi="Times New Roman" w:cs="Times New Roman"/>
          <w:lang w:val="en-GB"/>
        </w:rPr>
        <w:t>=</w:t>
      </w:r>
      <w:r w:rsidR="002047F9">
        <w:rPr>
          <w:rFonts w:ascii="Times New Roman" w:hAnsi="Times New Roman" w:cs="Times New Roman"/>
          <w:lang w:val="en-GB"/>
        </w:rPr>
        <w:t>optimum growth temperature data, C=maximum consumption data, M=metabolism data)</w:t>
      </w:r>
      <w:r w:rsidR="00BC0CFB">
        <w:rPr>
          <w:rFonts w:ascii="Times New Roman" w:hAnsi="Times New Roman" w:cs="Times New Roman"/>
          <w:lang w:val="en-GB"/>
        </w:rPr>
        <w:t>.</w:t>
      </w:r>
      <w:r w:rsidR="00CE4F14">
        <w:rPr>
          <w:rFonts w:ascii="Times New Roman" w:hAnsi="Times New Roman" w:cs="Times New Roman"/>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rFonts w:ascii="Times New Roman" w:hAnsi="Times New Roman" w:cs="Times New Roman"/>
                <w:b w:val="0"/>
                <w:bCs w:val="0"/>
                <w:lang w:val="en-GB"/>
              </w:rPr>
            </w:pPr>
            <w:r w:rsidRPr="000A3CC8">
              <w:rPr>
                <w:rFonts w:ascii="Times New Roman" w:hAnsi="Times New Roman" w:cs="Times New Roman"/>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A3CC8">
              <w:rPr>
                <w:rFonts w:ascii="Times New Roman" w:hAnsi="Times New Roman" w:cs="Times New Roman"/>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r w:rsidR="00524CA3" w:rsidRPr="001174A0">
              <w:rPr>
                <w:rFonts w:ascii="Times New Roman" w:hAnsi="Times New Roman" w:cs="Times New Roman"/>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(Tomiyama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2018)</w:t>
            </w:r>
            <w:r w:rsidRPr="000A3CC8">
              <w:rPr>
                <w:rFonts w:ascii="Times New Roman" w:hAnsi="Times New Roman" w:cs="Times New Roman"/>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(Nytrø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2014)</w:t>
            </w:r>
            <w:r w:rsidRPr="000A3CC8">
              <w:rPr>
                <w:rFonts w:ascii="Times New Roman" w:hAnsi="Times New Roman" w:cs="Times New Roman"/>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r w:rsidR="003A1022" w:rsidRPr="001174A0">
              <w:rPr>
                <w:rFonts w:ascii="Times New Roman" w:hAnsi="Times New Roman" w:cs="Times New Roman"/>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(Iwata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1994)</w:t>
            </w:r>
            <w:r w:rsidRPr="000A3CC8">
              <w:rPr>
                <w:rFonts w:ascii="Times New Roman" w:hAnsi="Times New Roman" w:cs="Times New Roman"/>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(Siikavuopio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2013)</w:t>
            </w:r>
            <w:r w:rsidRPr="000A3CC8">
              <w:rPr>
                <w:rFonts w:ascii="Times New Roman" w:hAnsi="Times New Roman" w:cs="Times New Roman"/>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(Handeland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2008)</w:t>
            </w:r>
            <w:r w:rsidRPr="000A3CC8">
              <w:rPr>
                <w:rFonts w:ascii="Times New Roman" w:hAnsi="Times New Roman" w:cs="Times New Roman"/>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r w:rsidR="00D26F82" w:rsidRPr="001174A0">
              <w:rPr>
                <w:rFonts w:ascii="Times New Roman" w:hAnsi="Times New Roman" w:cs="Times New Roman"/>
                <w:lang w:val="en-GB"/>
              </w:rPr>
              <w:t>, C</w:t>
            </w:r>
            <w:r w:rsidR="005D0D54">
              <w:rPr>
                <w:rFonts w:ascii="Times New Roman" w:hAnsi="Times New Roman" w:cs="Times New Roman"/>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18108D">
              <w:rPr>
                <w:rFonts w:ascii="Times New Roman" w:hAnsi="Times New Roman" w:cs="Times New Roman"/>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 xml:space="preserve">uence of size (W) on the daily growth rate (DGR, g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sh− 1 d−1) was modelled with the power function DGR =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W</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where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 xml:space="preserve"> and </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are constants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ciency from 26 °C to 35 °C.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ciency was higher in small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than in large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sh. Although size had no effect on nutrient digestibility, temperatures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690382">
              <w:rPr>
                <w:rFonts w:ascii="Times New Roman" w:hAnsi="Times New Roman" w:cs="Times New Roman"/>
                <w:lang w:val="sv-SE"/>
              </w:rPr>
              <w:t xml:space="preserve">(Bermudes </w:t>
            </w:r>
            <w:r w:rsidRPr="00690382">
              <w:rPr>
                <w:rFonts w:ascii="Times New Roman" w:hAnsi="Times New Roman" w:cs="Times New Roman"/>
                <w:i/>
                <w:iCs/>
                <w:lang w:val="sv-SE"/>
              </w:rPr>
              <w:t>et al.</w:t>
            </w:r>
            <w:r w:rsidRPr="00690382">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690382">
              <w:rPr>
                <w:rFonts w:ascii="Times New Roman" w:hAnsi="Times New Roman" w:cs="Times New Roman"/>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rFonts w:ascii="Times New Roman" w:hAnsi="Times New Roman" w:cs="Times New Roman"/>
                <w:lang w:val="en-GB"/>
              </w:rPr>
              <w:fldChar w:fldCharType="separate"/>
            </w:r>
            <w:r w:rsidRPr="00690382">
              <w:rPr>
                <w:rFonts w:ascii="Times New Roman" w:hAnsi="Times New Roman" w:cs="Times New Roman"/>
                <w:noProof/>
                <w:lang w:val="sv-SE"/>
              </w:rPr>
              <w:t>(Glencross &amp; Felsing 2006)</w:t>
            </w:r>
            <w:r>
              <w:rPr>
                <w:rFonts w:ascii="Times New Roman" w:hAnsi="Times New Roman" w:cs="Times New Roman"/>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r w:rsidR="00D10F9B">
              <w:rPr>
                <w:rFonts w:ascii="Times New Roman" w:hAnsi="Times New Roman" w:cs="Times New Roman"/>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lnW. Both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and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were found to be a function of temperature (T °C):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a + bT + cT2;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22641" w:rsidRPr="00F73A7D">
              <w:rPr>
                <w:rFonts w:ascii="Times New Roman" w:hAnsi="Times New Roman" w:cs="Times New Roman"/>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lnW. Both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and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were found to be a function of temperature (T °C):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a + bT + cT2;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rFonts w:ascii="Times New Roman" w:hAnsi="Times New Roman" w:cs="Times New Roman"/>
                <w:lang w:val="en-GB"/>
              </w:rPr>
              <w:fldChar w:fldCharType="separate"/>
            </w:r>
            <w:r w:rsidRPr="00622641">
              <w:rPr>
                <w:rFonts w:ascii="Times New Roman" w:hAnsi="Times New Roman" w:cs="Times New Roman"/>
                <w:lang w:val="en-GB"/>
              </w:rPr>
              <w:t xml:space="preserve">(Tirsgaard </w:t>
            </w:r>
            <w:r w:rsidRPr="00622641">
              <w:rPr>
                <w:rFonts w:ascii="Times New Roman" w:hAnsi="Times New Roman" w:cs="Times New Roman"/>
                <w:i/>
                <w:iCs/>
                <w:lang w:val="en-GB"/>
              </w:rPr>
              <w:t>et al.</w:t>
            </w:r>
            <w:r w:rsidRPr="00622641">
              <w:rPr>
                <w:rFonts w:ascii="Times New Roman" w:hAnsi="Times New Roman" w:cs="Times New Roman"/>
                <w:lang w:val="en-GB"/>
              </w:rPr>
              <w:t xml:space="preserve"> 2015)</w:t>
            </w:r>
            <w:r>
              <w:rPr>
                <w:rFonts w:ascii="Times New Roman" w:hAnsi="Times New Roman" w:cs="Times New Roman"/>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(Björnsson &amp; Tryggvadóttir 1996)</w:t>
            </w:r>
            <w:r w:rsidRPr="000A3CC8">
              <w:rPr>
                <w:rFonts w:ascii="Times New Roman" w:hAnsi="Times New Roman" w:cs="Times New Roman"/>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(Árnason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2009)</w:t>
            </w:r>
            <w:r w:rsidRPr="000A3CC8">
              <w:rPr>
                <w:rFonts w:ascii="Times New Roman" w:hAnsi="Times New Roman" w:cs="Times New Roman"/>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00483BD1">
              <w:rPr>
                <w:rFonts w:ascii="Times New Roman" w:hAnsi="Times New Roman" w:cs="Times New Roman"/>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(Laurel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r w:rsidR="001174A0" w:rsidRPr="001174A0">
              <w:rPr>
                <w:rFonts w:ascii="Times New Roman" w:hAnsi="Times New Roman" w:cs="Times New Roman"/>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noProof/>
                <w:lang w:val="en-GB"/>
              </w:rPr>
              <w:t>(Sun &amp; Chen 2014)</w:t>
            </w:r>
            <w:r w:rsidRPr="000A3CC8">
              <w:rPr>
                <w:rFonts w:ascii="Times New Roman" w:hAnsi="Times New Roman" w:cs="Times New Roman"/>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rFonts w:ascii="Times New Roman" w:hAnsi="Times New Roman" w:cs="Times New Roman"/>
                <w:i/>
                <w:iCs/>
              </w:rPr>
            </w:pPr>
            <w:r w:rsidRPr="000A3CC8">
              <w:rPr>
                <w:rFonts w:ascii="Times New Roman" w:hAnsi="Times New Roman" w:cs="Times New Roman"/>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rPr>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proofErr w:type="gram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r w:rsidR="00064013" w:rsidRPr="00064013">
              <w:rPr>
                <w:rFonts w:ascii="Times New Roman" w:hAnsi="Times New Roman" w:cs="Times New Roman"/>
                <w:lang w:val="en-GB"/>
              </w:rPr>
              <w:t>,C</w:t>
            </w:r>
            <w:proofErr w:type="spellEnd"/>
            <w:proofErr w:type="gramEnd"/>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(Zhang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rFonts w:ascii="Times New Roman" w:hAnsi="Times New Roman" w:cs="Times New Roman"/>
                <w:i/>
                <w:iCs/>
                <w:color w:val="000000"/>
              </w:rPr>
            </w:pPr>
            <w:r w:rsidRPr="00750F8B">
              <w:rPr>
                <w:rFonts w:ascii="Times New Roman" w:hAnsi="Times New Roman" w:cs="Times New Roman"/>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xml:space="preserve">, </w:t>
            </w:r>
            <w:proofErr w:type="spellStart"/>
            <w:r w:rsidR="004C66A1">
              <w:rPr>
                <w:rFonts w:ascii="Times New Roman" w:hAnsi="Times New Roman" w:cs="Times New Roman"/>
                <w:lang w:val="en-GB"/>
              </w:rPr>
              <w:t>T</w:t>
            </w:r>
            <w:r w:rsidR="004C66A1" w:rsidRPr="004C66A1">
              <w:rPr>
                <w:rFonts w:ascii="Times New Roman" w:hAnsi="Times New Roman" w:cs="Times New Roman"/>
                <w:vertAlign w:val="subscript"/>
                <w:lang w:val="en-GB"/>
              </w:rPr>
              <w:t>opt</w:t>
            </w:r>
            <w:proofErr w:type="spellEnd"/>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(Imsland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2006)</w:t>
            </w:r>
            <w:r w:rsidRPr="000A3CC8">
              <w:rPr>
                <w:rFonts w:ascii="Times New Roman" w:hAnsi="Times New Roman" w:cs="Times New Roman"/>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rFonts w:ascii="Times New Roman" w:hAnsi="Times New Roman" w:cs="Times New Roman"/>
                <w:i/>
                <w:iCs/>
                <w:lang w:val="en-GB"/>
              </w:rPr>
            </w:pPr>
            <w:r w:rsidRPr="00750F8B">
              <w:rPr>
                <w:rFonts w:ascii="Times New Roman" w:hAnsi="Times New Roman" w:cs="Times New Roman"/>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D25C5">
              <w:rPr>
                <w:rFonts w:ascii="Times New Roman" w:hAnsi="Times New Roman" w:cs="Times New Roman"/>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8754AF">
              <w:rPr>
                <w:rFonts w:ascii="Times New Roman" w:hAnsi="Times New Roman" w:cs="Times New Roman"/>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(From &amp; Rasmussen 1984)</w:t>
            </w:r>
            <w:r>
              <w:rPr>
                <w:rFonts w:ascii="Times New Roman" w:hAnsi="Times New Roman" w:cs="Times New Roman"/>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rFonts w:ascii="Times New Roman" w:hAnsi="Times New Roman" w:cs="Times New Roman"/>
                <w:i/>
                <w:iCs/>
                <w:lang w:val="en-GB"/>
              </w:rPr>
            </w:pPr>
            <w:proofErr w:type="spellStart"/>
            <w:r w:rsidRPr="004E55B0">
              <w:rPr>
                <w:rFonts w:ascii="Times New Roman" w:hAnsi="Times New Roman" w:cs="Times New Roman"/>
                <w:i/>
                <w:iCs/>
                <w:lang w:val="en-GB"/>
              </w:rPr>
              <w:t>Perca</w:t>
            </w:r>
            <w:proofErr w:type="spellEnd"/>
            <w:r w:rsidRPr="004E55B0">
              <w:rPr>
                <w:rFonts w:ascii="Times New Roman" w:hAnsi="Times New Roman" w:cs="Times New Roman"/>
                <w:i/>
                <w:iCs/>
                <w:lang w:val="en-GB"/>
              </w:rPr>
              <w:t> </w:t>
            </w:r>
            <w:proofErr w:type="spellStart"/>
            <w:r w:rsidRPr="004E55B0">
              <w:rPr>
                <w:rFonts w:ascii="Times New Roman" w:hAnsi="Times New Roman" w:cs="Times New Roman"/>
                <w:i/>
                <w:iCs/>
                <w:lang w:val="en-GB"/>
              </w:rPr>
              <w:t>fluviatilis</w:t>
            </w:r>
            <w:proofErr w:type="spellEnd"/>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(Lessmark 1983)</w:t>
            </w:r>
            <w:r w:rsidRPr="004E55B0">
              <w:rPr>
                <w:rFonts w:ascii="Times New Roman" w:hAnsi="Times New Roman" w:cs="Times New Roman"/>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rFonts w:ascii="Times New Roman" w:hAnsi="Times New Roman" w:cs="Times New Roman"/>
                <w:i/>
                <w:iCs/>
                <w:lang w:val="en-GB"/>
              </w:rPr>
            </w:pPr>
            <w:proofErr w:type="spellStart"/>
            <w:r w:rsidRPr="004E55B0">
              <w:rPr>
                <w:rFonts w:ascii="Times New Roman" w:hAnsi="Times New Roman" w:cs="Times New Roman"/>
                <w:i/>
                <w:iCs/>
                <w:lang w:val="en-GB"/>
              </w:rPr>
              <w:t>Phoxinus</w:t>
            </w:r>
            <w:proofErr w:type="spellEnd"/>
            <w:r w:rsidRPr="004E55B0">
              <w:rPr>
                <w:rFonts w:ascii="Times New Roman" w:hAnsi="Times New Roman" w:cs="Times New Roman"/>
                <w:i/>
                <w:iCs/>
                <w:lang w:val="en-GB"/>
              </w:rPr>
              <w:t xml:space="preserve"> </w:t>
            </w:r>
            <w:proofErr w:type="spellStart"/>
            <w:r w:rsidRPr="004E55B0">
              <w:rPr>
                <w:rFonts w:ascii="Times New Roman" w:hAnsi="Times New Roman" w:cs="Times New Roman"/>
                <w:i/>
                <w:iCs/>
                <w:lang w:val="en-GB"/>
              </w:rPr>
              <w:t>phoxinus</w:t>
            </w:r>
            <w:proofErr w:type="spellEnd"/>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r w:rsidR="007D4355">
              <w:rPr>
                <w:rFonts w:ascii="Times New Roman" w:hAnsi="Times New Roman" w:cs="Times New Roman"/>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(Cui &amp; Wootton 1988)</w:t>
            </w:r>
            <w:r w:rsidRPr="004E55B0">
              <w:rPr>
                <w:rFonts w:ascii="Times New Roman" w:hAnsi="Times New Roman" w:cs="Times New Roman"/>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rFonts w:ascii="Times New Roman" w:hAnsi="Times New Roman" w:cs="Times New Roman"/>
                <w:i/>
                <w:iCs/>
              </w:rPr>
            </w:pPr>
            <w:r w:rsidRPr="004E55B0">
              <w:rPr>
                <w:rFonts w:ascii="Times New Roman" w:hAnsi="Times New Roman" w:cs="Times New Roman"/>
                <w:i/>
                <w:iCs/>
              </w:rPr>
              <w:t>Coregonus hoyi</w:t>
            </w:r>
          </w:p>
          <w:p w14:paraId="561F3528" w14:textId="77777777" w:rsidR="008C386B" w:rsidRPr="004E55B0" w:rsidRDefault="008C386B" w:rsidP="00733831">
            <w:pPr>
              <w:widowControl w:val="0"/>
              <w:tabs>
                <w:tab w:val="center" w:pos="4513"/>
              </w:tabs>
              <w:contextualSpacing/>
              <w:rPr>
                <w:rFonts w:ascii="Times New Roman" w:hAnsi="Times New Roman" w:cs="Times New Roman"/>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55B0">
              <w:rPr>
                <w:rFonts w:ascii="Times New Roman" w:hAnsi="Times New Roman" w:cs="Times New Roman"/>
              </w:rPr>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00483BD1" w:rsidRPr="004E55B0">
              <w:rPr>
                <w:rFonts w:ascii="Times New Roman" w:hAnsi="Times New Roman" w:cs="Times New Roman"/>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rFonts w:ascii="Times New Roman" w:hAnsi="Times New Roman" w:cs="Times New Roman"/>
                <w:lang w:val="en-GB"/>
              </w:rPr>
              <w:fldChar w:fldCharType="separate"/>
            </w:r>
            <w:r w:rsidR="00483BD1" w:rsidRPr="004E55B0">
              <w:rPr>
                <w:rFonts w:ascii="Times New Roman" w:hAnsi="Times New Roman" w:cs="Times New Roman"/>
                <w:noProof/>
                <w:lang w:val="en-GB"/>
              </w:rPr>
              <w:t>(Binkowski &amp; Rudstam 1994)</w:t>
            </w:r>
            <w:r w:rsidRPr="004E55B0">
              <w:rPr>
                <w:rFonts w:ascii="Times New Roman" w:hAnsi="Times New Roman" w:cs="Times New Roman"/>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rFonts w:ascii="Times New Roman" w:hAnsi="Times New Roman" w:cs="Times New Roman"/>
                <w:i/>
                <w:iCs/>
                <w:lang w:val="en-GB"/>
              </w:rPr>
            </w:pPr>
            <w:proofErr w:type="spellStart"/>
            <w:r w:rsidRPr="004E55B0">
              <w:rPr>
                <w:rFonts w:ascii="Times New Roman" w:hAnsi="Times New Roman" w:cs="Times New Roman"/>
                <w:i/>
                <w:iCs/>
                <w:lang w:val="en-GB"/>
              </w:rPr>
              <w:t>Pomoxis</w:t>
            </w:r>
            <w:proofErr w:type="spellEnd"/>
            <w:r w:rsidRPr="004E55B0">
              <w:rPr>
                <w:rFonts w:ascii="Times New Roman" w:hAnsi="Times New Roman" w:cs="Times New Roman"/>
                <w:i/>
                <w:iCs/>
                <w:lang w:val="en-GB"/>
              </w:rPr>
              <w:t xml:space="preserve"> </w:t>
            </w:r>
            <w:proofErr w:type="spellStart"/>
            <w:r w:rsidRPr="004E55B0">
              <w:rPr>
                <w:rFonts w:ascii="Times New Roman" w:hAnsi="Times New Roman" w:cs="Times New Roman"/>
                <w:i/>
                <w:iCs/>
                <w:lang w:val="en-GB"/>
              </w:rPr>
              <w:t>annularis</w:t>
            </w:r>
            <w:proofErr w:type="spellEnd"/>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3A7D39">
              <w:rPr>
                <w:rFonts w:ascii="Times New Roman" w:hAnsi="Times New Roman" w:cs="Times New Roman"/>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rFonts w:ascii="Times New Roman" w:hAnsi="Times New Roman" w:cs="Times New Roman"/>
                <w:lang w:val="en-GB"/>
              </w:rPr>
              <w:fldChar w:fldCharType="separate"/>
            </w:r>
            <w:r w:rsidR="003A7D39">
              <w:rPr>
                <w:rFonts w:ascii="Times New Roman" w:hAnsi="Times New Roman" w:cs="Times New Roman"/>
                <w:lang w:val="en-GB"/>
              </w:rPr>
              <w:t>(Hayward &amp; Arnold 1996)</w:t>
            </w:r>
            <w:r>
              <w:rPr>
                <w:rFonts w:ascii="Times New Roman" w:hAnsi="Times New Roman" w:cs="Times New Roman"/>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 xml:space="preserve">Gambusia </w:t>
            </w:r>
            <w:proofErr w:type="spellStart"/>
            <w:r w:rsidRPr="003A7D39">
              <w:rPr>
                <w:rFonts w:ascii="Times New Roman" w:hAnsi="Times New Roman" w:cs="Times New Roman"/>
                <w:i/>
                <w:iCs/>
                <w:lang w:val="en-GB"/>
              </w:rPr>
              <w:t>affinis</w:t>
            </w:r>
            <w:proofErr w:type="spellEnd"/>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(Chipps &amp; Wahl 2004)</w:t>
            </w:r>
            <w:r>
              <w:rPr>
                <w:rFonts w:ascii="Times New Roman" w:hAnsi="Times New Roman" w:cs="Times New Roman"/>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rFonts w:ascii="Times New Roman" w:hAnsi="Times New Roman" w:cs="Times New Roman"/>
                <w:i/>
                <w:iCs/>
                <w:lang w:val="en-GB"/>
              </w:rPr>
            </w:pPr>
            <w:proofErr w:type="spellStart"/>
            <w:r w:rsidRPr="003A7D39">
              <w:rPr>
                <w:rFonts w:ascii="Times New Roman" w:hAnsi="Times New Roman" w:cs="Times New Roman"/>
                <w:i/>
                <w:iCs/>
                <w:lang w:val="en-GB"/>
              </w:rPr>
              <w:t>Morone</w:t>
            </w:r>
            <w:proofErr w:type="spellEnd"/>
            <w:r w:rsidRPr="003A7D39">
              <w:rPr>
                <w:rFonts w:ascii="Times New Roman" w:hAnsi="Times New Roman" w:cs="Times New Roman"/>
                <w:i/>
                <w:iCs/>
                <w:lang w:val="en-GB"/>
              </w:rPr>
              <w:t xml:space="preserv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rFonts w:ascii="Times New Roman" w:hAnsi="Times New Roman" w:cs="Times New Roman"/>
                <w:lang w:val="en-GB"/>
              </w:rPr>
              <w:fldChar w:fldCharType="separate"/>
            </w:r>
            <w:r w:rsidRPr="003A7D39">
              <w:rPr>
                <w:rFonts w:ascii="Times New Roman" w:hAnsi="Times New Roman" w:cs="Times New Roman"/>
                <w:lang w:val="en-GB"/>
              </w:rPr>
              <w:t xml:space="preserve">(Duston </w:t>
            </w:r>
            <w:r w:rsidRPr="003A7D39">
              <w:rPr>
                <w:rFonts w:ascii="Times New Roman" w:hAnsi="Times New Roman" w:cs="Times New Roman"/>
                <w:i/>
                <w:iCs/>
                <w:lang w:val="en-GB"/>
              </w:rPr>
              <w:t>et al.</w:t>
            </w:r>
            <w:r w:rsidRPr="003A7D39">
              <w:rPr>
                <w:rFonts w:ascii="Times New Roman" w:hAnsi="Times New Roman" w:cs="Times New Roman"/>
                <w:lang w:val="en-GB"/>
              </w:rPr>
              <w:t xml:space="preserve"> 2004)</w:t>
            </w:r>
            <w:r>
              <w:rPr>
                <w:rFonts w:ascii="Times New Roman" w:hAnsi="Times New Roman" w:cs="Times New Roman"/>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CE4F14">
              <w:rPr>
                <w:rFonts w:ascii="Times New Roman" w:hAnsi="Times New Roman" w:cs="Times New Roman"/>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(Baldwin 1957)</w:t>
            </w:r>
            <w:r>
              <w:rPr>
                <w:rFonts w:ascii="Times New Roman" w:hAnsi="Times New Roman" w:cs="Times New Roman"/>
                <w:lang w:val="en-GB"/>
              </w:rPr>
              <w:fldChar w:fldCharType="end"/>
            </w:r>
            <w:r w:rsidR="00531185">
              <w:rPr>
                <w:rFonts w:ascii="Times New Roman" w:hAnsi="Times New Roman" w:cs="Times New Roman"/>
                <w:lang w:val="en-GB"/>
              </w:rPr>
              <w:t xml:space="preserve"> </w:t>
            </w:r>
            <w:r w:rsidR="00531185">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rFonts w:ascii="Times New Roman" w:hAnsi="Times New Roman" w:cs="Times New Roman"/>
                <w:lang w:val="en-GB"/>
              </w:rPr>
              <w:fldChar w:fldCharType="separate"/>
            </w:r>
            <w:r w:rsidR="00531185">
              <w:rPr>
                <w:rFonts w:ascii="Times New Roman" w:hAnsi="Times New Roman" w:cs="Times New Roman"/>
                <w:noProof/>
                <w:lang w:val="en-GB"/>
              </w:rPr>
              <w:t>(Beamish 1964)</w:t>
            </w:r>
            <w:r w:rsidR="00531185">
              <w:rPr>
                <w:rFonts w:ascii="Times New Roman" w:hAnsi="Times New Roman" w:cs="Times New Roman"/>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rFonts w:ascii="Times New Roman" w:hAnsi="Times New Roman" w:cs="Times New Roman"/>
                <w:i/>
                <w:iCs/>
                <w:lang w:val="en-GB"/>
              </w:rPr>
            </w:pPr>
            <w:r w:rsidRPr="00B05DD3">
              <w:rPr>
                <w:rFonts w:ascii="Times New Roman" w:hAnsi="Times New Roman" w:cs="Times New Roman"/>
                <w:i/>
                <w:iCs/>
                <w:lang w:val="en-GB"/>
              </w:rPr>
              <w:t xml:space="preserve">Leuciscus </w:t>
            </w:r>
            <w:proofErr w:type="spellStart"/>
            <w:r w:rsidRPr="00B05DD3">
              <w:rPr>
                <w:rFonts w:ascii="Times New Roman" w:hAnsi="Times New Roman" w:cs="Times New Roman"/>
                <w:i/>
                <w:iCs/>
                <w:lang w:val="en-GB"/>
              </w:rPr>
              <w:t>leuciscus</w:t>
            </w:r>
            <w:proofErr w:type="spellEnd"/>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05DD3">
              <w:rPr>
                <w:rFonts w:ascii="Times New Roman" w:hAnsi="Times New Roman" w:cs="Times New Roman"/>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(Marmulla &amp; Rosch 1990)</w:t>
            </w:r>
            <w:r>
              <w:rPr>
                <w:rFonts w:ascii="Times New Roman" w:hAnsi="Times New Roman" w:cs="Times New Roman"/>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rFonts w:ascii="Times New Roman" w:hAnsi="Times New Roman" w:cs="Times New Roman"/>
                <w:i/>
                <w:iCs/>
                <w:lang w:val="en-GB"/>
              </w:rPr>
            </w:pPr>
            <w:r w:rsidRPr="002F5421">
              <w:rPr>
                <w:rFonts w:ascii="Times New Roman" w:hAnsi="Times New Roman" w:cs="Times New Roman"/>
                <w:i/>
                <w:iCs/>
                <w:lang w:val="en-GB"/>
              </w:rPr>
              <w:t xml:space="preserve">Lepomis </w:t>
            </w:r>
            <w:proofErr w:type="spellStart"/>
            <w:r w:rsidRPr="002F5421">
              <w:rPr>
                <w:rFonts w:ascii="Times New Roman" w:hAnsi="Times New Roman" w:cs="Times New Roman"/>
                <w:i/>
                <w:iCs/>
                <w:lang w:val="en-GB"/>
              </w:rPr>
              <w:t>microlophus</w:t>
            </w:r>
            <w:proofErr w:type="spellEnd"/>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sidRPr="002F5421">
              <w:rPr>
                <w:rFonts w:ascii="Times New Roman" w:hAnsi="Times New Roman" w:cs="Times New Roman"/>
                <w:lang w:val="en-GB"/>
              </w:rPr>
              <w:t>Redear</w:t>
            </w:r>
            <w:proofErr w:type="spellEnd"/>
            <w:r w:rsidRPr="002F5421">
              <w:rPr>
                <w:rFonts w:ascii="Times New Roman" w:hAnsi="Times New Roman" w:cs="Times New Roman"/>
                <w:lang w:val="en-GB"/>
              </w:rPr>
              <w:t xml:space="preserve">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rFonts w:ascii="Times New Roman" w:hAnsi="Times New Roman" w:cs="Times New Roman"/>
                <w:lang w:val="en-GB"/>
              </w:rPr>
              <w:fldChar w:fldCharType="separate"/>
            </w:r>
            <w:r w:rsidRPr="002F6002">
              <w:rPr>
                <w:rFonts w:ascii="Times New Roman" w:hAnsi="Times New Roman" w:cs="Times New Roman"/>
                <w:lang w:val="en-GB"/>
              </w:rPr>
              <w:t xml:space="preserve">(Wang </w:t>
            </w:r>
            <w:r w:rsidRPr="002F6002">
              <w:rPr>
                <w:rFonts w:ascii="Times New Roman" w:hAnsi="Times New Roman" w:cs="Times New Roman"/>
                <w:i/>
                <w:iCs/>
                <w:lang w:val="en-GB"/>
              </w:rPr>
              <w:t>et al.</w:t>
            </w:r>
            <w:r w:rsidRPr="002F6002">
              <w:rPr>
                <w:rFonts w:ascii="Times New Roman" w:hAnsi="Times New Roman" w:cs="Times New Roman"/>
                <w:lang w:val="en-GB"/>
              </w:rPr>
              <w:t xml:space="preserve"> 2003)</w:t>
            </w:r>
            <w:r>
              <w:rPr>
                <w:rFonts w:ascii="Times New Roman" w:hAnsi="Times New Roman" w:cs="Times New Roman"/>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rFonts w:ascii="Times New Roman" w:hAnsi="Times New Roman" w:cs="Times New Roman"/>
                <w:i/>
                <w:iCs/>
                <w:lang w:val="en-GB"/>
              </w:rPr>
            </w:pPr>
            <w:proofErr w:type="spellStart"/>
            <w:r w:rsidRPr="002F6002">
              <w:rPr>
                <w:rFonts w:ascii="Times New Roman" w:hAnsi="Times New Roman" w:cs="Times New Roman"/>
                <w:i/>
                <w:iCs/>
                <w:lang w:val="en-GB"/>
              </w:rPr>
              <w:t>Channa</w:t>
            </w:r>
            <w:proofErr w:type="spellEnd"/>
            <w:r w:rsidRPr="002F6002">
              <w:rPr>
                <w:rFonts w:ascii="Times New Roman" w:hAnsi="Times New Roman" w:cs="Times New Roman"/>
                <w:i/>
                <w:iCs/>
                <w:lang w:val="en-GB"/>
              </w:rPr>
              <w:t>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sidRPr="002F6002">
              <w:rPr>
                <w:rFonts w:ascii="Times New Roman" w:hAnsi="Times New Roman" w:cs="Times New Roman"/>
                <w:lang w:val="en-GB"/>
              </w:rPr>
              <w:t>Chineese</w:t>
            </w:r>
            <w:proofErr w:type="spellEnd"/>
            <w:r w:rsidRPr="002F6002">
              <w:rPr>
                <w:rFonts w:ascii="Times New Roman" w:hAnsi="Times New Roman" w:cs="Times New Roman"/>
                <w:lang w:val="en-GB"/>
              </w:rPr>
              <w:t xml:space="preserv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1C7BA5">
              <w:rPr>
                <w:rFonts w:ascii="Times New Roman" w:hAnsi="Times New Roman" w:cs="Times New Roman"/>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1998)</w:t>
            </w:r>
            <w:r>
              <w:rPr>
                <w:rFonts w:ascii="Times New Roman" w:hAnsi="Times New Roman" w:cs="Times New Roman"/>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rFonts w:ascii="Times New Roman" w:hAnsi="Times New Roman" w:cs="Times New Roman"/>
                <w:i/>
                <w:iCs/>
                <w:lang w:val="en-GB"/>
              </w:rPr>
            </w:pPr>
            <w:proofErr w:type="spellStart"/>
            <w:r w:rsidRPr="001C7BA5">
              <w:rPr>
                <w:rFonts w:ascii="Times New Roman" w:hAnsi="Times New Roman" w:cs="Times New Roman"/>
                <w:i/>
                <w:iCs/>
                <w:lang w:val="en-GB"/>
              </w:rPr>
              <w:lastRenderedPageBreak/>
              <w:t>Siniperca</w:t>
            </w:r>
            <w:proofErr w:type="spellEnd"/>
            <w:r w:rsidRPr="001C7BA5">
              <w:rPr>
                <w:rFonts w:ascii="Times New Roman" w:hAnsi="Times New Roman" w:cs="Times New Roman"/>
                <w:i/>
                <w:iCs/>
                <w:lang w:val="en-GB"/>
              </w:rPr>
              <w:t xml:space="preserve"> </w:t>
            </w:r>
            <w:proofErr w:type="spellStart"/>
            <w:r w:rsidRPr="001C7BA5">
              <w:rPr>
                <w:rFonts w:ascii="Times New Roman" w:hAnsi="Times New Roman" w:cs="Times New Roman"/>
                <w:i/>
                <w:iCs/>
                <w:lang w:val="en-GB"/>
              </w:rPr>
              <w:t>chuatsi</w:t>
            </w:r>
            <w:proofErr w:type="spellEnd"/>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7BA5">
              <w:rPr>
                <w:rFonts w:ascii="Times New Roman" w:hAnsi="Times New Roman" w:cs="Times New Roman"/>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C, </w:t>
            </w:r>
            <w:r w:rsidR="00293A53">
              <w:rPr>
                <w:rFonts w:ascii="Times New Roman" w:hAnsi="Times New Roman" w:cs="Times New Roman"/>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1998)</w:t>
            </w:r>
            <w:r>
              <w:rPr>
                <w:rFonts w:ascii="Times New Roman" w:hAnsi="Times New Roman" w:cs="Times New Roman"/>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rFonts w:ascii="Times New Roman" w:hAnsi="Times New Roman" w:cs="Times New Roman"/>
                <w:i/>
                <w:iCs/>
                <w:lang w:val="en-GB"/>
              </w:rPr>
            </w:pPr>
            <w:proofErr w:type="spellStart"/>
            <w:r w:rsidRPr="00037B31">
              <w:rPr>
                <w:rFonts w:ascii="Times New Roman" w:hAnsi="Times New Roman" w:cs="Times New Roman"/>
                <w:i/>
                <w:iCs/>
                <w:lang w:val="en-GB"/>
              </w:rPr>
              <w:t>Gasterosteus</w:t>
            </w:r>
            <w:proofErr w:type="spellEnd"/>
            <w:r w:rsidRPr="00037B31">
              <w:rPr>
                <w:rFonts w:ascii="Times New Roman" w:hAnsi="Times New Roman" w:cs="Times New Roman"/>
                <w:i/>
                <w:iCs/>
                <w:lang w:val="en-GB"/>
              </w:rPr>
              <w:t xml:space="preserve">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37B31">
              <w:rPr>
                <w:rFonts w:ascii="Times New Roman" w:hAnsi="Times New Roman" w:cs="Times New Roman"/>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rFonts w:ascii="Times New Roman" w:hAnsi="Times New Roman" w:cs="Times New Roman"/>
                <w:lang w:val="en-GB"/>
              </w:rPr>
              <w:fldChar w:fldCharType="separate"/>
            </w:r>
            <w:r w:rsidRPr="00037B31">
              <w:rPr>
                <w:rFonts w:ascii="Times New Roman" w:hAnsi="Times New Roman" w:cs="Times New Roman"/>
                <w:lang w:val="en-GB"/>
              </w:rPr>
              <w:t xml:space="preserve">(Wootton </w:t>
            </w:r>
            <w:r w:rsidRPr="00037B31">
              <w:rPr>
                <w:rFonts w:ascii="Times New Roman" w:hAnsi="Times New Roman" w:cs="Times New Roman"/>
                <w:i/>
                <w:iCs/>
                <w:lang w:val="en-GB"/>
              </w:rPr>
              <w:t>et al.</w:t>
            </w:r>
            <w:r w:rsidRPr="00037B31">
              <w:rPr>
                <w:rFonts w:ascii="Times New Roman" w:hAnsi="Times New Roman" w:cs="Times New Roman"/>
                <w:lang w:val="en-GB"/>
              </w:rPr>
              <w:t xml:space="preserve"> 1980)</w:t>
            </w:r>
            <w:r>
              <w:rPr>
                <w:rFonts w:ascii="Times New Roman" w:hAnsi="Times New Roman" w:cs="Times New Roman"/>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rFonts w:ascii="Times New Roman" w:hAnsi="Times New Roman" w:cs="Times New Roman"/>
                <w:i/>
                <w:iCs/>
                <w:lang w:val="en-GB"/>
              </w:rPr>
            </w:pPr>
            <w:r w:rsidRPr="00013BFF">
              <w:rPr>
                <w:rFonts w:ascii="Times New Roman" w:hAnsi="Times New Roman" w:cs="Times New Roman"/>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13BFF">
              <w:rPr>
                <w:rFonts w:ascii="Times New Roman" w:hAnsi="Times New Roman" w:cs="Times New Roman"/>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(Elliott 1976)</w:t>
            </w:r>
            <w:r>
              <w:rPr>
                <w:rFonts w:ascii="Times New Roman" w:hAnsi="Times New Roman" w:cs="Times New Roman"/>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6726D9">
              <w:rPr>
                <w:rFonts w:ascii="Times New Roman" w:hAnsi="Times New Roman" w:cs="Times New Roman"/>
                <w:i/>
                <w:iCs/>
                <w:lang w:val="en-GB"/>
              </w:rPr>
              <w:t>Epinephelus</w:t>
            </w:r>
            <w:proofErr w:type="spellEnd"/>
            <w:r w:rsidRPr="006726D9">
              <w:rPr>
                <w:rFonts w:ascii="Times New Roman" w:hAnsi="Times New Roman" w:cs="Times New Roman"/>
                <w:i/>
                <w:iCs/>
                <w:lang w:val="en-GB"/>
              </w:rPr>
              <w:t xml:space="preserve"> </w:t>
            </w:r>
            <w:proofErr w:type="spellStart"/>
            <w:r w:rsidRPr="006726D9">
              <w:rPr>
                <w:rFonts w:ascii="Times New Roman" w:hAnsi="Times New Roman" w:cs="Times New Roman"/>
                <w:i/>
                <w:iCs/>
                <w:lang w:val="en-GB"/>
              </w:rPr>
              <w:t>coioides</w:t>
            </w:r>
            <w:proofErr w:type="spellEnd"/>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726D9">
              <w:rPr>
                <w:rFonts w:ascii="Times New Roman" w:hAnsi="Times New Roman" w:cs="Times New Roman"/>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rFonts w:ascii="Times New Roman" w:hAnsi="Times New Roman" w:cs="Times New Roman"/>
                <w:lang w:val="en-GB"/>
              </w:rPr>
              <w:fldChar w:fldCharType="separate"/>
            </w:r>
            <w:r w:rsidRPr="00D26F82">
              <w:rPr>
                <w:rFonts w:ascii="Times New Roman" w:hAnsi="Times New Roman" w:cs="Times New Roman"/>
                <w:lang w:val="en-GB"/>
              </w:rPr>
              <w:t xml:space="preserve">(Lin </w:t>
            </w:r>
            <w:r w:rsidRPr="00D26F82">
              <w:rPr>
                <w:rFonts w:ascii="Times New Roman" w:hAnsi="Times New Roman" w:cs="Times New Roman"/>
                <w:i/>
                <w:iCs/>
                <w:lang w:val="en-GB"/>
              </w:rPr>
              <w:t>et al.</w:t>
            </w:r>
            <w:r w:rsidRPr="00D26F82">
              <w:rPr>
                <w:rFonts w:ascii="Times New Roman" w:hAnsi="Times New Roman" w:cs="Times New Roman"/>
                <w:lang w:val="en-GB"/>
              </w:rPr>
              <w:t xml:space="preserve"> 2008)</w:t>
            </w:r>
            <w:r>
              <w:rPr>
                <w:rFonts w:ascii="Times New Roman" w:hAnsi="Times New Roman" w:cs="Times New Roman"/>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rFonts w:ascii="Times New Roman" w:hAnsi="Times New Roman" w:cs="Times New Roman"/>
                <w:i/>
                <w:iCs/>
                <w:lang w:val="en-GB"/>
              </w:rPr>
            </w:pPr>
            <w:r w:rsidRPr="006042C6">
              <w:rPr>
                <w:rFonts w:ascii="Times New Roman" w:hAnsi="Times New Roman" w:cs="Times New Roman"/>
                <w:i/>
                <w:iCs/>
                <w:lang w:val="en-GB"/>
              </w:rPr>
              <w:t xml:space="preserve">Coregonus </w:t>
            </w:r>
            <w:proofErr w:type="spellStart"/>
            <w:r w:rsidRPr="006042C6">
              <w:rPr>
                <w:rFonts w:ascii="Times New Roman" w:hAnsi="Times New Roman" w:cs="Times New Roman"/>
                <w:i/>
                <w:iCs/>
                <w:lang w:val="en-GB"/>
              </w:rPr>
              <w:t>albula</w:t>
            </w:r>
            <w:proofErr w:type="spellEnd"/>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042C6">
              <w:rPr>
                <w:rFonts w:ascii="Times New Roman" w:hAnsi="Times New Roman" w:cs="Times New Roman"/>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 xml:space="preserve">Coregonus </w:t>
            </w:r>
            <w:proofErr w:type="spellStart"/>
            <w:r w:rsidRPr="002A4B22">
              <w:rPr>
                <w:rFonts w:ascii="Times New Roman" w:hAnsi="Times New Roman" w:cs="Times New Roman"/>
                <w:i/>
                <w:iCs/>
                <w:lang w:val="en-GB"/>
              </w:rPr>
              <w:t>fontanae</w:t>
            </w:r>
            <w:proofErr w:type="spellEnd"/>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sidRPr="002A4B22">
              <w:rPr>
                <w:rFonts w:ascii="Times New Roman" w:hAnsi="Times New Roman" w:cs="Times New Roman"/>
                <w:lang w:val="en-GB"/>
              </w:rPr>
              <w:t>Stechlin</w:t>
            </w:r>
            <w:proofErr w:type="spellEnd"/>
            <w:r w:rsidRPr="002A4B22">
              <w:rPr>
                <w:rFonts w:ascii="Times New Roman" w:hAnsi="Times New Roman" w:cs="Times New Roman"/>
                <w:lang w:val="en-GB"/>
              </w:rPr>
              <w:t xml:space="preserve">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2A4B22">
              <w:rPr>
                <w:rFonts w:ascii="Times New Roman" w:hAnsi="Times New Roman" w:cs="Times New Roman"/>
                <w:i/>
                <w:iCs/>
                <w:lang w:val="en-GB"/>
              </w:rPr>
              <w:t>Abramis</w:t>
            </w:r>
            <w:proofErr w:type="spellEnd"/>
            <w:r w:rsidRPr="002A4B22">
              <w:rPr>
                <w:rFonts w:ascii="Times New Roman" w:hAnsi="Times New Roman" w:cs="Times New Roman"/>
                <w:i/>
                <w:iCs/>
                <w:lang w:val="en-GB"/>
              </w:rPr>
              <w:t xml:space="preserve"> </w:t>
            </w:r>
            <w:proofErr w:type="spellStart"/>
            <w:r w:rsidRPr="002A4B22">
              <w:rPr>
                <w:rFonts w:ascii="Times New Roman" w:hAnsi="Times New Roman" w:cs="Times New Roman"/>
                <w:i/>
                <w:iCs/>
                <w:lang w:val="en-GB"/>
              </w:rPr>
              <w:t>brama</w:t>
            </w:r>
            <w:proofErr w:type="spellEnd"/>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rFonts w:ascii="Times New Roman" w:hAnsi="Times New Roman" w:cs="Times New Roman"/>
                <w:i/>
                <w:iCs/>
                <w:lang w:val="en-GB"/>
              </w:rPr>
            </w:pPr>
            <w:r w:rsidRPr="009A5FA0">
              <w:rPr>
                <w:rFonts w:ascii="Times New Roman" w:hAnsi="Times New Roman" w:cs="Times New Roman"/>
                <w:i/>
                <w:iCs/>
                <w:lang w:val="en-GB"/>
              </w:rPr>
              <w:t xml:space="preserve">Rutilus </w:t>
            </w:r>
            <w:proofErr w:type="spellStart"/>
            <w:r w:rsidRPr="009A5FA0">
              <w:rPr>
                <w:rFonts w:ascii="Times New Roman" w:hAnsi="Times New Roman" w:cs="Times New Roman"/>
                <w:i/>
                <w:iCs/>
                <w:lang w:val="en-GB"/>
              </w:rPr>
              <w:t>rutilus</w:t>
            </w:r>
            <w:proofErr w:type="spellEnd"/>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5FA0">
              <w:rPr>
                <w:rFonts w:ascii="Times New Roman" w:hAnsi="Times New Roman" w:cs="Times New Roman"/>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rFonts w:ascii="Times New Roman" w:hAnsi="Times New Roman" w:cs="Times New Roman"/>
                <w:i/>
                <w:iCs/>
                <w:lang w:val="en-GB"/>
              </w:rPr>
            </w:pPr>
            <w:r w:rsidRPr="006E74EA">
              <w:rPr>
                <w:rFonts w:ascii="Times New Roman" w:hAnsi="Times New Roman" w:cs="Times New Roman"/>
                <w:i/>
                <w:iCs/>
                <w:lang w:val="en-GB"/>
              </w:rPr>
              <w:t>Salvelinus </w:t>
            </w:r>
            <w:proofErr w:type="spellStart"/>
            <w:r w:rsidRPr="006E74EA">
              <w:rPr>
                <w:rFonts w:ascii="Times New Roman" w:hAnsi="Times New Roman" w:cs="Times New Roman"/>
                <w:i/>
                <w:iCs/>
                <w:lang w:val="en-GB"/>
              </w:rPr>
              <w:t>confluentus</w:t>
            </w:r>
            <w:proofErr w:type="spellEnd"/>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84BDD">
              <w:rPr>
                <w:rFonts w:ascii="Times New Roman" w:hAnsi="Times New Roman" w:cs="Times New Roman"/>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rFonts w:ascii="Times New Roman" w:hAnsi="Times New Roman" w:cs="Times New Roman"/>
                <w:lang w:val="en-GB"/>
              </w:rPr>
              <w:fldChar w:fldCharType="separate"/>
            </w:r>
            <w:r w:rsidRPr="008754AF">
              <w:rPr>
                <w:rFonts w:ascii="Times New Roman" w:hAnsi="Times New Roman" w:cs="Times New Roman"/>
                <w:lang w:val="en-GB"/>
              </w:rPr>
              <w:t xml:space="preserve">(Mesa </w:t>
            </w:r>
            <w:r w:rsidRPr="008754AF">
              <w:rPr>
                <w:rFonts w:ascii="Times New Roman" w:hAnsi="Times New Roman" w:cs="Times New Roman"/>
                <w:i/>
                <w:iCs/>
                <w:lang w:val="en-GB"/>
              </w:rPr>
              <w:t>et al.</w:t>
            </w:r>
            <w:r w:rsidRPr="008754AF">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 xml:space="preserve">Catostomus </w:t>
            </w:r>
            <w:proofErr w:type="spellStart"/>
            <w:r w:rsidRPr="002578EB">
              <w:rPr>
                <w:rFonts w:ascii="Times New Roman" w:hAnsi="Times New Roman" w:cs="Times New Roman"/>
                <w:i/>
                <w:iCs/>
                <w:lang w:val="en-GB"/>
              </w:rPr>
              <w:t>commersonii</w:t>
            </w:r>
            <w:proofErr w:type="spellEnd"/>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 xml:space="preserve">Cyprinus </w:t>
            </w:r>
            <w:proofErr w:type="spellStart"/>
            <w:r w:rsidRPr="002578EB">
              <w:rPr>
                <w:rFonts w:ascii="Times New Roman" w:hAnsi="Times New Roman" w:cs="Times New Roman"/>
                <w:i/>
                <w:iCs/>
                <w:lang w:val="en-GB"/>
              </w:rPr>
              <w:t>carpio</w:t>
            </w:r>
            <w:proofErr w:type="spellEnd"/>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4A7A24">
              <w:rPr>
                <w:rFonts w:ascii="Times New Roman" w:hAnsi="Times New Roman" w:cs="Times New Roman"/>
                <w:i/>
                <w:iCs/>
                <w:lang w:val="en-GB"/>
              </w:rPr>
              <w:t>Silurus</w:t>
            </w:r>
            <w:proofErr w:type="spellEnd"/>
            <w:r w:rsidRPr="004A7A24">
              <w:rPr>
                <w:rFonts w:ascii="Times New Roman" w:hAnsi="Times New Roman" w:cs="Times New Roman"/>
                <w:i/>
                <w:iCs/>
                <w:lang w:val="en-GB"/>
              </w:rPr>
              <w:t xml:space="preserve"> </w:t>
            </w:r>
            <w:proofErr w:type="spellStart"/>
            <w:r w:rsidRPr="004A7A24">
              <w:rPr>
                <w:rFonts w:ascii="Times New Roman" w:hAnsi="Times New Roman" w:cs="Times New Roman"/>
                <w:i/>
                <w:iCs/>
                <w:lang w:val="en-GB"/>
              </w:rPr>
              <w:t>meridionalis</w:t>
            </w:r>
            <w:proofErr w:type="spellEnd"/>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7A24">
              <w:rPr>
                <w:rFonts w:ascii="Times New Roman" w:hAnsi="Times New Roman" w:cs="Times New Roman"/>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(Xie &amp; Sun 1990)</w:t>
            </w:r>
            <w:r>
              <w:rPr>
                <w:rFonts w:ascii="Times New Roman" w:hAnsi="Times New Roman" w:cs="Times New Roman"/>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rFonts w:ascii="Times New Roman" w:hAnsi="Times New Roman" w:cs="Times New Roman"/>
                <w:i/>
                <w:iCs/>
                <w:lang w:val="en-GB"/>
              </w:rPr>
            </w:pPr>
            <w:r w:rsidRPr="00596767">
              <w:rPr>
                <w:rFonts w:ascii="Times New Roman" w:hAnsi="Times New Roman" w:cs="Times New Roman"/>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6767">
              <w:rPr>
                <w:rFonts w:ascii="Times New Roman" w:hAnsi="Times New Roman" w:cs="Times New Roman"/>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&amp; Mookherjii 1964)</w:t>
            </w:r>
            <w:r>
              <w:rPr>
                <w:rFonts w:ascii="Times New Roman" w:hAnsi="Times New Roman" w:cs="Times New Roman"/>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F3071C">
              <w:rPr>
                <w:rFonts w:ascii="Times New Roman" w:hAnsi="Times New Roman" w:cs="Times New Roman"/>
                <w:i/>
                <w:iCs/>
                <w:lang w:val="en-GB"/>
              </w:rPr>
              <w:t>Pomadasys</w:t>
            </w:r>
            <w:proofErr w:type="spellEnd"/>
            <w:r w:rsidRPr="00F3071C">
              <w:rPr>
                <w:rFonts w:ascii="Times New Roman" w:hAnsi="Times New Roman" w:cs="Times New Roman"/>
                <w:i/>
                <w:iCs/>
                <w:lang w:val="en-GB"/>
              </w:rPr>
              <w:t xml:space="preserve"> </w:t>
            </w:r>
            <w:proofErr w:type="spellStart"/>
            <w:r w:rsidRPr="00F3071C">
              <w:rPr>
                <w:rFonts w:ascii="Times New Roman" w:hAnsi="Times New Roman" w:cs="Times New Roman"/>
                <w:i/>
                <w:iCs/>
                <w:lang w:val="en-GB"/>
              </w:rPr>
              <w:t>commersonnii</w:t>
            </w:r>
            <w:proofErr w:type="spellEnd"/>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3071C">
              <w:rPr>
                <w:rFonts w:ascii="Times New Roman" w:hAnsi="Times New Roman" w:cs="Times New Roman"/>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rFonts w:ascii="Times New Roman" w:hAnsi="Times New Roman" w:cs="Times New Roman"/>
                <w:lang w:val="en-GB"/>
              </w:rPr>
              <w:fldChar w:fldCharType="separate"/>
            </w:r>
            <w:r w:rsidRPr="00357E3D">
              <w:rPr>
                <w:rFonts w:ascii="Times New Roman" w:hAnsi="Times New Roman" w:cs="Times New Roman"/>
                <w:lang w:val="en-GB"/>
              </w:rPr>
              <w:t xml:space="preserve">(Du Perez </w:t>
            </w:r>
            <w:r w:rsidRPr="00357E3D">
              <w:rPr>
                <w:rFonts w:ascii="Times New Roman" w:hAnsi="Times New Roman" w:cs="Times New Roman"/>
                <w:i/>
                <w:iCs/>
                <w:lang w:val="en-GB"/>
              </w:rPr>
              <w:t>et al.</w:t>
            </w:r>
            <w:r w:rsidRPr="00357E3D">
              <w:rPr>
                <w:rFonts w:ascii="Times New Roman" w:hAnsi="Times New Roman" w:cs="Times New Roman"/>
                <w:lang w:val="en-GB"/>
              </w:rPr>
              <w:t xml:space="preserve"> 1986)</w:t>
            </w:r>
            <w:r>
              <w:rPr>
                <w:rFonts w:ascii="Times New Roman" w:hAnsi="Times New Roman" w:cs="Times New Roman"/>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rFonts w:ascii="Times New Roman" w:hAnsi="Times New Roman" w:cs="Times New Roman"/>
                <w:i/>
                <w:iCs/>
                <w:lang w:val="en-GB"/>
              </w:rPr>
            </w:pPr>
            <w:r w:rsidRPr="00357E3D">
              <w:rPr>
                <w:rFonts w:ascii="Times New Roman" w:hAnsi="Times New Roman" w:cs="Times New Roman"/>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57E3D">
              <w:rPr>
                <w:rFonts w:ascii="Times New Roman" w:hAnsi="Times New Roman" w:cs="Times New Roman"/>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rFonts w:ascii="Times New Roman" w:hAnsi="Times New Roman" w:cs="Times New Roman"/>
                <w:lang w:val="en-GB"/>
              </w:rPr>
              <w:fldChar w:fldCharType="separate"/>
            </w:r>
            <w:r w:rsidRPr="001A4685">
              <w:rPr>
                <w:rFonts w:ascii="Times New Roman" w:hAnsi="Times New Roman" w:cs="Times New Roman"/>
                <w:lang w:val="en-GB"/>
              </w:rPr>
              <w:t xml:space="preserve">(Peck </w:t>
            </w:r>
            <w:r w:rsidRPr="001A4685">
              <w:rPr>
                <w:rFonts w:ascii="Times New Roman" w:hAnsi="Times New Roman" w:cs="Times New Roman"/>
                <w:i/>
                <w:iCs/>
                <w:lang w:val="en-GB"/>
              </w:rPr>
              <w:t>et al.</w:t>
            </w:r>
            <w:r w:rsidRPr="001A4685">
              <w:rPr>
                <w:rFonts w:ascii="Times New Roman" w:hAnsi="Times New Roman" w:cs="Times New Roman"/>
                <w:lang w:val="en-GB"/>
              </w:rPr>
              <w:t xml:space="preserve"> 2005)</w:t>
            </w:r>
            <w:r>
              <w:rPr>
                <w:rFonts w:ascii="Times New Roman" w:hAnsi="Times New Roman" w:cs="Times New Roman"/>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E561B2">
              <w:rPr>
                <w:rFonts w:ascii="Times New Roman" w:hAnsi="Times New Roman" w:cs="Times New Roman"/>
                <w:i/>
                <w:iCs/>
                <w:lang w:val="en-GB"/>
              </w:rPr>
              <w:t>Centropristis</w:t>
            </w:r>
            <w:proofErr w:type="spellEnd"/>
            <w:r w:rsidRPr="00E561B2">
              <w:rPr>
                <w:rFonts w:ascii="Times New Roman" w:hAnsi="Times New Roman" w:cs="Times New Roman"/>
                <w:i/>
                <w:iCs/>
                <w:lang w:val="en-GB"/>
              </w:rPr>
              <w:t xml:space="preserve">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561B2">
              <w:rPr>
                <w:rFonts w:ascii="Times New Roman" w:hAnsi="Times New Roman" w:cs="Times New Roman"/>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rFonts w:ascii="Times New Roman" w:hAnsi="Times New Roman" w:cs="Times New Roman"/>
                <w:lang w:val="en-GB"/>
              </w:rPr>
              <w:fldChar w:fldCharType="separate"/>
            </w:r>
            <w:r w:rsidRPr="00F834A1">
              <w:rPr>
                <w:rFonts w:ascii="Times New Roman" w:hAnsi="Times New Roman" w:cs="Times New Roman"/>
                <w:lang w:val="en-GB"/>
              </w:rPr>
              <w:t xml:space="preserve">(Slesinger </w:t>
            </w:r>
            <w:r w:rsidRPr="00F834A1">
              <w:rPr>
                <w:rFonts w:ascii="Times New Roman" w:hAnsi="Times New Roman" w:cs="Times New Roman"/>
                <w:i/>
                <w:iCs/>
                <w:lang w:val="en-GB"/>
              </w:rPr>
              <w:t>et al.</w:t>
            </w:r>
            <w:r w:rsidRPr="00F834A1">
              <w:rPr>
                <w:rFonts w:ascii="Times New Roman" w:hAnsi="Times New Roman" w:cs="Times New Roman"/>
                <w:lang w:val="en-GB"/>
              </w:rPr>
              <w:t xml:space="preserve"> 2019)</w:t>
            </w:r>
            <w:r>
              <w:rPr>
                <w:rFonts w:ascii="Times New Roman" w:hAnsi="Times New Roman" w:cs="Times New Roman"/>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rFonts w:ascii="Times New Roman" w:hAnsi="Times New Roman" w:cs="Times New Roman"/>
                <w:i/>
                <w:iCs/>
                <w:lang w:val="en-GB"/>
              </w:rPr>
            </w:pPr>
            <w:r w:rsidRPr="009A7515">
              <w:rPr>
                <w:rFonts w:ascii="Times New Roman" w:hAnsi="Times New Roman" w:cs="Times New Roman"/>
                <w:i/>
                <w:iCs/>
                <w:lang w:val="en-GB"/>
              </w:rPr>
              <w:t xml:space="preserve">Anguilla </w:t>
            </w:r>
            <w:proofErr w:type="spellStart"/>
            <w:r w:rsidRPr="009A7515">
              <w:rPr>
                <w:rFonts w:ascii="Times New Roman" w:hAnsi="Times New Roman" w:cs="Times New Roman"/>
                <w:i/>
                <w:iCs/>
                <w:lang w:val="en-GB"/>
              </w:rPr>
              <w:t>anguilla</w:t>
            </w:r>
            <w:proofErr w:type="spellEnd"/>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7515">
              <w:rPr>
                <w:rFonts w:ascii="Times New Roman" w:hAnsi="Times New Roman" w:cs="Times New Roman"/>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rFonts w:ascii="Times New Roman" w:hAnsi="Times New Roman" w:cs="Times New Roman"/>
                <w:lang w:val="en-GB"/>
              </w:rPr>
              <w:fldChar w:fldCharType="separate"/>
            </w:r>
            <w:r w:rsidRPr="00E82326">
              <w:rPr>
                <w:rFonts w:ascii="Times New Roman" w:hAnsi="Times New Roman" w:cs="Times New Roman"/>
                <w:lang w:val="en-GB"/>
              </w:rPr>
              <w:t xml:space="preserve">(Degani </w:t>
            </w:r>
            <w:r w:rsidRPr="00E82326">
              <w:rPr>
                <w:rFonts w:ascii="Times New Roman" w:hAnsi="Times New Roman" w:cs="Times New Roman"/>
                <w:i/>
                <w:iCs/>
                <w:lang w:val="en-GB"/>
              </w:rPr>
              <w:t>et al.</w:t>
            </w:r>
            <w:r w:rsidRPr="00E82326">
              <w:rPr>
                <w:rFonts w:ascii="Times New Roman" w:hAnsi="Times New Roman" w:cs="Times New Roman"/>
                <w:lang w:val="en-GB"/>
              </w:rPr>
              <w:t xml:space="preserve"> 1989)</w:t>
            </w:r>
            <w:r>
              <w:rPr>
                <w:rFonts w:ascii="Times New Roman" w:hAnsi="Times New Roman" w:cs="Times New Roman"/>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rFonts w:ascii="Times New Roman" w:hAnsi="Times New Roman" w:cs="Times New Roman"/>
                <w:i/>
                <w:iCs/>
                <w:lang w:val="en-GB"/>
              </w:rPr>
            </w:pPr>
            <w:r w:rsidRPr="00D1540A">
              <w:rPr>
                <w:rFonts w:ascii="Times New Roman" w:hAnsi="Times New Roman" w:cs="Times New Roman"/>
                <w:i/>
                <w:iCs/>
                <w:lang w:val="en-GB"/>
              </w:rPr>
              <w:t xml:space="preserve">Micropterus </w:t>
            </w:r>
            <w:proofErr w:type="spellStart"/>
            <w:r w:rsidRPr="00D1540A">
              <w:rPr>
                <w:rFonts w:ascii="Times New Roman" w:hAnsi="Times New Roman" w:cs="Times New Roman"/>
                <w:i/>
                <w:iCs/>
                <w:lang w:val="en-GB"/>
              </w:rPr>
              <w:t>salmoides</w:t>
            </w:r>
            <w:proofErr w:type="spellEnd"/>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1540A">
              <w:rPr>
                <w:rFonts w:ascii="Times New Roman" w:hAnsi="Times New Roman" w:cs="Times New Roman"/>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rFonts w:ascii="Times New Roman" w:hAnsi="Times New Roman" w:cs="Times New Roman"/>
                <w:lang w:val="en-GB"/>
              </w:rPr>
              <w:fldChar w:fldCharType="separate"/>
            </w:r>
            <w:r w:rsidRPr="00547E53">
              <w:rPr>
                <w:rFonts w:ascii="Times New Roman" w:hAnsi="Times New Roman" w:cs="Times New Roman"/>
                <w:lang w:val="en-GB"/>
              </w:rPr>
              <w:t xml:space="preserve">(Glover </w:t>
            </w:r>
            <w:r w:rsidRPr="00547E53">
              <w:rPr>
                <w:rFonts w:ascii="Times New Roman" w:hAnsi="Times New Roman" w:cs="Times New Roman"/>
                <w:i/>
                <w:iCs/>
                <w:lang w:val="en-GB"/>
              </w:rPr>
              <w:t>et al.</w:t>
            </w:r>
            <w:r w:rsidRPr="00547E53">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547E53">
              <w:rPr>
                <w:rFonts w:ascii="Times New Roman" w:hAnsi="Times New Roman" w:cs="Times New Roman"/>
                <w:i/>
                <w:iCs/>
                <w:lang w:val="en-GB"/>
              </w:rPr>
              <w:t>Cyprinodon</w:t>
            </w:r>
            <w:proofErr w:type="spellEnd"/>
            <w:r w:rsidRPr="00547E53">
              <w:rPr>
                <w:rFonts w:ascii="Times New Roman" w:hAnsi="Times New Roman" w:cs="Times New Roman"/>
                <w:i/>
                <w:iCs/>
                <w:lang w:val="en-GB"/>
              </w:rPr>
              <w:t xml:space="preserve"> </w:t>
            </w:r>
            <w:proofErr w:type="spellStart"/>
            <w:r w:rsidRPr="00547E53">
              <w:rPr>
                <w:rFonts w:ascii="Times New Roman" w:hAnsi="Times New Roman" w:cs="Times New Roman"/>
                <w:i/>
                <w:iCs/>
                <w:lang w:val="en-GB"/>
              </w:rPr>
              <w:t>macularius</w:t>
            </w:r>
            <w:proofErr w:type="spellEnd"/>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47E53">
              <w:rPr>
                <w:rFonts w:ascii="Times New Roman" w:hAnsi="Times New Roman" w:cs="Times New Roman"/>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rFonts w:ascii="Times New Roman" w:hAnsi="Times New Roman" w:cs="Times New Roman"/>
                <w:lang w:val="en-GB"/>
              </w:rPr>
              <w:fldChar w:fldCharType="separate"/>
            </w:r>
            <w:r w:rsidRPr="00124ECF">
              <w:rPr>
                <w:rFonts w:ascii="Times New Roman" w:hAnsi="Times New Roman" w:cs="Times New Roman"/>
                <w:lang w:val="en-GB"/>
              </w:rPr>
              <w:t xml:space="preserve">(Heuton </w:t>
            </w:r>
            <w:r w:rsidRPr="00124ECF">
              <w:rPr>
                <w:rFonts w:ascii="Times New Roman" w:hAnsi="Times New Roman" w:cs="Times New Roman"/>
                <w:i/>
                <w:iCs/>
                <w:lang w:val="en-GB"/>
              </w:rPr>
              <w:t>et al.</w:t>
            </w:r>
            <w:r w:rsidRPr="00124ECF">
              <w:rPr>
                <w:rFonts w:ascii="Times New Roman" w:hAnsi="Times New Roman" w:cs="Times New Roman"/>
                <w:lang w:val="en-GB"/>
              </w:rPr>
              <w:t xml:space="preserve"> 2018)</w:t>
            </w:r>
            <w:r>
              <w:rPr>
                <w:rFonts w:ascii="Times New Roman" w:hAnsi="Times New Roman" w:cs="Times New Roman"/>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7626CD">
              <w:rPr>
                <w:rFonts w:ascii="Times New Roman" w:hAnsi="Times New Roman" w:cs="Times New Roman"/>
                <w:i/>
                <w:iCs/>
                <w:lang w:val="en-GB"/>
              </w:rPr>
              <w:t>Micropogonias</w:t>
            </w:r>
            <w:proofErr w:type="spellEnd"/>
            <w:r w:rsidRPr="007626CD">
              <w:rPr>
                <w:rFonts w:ascii="Times New Roman" w:hAnsi="Times New Roman" w:cs="Times New Roman"/>
                <w:i/>
                <w:iCs/>
                <w:lang w:val="en-GB"/>
              </w:rPr>
              <w:t xml:space="preserve">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26CD">
              <w:rPr>
                <w:rFonts w:ascii="Times New Roman" w:hAnsi="Times New Roman" w:cs="Times New Roman"/>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rFonts w:ascii="Times New Roman" w:hAnsi="Times New Roman" w:cs="Times New Roman"/>
                <w:i/>
                <w:iCs/>
                <w:lang w:val="en-GB"/>
              </w:rPr>
            </w:pPr>
            <w:proofErr w:type="spellStart"/>
            <w:r w:rsidRPr="004C4729">
              <w:rPr>
                <w:rFonts w:ascii="Times New Roman" w:hAnsi="Times New Roman" w:cs="Times New Roman"/>
                <w:i/>
                <w:iCs/>
                <w:lang w:val="en-GB"/>
              </w:rPr>
              <w:t>Leiostomus</w:t>
            </w:r>
            <w:proofErr w:type="spellEnd"/>
            <w:r w:rsidRPr="004C4729">
              <w:rPr>
                <w:rFonts w:ascii="Times New Roman" w:hAnsi="Times New Roman" w:cs="Times New Roman"/>
                <w:i/>
                <w:iCs/>
                <w:lang w:val="en-GB"/>
              </w:rPr>
              <w:t xml:space="preserve"> </w:t>
            </w:r>
            <w:proofErr w:type="spellStart"/>
            <w:r w:rsidRPr="004C4729">
              <w:rPr>
                <w:rFonts w:ascii="Times New Roman" w:hAnsi="Times New Roman" w:cs="Times New Roman"/>
                <w:i/>
                <w:iCs/>
                <w:lang w:val="en-GB"/>
              </w:rPr>
              <w:t>xanthurus</w:t>
            </w:r>
            <w:proofErr w:type="spellEnd"/>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C4729">
              <w:rPr>
                <w:rFonts w:ascii="Times New Roman" w:hAnsi="Times New Roman" w:cs="Times New Roman"/>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BF01F9">
              <w:rPr>
                <w:rFonts w:ascii="Times New Roman" w:hAnsi="Times New Roman" w:cs="Times New Roman"/>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FB04C6">
              <w:rPr>
                <w:rFonts w:ascii="Times New Roman" w:hAnsi="Times New Roman" w:cs="Times New Roman"/>
                <w:i/>
                <w:iCs/>
                <w:lang w:val="en-GB"/>
              </w:rPr>
              <w:t>Coreius</w:t>
            </w:r>
            <w:proofErr w:type="spellEnd"/>
            <w:r w:rsidRPr="00FB04C6">
              <w:rPr>
                <w:rFonts w:ascii="Times New Roman" w:hAnsi="Times New Roman" w:cs="Times New Roman"/>
                <w:i/>
                <w:iCs/>
                <w:lang w:val="en-GB"/>
              </w:rPr>
              <w:t xml:space="preserve"> </w:t>
            </w:r>
            <w:proofErr w:type="spellStart"/>
            <w:r w:rsidRPr="00FB04C6">
              <w:rPr>
                <w:rFonts w:ascii="Times New Roman" w:hAnsi="Times New Roman" w:cs="Times New Roman"/>
                <w:i/>
                <w:iCs/>
                <w:lang w:val="en-GB"/>
              </w:rPr>
              <w:t>guichenoti</w:t>
            </w:r>
            <w:proofErr w:type="spellEnd"/>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04C6">
              <w:rPr>
                <w:rFonts w:ascii="Times New Roman" w:hAnsi="Times New Roman" w:cs="Times New Roman"/>
                <w:lang w:val="en-GB"/>
              </w:rPr>
              <w:t xml:space="preserve">Largemouth bronze </w:t>
            </w:r>
            <w:proofErr w:type="spellStart"/>
            <w:r w:rsidRPr="00FB04C6">
              <w:rPr>
                <w:rFonts w:ascii="Times New Roman" w:hAnsi="Times New Roman" w:cs="Times New Roman"/>
                <w:lang w:val="en-GB"/>
              </w:rPr>
              <w:t>gudgeon</w:t>
            </w:r>
            <w:proofErr w:type="spellEnd"/>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(Luo &amp; Wang 2012)</w:t>
            </w:r>
            <w:r>
              <w:rPr>
                <w:rFonts w:ascii="Times New Roman" w:hAnsi="Times New Roman" w:cs="Times New Roman"/>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rFonts w:ascii="Times New Roman" w:hAnsi="Times New Roman" w:cs="Times New Roman"/>
                <w:i/>
                <w:iCs/>
                <w:lang w:val="en-GB"/>
              </w:rPr>
            </w:pPr>
            <w:r w:rsidRPr="006214D2">
              <w:rPr>
                <w:rFonts w:ascii="Times New Roman" w:hAnsi="Times New Roman" w:cs="Times New Roman"/>
                <w:i/>
                <w:iCs/>
                <w:lang w:val="en-GB"/>
              </w:rPr>
              <w:t xml:space="preserve">Sprattus </w:t>
            </w:r>
            <w:proofErr w:type="spellStart"/>
            <w:r w:rsidRPr="006214D2">
              <w:rPr>
                <w:rFonts w:ascii="Times New Roman" w:hAnsi="Times New Roman" w:cs="Times New Roman"/>
                <w:i/>
                <w:iCs/>
                <w:lang w:val="en-GB"/>
              </w:rPr>
              <w:t>sprattus</w:t>
            </w:r>
            <w:proofErr w:type="spellEnd"/>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14D2">
              <w:rPr>
                <w:rFonts w:ascii="Times New Roman" w:hAnsi="Times New Roman" w:cs="Times New Roman"/>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rFonts w:ascii="Times New Roman" w:hAnsi="Times New Roman" w:cs="Times New Roman"/>
                <w:lang w:val="en-GB"/>
              </w:rPr>
              <w:fldChar w:fldCharType="separate"/>
            </w:r>
            <w:r w:rsidRPr="00760F32">
              <w:rPr>
                <w:rFonts w:ascii="Times New Roman" w:hAnsi="Times New Roman" w:cs="Times New Roman"/>
                <w:lang w:val="en-GB"/>
              </w:rPr>
              <w:t xml:space="preserve">(Meskendahl </w:t>
            </w:r>
            <w:r w:rsidRPr="00760F32">
              <w:rPr>
                <w:rFonts w:ascii="Times New Roman" w:hAnsi="Times New Roman" w:cs="Times New Roman"/>
                <w:i/>
                <w:iCs/>
                <w:lang w:val="en-GB"/>
              </w:rPr>
              <w:t>et al.</w:t>
            </w:r>
            <w:r w:rsidRPr="00760F32">
              <w:rPr>
                <w:rFonts w:ascii="Times New Roman" w:hAnsi="Times New Roman" w:cs="Times New Roman"/>
                <w:lang w:val="en-GB"/>
              </w:rPr>
              <w:t xml:space="preserve"> 2010)</w:t>
            </w:r>
            <w:r>
              <w:rPr>
                <w:rFonts w:ascii="Times New Roman" w:hAnsi="Times New Roman" w:cs="Times New Roman"/>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760F32">
              <w:rPr>
                <w:rFonts w:ascii="Times New Roman" w:hAnsi="Times New Roman" w:cs="Times New Roman"/>
                <w:i/>
                <w:iCs/>
                <w:lang w:val="en-GB"/>
              </w:rPr>
              <w:t>Plectropomus</w:t>
            </w:r>
            <w:proofErr w:type="spellEnd"/>
            <w:r w:rsidRPr="00760F32">
              <w:rPr>
                <w:rFonts w:ascii="Times New Roman" w:hAnsi="Times New Roman" w:cs="Times New Roman"/>
                <w:i/>
                <w:iCs/>
                <w:lang w:val="en-GB"/>
              </w:rPr>
              <w:t xml:space="preserve"> </w:t>
            </w:r>
            <w:proofErr w:type="spellStart"/>
            <w:r w:rsidRPr="00760F32">
              <w:rPr>
                <w:rFonts w:ascii="Times New Roman" w:hAnsi="Times New Roman" w:cs="Times New Roman"/>
                <w:i/>
                <w:iCs/>
                <w:lang w:val="en-GB"/>
              </w:rPr>
              <w:t>leopardus</w:t>
            </w:r>
            <w:proofErr w:type="spellEnd"/>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0F32">
              <w:rPr>
                <w:rFonts w:ascii="Times New Roman" w:hAnsi="Times New Roman" w:cs="Times New Roman"/>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(Messmer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2017)</w:t>
            </w:r>
            <w:r>
              <w:rPr>
                <w:rFonts w:ascii="Times New Roman" w:hAnsi="Times New Roman" w:cs="Times New Roman"/>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rFonts w:ascii="Times New Roman" w:hAnsi="Times New Roman" w:cs="Times New Roman"/>
                <w:i/>
                <w:iCs/>
                <w:lang w:val="en-GB"/>
              </w:rPr>
            </w:pPr>
            <w:r w:rsidRPr="008136EC">
              <w:rPr>
                <w:rFonts w:ascii="Times New Roman" w:hAnsi="Times New Roman" w:cs="Times New Roman"/>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136EC">
              <w:rPr>
                <w:rFonts w:ascii="Times New Roman" w:hAnsi="Times New Roman" w:cs="Times New Roman"/>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(Milano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2016)</w:t>
            </w:r>
            <w:r>
              <w:rPr>
                <w:rFonts w:ascii="Times New Roman" w:hAnsi="Times New Roman" w:cs="Times New Roman"/>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0F21BD">
              <w:rPr>
                <w:rFonts w:ascii="Times New Roman" w:hAnsi="Times New Roman" w:cs="Times New Roman"/>
                <w:i/>
                <w:iCs/>
                <w:lang w:val="en-GB"/>
              </w:rPr>
              <w:t>Polyodon</w:t>
            </w:r>
            <w:proofErr w:type="spellEnd"/>
            <w:r w:rsidRPr="000F21BD">
              <w:rPr>
                <w:rFonts w:ascii="Times New Roman" w:hAnsi="Times New Roman" w:cs="Times New Roman"/>
                <w:i/>
                <w:iCs/>
                <w:lang w:val="en-GB"/>
              </w:rPr>
              <w:t xml:space="preserve"> </w:t>
            </w:r>
            <w:proofErr w:type="spellStart"/>
            <w:r w:rsidRPr="000F21BD">
              <w:rPr>
                <w:rFonts w:ascii="Times New Roman" w:hAnsi="Times New Roman" w:cs="Times New Roman"/>
                <w:i/>
                <w:iCs/>
                <w:lang w:val="en-GB"/>
              </w:rPr>
              <w:t>spathula</w:t>
            </w:r>
            <w:proofErr w:type="spellEnd"/>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F21BD">
              <w:rPr>
                <w:rFonts w:ascii="Times New Roman" w:hAnsi="Times New Roman" w:cs="Times New Roman"/>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rFonts w:ascii="Times New Roman" w:hAnsi="Times New Roman" w:cs="Times New Roman"/>
                <w:lang w:val="en-GB"/>
              </w:rPr>
              <w:fldChar w:fldCharType="separate"/>
            </w:r>
            <w:r w:rsidRPr="00EF4556">
              <w:rPr>
                <w:rFonts w:ascii="Times New Roman" w:hAnsi="Times New Roman" w:cs="Times New Roman"/>
                <w:lang w:val="en-GB"/>
              </w:rPr>
              <w:t xml:space="preserve">(Patterson </w:t>
            </w:r>
            <w:r w:rsidRPr="00EF4556">
              <w:rPr>
                <w:rFonts w:ascii="Times New Roman" w:hAnsi="Times New Roman" w:cs="Times New Roman"/>
                <w:i/>
                <w:iCs/>
                <w:lang w:val="en-GB"/>
              </w:rPr>
              <w:t>et al.</w:t>
            </w:r>
            <w:r w:rsidRPr="00EF4556">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EF4556">
              <w:rPr>
                <w:rFonts w:ascii="Times New Roman" w:hAnsi="Times New Roman" w:cs="Times New Roman"/>
                <w:i/>
                <w:iCs/>
                <w:lang w:val="en-GB"/>
              </w:rPr>
              <w:t>Argyrosomus</w:t>
            </w:r>
            <w:proofErr w:type="spellEnd"/>
            <w:r w:rsidRPr="00EF4556">
              <w:rPr>
                <w:rFonts w:ascii="Times New Roman" w:hAnsi="Times New Roman" w:cs="Times New Roman"/>
                <w:i/>
                <w:iCs/>
                <w:lang w:val="en-GB"/>
              </w:rPr>
              <w:t xml:space="preserve">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F4556">
              <w:rPr>
                <w:rFonts w:ascii="Times New Roman" w:hAnsi="Times New Roman" w:cs="Times New Roman"/>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(Pirozzi &amp; Booth 2009)</w:t>
            </w:r>
            <w:r>
              <w:rPr>
                <w:rFonts w:ascii="Times New Roman" w:hAnsi="Times New Roman" w:cs="Times New Roman"/>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rFonts w:ascii="Times New Roman" w:hAnsi="Times New Roman" w:cs="Times New Roman"/>
                <w:i/>
                <w:iCs/>
                <w:lang w:val="en-GB"/>
              </w:rPr>
            </w:pPr>
            <w:proofErr w:type="spellStart"/>
            <w:r w:rsidRPr="00C2493F">
              <w:rPr>
                <w:rFonts w:ascii="Times New Roman" w:hAnsi="Times New Roman" w:cs="Times New Roman"/>
                <w:i/>
                <w:iCs/>
                <w:lang w:val="en-GB"/>
              </w:rPr>
              <w:t>Lythrypnus</w:t>
            </w:r>
            <w:proofErr w:type="spellEnd"/>
            <w:r w:rsidRPr="00C2493F">
              <w:rPr>
                <w:rFonts w:ascii="Times New Roman" w:hAnsi="Times New Roman" w:cs="Times New Roman"/>
                <w:i/>
                <w:iCs/>
                <w:lang w:val="en-GB"/>
              </w:rPr>
              <w:t xml:space="preserve">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sidRPr="00C2493F">
              <w:rPr>
                <w:rFonts w:ascii="Times New Roman" w:hAnsi="Times New Roman" w:cs="Times New Roman"/>
                <w:lang w:val="en-GB"/>
              </w:rPr>
              <w:t>Bluebanded</w:t>
            </w:r>
            <w:proofErr w:type="spellEnd"/>
            <w:r w:rsidRPr="00C2493F">
              <w:rPr>
                <w:rFonts w:ascii="Times New Roman" w:hAnsi="Times New Roman" w:cs="Times New Roman"/>
                <w:lang w:val="en-GB"/>
              </w:rPr>
              <w:t xml:space="preserve">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(Rangel &amp; Johnson 2018)</w:t>
            </w:r>
            <w:r>
              <w:rPr>
                <w:rFonts w:ascii="Times New Roman" w:hAnsi="Times New Roman" w:cs="Times New Roman"/>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rFonts w:ascii="Times New Roman" w:hAnsi="Times New Roman" w:cs="Times New Roman"/>
                <w:i/>
                <w:iCs/>
                <w:lang w:val="en-GB"/>
              </w:rPr>
            </w:pPr>
            <w:proofErr w:type="spellStart"/>
            <w:r w:rsidRPr="00C2493F">
              <w:rPr>
                <w:rFonts w:ascii="Times New Roman" w:hAnsi="Times New Roman" w:cs="Times New Roman"/>
                <w:i/>
                <w:iCs/>
                <w:lang w:val="en-GB"/>
              </w:rPr>
              <w:t>Colossoma</w:t>
            </w:r>
            <w:proofErr w:type="spellEnd"/>
            <w:r w:rsidRPr="00C2493F">
              <w:rPr>
                <w:rFonts w:ascii="Times New Roman" w:hAnsi="Times New Roman" w:cs="Times New Roman"/>
                <w:i/>
                <w:iCs/>
                <w:lang w:val="en-GB"/>
              </w:rPr>
              <w:t xml:space="preserve"> </w:t>
            </w:r>
            <w:proofErr w:type="spellStart"/>
            <w:r w:rsidRPr="00C2493F">
              <w:rPr>
                <w:rFonts w:ascii="Times New Roman" w:hAnsi="Times New Roman" w:cs="Times New Roman"/>
                <w:i/>
                <w:iCs/>
                <w:lang w:val="en-GB"/>
              </w:rPr>
              <w:t>macropomum</w:t>
            </w:r>
            <w:proofErr w:type="spellEnd"/>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roofErr w:type="spellStart"/>
            <w:r w:rsidRPr="00C2493F">
              <w:rPr>
                <w:rFonts w:ascii="Times New Roman" w:hAnsi="Times New Roman" w:cs="Times New Roman"/>
                <w:lang w:val="en-GB"/>
              </w:rPr>
              <w:t>Tambaqui</w:t>
            </w:r>
            <w:proofErr w:type="spellEnd"/>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rFonts w:ascii="Times New Roman" w:hAnsi="Times New Roman" w:cs="Times New Roman"/>
                <w:lang w:val="en-GB"/>
              </w:rPr>
              <w:fldChar w:fldCharType="separate"/>
            </w:r>
            <w:r w:rsidRPr="007159CC">
              <w:rPr>
                <w:rFonts w:ascii="Times New Roman" w:hAnsi="Times New Roman" w:cs="Times New Roman"/>
                <w:lang w:val="en-GB"/>
              </w:rPr>
              <w:t xml:space="preserve">(Tomala </w:t>
            </w:r>
            <w:r w:rsidRPr="007159CC">
              <w:rPr>
                <w:rFonts w:ascii="Times New Roman" w:hAnsi="Times New Roman" w:cs="Times New Roman"/>
                <w:i/>
                <w:iCs/>
                <w:lang w:val="en-GB"/>
              </w:rPr>
              <w:t>et al.</w:t>
            </w:r>
            <w:r w:rsidRPr="007159CC">
              <w:rPr>
                <w:rFonts w:ascii="Times New Roman" w:hAnsi="Times New Roman" w:cs="Times New Roman"/>
                <w:lang w:val="en-GB"/>
              </w:rPr>
              <w:t xml:space="preserve"> 2014)</w:t>
            </w:r>
            <w:r>
              <w:rPr>
                <w:rFonts w:ascii="Times New Roman" w:hAnsi="Times New Roman" w:cs="Times New Roman"/>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rFonts w:ascii="Times New Roman" w:hAnsi="Times New Roman" w:cs="Times New Roman"/>
                <w:i/>
                <w:iCs/>
                <w:lang w:val="en-GB"/>
              </w:rPr>
            </w:pPr>
            <w:r w:rsidRPr="00622641">
              <w:rPr>
                <w:rFonts w:ascii="Times New Roman" w:hAnsi="Times New Roman" w:cs="Times New Roman"/>
                <w:i/>
                <w:iCs/>
                <w:lang w:val="en-GB"/>
              </w:rPr>
              <w:t xml:space="preserve">Carassius auratus </w:t>
            </w:r>
            <w:proofErr w:type="spellStart"/>
            <w:r w:rsidRPr="00622641">
              <w:rPr>
                <w:rFonts w:ascii="Times New Roman" w:hAnsi="Times New Roman" w:cs="Times New Roman"/>
                <w:i/>
                <w:iCs/>
                <w:lang w:val="en-GB"/>
              </w:rPr>
              <w:t>grandoculis</w:t>
            </w:r>
            <w:proofErr w:type="spellEnd"/>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2641">
              <w:rPr>
                <w:rFonts w:ascii="Times New Roman" w:hAnsi="Times New Roman" w:cs="Times New Roman"/>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rFonts w:ascii="Times New Roman" w:hAnsi="Times New Roman" w:cs="Times New Roman"/>
                <w:lang w:val="en-GB"/>
              </w:rPr>
              <w:fldChar w:fldCharType="separate"/>
            </w:r>
            <w:r w:rsidRPr="00006E0B">
              <w:rPr>
                <w:rFonts w:ascii="Times New Roman" w:hAnsi="Times New Roman" w:cs="Times New Roman"/>
                <w:lang w:val="en-GB"/>
              </w:rPr>
              <w:t xml:space="preserve">(Yamanaka </w:t>
            </w:r>
            <w:r w:rsidRPr="00006E0B">
              <w:rPr>
                <w:rFonts w:ascii="Times New Roman" w:hAnsi="Times New Roman" w:cs="Times New Roman"/>
                <w:i/>
                <w:iCs/>
                <w:lang w:val="en-GB"/>
              </w:rPr>
              <w:t>et al.</w:t>
            </w:r>
            <w:r w:rsidRPr="00006E0B">
              <w:rPr>
                <w:rFonts w:ascii="Times New Roman" w:hAnsi="Times New Roman" w:cs="Times New Roman"/>
                <w:lang w:val="en-GB"/>
              </w:rPr>
              <w:t xml:space="preserve"> 2013)</w:t>
            </w:r>
            <w:r>
              <w:rPr>
                <w:rFonts w:ascii="Times New Roman" w:hAnsi="Times New Roman" w:cs="Times New Roman"/>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rFonts w:ascii="Times New Roman" w:hAnsi="Times New Roman" w:cs="Times New Roman"/>
          <w:lang w:val="en-GB"/>
        </w:rPr>
      </w:pPr>
    </w:p>
    <w:p w14:paraId="3C6FF4E3" w14:textId="77777777" w:rsidR="00C100F1" w:rsidRPr="0001208F" w:rsidRDefault="00C100F1" w:rsidP="00C100F1">
      <w:pPr>
        <w:widowControl w:val="0"/>
        <w:tabs>
          <w:tab w:val="center" w:pos="4513"/>
        </w:tabs>
        <w:spacing w:line="480" w:lineRule="auto"/>
        <w:contextualSpacing/>
        <w:jc w:val="both"/>
        <w:rPr>
          <w:rFonts w:ascii="Times New Roman" w:hAnsi="Times New Roman" w:cs="Times New Roman"/>
          <w:lang w:val="en-GB"/>
        </w:rPr>
      </w:pPr>
    </w:p>
    <w:p w14:paraId="5814D1FF" w14:textId="03E6F0AB" w:rsidR="002A7901" w:rsidRPr="000F3C49" w:rsidRDefault="00D210E0" w:rsidP="00D545B3">
      <w:pPr>
        <w:pStyle w:val="Heading1"/>
      </w:pPr>
      <w:bookmarkStart w:id="42" w:name="_Toc50829347"/>
      <w:r>
        <w:lastRenderedPageBreak/>
        <w:t>D</w:t>
      </w:r>
      <w:r w:rsidR="002A7901" w:rsidRPr="000F3C49">
        <w:t xml:space="preserve">ata </w:t>
      </w:r>
      <w:del w:id="43" w:author="Max Lindmark" w:date="2020-07-27T15:21:00Z">
        <w:r w:rsidR="002A7901" w:rsidRPr="000F3C49" w:rsidDel="006601CD">
          <w:delText>exploration</w:delText>
        </w:r>
      </w:del>
      <w:ins w:id="44" w:author="Max Lindmark" w:date="2020-07-27T15:21:00Z">
        <w:r w:rsidR="006601CD">
          <w:t>overview</w:t>
        </w:r>
      </w:ins>
      <w:bookmarkEnd w:id="42"/>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45" w:name="_Toc50829348"/>
      <w:r w:rsidRPr="00647D43">
        <w:rPr>
          <w:rFonts w:asciiTheme="minorHAnsi" w:hAnsiTheme="minorHAnsi" w:cstheme="minorHAnsi"/>
          <w:i/>
          <w:iCs/>
          <w:sz w:val="22"/>
          <w:szCs w:val="22"/>
          <w:lang w:val="en-GB"/>
        </w:rPr>
        <w:t>Growth rate</w:t>
      </w:r>
      <w:bookmarkEnd w:id="45"/>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46" w:author="Max Lindmark" w:date="2020-08-17T16:50:00Z">
        <w:r w:rsidR="00292F00" w:rsidRPr="00E22246">
          <w:rPr>
            <w:lang w:val="en-GB"/>
          </w:rPr>
          <w:t xml:space="preserve">rate </w:t>
        </w:r>
      </w:ins>
      <w:r w:rsidRPr="00E22246">
        <w:rPr>
          <w:lang w:val="en-GB"/>
        </w:rPr>
        <w:t>da</w:t>
      </w:r>
      <w:del w:id="47" w:author="Max Lindmark" w:date="2020-08-17T16:50:00Z">
        <w:r w:rsidRPr="00E22246" w:rsidDel="00292F00">
          <w:rPr>
            <w:lang w:val="en-GB"/>
          </w:rPr>
          <w:delText xml:space="preserve">ta </w:delText>
        </w:r>
        <w:commentRangeStart w:id="48"/>
        <w:r w:rsidRPr="00E22246" w:rsidDel="00292F00">
          <w:rPr>
            <w:lang w:val="en-GB"/>
          </w:rPr>
          <w:delText>se</w:delText>
        </w:r>
      </w:del>
      <w:r w:rsidRPr="00E22246">
        <w:rPr>
          <w:lang w:val="en-GB"/>
        </w:rPr>
        <w:t>t</w:t>
      </w:r>
      <w:ins w:id="49" w:author="Max Lindmark" w:date="2020-08-17T16:50:00Z">
        <w:r w:rsidR="00292F00" w:rsidRPr="00E22246">
          <w:rPr>
            <w:lang w:val="en-GB"/>
          </w:rPr>
          <w:t>a</w:t>
        </w:r>
      </w:ins>
      <w:del w:id="50" w:author="Max Lindmark" w:date="2020-08-17T16:50:00Z">
        <w:r w:rsidRPr="00E22246" w:rsidDel="00292F00">
          <w:rPr>
            <w:lang w:val="en-GB"/>
          </w:rPr>
          <w:delText>s</w:delText>
        </w:r>
      </w:del>
      <w:commentRangeEnd w:id="48"/>
      <w:r w:rsidR="0032059B" w:rsidRPr="00E22246">
        <w:rPr>
          <w:rStyle w:val="CommentReference"/>
          <w:sz w:val="24"/>
          <w:szCs w:val="24"/>
        </w:rPr>
        <w:commentReference w:id="48"/>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rPr>
          <w:lang w:val="en-US"/>
        </w:rPr>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51" w:author="Max Lindmark" w:date="2020-08-17T16:51:00Z">
        <w:r w:rsidR="00432044" w:rsidRPr="00E22246">
          <w:rPr>
            <w:lang w:val="en-GB"/>
          </w:rPr>
          <w:t xml:space="preserve">rate </w:t>
        </w:r>
      </w:ins>
      <w:r w:rsidR="001424DF" w:rsidRPr="00E22246">
        <w:rPr>
          <w:lang w:val="en-GB"/>
        </w:rPr>
        <w:t>data</w:t>
      </w:r>
      <w:del w:id="52" w:author="Max Lindmark" w:date="2020-08-17T16:51:00Z">
        <w:r w:rsidR="001424DF" w:rsidRPr="00E22246" w:rsidDel="00432044">
          <w:rPr>
            <w:lang w:val="en-GB"/>
          </w:rPr>
          <w:delText xml:space="preserve"> sets</w:delText>
        </w:r>
      </w:del>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53" w:author="Max Lindmark" w:date="2020-08-17T16:51:00Z">
        <w:r w:rsidR="00A50EB1">
          <w:rPr>
            <w:lang w:val="en-GB"/>
          </w:rPr>
          <w:t xml:space="preserve">rate </w:t>
        </w:r>
      </w:ins>
      <w:r>
        <w:rPr>
          <w:lang w:val="en-GB"/>
        </w:rPr>
        <w:t>data</w:t>
      </w:r>
      <w:del w:id="54"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55"/>
      <w:commentRangeStart w:id="56"/>
      <w:r w:rsidR="00FF6DFC" w:rsidRPr="00E22246">
        <w:rPr>
          <w:lang w:val="en-GB"/>
        </w:rPr>
        <w:t xml:space="preserve">environmental </w:t>
      </w:r>
      <w:commentRangeEnd w:id="55"/>
      <w:r w:rsidR="0032059B" w:rsidRPr="00E22246">
        <w:rPr>
          <w:rStyle w:val="CommentReference"/>
          <w:sz w:val="24"/>
          <w:szCs w:val="24"/>
        </w:rPr>
        <w:commentReference w:id="55"/>
      </w:r>
      <w:commentRangeEnd w:id="56"/>
      <w:r w:rsidR="00B359C5" w:rsidRPr="00E22246">
        <w:rPr>
          <w:rStyle w:val="CommentReference"/>
          <w:sz w:val="24"/>
          <w:szCs w:val="24"/>
        </w:rPr>
        <w:commentReference w:id="56"/>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57" w:author="Max Lindmark" w:date="2020-08-17T16:51:00Z">
        <w:r w:rsidR="00A82ECB" w:rsidRPr="00E22246">
          <w:rPr>
            <w:lang w:val="en-GB"/>
          </w:rPr>
          <w:t xml:space="preserve">rate </w:t>
        </w:r>
      </w:ins>
      <w:r w:rsidR="00FF6DFC" w:rsidRPr="00E22246">
        <w:rPr>
          <w:lang w:val="en-GB"/>
        </w:rPr>
        <w:t>data</w:t>
      </w:r>
      <w:del w:id="58"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59"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59"/>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60"/>
      <w:r w:rsidR="00273751" w:rsidRPr="00934B44">
        <w:rPr>
          <w:lang w:val="en-GB"/>
        </w:rPr>
        <w:t>maximum mass of the species</w:t>
      </w:r>
      <w:commentRangeEnd w:id="60"/>
      <w:r w:rsidR="007C6CB0" w:rsidRPr="00934B44">
        <w:rPr>
          <w:rStyle w:val="CommentReference"/>
          <w:sz w:val="24"/>
          <w:szCs w:val="24"/>
        </w:rPr>
        <w:commentReference w:id="60"/>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61"/>
      <w:commentRangeStart w:id="62"/>
      <w:r w:rsidR="002F4048" w:rsidRPr="00934B44">
        <w:rPr>
          <w:lang w:val="en-GB"/>
        </w:rPr>
        <w:t>(legend not shown).</w:t>
      </w:r>
      <w:commentRangeEnd w:id="61"/>
      <w:r w:rsidR="0032059B" w:rsidRPr="00934B44">
        <w:rPr>
          <w:rStyle w:val="CommentReference"/>
          <w:sz w:val="24"/>
          <w:szCs w:val="24"/>
        </w:rPr>
        <w:commentReference w:id="61"/>
      </w:r>
      <w:commentRangeEnd w:id="62"/>
      <w:r w:rsidR="00930A15" w:rsidRPr="00934B44">
        <w:rPr>
          <w:rStyle w:val="CommentReference"/>
          <w:sz w:val="24"/>
          <w:szCs w:val="24"/>
        </w:rPr>
        <w:commentReference w:id="62"/>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2FE0D1BE" w14:textId="15EAD6FE" w:rsidR="00954BD1" w:rsidRDefault="00954BD1" w:rsidP="00D545B3">
      <w:pPr>
        <w:spacing w:line="480" w:lineRule="auto"/>
        <w:contextualSpacing/>
        <w:jc w:val="both"/>
        <w:rPr>
          <w:lang w:val="en-GB"/>
        </w:rPr>
      </w:pPr>
    </w:p>
    <w:p w14:paraId="6D468B56" w14:textId="77777777"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pageBreakBefore w:val="0"/>
        <w:widowControl w:val="0"/>
      </w:pPr>
      <w:bookmarkStart w:id="63" w:name="_Toc50829350"/>
      <w:r w:rsidRPr="000F3C49">
        <w:lastRenderedPageBreak/>
        <w:t xml:space="preserve">Supplementary </w:t>
      </w:r>
      <w:r w:rsidR="00FE1AE1">
        <w:t xml:space="preserve">methods and </w:t>
      </w:r>
      <w:r w:rsidRPr="000F3C49">
        <w:t>analysis</w:t>
      </w:r>
      <w:bookmarkEnd w:id="63"/>
    </w:p>
    <w:p w14:paraId="6AEB1207" w14:textId="77C10C5D" w:rsidR="004B2C85" w:rsidRPr="006D5CBF" w:rsidRDefault="004B2C85" w:rsidP="00954BD1">
      <w:pPr>
        <w:widowControl w:val="0"/>
        <w:tabs>
          <w:tab w:val="center" w:pos="4513"/>
        </w:tabs>
        <w:spacing w:line="480" w:lineRule="auto"/>
        <w:contextualSpacing/>
        <w:jc w:val="both"/>
        <w:rPr>
          <w:rFonts w:ascii="Times New Roman" w:hAnsi="Times New Roman" w:cs="Times New Roman"/>
          <w:lang w:val="en-US"/>
        </w:rPr>
      </w:pPr>
      <w:r w:rsidRPr="00074799">
        <w:rPr>
          <w:rFonts w:ascii="Times New Roman" w:hAnsi="Times New Roman" w:cs="Times New Roman"/>
          <w:b/>
          <w:bCs/>
          <w:lang w:val="en-GB"/>
        </w:rPr>
        <w:t xml:space="preserve">Table </w:t>
      </w:r>
      <w:r w:rsidR="00BC4871" w:rsidRPr="00074799">
        <w:rPr>
          <w:rFonts w:ascii="Times New Roman" w:hAnsi="Times New Roman" w:cs="Times New Roman"/>
          <w:b/>
          <w:bCs/>
          <w:lang w:val="en-GB"/>
        </w:rPr>
        <w:t>S</w:t>
      </w:r>
      <w:r w:rsidR="00AA44E9">
        <w:rPr>
          <w:rFonts w:ascii="Times New Roman" w:hAnsi="Times New Roman" w:cs="Times New Roman"/>
          <w:b/>
          <w:bCs/>
          <w:lang w:val="en-GB"/>
        </w:rPr>
        <w:t>3</w:t>
      </w:r>
      <w:r w:rsidRPr="00074799">
        <w:rPr>
          <w:rFonts w:ascii="Times New Roman" w:hAnsi="Times New Roman" w:cs="Times New Roman"/>
          <w:lang w:val="en-GB"/>
        </w:rPr>
        <w:t xml:space="preserve"> Description of model parameters (type and their interpretation in brackets) and their prior distributions</w:t>
      </w:r>
      <w:r w:rsidR="00F85927">
        <w:rPr>
          <w:rFonts w:ascii="Times New Roman" w:hAnsi="Times New Roman" w:cs="Times New Roman"/>
          <w:lang w:val="en-GB"/>
        </w:rPr>
        <w:t xml:space="preserve"> (see ‘</w:t>
      </w:r>
      <w:r w:rsidR="00F85927" w:rsidRPr="00804590">
        <w:rPr>
          <w:rFonts w:ascii="Times New Roman" w:hAnsi="Times New Roman" w:cs="Times New Roman"/>
          <w:bCs/>
          <w:i/>
          <w:iCs/>
          <w:sz w:val="22"/>
          <w:szCs w:val="22"/>
          <w:lang w:val="en-GB"/>
        </w:rPr>
        <w:t>Model description</w:t>
      </w:r>
      <w:r w:rsidR="00F85927">
        <w:rPr>
          <w:rFonts w:ascii="Times New Roman" w:hAnsi="Times New Roman" w:cs="Times New Roman"/>
          <w:bCs/>
          <w:i/>
          <w:iCs/>
          <w:sz w:val="22"/>
          <w:szCs w:val="22"/>
          <w:lang w:val="en-GB"/>
        </w:rPr>
        <w:t>’</w:t>
      </w:r>
      <w:r w:rsidR="00F85927">
        <w:rPr>
          <w:rFonts w:ascii="Times New Roman" w:hAnsi="Times New Roman" w:cs="Times New Roman"/>
          <w:bCs/>
          <w:sz w:val="22"/>
          <w:szCs w:val="22"/>
          <w:lang w:val="en-GB"/>
        </w:rPr>
        <w:t xml:space="preserve"> </w:t>
      </w:r>
      <w:r w:rsidR="0082766C">
        <w:rPr>
          <w:rFonts w:ascii="Times New Roman" w:hAnsi="Times New Roman" w:cs="Times New Roman"/>
          <w:bCs/>
          <w:sz w:val="22"/>
          <w:szCs w:val="22"/>
          <w:lang w:val="en-GB"/>
        </w:rPr>
        <w:t>and equations 1-3</w:t>
      </w:r>
      <w:r w:rsidR="0084652A">
        <w:rPr>
          <w:rFonts w:ascii="Times New Roman" w:hAnsi="Times New Roman" w:cs="Times New Roman"/>
          <w:bCs/>
          <w:sz w:val="22"/>
          <w:szCs w:val="22"/>
          <w:lang w:val="en-GB"/>
        </w:rPr>
        <w:t xml:space="preserve"> </w:t>
      </w:r>
      <w:r w:rsidR="00F85927">
        <w:rPr>
          <w:rFonts w:ascii="Times New Roman" w:hAnsi="Times New Roman" w:cs="Times New Roman"/>
          <w:bCs/>
          <w:sz w:val="22"/>
          <w:szCs w:val="22"/>
          <w:lang w:val="en-GB"/>
        </w:rPr>
        <w:t xml:space="preserve">in </w:t>
      </w:r>
      <w:r w:rsidR="00DD07D3">
        <w:rPr>
          <w:rFonts w:ascii="Times New Roman" w:hAnsi="Times New Roman" w:cs="Times New Roman"/>
          <w:bCs/>
          <w:sz w:val="22"/>
          <w:szCs w:val="22"/>
          <w:lang w:val="en-GB"/>
        </w:rPr>
        <w:t xml:space="preserve">the </w:t>
      </w:r>
      <w:r w:rsidR="00F85927">
        <w:rPr>
          <w:rFonts w:ascii="Times New Roman" w:hAnsi="Times New Roman" w:cs="Times New Roman"/>
          <w:bCs/>
          <w:sz w:val="22"/>
          <w:szCs w:val="22"/>
          <w:lang w:val="en-GB"/>
        </w:rPr>
        <w:t>main text)</w:t>
      </w:r>
      <w:r w:rsidRPr="00074799">
        <w:rPr>
          <w:rFonts w:ascii="Times New Roman" w:hAnsi="Times New Roman" w:cs="Times New Roman"/>
          <w:lang w:val="en-GB"/>
        </w:rPr>
        <w:t xml:space="preserve">. </w:t>
      </w:r>
      <m:oMath>
        <m:r>
          <w:rPr>
            <w:rFonts w:ascii="Cambria Math" w:hAnsi="Cambria Math" w:cs="Times New Roman"/>
          </w:rPr>
          <m:t>N</m:t>
        </m:r>
      </m:oMath>
      <w:r w:rsidRPr="00074799">
        <w:rPr>
          <w:rFonts w:ascii="Times New Roman" w:hAnsi="Times New Roman" w:cs="Times New Roman"/>
          <w:lang w:val="en-GB"/>
        </w:rPr>
        <w:t xml:space="preserve"> refers to a normal distribution (mean and standard deviation, s.d.) and </w:t>
      </w:r>
      <m:oMath>
        <m:r>
          <w:rPr>
            <w:rFonts w:ascii="Cambria Math" w:hAnsi="Cambria Math" w:cs="Times New Roman"/>
          </w:rPr>
          <m:t>U</m:t>
        </m:r>
      </m:oMath>
      <w:r w:rsidRPr="00074799">
        <w:rPr>
          <w:rFonts w:ascii="Times New Roman" w:hAnsi="Times New Roman" w:cs="Times New Roman"/>
          <w:lang w:val="en-GB"/>
        </w:rPr>
        <w:t xml:space="preserve"> to a uniform distribution (interval). </w:t>
      </w:r>
      <w:r w:rsidRPr="00074799">
        <w:rPr>
          <w:rFonts w:ascii="Times New Roman" w:eastAsiaTheme="minorEastAsia" w:hAnsi="Times New Roman" w:cs="Times New Roman"/>
          <w:lang w:val="en-US"/>
        </w:rPr>
        <w:t>For simplicity, only the parameters of the full model are shown her</w:t>
      </w:r>
      <w:r w:rsidRPr="006D5CBF">
        <w:rPr>
          <w:rFonts w:ascii="Times New Roman" w:eastAsiaTheme="minorEastAsia" w:hAnsi="Times New Roman" w:cs="Times New Roman"/>
          <w:lang w:val="en-US"/>
        </w:rPr>
        <w:t xml:space="preserve">e (i.e. with most coefficients varying by species), </w:t>
      </w:r>
      <w:r w:rsidRPr="006D5CBF">
        <w:rPr>
          <w:rFonts w:ascii="Times New Roman" w:hAnsi="Times New Roman" w:cs="Times New Roman"/>
          <w:lang w:val="en-GB"/>
        </w:rPr>
        <w:t xml:space="preserve">but note that when a model is fitted with a common rather than species-varying coefficient, </w:t>
      </w:r>
      <w:r w:rsidR="00BE4136">
        <w:rPr>
          <w:rFonts w:ascii="Times New Roman" w:hAnsi="Times New Roman" w:cs="Times New Roman"/>
          <w:lang w:val="en-GB"/>
        </w:rPr>
        <w:t>for example</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instead of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1j</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σ</m:t>
            </m:r>
            <m:ctrlPr>
              <w:rPr>
                <w:rFonts w:ascii="Cambria Math" w:eastAsiaTheme="minorEastAsia" w:hAnsi="Cambria Math" w:cs="Times New Roman"/>
                <w:i/>
              </w:rPr>
            </m:ctrlP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w:commentRangeStart w:id="64"/>
        <w:commentRangeEnd w:id="64"/>
        <m:r>
          <m:rPr>
            <m:sty m:val="p"/>
          </m:rPr>
          <w:rPr>
            <w:rStyle w:val="CommentReference"/>
            <w:rFonts w:ascii="Cambria Math" w:hAnsi="Cambria Math" w:cs="Times New Roman"/>
            <w:sz w:val="24"/>
            <w:szCs w:val="24"/>
          </w:rPr>
          <w:commentReference w:id="64"/>
        </m:r>
        <m:r>
          <w:rPr>
            <w:rFonts w:ascii="Cambria Math" w:eastAsiaTheme="minorEastAsia" w:hAnsi="Cambria Math" w:cs="Times New Roman"/>
          </w:rPr>
          <m:t>)</m:t>
        </m:r>
      </m:oMath>
      <w:r w:rsidRPr="006D5CBF">
        <w:rPr>
          <w:rFonts w:ascii="Times New Roman" w:eastAsiaTheme="minorEastAsia" w:hAnsi="Times New Roman" w:cs="Times New Roman"/>
          <w:lang w:val="en-US"/>
        </w:rPr>
        <w:t xml:space="preserve">, we use the same prior for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w:t>
      </w:r>
      <w:r w:rsidRPr="006D5CBF">
        <w:rPr>
          <w:rFonts w:ascii="Times New Roman" w:eastAsiaTheme="minorEastAsia" w:hAnsi="Times New Roman" w:cs="Times New Roman"/>
          <w:lang w:val="en-US"/>
        </w:rPr>
        <w:t xml:space="preserve">as for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w:r w:rsidRPr="006D5CBF">
        <w:rPr>
          <w:rFonts w:ascii="Times New Roman" w:eastAsiaTheme="minorEastAsia" w:hAnsi="Times New Roman" w:cs="Times New Roman"/>
          <w:lang w:val="en-US"/>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rPr>
                <w:rFonts w:ascii="Times New Roman" w:hAnsi="Times New Roman" w:cs="Times New Roman"/>
              </w:rPr>
            </w:pPr>
            <w:r w:rsidRPr="006D5CBF">
              <w:rPr>
                <w:rFonts w:ascii="Times New Roman" w:hAnsi="Times New Roman" w:cs="Times New Roman"/>
              </w:rPr>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Log-linear regressions</w:t>
            </w:r>
          </w:p>
          <w:p w14:paraId="0C892E30" w14:textId="671E41D3"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growth, consumption and metabolism </w:t>
            </w:r>
          </w:p>
        </w:tc>
        <w:tc>
          <w:tcPr>
            <w:tcW w:w="1384" w:type="dxa"/>
          </w:tcPr>
          <w:p w14:paraId="05BDAA81"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commentRangeStart w:id="65"/>
            <w:r w:rsidRPr="006D5CBF">
              <w:rPr>
                <w:rFonts w:ascii="Times New Roman" w:hAnsi="Times New Roman" w:cs="Times New Roman"/>
                <w:lang w:val="en-US"/>
              </w:rPr>
              <w:t>Hyperparameter (average intercept across species)</w:t>
            </w:r>
            <w:commentRangeEnd w:id="65"/>
            <w:r w:rsidRPr="006D5CBF">
              <w:rPr>
                <w:rStyle w:val="CommentReference"/>
                <w:sz w:val="24"/>
                <w:szCs w:val="24"/>
              </w:rPr>
              <w:commentReference w:id="65"/>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3CA942D"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F68944C"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Para>
              <m:oMath>
                <m:r>
                  <w:rPr>
                    <w:rFonts w:ascii="Cambria Math" w:hAnsi="Cambria Math" w:cs="Times New Roman"/>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89968CE"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93BEFA" w14:textId="77777777" w:rsidR="004B2C85" w:rsidRPr="006D5CBF" w:rsidRDefault="00B23D61"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1F79C3F"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3ABAC76"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36A308AB"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Polynomial models</w:t>
            </w:r>
          </w:p>
          <w:p w14:paraId="5C66568A" w14:textId="0ED02D79"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lastRenderedPageBreak/>
              <w:t xml:space="preserve">for consumption </w:t>
            </w:r>
          </w:p>
        </w:tc>
        <w:tc>
          <w:tcPr>
            <w:tcW w:w="1384" w:type="dxa"/>
          </w:tcPr>
          <w:p w14:paraId="5D12C54C"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3427D44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7708195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DC89E3E"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3908" w:type="dxa"/>
          </w:tcPr>
          <w:p w14:paraId="646B56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mass coefficient)</w:t>
            </w:r>
          </w:p>
        </w:tc>
        <w:tc>
          <w:tcPr>
            <w:tcW w:w="2073" w:type="dxa"/>
          </w:tcPr>
          <w:p w14:paraId="04D194B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4E4A663"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3908" w:type="dxa"/>
          </w:tcPr>
          <w:p w14:paraId="02D012A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temperature coefficient)</w:t>
            </w:r>
          </w:p>
        </w:tc>
        <w:tc>
          <w:tcPr>
            <w:tcW w:w="2073" w:type="dxa"/>
          </w:tcPr>
          <w:p w14:paraId="0367B5A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568B2F2"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3908" w:type="dxa"/>
          </w:tcPr>
          <w:p w14:paraId="5CA5CF5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lang w:val="en-US"/>
              </w:rPr>
              <w:t>Parameter (common quadratic temperature coefficient)</w:t>
            </w:r>
          </w:p>
        </w:tc>
        <w:tc>
          <w:tcPr>
            <w:tcW w:w="2073" w:type="dxa"/>
          </w:tcPr>
          <w:p w14:paraId="600F5BB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5200289"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m:oMathPara>
          </w:p>
        </w:tc>
        <w:tc>
          <w:tcPr>
            <w:tcW w:w="3908" w:type="dxa"/>
          </w:tcPr>
          <w:p w14:paraId="380E043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Parameter (common cubic temperature coefficient)</w:t>
            </w:r>
          </w:p>
        </w:tc>
        <w:tc>
          <w:tcPr>
            <w:tcW w:w="2073" w:type="dxa"/>
          </w:tcPr>
          <w:p w14:paraId="0CC529B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6E21EE"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4218A09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species-intercepts)</w:t>
            </w:r>
          </w:p>
        </w:tc>
        <w:tc>
          <w:tcPr>
            <w:tcW w:w="2073" w:type="dxa"/>
          </w:tcPr>
          <w:p w14:paraId="45D6891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B7736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σ</m:t>
                </m:r>
              </m:oMath>
            </m:oMathPara>
          </w:p>
        </w:tc>
        <w:tc>
          <w:tcPr>
            <w:tcW w:w="3908" w:type="dxa"/>
          </w:tcPr>
          <w:p w14:paraId="576A305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1FCC43E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ascii="Times New Roman" w:eastAsiaTheme="minorEastAsia" w:hAnsi="Times New Roman" w:cs="Times New Roman"/>
                <w:lang w:val="en-GB"/>
              </w:rPr>
            </w:pPr>
            <w:r w:rsidRPr="006D5CBF">
              <w:rPr>
                <w:rFonts w:ascii="Times New Roman" w:hAnsi="Times New Roman" w:cs="Times New Roman"/>
                <w:lang w:val="en-GB"/>
              </w:rPr>
              <w:t xml:space="preserve">Linear </w:t>
            </w:r>
          </w:p>
          <w:p w14:paraId="35E25B66" w14:textId="6E19CFD0" w:rsidR="004B2C85" w:rsidRPr="006D5CBF" w:rsidRDefault="00B23D61" w:rsidP="00F226F7">
            <w:pPr>
              <w:spacing w:line="360" w:lineRule="auto"/>
              <w:contextualSpacing/>
              <w:rPr>
                <w:rFonts w:ascii="Times New Roman" w:hAnsi="Times New Roman" w:cs="Times New Roman"/>
                <w:lang w:val="en-GB"/>
              </w:rPr>
            </w:pPr>
            <m:oMath>
              <m:sSub>
                <m:sSubPr>
                  <m:ctrlPr>
                    <w:rPr>
                      <w:rFonts w:ascii="Cambria Math" w:hAnsi="Cambria Math" w:cs="Times New Roman"/>
                      <w:b w:val="0"/>
                      <w:bCs w:val="0"/>
                      <w:i/>
                    </w:rPr>
                  </m:ctrlPr>
                </m:sSubPr>
                <m:e>
                  <m:r>
                    <m:rPr>
                      <m:sty m:val="bi"/>
                    </m:rPr>
                    <w:rPr>
                      <w:rFonts w:ascii="Cambria Math" w:hAnsi="Cambria Math" w:cs="Times New Roman"/>
                    </w:rPr>
                    <m:t>T</m:t>
                  </m:r>
                </m:e>
                <m:sub>
                  <m:r>
                    <m:rPr>
                      <m:sty m:val="bi"/>
                    </m:rPr>
                    <w:rPr>
                      <w:rFonts w:ascii="Cambria Math" w:hAnsi="Cambria Math" w:cs="Times New Roman"/>
                    </w:rPr>
                    <m:t>opt</m:t>
                  </m:r>
                </m:sub>
              </m:sSub>
            </m:oMath>
            <w:r w:rsidR="004B2C85" w:rsidRPr="006D5CBF">
              <w:rPr>
                <w:rFonts w:ascii="Times New Roman" w:hAnsi="Times New Roman" w:cs="Times New Roman"/>
                <w:lang w:val="en-GB"/>
              </w:rPr>
              <w:t xml:space="preserve"> models</w:t>
            </w:r>
          </w:p>
        </w:tc>
        <w:tc>
          <w:tcPr>
            <w:tcW w:w="1384" w:type="dxa"/>
          </w:tcPr>
          <w:p w14:paraId="47D9327E"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231D327"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4FDFFA0"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86D8651" w14:textId="77777777" w:rsidR="004B2C85" w:rsidRPr="006D5CBF"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w:t>
            </w:r>
            <w:proofErr w:type="spellStart"/>
            <w:r w:rsidRPr="006D5CBF">
              <w:rPr>
                <w:rFonts w:ascii="Times New Roman" w:hAnsi="Times New Roman" w:cs="Times New Roman"/>
                <w:lang w:val="en-US"/>
              </w:rPr>
              <w:t>s.d.</w:t>
            </w:r>
            <w:proofErr w:type="spellEnd"/>
            <w:r w:rsidRPr="006D5CBF">
              <w:rPr>
                <w:rFonts w:ascii="Times New Roman" w:hAnsi="Times New Roman" w:cs="Times New Roman"/>
                <w:lang w:val="en-US"/>
              </w:rPr>
              <w:t xml:space="preserve">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r>
                  <w:rPr>
                    <w:rFonts w:ascii="Cambria Math" w:hAnsi="Cambria Math" w:cs="Times New Roman"/>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lang w:val="en-US"/>
        </w:rPr>
        <w:t>S</w:t>
      </w:r>
      <w:r w:rsidR="00BB6621">
        <w:rPr>
          <w:b/>
          <w:bCs/>
          <w:lang w:val="en-U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rFonts w:ascii="Times New Roman" w:hAnsi="Times New Roman" w:cs="Times New Roman"/>
          <w:lang w:val="en-GB"/>
        </w:rPr>
        <w:t>(see ‘</w:t>
      </w:r>
      <w:r w:rsidR="00153AA7" w:rsidRPr="00804590">
        <w:rPr>
          <w:rFonts w:ascii="Times New Roman" w:hAnsi="Times New Roman" w:cs="Times New Roman"/>
          <w:bCs/>
          <w:i/>
          <w:iCs/>
          <w:sz w:val="22"/>
          <w:szCs w:val="22"/>
          <w:lang w:val="en-GB"/>
        </w:rPr>
        <w:t>Model description</w:t>
      </w:r>
      <w:r w:rsidR="00153AA7">
        <w:rPr>
          <w:rFonts w:ascii="Times New Roman" w:hAnsi="Times New Roman" w:cs="Times New Roman"/>
          <w:bCs/>
          <w:i/>
          <w:iCs/>
          <w:sz w:val="22"/>
          <w:szCs w:val="22"/>
          <w:lang w:val="en-GB"/>
        </w:rPr>
        <w:t>’</w:t>
      </w:r>
      <w:r w:rsidR="00153AA7">
        <w:rPr>
          <w:rFonts w:ascii="Times New Roman" w:hAnsi="Times New Roman" w:cs="Times New Roman"/>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66"/>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66"/>
            <w:r w:rsidRPr="001F3939">
              <w:rPr>
                <w:rStyle w:val="CommentReference"/>
                <w:sz w:val="24"/>
                <w:szCs w:val="24"/>
              </w:rPr>
              <w:commentReference w:id="66"/>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4B56AB7A" w:rsidR="00F36284" w:rsidRPr="001F3939" w:rsidRDefault="00F36284" w:rsidP="00F36284">
      <w:pPr>
        <w:spacing w:line="480" w:lineRule="auto"/>
        <w:contextualSpacing/>
        <w:jc w:val="both"/>
        <w:rPr>
          <w:lang w:val="en-US"/>
        </w:rPr>
      </w:pPr>
      <w:commentRangeStart w:id="67"/>
      <w:r w:rsidRPr="001F3939">
        <w:rPr>
          <w:b/>
          <w:bCs/>
          <w:lang w:val="en-GB"/>
        </w:rPr>
        <w:lastRenderedPageBreak/>
        <w:t xml:space="preserve">Table </w:t>
      </w:r>
      <w:r w:rsidR="00984B50" w:rsidRPr="001F3939">
        <w:rPr>
          <w:b/>
          <w:bCs/>
          <w:lang w:val="en-GB"/>
        </w:rPr>
        <w:t>S</w:t>
      </w:r>
      <w:r w:rsidR="001A463E">
        <w:rPr>
          <w:b/>
          <w:bCs/>
          <w:lang w:val="en-GB"/>
        </w:rPr>
        <w:t>5</w:t>
      </w:r>
      <w:r w:rsidRPr="001F3939">
        <w:rPr>
          <w:lang w:val="en-GB"/>
        </w:rPr>
        <w:t xml:space="preserve">. </w:t>
      </w:r>
      <w:commentRangeEnd w:id="67"/>
      <w:r w:rsidRPr="001F3939">
        <w:rPr>
          <w:rStyle w:val="CommentReference"/>
          <w:sz w:val="24"/>
          <w:szCs w:val="24"/>
        </w:rPr>
        <w:commentReference w:id="67"/>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w:t>
      </w:r>
      <w:r w:rsidR="00F66129">
        <w:rPr>
          <w:rFonts w:ascii="Times New Roman" w:hAnsi="Times New Roman" w:cs="Times New Roman"/>
          <w:lang w:val="en-GB"/>
        </w:rPr>
        <w:t>(see ‘</w:t>
      </w:r>
      <w:r w:rsidR="00F66129" w:rsidRPr="00804590">
        <w:rPr>
          <w:rFonts w:ascii="Times New Roman" w:hAnsi="Times New Roman" w:cs="Times New Roman"/>
          <w:bCs/>
          <w:i/>
          <w:iCs/>
          <w:sz w:val="22"/>
          <w:szCs w:val="22"/>
          <w:lang w:val="en-GB"/>
        </w:rPr>
        <w:t>Model description</w:t>
      </w:r>
      <w:r w:rsidR="00F66129">
        <w:rPr>
          <w:rFonts w:ascii="Times New Roman" w:hAnsi="Times New Roman" w:cs="Times New Roman"/>
          <w:bCs/>
          <w:i/>
          <w:iCs/>
          <w:sz w:val="22"/>
          <w:szCs w:val="22"/>
          <w:lang w:val="en-GB"/>
        </w:rPr>
        <w:t>’</w:t>
      </w:r>
      <w:r w:rsidR="00F66129">
        <w:rPr>
          <w:rFonts w:ascii="Times New Roman" w:hAnsi="Times New Roman" w:cs="Times New Roman"/>
          <w:bCs/>
          <w:sz w:val="22"/>
          <w:szCs w:val="22"/>
          <w:lang w:val="en-GB"/>
        </w:rPr>
        <w:t xml:space="preserve"> and equations 1-3 in the main text)</w:t>
      </w:r>
      <w:r w:rsidRPr="001F3939">
        <w:rPr>
          <w:lang w:val="en-GB"/>
        </w:rPr>
        <w:t xml:space="preserve"> to allow the standard deviation </w:t>
      </w:r>
      <w:r w:rsidR="00914DF7">
        <w:rPr>
          <w:lang w:val="en-GB"/>
        </w:rPr>
        <w:t>(</w:t>
      </w:r>
      <m:oMath>
        <m:r>
          <w:rPr>
            <w:rFonts w:ascii="Cambria Math" w:hAnsi="Cambria Math" w:cstheme="minorHAnsi"/>
          </w:rPr>
          <m:t>σ</m:t>
        </m:r>
      </m:oMath>
      <w:r w:rsidR="00914DF7">
        <w:rPr>
          <w:lang w:val="en-GB"/>
        </w:rPr>
        <w:t xml:space="preserve">) </w:t>
      </w:r>
      <w:r w:rsidRPr="001F3939">
        <w:rPr>
          <w:lang w:val="en-GB"/>
        </w:rPr>
        <w:t xml:space="preserve">to increase linearly with the predictor variables. In these models, we put a </w:t>
      </w:r>
      <w:r w:rsidR="005C784A" w:rsidRPr="001F3939">
        <w:rPr>
          <w:rFonts w:eastAsiaTheme="minorEastAsia"/>
          <w:lang w:val="en-GB"/>
        </w:rPr>
        <w:t xml:space="preserve">gamma prior </w:t>
      </w:r>
      <w:r w:rsidR="00F8257E" w:rsidRPr="001F3939">
        <w:rPr>
          <w:lang w:val="en-GB"/>
        </w:rPr>
        <w:t>for the intercept</w:t>
      </w:r>
      <w:r w:rsidR="00011AD6">
        <w:rPr>
          <w:lang w:val="en-GB"/>
        </w:rPr>
        <w:t xml:space="preserve"> </w:t>
      </w:r>
      <m:oMath>
        <m:r>
          <w:rPr>
            <w:rFonts w:ascii="Cambria Math" w:hAnsi="Cambria Math"/>
            <w:lang w:val="en-GB"/>
          </w:rPr>
          <m:t>a~gamma</m:t>
        </m:r>
        <m:d>
          <m:dPr>
            <m:ctrlPr>
              <w:rPr>
                <w:rFonts w:ascii="Cambria Math" w:hAnsi="Cambria Math"/>
                <w:i/>
                <w:lang w:val="en-GB"/>
              </w:rPr>
            </m:ctrlPr>
          </m:dPr>
          <m:e>
            <m:r>
              <w:rPr>
                <w:rFonts w:ascii="Cambria Math" w:hAnsi="Cambria Math"/>
                <w:lang w:val="en-GB"/>
              </w:rPr>
              <m:t>shape=0.001,rate=0.001</m:t>
            </m:r>
          </m:e>
        </m:d>
      </m:oMath>
      <w:r w:rsidR="00F8257E" w:rsidRPr="001F3939">
        <w:rPr>
          <w:lang w:val="en-GB"/>
        </w:rPr>
        <w:t xml:space="preserve"> </w:t>
      </w:r>
      <w:r w:rsidR="003025B9">
        <w:rPr>
          <w:rFonts w:eastAsiaTheme="minorEastAsia"/>
          <w:lang w:val="en-GB"/>
        </w:rPr>
        <w:t xml:space="preserve">and a </w:t>
      </w:r>
      <w:r w:rsidR="004376EA">
        <w:rPr>
          <w:rFonts w:eastAsiaTheme="minorEastAsia"/>
          <w:lang w:val="en-GB"/>
        </w:rPr>
        <w:t xml:space="preserve">normal prior for the slope </w:t>
      </w:r>
      <m:oMath>
        <m:r>
          <w:rPr>
            <w:rFonts w:ascii="Cambria Math" w:eastAsiaTheme="minorEastAsia" w:hAnsi="Cambria Math"/>
            <w:lang w:val="en-GB"/>
          </w:rPr>
          <m:t>b,c</m:t>
        </m:r>
        <m:r>
          <w:rPr>
            <w:rFonts w:ascii="Cambria Math" w:hAnsi="Cambria Math"/>
            <w:lang w:val="en-GB"/>
          </w:rPr>
          <m:t>~N</m:t>
        </m:r>
        <m:d>
          <m:dPr>
            <m:ctrlPr>
              <w:rPr>
                <w:rFonts w:ascii="Cambria Math" w:hAnsi="Cambria Math"/>
                <w:i/>
                <w:lang w:val="en-GB"/>
              </w:rPr>
            </m:ctrlPr>
          </m:dPr>
          <m:e>
            <m:r>
              <w:rPr>
                <w:rFonts w:ascii="Cambria Math" w:hAnsi="Cambria Math"/>
                <w:lang w:val="en-GB"/>
              </w:rPr>
              <m:t>0, 10</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r w:rsidRPr="001F3939">
        <w:rPr>
          <w:lang w:val="en-US"/>
        </w:rPr>
        <w:t>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779"/>
        <w:gridCol w:w="3667"/>
        <w:gridCol w:w="1700"/>
      </w:tblGrid>
      <w:tr w:rsidR="00262E9D" w:rsidRPr="001F3939"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Temperature-variables</w:t>
            </w:r>
            <w:proofErr w:type="spellEnd"/>
          </w:p>
        </w:tc>
        <w:tc>
          <w:tcPr>
            <w:tcW w:w="0" w:type="auto"/>
          </w:tcPr>
          <w:p w14:paraId="4EE75C47"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proofErr w:type="gramStart"/>
            <w:r w:rsidRPr="001F3939">
              <w:rPr>
                <w:rFonts w:cstheme="minorHAnsi"/>
                <w:lang w:val="sv-SE"/>
              </w:rPr>
              <w:t>Standard deviation</w:t>
            </w:r>
            <w:proofErr w:type="gramEnd"/>
            <w:r w:rsidRPr="001F3939">
              <w:rPr>
                <w:rFonts w:cstheme="minorHAnsi"/>
                <w:lang w:val="sv-SE"/>
              </w:rPr>
              <w:t xml:space="preserve"> </w:t>
            </w:r>
            <w:proofErr w:type="spellStart"/>
            <w:r w:rsidRPr="001F3939">
              <w:rPr>
                <w:rFonts w:cstheme="minorHAnsi"/>
                <w:lang w:val="sv-SE"/>
              </w:rPr>
              <w:t>of</w:t>
            </w:r>
            <w:proofErr w:type="spellEnd"/>
            <w:r w:rsidRPr="001F3939">
              <w:rPr>
                <w:rFonts w:cstheme="minorHAnsi"/>
                <w:lang w:val="sv-SE"/>
              </w:rPr>
              <w:t xml:space="preserve"> </w:t>
            </w:r>
            <w:proofErr w:type="spellStart"/>
            <w:r w:rsidRPr="001F3939">
              <w:rPr>
                <w:rFonts w:cstheme="minorHAnsi"/>
                <w:lang w:val="sv-SE"/>
              </w:rPr>
              <w:t>likelihood</w:t>
            </w:r>
            <w:proofErr w:type="spellEnd"/>
          </w:p>
        </w:tc>
        <w:tc>
          <w:tcPr>
            <w:tcW w:w="0" w:type="auto"/>
          </w:tcPr>
          <w:p w14:paraId="1CCBF86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262E9D" w:rsidRPr="001F3939"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F226F7">
            <w:pPr>
              <w:spacing w:line="360" w:lineRule="auto"/>
              <w:contextualSpacing/>
              <w:rPr>
                <w:rFonts w:cstheme="minorHAnsi"/>
                <w:lang w:val="sv-SE"/>
              </w:rPr>
            </w:pPr>
            <w:r w:rsidRPr="001F3939">
              <w:rPr>
                <w:rFonts w:cstheme="minorHAnsi"/>
              </w:rPr>
              <w:t>M1</w:t>
            </w:r>
          </w:p>
        </w:tc>
        <w:tc>
          <w:tcPr>
            <w:tcW w:w="0" w:type="auto"/>
            <w:vMerge w:val="restart"/>
          </w:tcPr>
          <w:p w14:paraId="66EF13B5" w14:textId="2D747169"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Pr>
                <w:rFonts w:cstheme="minorHAnsi"/>
                <w:lang w:val="sv-SE"/>
              </w:rPr>
              <w:t>Linear</w:t>
            </w:r>
            <w:proofErr w:type="spellEnd"/>
            <w:r>
              <w:rPr>
                <w:rFonts w:cstheme="minorHAnsi"/>
                <w:lang w:val="sv-SE"/>
              </w:rPr>
              <w:t xml:space="preserve"> + </w:t>
            </w:r>
            <w:proofErr w:type="spellStart"/>
            <w:r w:rsidR="00F36284" w:rsidRPr="001F3939">
              <w:rPr>
                <w:rFonts w:cstheme="minorHAnsi"/>
                <w:lang w:val="sv-SE"/>
              </w:rPr>
              <w:t>Quadratic</w:t>
            </w:r>
            <w:proofErr w:type="spellEnd"/>
          </w:p>
        </w:tc>
        <w:tc>
          <w:tcPr>
            <w:tcW w:w="0" w:type="auto"/>
          </w:tcPr>
          <w:p w14:paraId="7CD3F5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Constant</w:t>
            </w:r>
            <w:proofErr w:type="spellEnd"/>
            <w:r w:rsidRPr="001F3939">
              <w:rPr>
                <w:rFonts w:cstheme="minorHAnsi"/>
                <w:lang w:val="sv-SE"/>
              </w:rPr>
              <w:t xml:space="preserve">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262E9D" w:rsidRPr="001F3939"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F226F7">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603C747B"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0643A">
              <w:rPr>
                <w:rFonts w:ascii="Times New Roman" w:eastAsia="Times New Roman" w:hAnsi="Times New Roman" w:cs="Times New Roman"/>
                <w:lang w:val="en-US"/>
              </w:rPr>
              <w:t>:</w:t>
            </w:r>
          </w:p>
          <w:p w14:paraId="414E42A3" w14:textId="55503BC2" w:rsidR="00F36284" w:rsidRPr="00A73903"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lang w:val="en-US"/>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m:t>
                </m:r>
              </m:oMath>
            </m:oMathPara>
          </w:p>
        </w:tc>
        <w:tc>
          <w:tcPr>
            <w:tcW w:w="0" w:type="auto"/>
          </w:tcPr>
          <w:p w14:paraId="725F39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262E9D" w:rsidRPr="001F3939"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2AF319D0"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temperature</w:t>
            </w:r>
            <w:r w:rsidR="0040643A">
              <w:rPr>
                <w:rFonts w:ascii="Times New Roman" w:eastAsia="Times New Roman" w:hAnsi="Times New Roman" w:cs="Times New Roman"/>
                <w:lang w:val="en-US"/>
              </w:rPr>
              <w:t>:</w:t>
            </w:r>
          </w:p>
          <w:p w14:paraId="2C411D7D" w14:textId="7075A651" w:rsidR="00F36284" w:rsidRPr="00A73903"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915005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262E9D" w:rsidRPr="001F3939"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35718112" w14:textId="71F5331D"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33700">
              <w:rPr>
                <w:rFonts w:ascii="Times New Roman" w:eastAsia="Times New Roman" w:hAnsi="Times New Roman" w:cs="Times New Roman"/>
                <w:lang w:val="en-US"/>
              </w:rPr>
              <w:t xml:space="preserve"> and temperature</w:t>
            </w:r>
          </w:p>
          <w:p w14:paraId="6D0E14B7" w14:textId="2BFF31EF" w:rsidR="00F36284" w:rsidRPr="00A73903"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03DAE9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262E9D"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F226F7">
            <w:pPr>
              <w:spacing w:line="360" w:lineRule="auto"/>
              <w:contextualSpacing/>
              <w:rPr>
                <w:rFonts w:cstheme="minorHAnsi"/>
                <w:lang w:val="sv-SE"/>
              </w:rPr>
            </w:pPr>
            <w:r w:rsidRPr="001F3939">
              <w:rPr>
                <w:rFonts w:cstheme="minorHAnsi"/>
                <w:lang w:val="sv-SE"/>
              </w:rPr>
              <w:t>M2</w:t>
            </w:r>
          </w:p>
        </w:tc>
        <w:tc>
          <w:tcPr>
            <w:tcW w:w="0" w:type="auto"/>
          </w:tcPr>
          <w:p w14:paraId="7F950B3A" w14:textId="5B09756E"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lang w:val="sv-SE"/>
              </w:rPr>
            </w:pPr>
            <w:proofErr w:type="spellStart"/>
            <w:r>
              <w:rPr>
                <w:rFonts w:cstheme="minorHAnsi"/>
                <w:lang w:val="sv-SE"/>
              </w:rPr>
              <w:t>Linear</w:t>
            </w:r>
            <w:proofErr w:type="spellEnd"/>
            <w:r>
              <w:rPr>
                <w:rFonts w:cstheme="minorHAnsi"/>
                <w:lang w:val="sv-SE"/>
              </w:rPr>
              <w:t xml:space="preserve"> + </w:t>
            </w:r>
            <w:proofErr w:type="spellStart"/>
            <w:r w:rsidR="00F36284" w:rsidRPr="001F3939">
              <w:rPr>
                <w:rFonts w:cstheme="minorHAnsi"/>
                <w:lang w:val="sv-SE"/>
              </w:rPr>
              <w:t>Quadratic</w:t>
            </w:r>
            <w:proofErr w:type="spellEnd"/>
            <w:r w:rsidR="00F36284" w:rsidRPr="001F3939">
              <w:rPr>
                <w:rFonts w:ascii="Times New Roman" w:eastAsia="Times New Roman" w:hAnsi="Times New Roman" w:cs="Times New Roman"/>
                <w:bCs/>
                <w:iCs/>
                <w:lang w:val="sv-SE"/>
              </w:rPr>
              <w:t xml:space="preserve"> + </w:t>
            </w:r>
            <w:proofErr w:type="spellStart"/>
            <w:r w:rsidR="00F36284" w:rsidRPr="001F3939">
              <w:rPr>
                <w:rFonts w:ascii="Times New Roman" w:eastAsia="Times New Roman" w:hAnsi="Times New Roman" w:cs="Times New Roman"/>
                <w:bCs/>
                <w:iCs/>
                <w:lang w:val="sv-SE"/>
              </w:rPr>
              <w:t>Cubic</w:t>
            </w:r>
            <w:proofErr w:type="spellEnd"/>
          </w:p>
        </w:tc>
        <w:tc>
          <w:tcPr>
            <w:tcW w:w="0" w:type="auto"/>
          </w:tcPr>
          <w:p w14:paraId="13DCB8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Constant</w:t>
            </w:r>
            <w:proofErr w:type="spellEnd"/>
            <w:r w:rsidRPr="001F3939">
              <w:rPr>
                <w:rFonts w:cstheme="minorHAnsi"/>
                <w:lang w:val="sv-SE"/>
              </w:rPr>
              <w:t xml:space="preserve">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4CBFE515" w:rsidR="002845F7" w:rsidRDefault="002845F7" w:rsidP="00F36284">
      <w:pPr>
        <w:spacing w:line="480" w:lineRule="auto"/>
        <w:contextualSpacing/>
        <w:jc w:val="center"/>
        <w:rPr>
          <w:rFonts w:cstheme="minorHAnsi"/>
        </w:rPr>
      </w:pPr>
    </w:p>
    <w:p w14:paraId="78C440F3" w14:textId="1BFCA0D1" w:rsidR="00C34D72" w:rsidRDefault="00C34D72" w:rsidP="00F36284">
      <w:pPr>
        <w:spacing w:line="480" w:lineRule="auto"/>
        <w:contextualSpacing/>
        <w:jc w:val="center"/>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7FCC14AE" w14:textId="77777777" w:rsidR="00C34D72" w:rsidRPr="001F3939" w:rsidRDefault="00C34D72"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commentRangeStart w:id="68"/>
      <w:r w:rsidRPr="001F3939">
        <w:rPr>
          <w:b/>
          <w:bCs/>
          <w:lang w:val="en-GB"/>
        </w:rPr>
        <w:lastRenderedPageBreak/>
        <w:t xml:space="preserve">Table </w:t>
      </w:r>
      <w:commentRangeEnd w:id="68"/>
      <w:r w:rsidRPr="001F3939">
        <w:rPr>
          <w:rStyle w:val="CommentReference"/>
          <w:sz w:val="24"/>
          <w:szCs w:val="24"/>
        </w:rPr>
        <w:commentReference w:id="68"/>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B23D61"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rPr>
          <w:lang w:val="en-US"/>
        </w:rPr>
      </w:pPr>
      <w:r w:rsidRPr="009B6395">
        <w:rPr>
          <w:lang w:val="en-US"/>
        </w:rPr>
        <w:t>Fig. S</w:t>
      </w:r>
      <w:r w:rsidR="00FB517D" w:rsidRPr="009B6395">
        <w:rPr>
          <w:lang w:val="en-US"/>
        </w:rPr>
        <w:t>12</w:t>
      </w:r>
      <w:r w:rsidRPr="009B6395">
        <w:rPr>
          <w:lang w:val="en-US"/>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69"/>
      <w:commentRangeStart w:id="70"/>
      <w:commentRangeStart w:id="71"/>
      <w:r w:rsidRPr="009B6395">
        <w:rPr>
          <w:rFonts w:cstheme="minorHAnsi"/>
          <w:bCs/>
          <w:lang w:val="en-GB"/>
        </w:rPr>
        <w:t>)</w:t>
      </w:r>
      <w:commentRangeEnd w:id="69"/>
      <w:r w:rsidR="00DD0E6E" w:rsidRPr="009B6395">
        <w:rPr>
          <w:rStyle w:val="CommentReference"/>
          <w:sz w:val="24"/>
          <w:szCs w:val="24"/>
        </w:rPr>
        <w:commentReference w:id="69"/>
      </w:r>
      <w:commentRangeEnd w:id="70"/>
      <w:r w:rsidR="00355B79" w:rsidRPr="009B6395">
        <w:rPr>
          <w:rStyle w:val="CommentReference"/>
          <w:sz w:val="24"/>
          <w:szCs w:val="24"/>
        </w:rPr>
        <w:commentReference w:id="70"/>
      </w:r>
      <w:commentRangeEnd w:id="71"/>
      <w:r w:rsidR="002D1A30" w:rsidRPr="009B6395">
        <w:rPr>
          <w:rStyle w:val="CommentReference"/>
          <w:sz w:val="24"/>
          <w:szCs w:val="24"/>
        </w:rPr>
        <w:commentReference w:id="71"/>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2"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72"/>
      <w:r w:rsidRPr="003B62E6">
        <w:rPr>
          <w:lang w:val="en-GB"/>
        </w:rPr>
        <w:t>Fig. S</w:t>
      </w:r>
      <w:r w:rsidR="00DB424C" w:rsidRPr="003B62E6">
        <w:rPr>
          <w:lang w:val="en-US"/>
        </w:rPr>
        <w:t>1</w:t>
      </w:r>
      <w:r w:rsidR="00FB517D" w:rsidRPr="003B62E6">
        <w:rPr>
          <w:lang w:val="en-US"/>
        </w:rPr>
        <w:t>3</w:t>
      </w:r>
      <w:r w:rsidRPr="003B62E6">
        <w:rPr>
          <w:lang w:val="en-GB"/>
        </w:rPr>
        <w:t>.</w:t>
      </w:r>
      <w:commentRangeEnd w:id="72"/>
      <w:r w:rsidR="006D4950" w:rsidRPr="003B62E6">
        <w:rPr>
          <w:rStyle w:val="CommentReference"/>
          <w:sz w:val="24"/>
          <w:szCs w:val="24"/>
        </w:rPr>
        <w:commentReference w:id="72"/>
      </w:r>
      <w:r w:rsidRPr="003B62E6">
        <w:rPr>
          <w:lang w:val="en-GB"/>
        </w:rPr>
        <w:t xml:space="preserve"> </w:t>
      </w:r>
      <w:r w:rsidR="004755CB" w:rsidRPr="003B62E6">
        <w:rPr>
          <w:lang w:val="en-GB"/>
        </w:rPr>
        <w:t>M</w:t>
      </w:r>
      <w:ins w:id="73" w:author="Max Lindmark" w:date="2020-09-10T15:42:00Z">
        <w:r w:rsidR="008310B5" w:rsidRPr="003B62E6">
          <w:rPr>
            <w:lang w:val="en-GB"/>
          </w:rPr>
          <w:t>ass-specific m</w:t>
        </w:r>
      </w:ins>
      <w:r w:rsidR="004755CB" w:rsidRPr="003B62E6">
        <w:rPr>
          <w:lang w:val="en-GB"/>
        </w:rPr>
        <w:t xml:space="preserve">aximum consumption rates expressed as relative to </w:t>
      </w:r>
      <w:ins w:id="74" w:author="Max Lindmark" w:date="2020-09-10T15:42:00Z">
        <w:r w:rsidR="008310B5" w:rsidRPr="003B62E6">
          <w:rPr>
            <w:lang w:val="en-GB"/>
          </w:rPr>
          <w:t xml:space="preserve">the </w:t>
        </w:r>
      </w:ins>
      <w:del w:id="75" w:author="Max Lindmark" w:date="2020-09-10T15:42:00Z">
        <w:r w:rsidR="004755CB" w:rsidRPr="003B62E6" w:rsidDel="008310B5">
          <w:rPr>
            <w:lang w:val="en-GB"/>
          </w:rPr>
          <w:delText xml:space="preserve">maximum </w:delText>
        </w:r>
      </w:del>
      <w:ins w:id="76" w:author="Max Lindmark" w:date="2020-09-10T15:42:00Z">
        <w:r w:rsidR="008310B5" w:rsidRPr="003B62E6">
          <w:rPr>
            <w:lang w:val="en-GB"/>
          </w:rPr>
          <w:t xml:space="preserve">average </w:t>
        </w:r>
      </w:ins>
      <w:ins w:id="77" w:author="Max Lindmark" w:date="2020-09-10T15:43:00Z">
        <w:r w:rsidR="008310B5" w:rsidRPr="003B62E6">
          <w:rPr>
            <w:lang w:val="en-GB"/>
          </w:rPr>
          <w:t>maximum</w:t>
        </w:r>
      </w:ins>
      <w:ins w:id="78" w:author="Max Lindmark" w:date="2020-09-10T15:42:00Z">
        <w:r w:rsidR="008310B5" w:rsidRPr="003B62E6">
          <w:rPr>
            <w:lang w:val="en-GB"/>
          </w:rPr>
          <w:t xml:space="preserve"> </w:t>
        </w:r>
      </w:ins>
      <w:r w:rsidR="004755CB" w:rsidRPr="003B62E6">
        <w:rPr>
          <w:lang w:val="en-GB"/>
        </w:rPr>
        <w:t xml:space="preserve">consumption rates </w:t>
      </w:r>
      <w:del w:id="79" w:author="Max Lindmark" w:date="2020-09-10T15:43:00Z">
        <w:r w:rsidR="005D4975" w:rsidRPr="003B62E6" w:rsidDel="008310B5">
          <w:rPr>
            <w:lang w:val="en-GB"/>
          </w:rPr>
          <w:delText xml:space="preserve">(done </w:delText>
        </w:r>
      </w:del>
      <w:r w:rsidR="005D4975" w:rsidRPr="003B62E6">
        <w:rPr>
          <w:lang w:val="en-GB"/>
        </w:rPr>
        <w:t>by species</w:t>
      </w:r>
      <w:del w:id="80"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81" w:author="Max Lindmark" w:date="2020-07-30T10:13:00Z">
        <w:r w:rsidR="00660FD9" w:rsidRPr="003B62E6" w:rsidDel="00B5008A">
          <w:rPr>
            <w:lang w:val="en-GB"/>
          </w:rPr>
          <w:delText xml:space="preserve">above </w:delText>
        </w:r>
      </w:del>
      <w:del w:id="82"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83" w:author="Max Lindmark" w:date="2020-07-30T10:13:00Z">
        <w:r w:rsidR="00956946" w:rsidRPr="003B62E6">
          <w:rPr>
            <w:lang w:val="en-GB"/>
          </w:rPr>
          <w:t xml:space="preserve"> </w:t>
        </w:r>
      </w:ins>
      <w:ins w:id="84" w:author="Max Lindmark" w:date="2020-07-30T10:14:00Z">
        <w:r w:rsidR="00BF2F9A" w:rsidRPr="003B62E6">
          <w:rPr>
            <w:lang w:val="en-GB"/>
          </w:rPr>
          <w:t xml:space="preserve">posterior medians of the </w:t>
        </w:r>
      </w:ins>
      <w:ins w:id="85" w:author="Max Lindmark" w:date="2020-07-30T10:13:00Z">
        <w:r w:rsidR="00956946" w:rsidRPr="003B62E6">
          <w:rPr>
            <w:lang w:val="en-GB"/>
          </w:rPr>
          <w:t xml:space="preserve">average </w:t>
        </w:r>
      </w:ins>
      <w:ins w:id="86" w:author="Max Lindmark" w:date="2020-07-30T10:14:00Z">
        <w:r w:rsidR="00956946" w:rsidRPr="003B62E6">
          <w:rPr>
            <w:lang w:val="en-GB"/>
          </w:rPr>
          <w:t>intercept across species and the common</w:t>
        </w:r>
      </w:ins>
      <w:r w:rsidR="003E5E3C" w:rsidRPr="003B62E6">
        <w:rPr>
          <w:lang w:val="en-GB"/>
        </w:rPr>
        <w:t xml:space="preserve"> </w:t>
      </w:r>
      <w:del w:id="87"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88" w:author="Max Lindmark" w:date="2020-07-30T10:14:00Z">
        <w:r w:rsidR="002901A0" w:rsidRPr="003B62E6">
          <w:rPr>
            <w:lang w:val="en-GB"/>
          </w:rPr>
          <w:t>coefficients</w:t>
        </w:r>
      </w:ins>
      <w:del w:id="89"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90" w:author="Max Lindmark" w:date="2020-07-30T10:13:00Z">
        <w:r w:rsidR="00AE7D11" w:rsidRPr="003B62E6">
          <w:rPr>
            <w:lang w:val="en-GB"/>
          </w:rPr>
          <w:t xml:space="preserve"> </w:t>
        </w:r>
        <w:proofErr w:type="spellStart"/>
        <w:r w:rsidR="00AE7D11" w:rsidRPr="003B62E6">
          <w:rPr>
            <w:lang w:val="en-GB"/>
          </w:rPr>
          <w:t>Colors</w:t>
        </w:r>
        <w:proofErr w:type="spellEnd"/>
        <w:r w:rsidR="00AE7D11" w:rsidRPr="003B62E6">
          <w:rPr>
            <w:lang w:val="en-GB"/>
          </w:rPr>
          <w:t xml:space="preserve">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91"/>
      <w:commentRangeStart w:id="92"/>
      <w:commentRangeStart w:id="93"/>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91"/>
      <w:r w:rsidR="00A65DD7" w:rsidRPr="00B45407">
        <w:rPr>
          <w:rStyle w:val="CommentReference"/>
          <w:sz w:val="24"/>
          <w:szCs w:val="24"/>
        </w:rPr>
        <w:commentReference w:id="91"/>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92"/>
      <w:r w:rsidRPr="00B45407">
        <w:rPr>
          <w:rStyle w:val="CommentReference"/>
          <w:sz w:val="24"/>
          <w:szCs w:val="24"/>
        </w:rPr>
        <w:commentReference w:id="92"/>
      </w:r>
      <w:commentRangeEnd w:id="93"/>
      <w:r w:rsidR="00DD0E6E" w:rsidRPr="00B45407">
        <w:rPr>
          <w:rStyle w:val="CommentReference"/>
          <w:sz w:val="24"/>
          <w:szCs w:val="24"/>
        </w:rPr>
        <w:commentReference w:id="93"/>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94"/>
      <w:r w:rsidRPr="00B45407">
        <w:rPr>
          <w:rFonts w:cstheme="minorHAnsi"/>
          <w:i/>
          <w:iCs/>
          <w:lang w:val="en-GB"/>
        </w:rPr>
        <w:t xml:space="preserve">temperature based on either temperature in distribution range (triangles) or modelled distribution maps (circles), both taken from </w:t>
      </w:r>
      <w:proofErr w:type="spellStart"/>
      <w:r w:rsidRPr="00B45407">
        <w:rPr>
          <w:rFonts w:cstheme="minorHAnsi"/>
          <w:i/>
          <w:iCs/>
          <w:lang w:val="en-GB"/>
        </w:rPr>
        <w:t>FishBase</w:t>
      </w:r>
      <w:commentRangeEnd w:id="94"/>
      <w:proofErr w:type="spellEnd"/>
      <w:r w:rsidRPr="00B45407">
        <w:rPr>
          <w:rStyle w:val="CommentReference"/>
          <w:sz w:val="24"/>
          <w:szCs w:val="24"/>
        </w:rPr>
        <w:commentReference w:id="94"/>
      </w:r>
      <w:r w:rsidR="00E9075E" w:rsidRPr="00B45407">
        <w:rPr>
          <w:rFonts w:cstheme="minorHAnsi"/>
          <w:i/>
          <w:iCs/>
          <w:lang w:val="en-GB"/>
        </w:rPr>
        <w:t xml:space="preserve">. </w:t>
      </w:r>
      <w:r w:rsidRPr="00B45407">
        <w:rPr>
          <w:rFonts w:cstheme="minorHAnsi"/>
          <w:i/>
          <w:iCs/>
          <w:lang w:val="en-GB"/>
        </w:rPr>
        <w:t>T</w:t>
      </w:r>
      <w:commentRangeStart w:id="95"/>
      <w:r w:rsidRPr="00B45407">
        <w:rPr>
          <w:rFonts w:cstheme="minorHAnsi"/>
          <w:i/>
          <w:iCs/>
          <w:lang w:val="en-GB"/>
        </w:rPr>
        <w:t>he optimum growth temperatures are depicted for all size-classes per species, where the circle size is proportional to number of observations at that temperature</w:t>
      </w:r>
      <w:commentRangeEnd w:id="95"/>
      <w:r w:rsidRPr="00B45407">
        <w:rPr>
          <w:rStyle w:val="CommentReference"/>
          <w:sz w:val="24"/>
          <w:szCs w:val="24"/>
        </w:rPr>
        <w:commentReference w:id="95"/>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6" w:name="_Toc50829351"/>
      <w:r>
        <w:lastRenderedPageBreak/>
        <w:t>Model validation</w:t>
      </w:r>
      <w:r w:rsidR="00F52B8A">
        <w:t xml:space="preserve"> </w:t>
      </w:r>
      <w:r w:rsidR="000326C7">
        <w:t>and</w:t>
      </w:r>
      <w:r w:rsidR="00F52B8A">
        <w:t xml:space="preserve"> fit</w:t>
      </w:r>
      <w:bookmarkEnd w:id="96"/>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4"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97" w:name="_Toc50829352"/>
      <w:r w:rsidRPr="00647D43">
        <w:rPr>
          <w:rFonts w:asciiTheme="minorHAnsi" w:hAnsiTheme="minorHAnsi" w:cstheme="minorHAnsi"/>
          <w:i/>
          <w:iCs/>
          <w:sz w:val="22"/>
          <w:szCs w:val="22"/>
        </w:rPr>
        <w:t>Growth rate</w:t>
      </w:r>
      <w:bookmarkEnd w:id="97"/>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rPr>
          <w:lang w:val="en-US"/>
        </w:rPr>
        <w:t xml:space="preserve"> </w:t>
      </w:r>
      <w:r w:rsidR="00494F11" w:rsidRPr="00E727E0">
        <w:rPr>
          <w:lang w:val="en-US"/>
        </w:rPr>
        <w:t>Potential scale reduction factor</w:t>
      </w:r>
      <w:r w:rsidR="00494F11" w:rsidRPr="00E727E0">
        <w:rPr>
          <w:lang w:val="en-GB"/>
        </w:rPr>
        <w:t xml:space="preserve"> </w:t>
      </w:r>
      <w:r w:rsidR="00494F11" w:rsidRPr="00E727E0">
        <w:rPr>
          <w:lang w:val="en-US"/>
        </w:rPr>
        <w:t>(</w:t>
      </w:r>
      <m:oMath>
        <m:acc>
          <m:accPr>
            <m:ctrlPr>
              <w:rPr>
                <w:rFonts w:ascii="Cambria Math" w:hAnsi="Cambria Math"/>
                <w:i/>
              </w:rPr>
            </m:ctrlPr>
          </m:accPr>
          <m:e>
            <m:r>
              <w:rPr>
                <w:rFonts w:ascii="Cambria Math" w:hAnsi="Cambria Math"/>
              </w:rPr>
              <m:t>R</m:t>
            </m:r>
          </m:e>
        </m:acc>
      </m:oMath>
      <w:r w:rsidR="00494F11" w:rsidRPr="00E727E0">
        <w:rPr>
          <w:rFonts w:eastAsiaTheme="minorEastAsia"/>
          <w:lang w:val="en-US"/>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lang w:val="en-US"/>
        </w:rPr>
        <w:t xml:space="preserve"> the</w:t>
      </w:r>
      <w:r w:rsidR="00494F11" w:rsidRPr="00E727E0">
        <w:rPr>
          <w:rFonts w:eastAsiaTheme="minorEastAsia"/>
          <w:lang w:val="en-GB"/>
        </w:rPr>
        <w:t xml:space="preserve"> </w:t>
      </w:r>
      <w:r w:rsidR="00494F11" w:rsidRPr="00E727E0">
        <w:rPr>
          <w:rFonts w:eastAsiaTheme="minorEastAsia"/>
          <w:lang w:val="en-US"/>
        </w:rPr>
        <w:t>growth rate</w:t>
      </w:r>
      <w:r w:rsidR="00494F11" w:rsidRPr="00E727E0">
        <w:rPr>
          <w:lang w:val="en-GB"/>
        </w:rPr>
        <w:t xml:space="preserve"> model</w:t>
      </w:r>
      <w:r w:rsidR="00494F11"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w:t>
      </w:r>
      <w:commentRangeStart w:id="98"/>
      <w:r w:rsidR="0081485B" w:rsidRPr="00E727E0">
        <w:rPr>
          <w:lang w:val="en-US"/>
        </w:rPr>
        <w:t>The index of the parameter corresponds to species</w:t>
      </w:r>
      <w:r w:rsidR="007C72D9" w:rsidRPr="00E727E0">
        <w:rPr>
          <w:lang w:val="en-US"/>
        </w:rPr>
        <w:t xml:space="preserve"> in alphabetical order</w:t>
      </w:r>
      <w:commentRangeEnd w:id="98"/>
      <w:r w:rsidR="00962F9F" w:rsidRPr="00E727E0">
        <w:rPr>
          <w:rStyle w:val="CommentReference"/>
          <w:sz w:val="24"/>
          <w:szCs w:val="24"/>
        </w:rPr>
        <w:commentReference w:id="98"/>
      </w:r>
      <w:r w:rsidR="0081485B" w:rsidRPr="00E727E0">
        <w:rPr>
          <w:lang w:val="en-US"/>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99"/>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99"/>
      <w:r>
        <w:rPr>
          <w:rStyle w:val="CommentReference"/>
        </w:rPr>
        <w:commentReference w:id="99"/>
      </w:r>
    </w:p>
    <w:p w14:paraId="24A9ADF6" w14:textId="2E707BDF" w:rsidR="00A50BFF" w:rsidRPr="00E727E0" w:rsidRDefault="00A50BFF" w:rsidP="00A50BFF">
      <w:pPr>
        <w:spacing w:line="480" w:lineRule="auto"/>
        <w:contextualSpacing/>
        <w:jc w:val="both"/>
        <w:rPr>
          <w:lang w:val="en-GB"/>
        </w:rPr>
      </w:pPr>
      <w:commentRangeStart w:id="100"/>
      <w:ins w:id="101" w:author="Max Lindmark" w:date="2020-09-10T15:51:00Z">
        <w:r w:rsidRPr="00E727E0">
          <w:rPr>
            <w:lang w:val="en-GB"/>
          </w:rPr>
          <w:t>Fig. S17</w:t>
        </w:r>
      </w:ins>
      <w:commentRangeEnd w:id="100"/>
      <w:r w:rsidR="00A22F57" w:rsidRPr="00E727E0">
        <w:rPr>
          <w:rStyle w:val="CommentReference"/>
          <w:sz w:val="24"/>
          <w:szCs w:val="24"/>
        </w:rPr>
        <w:commentReference w:id="100"/>
      </w:r>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lang w:val="en-US"/>
        </w:rPr>
        <w:t xml:space="preserve"> (</w:t>
      </w:r>
      <w:r w:rsidR="00AB06B3" w:rsidRPr="00E727E0">
        <w:rPr>
          <w:rFonts w:eastAsiaTheme="minorEastAsia"/>
          <w:lang w:val="en-US"/>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lang w:val="en-US"/>
        </w:rPr>
        <w:t>. The number in the plot corresponds to the mean of the vector of 0’s and 1’s.</w:t>
      </w:r>
      <w:r w:rsidR="00A21039" w:rsidRPr="00E727E0">
        <w:rPr>
          <w:rFonts w:eastAsiaTheme="minorEastAsia"/>
          <w:lang w:val="en-US"/>
        </w:rPr>
        <w:t xml:space="preserve"> B) </w:t>
      </w:r>
      <w:r w:rsidR="00FC70B5" w:rsidRPr="00E727E0">
        <w:rPr>
          <w:rFonts w:eastAsiaTheme="minorEastAsia"/>
          <w:lang w:val="en-US"/>
        </w:rPr>
        <w:t xml:space="preserve">Posterior predictive distribution </w:t>
      </w:r>
      <w:r w:rsidR="004737A5" w:rsidRPr="00E727E0">
        <w:rPr>
          <w:rFonts w:eastAsiaTheme="minorEastAsia"/>
          <w:lang w:val="en-US"/>
        </w:rPr>
        <w:t>(orange) and distribution of data (purple)</w:t>
      </w:r>
      <w:r w:rsidR="00A0567A" w:rsidRPr="00E727E0">
        <w:rPr>
          <w:rFonts w:eastAsiaTheme="minorEastAsia"/>
          <w:lang w:val="en-US"/>
        </w:rPr>
        <w:t xml:space="preserve">. C) </w:t>
      </w:r>
      <w:r w:rsidR="006A3C86" w:rsidRPr="00E727E0">
        <w:rPr>
          <w:rFonts w:eastAsiaTheme="minorEastAsia"/>
          <w:lang w:val="en-US"/>
        </w:rPr>
        <w:t>Difference between the o</w:t>
      </w:r>
      <w:r w:rsidR="00542C84" w:rsidRPr="00E727E0">
        <w:rPr>
          <w:rFonts w:eastAsiaTheme="minorEastAsia"/>
          <w:lang w:val="en-US"/>
        </w:rPr>
        <w:t xml:space="preserve">bserved </w:t>
      </w:r>
      <w:r w:rsidR="001A366A" w:rsidRPr="00E727E0">
        <w:rPr>
          <w:rFonts w:eastAsiaTheme="minorEastAsia"/>
          <w:lang w:val="en-US"/>
        </w:rPr>
        <w:t xml:space="preserve">value </w:t>
      </w:r>
      <w:r w:rsidR="009F5027" w:rsidRPr="00E727E0">
        <w:rPr>
          <w:rFonts w:eastAsiaTheme="minorEastAsia"/>
          <w:lang w:val="en-US"/>
        </w:rPr>
        <w:t xml:space="preserve">and the </w:t>
      </w:r>
      <w:r w:rsidR="000C2E93" w:rsidRPr="00E727E0">
        <w:rPr>
          <w:rFonts w:eastAsiaTheme="minorEastAsia"/>
          <w:lang w:val="en-US"/>
        </w:rPr>
        <w:t>p</w:t>
      </w:r>
      <w:r w:rsidR="00B85C68" w:rsidRPr="00E727E0">
        <w:rPr>
          <w:rFonts w:eastAsiaTheme="minorEastAsia"/>
          <w:lang w:val="en-US"/>
        </w:rPr>
        <w:t xml:space="preserve">osterior median of </w:t>
      </w:r>
      <w:r w:rsidR="009746D6" w:rsidRPr="00E727E0">
        <w:rPr>
          <w:rFonts w:eastAsiaTheme="minorEastAsia"/>
          <w:lang w:val="en-US"/>
        </w:rPr>
        <w:t xml:space="preserve">the </w:t>
      </w:r>
      <w:r w:rsidR="009A06D1" w:rsidRPr="00E727E0">
        <w:rPr>
          <w:rFonts w:eastAsiaTheme="minorEastAsia"/>
          <w:lang w:val="en-US"/>
        </w:rPr>
        <w:t>predicted value</w:t>
      </w:r>
      <w:r w:rsidR="008D6224" w:rsidRPr="00E727E0">
        <w:rPr>
          <w:rFonts w:eastAsiaTheme="minorEastAsia"/>
          <w:lang w:val="en-US"/>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02" w:author="Max Lindmark" w:date="2020-09-10T16:01:00Z">
        <w:r w:rsidR="0011677B" w:rsidRPr="00E727E0">
          <w:rPr>
            <w:lang w:val="en-GB"/>
          </w:rPr>
          <w:t xml:space="preserve"> and </w:t>
        </w:r>
      </w:ins>
      <w:del w:id="103"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04" w:author="Max Lindmark" w:date="2020-09-10T16:05:00Z">
        <w:r w:rsidR="00243FF3" w:rsidRPr="00E727E0">
          <w:rPr>
            <w:lang w:val="en-GB"/>
          </w:rPr>
          <w:t xml:space="preserve"> (</w:t>
        </w:r>
        <w:proofErr w:type="spellStart"/>
        <w:r w:rsidR="00243FF3" w:rsidRPr="00E727E0">
          <w:rPr>
            <w:lang w:val="en-GB"/>
          </w:rPr>
          <w:t>n.eff</w:t>
        </w:r>
        <w:proofErr w:type="spellEnd"/>
        <w:r w:rsidR="00243FF3" w:rsidRPr="00E727E0">
          <w:rPr>
            <w:lang w:val="en-GB"/>
          </w:rPr>
          <w:t>)</w:t>
        </w:r>
      </w:ins>
      <w:del w:id="105" w:author="Max Lindmark" w:date="2020-09-10T16:01:00Z">
        <w:r w:rsidR="00391A53" w:rsidRPr="00E727E0" w:rsidDel="0011677B">
          <w:rPr>
            <w:lang w:val="en-GB"/>
          </w:rPr>
          <w:delText xml:space="preserve"> </w:delText>
        </w:r>
        <w:r w:rsidR="00E11912" w:rsidRPr="00E727E0" w:rsidDel="0011677B">
          <w:rPr>
            <w:lang w:val="en-GB"/>
          </w:rPr>
          <w:delText xml:space="preserve">and </w:delText>
        </w:r>
      </w:del>
      <m:oMath>
        <m:acc>
          <m:accPr>
            <m:ctrlPr>
              <w:del w:id="106" w:author="Max Lindmark" w:date="2020-09-10T16:01:00Z">
                <w:rPr>
                  <w:rFonts w:ascii="Cambria Math" w:hAnsi="Cambria Math"/>
                  <w:i/>
                </w:rPr>
              </w:del>
            </m:ctrlPr>
          </m:accPr>
          <m:e>
            <m:r>
              <w:del w:id="107" w:author="Max Lindmark" w:date="2020-09-10T16:01:00Z">
                <w:rPr>
                  <w:rFonts w:ascii="Cambria Math" w:hAnsi="Cambria Math"/>
                </w:rPr>
                <m:t>R</m:t>
              </w:del>
            </m:r>
          </m:e>
        </m:acc>
      </m:oMath>
      <w:del w:id="108" w:author="Max Lindmark" w:date="2020-09-10T16:01:00Z">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09" w:name="_Toc50829353"/>
      <w:r w:rsidRPr="00647D43">
        <w:rPr>
          <w:rFonts w:asciiTheme="minorHAnsi" w:hAnsiTheme="minorHAnsi" w:cstheme="minorHAnsi"/>
          <w:i/>
          <w:iCs/>
          <w:sz w:val="22"/>
          <w:szCs w:val="22"/>
        </w:rPr>
        <w:lastRenderedPageBreak/>
        <w:t>Maximum consumption rate</w:t>
      </w:r>
      <w:ins w:id="110"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09"/>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11"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del w:id="112" w:author="Max Lindmark" w:date="2020-09-10T16:02:00Z">
        <w:r w:rsidRPr="00E727E0" w:rsidDel="002F2B48">
          <w:rPr>
            <w:lang w:val="en-GB"/>
          </w:rPr>
          <w:delText xml:space="preserve">optimum </w:delText>
        </w:r>
      </w:del>
      <w:ins w:id="113" w:author="Max Lindmark" w:date="2020-09-10T16:02:00Z">
        <w:r w:rsidR="002F2B48" w:rsidRPr="00E727E0">
          <w:rPr>
            <w:lang w:val="en-GB"/>
          </w:rPr>
          <w:t xml:space="preserve">peak </w:t>
        </w:r>
      </w:ins>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d="114" w:author="Max Lindmark" w:date="2020-09-10T16:06:00Z">
        <w:r w:rsidR="00C64069" w:rsidRPr="00E727E0">
          <w:rPr>
            <w:rFonts w:eastAsiaTheme="minorEastAsia"/>
            <w:lang w:val="en-GB"/>
          </w:rPr>
          <w:t xml:space="preserve">log-linear </w:t>
        </w:r>
      </w:ins>
      <w:r w:rsidR="00F60465" w:rsidRPr="00E727E0">
        <w:rPr>
          <w:rFonts w:eastAsiaTheme="minorEastAsia"/>
          <w:lang w:val="en-US"/>
        </w:rPr>
        <w:t xml:space="preserve">maximum consumption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The index of the parameter corresponds to species.</w:t>
      </w:r>
      <w:ins w:id="115" w:author="Max Lindmark" w:date="2020-09-10T16:57:00Z">
        <w:r w:rsidR="00553F32" w:rsidRPr="00553F32">
          <w:rPr>
            <w:lang w:val="en-US"/>
          </w:rPr>
          <w:t xml:space="preserve"> </w:t>
        </w:r>
        <w:r w:rsidR="00553F32" w:rsidRPr="00E727E0">
          <w:rPr>
            <w:lang w:val="en-US"/>
          </w:rPr>
          <w:t>The index of the parameter corresponds to species in alphabetical order</w:t>
        </w:r>
      </w:ins>
      <w:ins w:id="116" w:author="Max Lindmark" w:date="2020-09-10T16:58:00Z">
        <w:r w:rsidR="00553F32">
          <w:rPr>
            <w:lang w:val="en-US"/>
          </w:rPr>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17"/>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17"/>
      <w:r w:rsidR="00B05A8F">
        <w:rPr>
          <w:rStyle w:val="CommentReference"/>
        </w:rPr>
        <w:commentReference w:id="117"/>
      </w:r>
    </w:p>
    <w:p w14:paraId="2BB2719C" w14:textId="64307637" w:rsidR="007B2B31" w:rsidRPr="00E727E0" w:rsidRDefault="00D55E71" w:rsidP="00356D12">
      <w:pPr>
        <w:spacing w:line="480" w:lineRule="auto"/>
        <w:contextualSpacing/>
        <w:jc w:val="both"/>
        <w:rPr>
          <w:rFonts w:eastAsiaTheme="minorEastAsia"/>
          <w:lang w:val="en-US"/>
        </w:rPr>
      </w:pPr>
      <w:commentRangeStart w:id="118"/>
      <w:ins w:id="119" w:author="Max Lindmark" w:date="2020-09-10T15:51:00Z">
        <w:r w:rsidRPr="00E727E0">
          <w:rPr>
            <w:lang w:val="en-GB"/>
          </w:rPr>
          <w:t>Fig. S</w:t>
        </w:r>
      </w:ins>
      <w:commentRangeEnd w:id="118"/>
      <w:r w:rsidRPr="00E727E0">
        <w:rPr>
          <w:rStyle w:val="CommentReference"/>
          <w:sz w:val="24"/>
          <w:szCs w:val="24"/>
        </w:rPr>
        <w:commentReference w:id="118"/>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20"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21" w:author="Max Lindmark" w:date="2020-09-10T16:05:00Z">
        <w:r w:rsidRPr="00E727E0" w:rsidDel="00B315CD">
          <w:rPr>
            <w:lang w:val="en-GB"/>
          </w:rPr>
          <w:delText>,</w:delText>
        </w:r>
      </w:del>
      <w:ins w:id="122" w:author="Max Lindmark" w:date="2020-09-10T16:05:00Z">
        <w:r w:rsidR="00B315CD" w:rsidRPr="00E727E0">
          <w:rPr>
            <w:lang w:val="en-GB"/>
          </w:rPr>
          <w:t xml:space="preserve"> and</w:t>
        </w:r>
      </w:ins>
      <w:r w:rsidRPr="00E727E0">
        <w:rPr>
          <w:lang w:val="en-GB"/>
        </w:rPr>
        <w:t xml:space="preserve"> effective sample size</w:t>
      </w:r>
      <w:del w:id="123" w:author="Max Lindmark" w:date="2020-09-10T16:05:00Z">
        <w:r w:rsidRPr="00E727E0" w:rsidDel="00B315CD">
          <w:rPr>
            <w:lang w:val="en-GB"/>
          </w:rPr>
          <w:delText xml:space="preserve"> and </w:delText>
        </w:r>
      </w:del>
      <m:oMath>
        <m:acc>
          <m:accPr>
            <m:ctrlPr>
              <w:del w:id="124" w:author="Max Lindmark" w:date="2020-09-10T16:05:00Z">
                <w:rPr>
                  <w:rFonts w:ascii="Cambria Math" w:hAnsi="Cambria Math"/>
                  <w:i/>
                </w:rPr>
              </w:del>
            </m:ctrlPr>
          </m:accPr>
          <m:e>
            <m:r>
              <w:del w:id="125" w:author="Max Lindmark" w:date="2020-09-10T16:05:00Z">
                <w:rPr>
                  <w:rFonts w:ascii="Cambria Math" w:hAnsi="Cambria Math"/>
                </w:rPr>
                <m:t>R</m:t>
              </w:del>
            </m:r>
          </m:e>
        </m:acc>
      </m:oMath>
      <w:del w:id="126" w:author="Max Lindmark" w:date="2020-09-10T16:05:00Z">
        <w:r w:rsidRPr="00E727E0" w:rsidDel="00B315CD">
          <w:rPr>
            <w:lang w:val="en-GB"/>
          </w:rPr>
          <w:delText xml:space="preserve"> (rounded)</w:delText>
        </w:r>
      </w:del>
      <w:ins w:id="127" w:author="Max Lindmark" w:date="2020-09-10T16:05:00Z">
        <w:r w:rsidR="00407BBA" w:rsidRPr="00E727E0">
          <w:rPr>
            <w:lang w:val="en-GB"/>
          </w:rPr>
          <w:t xml:space="preserve"> (</w:t>
        </w:r>
        <w:proofErr w:type="spellStart"/>
        <w:r w:rsidR="00407BBA" w:rsidRPr="00E727E0">
          <w:rPr>
            <w:lang w:val="en-GB"/>
          </w:rPr>
          <w:t>n.eff</w:t>
        </w:r>
        <w:proofErr w:type="spellEnd"/>
        <w:r w:rsidR="00407BBA" w:rsidRPr="00E727E0">
          <w:rPr>
            <w:lang w:val="en-GB"/>
          </w:rPr>
          <w:t>)</w:t>
        </w:r>
      </w:ins>
      <w:r w:rsidRPr="00E727E0">
        <w:rPr>
          <w:lang w:val="en-GB"/>
        </w:rPr>
        <w:t>.</w:t>
      </w:r>
    </w:p>
    <w:p w14:paraId="69F7DD57" w14:textId="08D014E8" w:rsidR="007B2B31" w:rsidRDefault="007B2B31" w:rsidP="00D545B3">
      <w:pPr>
        <w:spacing w:line="480" w:lineRule="auto"/>
        <w:contextualSpacing/>
        <w:rPr>
          <w:ins w:id="128" w:author="Max Lindmark" w:date="2020-07-30T08:49:00Z"/>
          <w:lang w:val="en-GB"/>
        </w:rPr>
      </w:pPr>
    </w:p>
    <w:p w14:paraId="31BEC32D" w14:textId="7E526657" w:rsidR="0093414A" w:rsidRDefault="0093414A" w:rsidP="00D545B3">
      <w:pPr>
        <w:spacing w:line="480" w:lineRule="auto"/>
        <w:contextualSpacing/>
        <w:rPr>
          <w:ins w:id="129" w:author="Max Lindmark" w:date="2020-07-30T08:49:00Z"/>
          <w:lang w:val="en-GB"/>
        </w:rPr>
      </w:pPr>
    </w:p>
    <w:p w14:paraId="3A2D255F" w14:textId="5C3A1F7E" w:rsidR="0093414A" w:rsidRDefault="0093414A" w:rsidP="00D545B3">
      <w:pPr>
        <w:spacing w:line="480" w:lineRule="auto"/>
        <w:contextualSpacing/>
        <w:rPr>
          <w:ins w:id="130" w:author="Max Lindmark" w:date="2020-07-30T08:49:00Z"/>
          <w:lang w:val="en-GB"/>
        </w:rPr>
      </w:pPr>
    </w:p>
    <w:p w14:paraId="11901DBE" w14:textId="66F625AA" w:rsidR="0093414A" w:rsidRPr="008E4672" w:rsidRDefault="0093414A" w:rsidP="0093414A">
      <w:pPr>
        <w:pStyle w:val="Heading2"/>
        <w:contextualSpacing/>
        <w:jc w:val="both"/>
        <w:rPr>
          <w:ins w:id="131" w:author="Max Lindmark" w:date="2020-07-30T08:49:00Z"/>
          <w:rFonts w:asciiTheme="minorHAnsi" w:hAnsiTheme="minorHAnsi" w:cstheme="minorHAnsi"/>
          <w:i/>
          <w:iCs/>
          <w:sz w:val="22"/>
          <w:szCs w:val="22"/>
          <w:lang w:val="en-US"/>
        </w:rPr>
      </w:pPr>
      <w:bookmarkStart w:id="132" w:name="_Toc50829354"/>
      <w:commentRangeStart w:id="133"/>
      <w:ins w:id="134"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35" w:author="Max Lindmark" w:date="2020-07-30T08:50:00Z">
        <w:r w:rsidR="0064065D">
          <w:rPr>
            <w:rFonts w:asciiTheme="minorHAnsi" w:hAnsiTheme="minorHAnsi" w:cstheme="minorHAnsi"/>
            <w:i/>
            <w:iCs/>
            <w:sz w:val="22"/>
            <w:szCs w:val="22"/>
            <w:lang w:val="en-US"/>
          </w:rPr>
          <w:t xml:space="preserve">beyond </w:t>
        </w:r>
      </w:ins>
      <w:ins w:id="136"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33"/>
      <w:ins w:id="137" w:author="Max Lindmark" w:date="2020-07-30T08:56:00Z">
        <w:r w:rsidR="00C839E7">
          <w:rPr>
            <w:rStyle w:val="CommentReference"/>
            <w:rFonts w:asciiTheme="minorHAnsi" w:eastAsiaTheme="minorHAnsi" w:hAnsiTheme="minorHAnsi" w:cstheme="minorBidi"/>
            <w:b w:val="0"/>
            <w:color w:val="auto"/>
          </w:rPr>
          <w:commentReference w:id="133"/>
        </w:r>
      </w:ins>
      <w:bookmarkEnd w:id="132"/>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E727E0">
        <w:rPr>
          <w:lang w:val="en-GB"/>
        </w:rPr>
        <w:t>Fig. S23. Posterior densities and trace plots for evaluation of chain convergence (by chain, indicated by colour), for the global-level parameters for the</w:t>
      </w:r>
      <w:r w:rsidR="00B030B9" w:rsidRPr="00E727E0">
        <w:rPr>
          <w:lang w:val="en-GB"/>
        </w:rPr>
        <w:t xml:space="preserve"> polynomial</w:t>
      </w:r>
      <w:r w:rsidRPr="00E727E0">
        <w:rPr>
          <w:lang w:val="en-GB"/>
        </w:rPr>
        <w:t xml:space="preserve"> maximum consumption rate model </w:t>
      </w:r>
      <w:r w:rsidR="00DA3D09" w:rsidRPr="00E727E0">
        <w:rPr>
          <w:lang w:val="en-GB"/>
        </w:rPr>
        <w:t xml:space="preserve">with </w:t>
      </w:r>
      <w:r w:rsidRPr="00E727E0">
        <w:rPr>
          <w:lang w:val="en-GB"/>
        </w:rPr>
        <w:t xml:space="preserve">temperatures </w:t>
      </w:r>
      <w:r w:rsidR="00DA3D09" w:rsidRPr="00E727E0">
        <w:rPr>
          <w:lang w:val="en-GB"/>
        </w:rPr>
        <w:t xml:space="preserve">including beyond </w:t>
      </w:r>
      <w:r w:rsidR="00B66163" w:rsidRPr="00E727E0">
        <w:rPr>
          <w:lang w:val="en-GB"/>
        </w:rPr>
        <w:t xml:space="preserve">peak </w:t>
      </w:r>
      <w:r w:rsidRPr="00E727E0">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rPr>
          <w:lang w:val="en-US"/>
        </w:rPr>
      </w:pPr>
      <w:r w:rsidRPr="00E727E0">
        <w:rPr>
          <w:lang w:val="en-GB"/>
        </w:rPr>
        <w:t>Fig. S24.</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421C6A" w:rsidRPr="00E727E0">
        <w:rPr>
          <w:rFonts w:eastAsiaTheme="minorEastAsia"/>
          <w:lang w:val="en-GB"/>
        </w:rPr>
        <w:t xml:space="preserve">polynomial </w:t>
      </w:r>
      <w:r w:rsidRPr="00E727E0">
        <w:rPr>
          <w:rFonts w:eastAsiaTheme="minorEastAsia"/>
          <w:lang w:val="en-US"/>
        </w:rPr>
        <w:t>maximum consumption rate</w:t>
      </w:r>
      <w:r w:rsidRPr="00E727E0">
        <w:rPr>
          <w:lang w:val="en-GB"/>
        </w:rPr>
        <w:t xml:space="preserve"> model</w:t>
      </w:r>
      <w:r w:rsidR="005A7378" w:rsidRPr="00E727E0">
        <w:rPr>
          <w:lang w:val="en-GB"/>
        </w:rPr>
        <w:t xml:space="preserve"> (including data beyond peak)</w:t>
      </w:r>
      <w:r w:rsidRPr="00E727E0">
        <w:rPr>
          <w:lang w:val="en-US"/>
        </w:rPr>
        <w:t xml:space="preserve">. This factor is based on the comparison of between and within-chain variation for the same parameter. A value close to one implies chains converged to the same distribution. </w:t>
      </w:r>
      <w:r w:rsidR="001D3E87" w:rsidRPr="00E727E0">
        <w:rPr>
          <w:lang w:val="en-US"/>
        </w:rPr>
        <w:t>The index of the parameter corresponds to species in alphabetical order</w:t>
      </w:r>
      <w:r w:rsidR="001D3E87">
        <w:rPr>
          <w:lang w:val="en-US"/>
        </w:rPr>
        <w:t>.</w:t>
      </w:r>
    </w:p>
    <w:p w14:paraId="67FBC88A" w14:textId="414944CD" w:rsidR="000C3FBD" w:rsidRDefault="000C3FBD" w:rsidP="00C43948">
      <w:pPr>
        <w:spacing w:line="480" w:lineRule="auto"/>
        <w:contextualSpacing/>
        <w:jc w:val="both"/>
        <w:rPr>
          <w:lang w:val="en-US"/>
        </w:rPr>
      </w:pPr>
    </w:p>
    <w:p w14:paraId="32E1512D" w14:textId="08F409FC" w:rsidR="000C3FBD" w:rsidRDefault="000C3FBD" w:rsidP="00C43948">
      <w:pPr>
        <w:spacing w:line="480" w:lineRule="auto"/>
        <w:contextualSpacing/>
        <w:jc w:val="both"/>
        <w:rPr>
          <w:lang w:val="en-US"/>
        </w:rPr>
      </w:pPr>
    </w:p>
    <w:p w14:paraId="7132B390" w14:textId="64645AFE" w:rsidR="000C3FBD" w:rsidRPr="0066495C" w:rsidRDefault="00894F89" w:rsidP="00C43948">
      <w:pPr>
        <w:spacing w:line="480" w:lineRule="auto"/>
        <w:contextualSpacing/>
        <w:jc w:val="both"/>
        <w:rPr>
          <w:ins w:id="138" w:author="Max Lindmark" w:date="2020-07-30T08:52:00Z"/>
          <w:lang w:val="en-GB"/>
        </w:rPr>
      </w:pPr>
      <w:commentRangeStart w:id="139"/>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39"/>
      <w:r>
        <w:rPr>
          <w:rStyle w:val="CommentReference"/>
        </w:rPr>
        <w:commentReference w:id="139"/>
      </w:r>
    </w:p>
    <w:p w14:paraId="0A4F7B76" w14:textId="24322377" w:rsidR="00894F89" w:rsidRPr="00E727E0" w:rsidRDefault="00894F89" w:rsidP="00C075FB">
      <w:pPr>
        <w:spacing w:line="480" w:lineRule="auto"/>
        <w:contextualSpacing/>
        <w:jc w:val="both"/>
        <w:rPr>
          <w:rFonts w:eastAsiaTheme="minorEastAsia"/>
          <w:lang w:val="en-US"/>
        </w:rPr>
      </w:pPr>
      <w:commentRangeStart w:id="140"/>
      <w:ins w:id="141" w:author="Max Lindmark" w:date="2020-09-10T15:51:00Z">
        <w:r w:rsidRPr="00E727E0">
          <w:rPr>
            <w:lang w:val="en-GB"/>
          </w:rPr>
          <w:t>Fig. S</w:t>
        </w:r>
      </w:ins>
      <w:commentRangeEnd w:id="140"/>
      <w:r w:rsidRPr="00E727E0">
        <w:rPr>
          <w:rStyle w:val="CommentReference"/>
          <w:sz w:val="24"/>
          <w:szCs w:val="24"/>
        </w:rPr>
        <w:commentReference w:id="140"/>
      </w:r>
      <w:r w:rsidRPr="00E727E0">
        <w:rPr>
          <w:lang w:val="en-GB"/>
        </w:rPr>
        <w:t>2</w:t>
      </w:r>
      <w:r w:rsidR="00101CEB" w:rsidRPr="00E727E0">
        <w:rPr>
          <w:lang w:val="en-GB"/>
        </w:rPr>
        <w:t>5</w:t>
      </w:r>
      <w:r w:rsidRPr="00E727E0">
        <w:rPr>
          <w:lang w:val="en-GB"/>
        </w:rPr>
        <w:t xml:space="preserve">. A) Model fit (mean) for the </w:t>
      </w:r>
      <w:r w:rsidR="00004E8D" w:rsidRPr="00E727E0">
        <w:rPr>
          <w:lang w:val="en-GB"/>
        </w:rPr>
        <w:t>polynomial</w:t>
      </w:r>
      <w:r w:rsidRPr="00E727E0">
        <w:rPr>
          <w:lang w:val="en-GB"/>
        </w:rPr>
        <w:t xml:space="preserve"> model of maximum consumption rate</w:t>
      </w:r>
      <w:r w:rsidRPr="00E727E0">
        <w:rPr>
          <w:rFonts w:eastAsiaTheme="minorEastAsia"/>
          <w:lang w:val="en-GB"/>
        </w:rPr>
        <w:t xml:space="preserve"> </w:t>
      </w:r>
      <w:r w:rsidR="00C87756" w:rsidRPr="00E727E0">
        <w:rPr>
          <w:rFonts w:eastAsiaTheme="minorEastAsia"/>
          <w:lang w:val="en-GB"/>
        </w:rPr>
        <w:t xml:space="preserve">including </w:t>
      </w:r>
      <w:r w:rsidRPr="00E727E0">
        <w:rPr>
          <w:rFonts w:eastAsiaTheme="minorEastAsia"/>
          <w:lang w:val="en-GB"/>
        </w:rPr>
        <w:t xml:space="preserve">temperatures </w:t>
      </w:r>
      <w:r w:rsidR="00C87756" w:rsidRPr="00E727E0">
        <w:rPr>
          <w:rFonts w:eastAsiaTheme="minorEastAsia"/>
          <w:lang w:val="en-GB"/>
        </w:rPr>
        <w:t xml:space="preserve">beyond </w:t>
      </w:r>
      <w:r w:rsidRPr="00E727E0">
        <w:rPr>
          <w:rFonts w:eastAsiaTheme="minorEastAsia"/>
          <w:lang w:val="en-GB"/>
        </w:rPr>
        <w:t xml:space="preserve">peak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E727E0">
        <w:rPr>
          <w:lang w:val="en-GB"/>
        </w:rPr>
        <w:t xml:space="preserve">Fig. S26. Posterior (black) and prior distribution (red) for the global parameters in the </w:t>
      </w:r>
      <w:r w:rsidR="00C85FF3" w:rsidRPr="00E727E0">
        <w:rPr>
          <w:lang w:val="en-GB"/>
        </w:rPr>
        <w:t xml:space="preserve">polynomial </w:t>
      </w:r>
      <w:r w:rsidRPr="00E727E0">
        <w:rPr>
          <w:lang w:val="en-GB"/>
        </w:rPr>
        <w:t>model for maximum consumption rate including data beyond peak, including their % overlap</w:t>
      </w:r>
      <w:r w:rsidR="00617BFA" w:rsidRPr="00E727E0">
        <w:rPr>
          <w:lang w:val="en-GB"/>
        </w:rPr>
        <w:t xml:space="preserve"> </w:t>
      </w:r>
      <w:r w:rsidR="005E6C7D" w:rsidRPr="00E727E0">
        <w:rPr>
          <w:lang w:val="en-GB"/>
        </w:rPr>
        <w:t xml:space="preserve">(rounded) </w:t>
      </w:r>
      <w:r w:rsidR="00617BFA" w:rsidRPr="00E727E0">
        <w:rPr>
          <w:lang w:val="en-GB"/>
        </w:rPr>
        <w:t xml:space="preserve">and </w:t>
      </w:r>
      <w:r w:rsidRPr="00E727E0">
        <w:rPr>
          <w:lang w:val="en-GB"/>
        </w:rPr>
        <w:t>effective sample size</w:t>
      </w:r>
      <w:r w:rsidR="00A759C0">
        <w:rPr>
          <w:lang w:val="en-GB"/>
        </w:rPr>
        <w:t xml:space="preserve"> (</w:t>
      </w:r>
      <w:proofErr w:type="spellStart"/>
      <w:r w:rsidR="00A759C0">
        <w:rPr>
          <w:lang w:val="en-GB"/>
        </w:rPr>
        <w:t>n.eff</w:t>
      </w:r>
      <w:proofErr w:type="spellEnd"/>
      <w:r w:rsidR="00A759C0">
        <w:rPr>
          <w:lang w:val="en-GB"/>
        </w:rPr>
        <w:t>)</w:t>
      </w:r>
      <w:r w:rsidRPr="00E727E0">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42" w:name="_Toc50829355"/>
      <w:r w:rsidRPr="00647D43">
        <w:rPr>
          <w:rFonts w:asciiTheme="minorHAnsi" w:hAnsiTheme="minorHAnsi" w:cstheme="minorHAnsi"/>
          <w:i/>
          <w:iCs/>
          <w:sz w:val="22"/>
          <w:szCs w:val="22"/>
        </w:rPr>
        <w:lastRenderedPageBreak/>
        <w:t>Metabolic rate</w:t>
      </w:r>
      <w:bookmarkEnd w:id="142"/>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4763F752" w:rsidR="008727A7" w:rsidRPr="00E727E0" w:rsidRDefault="008727A7" w:rsidP="008727A7">
      <w:pPr>
        <w:spacing w:line="480" w:lineRule="auto"/>
        <w:contextualSpacing/>
        <w:jc w:val="both"/>
        <w:rPr>
          <w:lang w:val="en-GB"/>
        </w:rPr>
      </w:pPr>
      <w:r w:rsidRPr="00E727E0">
        <w:rPr>
          <w:lang w:val="en-GB"/>
        </w:rPr>
        <w:t xml:space="preserve">Fig. </w:t>
      </w:r>
      <w:del w:id="143" w:author="Max Lindmark" w:date="2020-07-30T10:15:00Z">
        <w:r w:rsidRPr="00E727E0" w:rsidDel="00F46AB4">
          <w:rPr>
            <w:lang w:val="en-GB"/>
          </w:rPr>
          <w:delText>S2</w:delText>
        </w:r>
        <w:r w:rsidR="00F675A5" w:rsidRPr="00E727E0" w:rsidDel="00F46AB4">
          <w:rPr>
            <w:lang w:val="en-GB"/>
          </w:rPr>
          <w:delText>3</w:delText>
        </w:r>
      </w:del>
      <w:ins w:id="144" w:author="Max Lindmark" w:date="2020-07-30T10:15:00Z">
        <w:r w:rsidR="00F46AB4" w:rsidRPr="00E727E0">
          <w:rPr>
            <w:lang w:val="en-GB"/>
          </w:rPr>
          <w:t>S27</w:t>
        </w:r>
      </w:ins>
      <w:r w:rsidRPr="00E727E0">
        <w:rPr>
          <w:lang w:val="en-GB"/>
        </w:rPr>
        <w:t xml:space="preserve">. Posterior densities and trace plots for evaluation of chain convergence (by chain, indicated by colour), for the global-level parameters for the metabolic rate model at temperatures below </w:t>
      </w:r>
      <w:del w:id="145" w:author="Max Lindmark" w:date="2020-09-12T18:39:00Z">
        <w:r w:rsidRPr="00E727E0" w:rsidDel="00EA4072">
          <w:rPr>
            <w:lang w:val="en-GB"/>
          </w:rPr>
          <w:delText xml:space="preserve">optimum </w:delText>
        </w:r>
      </w:del>
      <w:ins w:id="146" w:author="Max Lindmark" w:date="2020-09-12T18:39:00Z">
        <w:r w:rsidR="00EA4072">
          <w:rPr>
            <w:lang w:val="en-GB"/>
          </w:rPr>
          <w:t>peak</w:t>
        </w:r>
        <w:r w:rsidR="00EA4072" w:rsidRPr="00E727E0">
          <w:rPr>
            <w:lang w:val="en-GB"/>
          </w:rPr>
          <w:t xml:space="preserve"> </w:t>
        </w:r>
      </w:ins>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44B271C" w:rsidR="00300EFC" w:rsidRPr="00E727E0" w:rsidRDefault="00300EFC" w:rsidP="00300EFC">
      <w:pPr>
        <w:spacing w:line="480" w:lineRule="auto"/>
        <w:contextualSpacing/>
        <w:jc w:val="both"/>
        <w:rPr>
          <w:lang w:val="en-GB"/>
        </w:rPr>
      </w:pPr>
      <w:r w:rsidRPr="00E727E0">
        <w:rPr>
          <w:lang w:val="en-GB"/>
        </w:rPr>
        <w:t xml:space="preserve">Fig. </w:t>
      </w:r>
      <w:del w:id="147" w:author="Max Lindmark" w:date="2020-07-30T10:15:00Z">
        <w:r w:rsidRPr="00E727E0" w:rsidDel="002B783E">
          <w:rPr>
            <w:lang w:val="en-GB"/>
          </w:rPr>
          <w:delText>S2</w:delText>
        </w:r>
        <w:r w:rsidR="004F7EC0" w:rsidRPr="00E727E0" w:rsidDel="002B783E">
          <w:rPr>
            <w:lang w:val="en-GB"/>
          </w:rPr>
          <w:delText>4</w:delText>
        </w:r>
      </w:del>
      <w:ins w:id="148" w:author="Max Lindmark" w:date="2020-07-30T10:15:00Z">
        <w:r w:rsidR="002B783E" w:rsidRPr="00E727E0">
          <w:rPr>
            <w:lang w:val="en-GB"/>
          </w:rPr>
          <w:t>S28</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D31779" w:rsidRPr="00E727E0">
        <w:rPr>
          <w:rFonts w:eastAsiaTheme="minorEastAsia"/>
          <w:lang w:val="en-US"/>
        </w:rPr>
        <w:t xml:space="preserve">metabolic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750104" w:rsidRPr="00E727E0">
        <w:rPr>
          <w:lang w:val="en-US"/>
        </w:rPr>
        <w:t xml:space="preserve"> </w:t>
      </w:r>
      <w:ins w:id="149" w:author="Max Lindmark" w:date="2020-09-10T16:58:00Z">
        <w:r w:rsidR="00DD1D1F" w:rsidRPr="00E727E0">
          <w:rPr>
            <w:lang w:val="en-US"/>
          </w:rPr>
          <w:t>The index of the parameter corresponds to species in alphabetical order</w:t>
        </w:r>
        <w:r w:rsidR="00DD1D1F">
          <w:rPr>
            <w:lang w:val="en-US"/>
          </w:rPr>
          <w:t>.</w:t>
        </w:r>
      </w:ins>
      <w:del w:id="150" w:author="Max Lindmark" w:date="2020-09-10T16:58:00Z">
        <w:r w:rsidR="00750104" w:rsidRPr="00E727E0" w:rsidDel="00DD1D1F">
          <w:rPr>
            <w:lang w:val="en-US"/>
          </w:rPr>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lang w:val="en-US"/>
        </w:rPr>
      </w:pPr>
      <w:commentRangeStart w:id="151"/>
      <w:r>
        <w:rPr>
          <w:rFonts w:eastAsiaTheme="minorEastAsia"/>
          <w:noProof/>
          <w:lang w:val="en-US"/>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51"/>
      <w:r>
        <w:rPr>
          <w:rStyle w:val="CommentReference"/>
        </w:rPr>
        <w:commentReference w:id="151"/>
      </w:r>
    </w:p>
    <w:p w14:paraId="14967871" w14:textId="190A727A" w:rsidR="00E87572" w:rsidRPr="00E727E0" w:rsidRDefault="00E87572" w:rsidP="00E87572">
      <w:pPr>
        <w:spacing w:line="480" w:lineRule="auto"/>
        <w:contextualSpacing/>
        <w:jc w:val="both"/>
        <w:rPr>
          <w:rFonts w:eastAsiaTheme="minorEastAsia"/>
          <w:lang w:val="en-US"/>
        </w:rPr>
      </w:pPr>
      <w:commentRangeStart w:id="152"/>
      <w:ins w:id="153" w:author="Max Lindmark" w:date="2020-09-10T15:51:00Z">
        <w:r w:rsidRPr="00E727E0">
          <w:rPr>
            <w:lang w:val="en-GB"/>
          </w:rPr>
          <w:t>Fig. S</w:t>
        </w:r>
      </w:ins>
      <w:commentRangeEnd w:id="152"/>
      <w:r w:rsidRPr="00E727E0">
        <w:rPr>
          <w:rStyle w:val="CommentReference"/>
          <w:sz w:val="24"/>
          <w:szCs w:val="24"/>
        </w:rPr>
        <w:commentReference w:id="152"/>
      </w:r>
      <w:r w:rsidRPr="00E727E0">
        <w:rPr>
          <w:lang w:val="en-GB"/>
        </w:rPr>
        <w:t>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1770F64" w:rsidR="007B634F" w:rsidRPr="00E727E0" w:rsidRDefault="007B634F" w:rsidP="007B634F">
      <w:pPr>
        <w:spacing w:line="480" w:lineRule="auto"/>
        <w:contextualSpacing/>
        <w:jc w:val="both"/>
        <w:rPr>
          <w:lang w:val="en-GB"/>
        </w:rPr>
      </w:pPr>
      <w:r w:rsidRPr="00E727E0">
        <w:rPr>
          <w:lang w:val="en-GB"/>
        </w:rPr>
        <w:t xml:space="preserve">Fig. </w:t>
      </w:r>
      <w:del w:id="154" w:author="Max Lindmark" w:date="2020-07-30T10:15:00Z">
        <w:r w:rsidRPr="00E727E0" w:rsidDel="00C1528E">
          <w:rPr>
            <w:lang w:val="en-GB"/>
          </w:rPr>
          <w:delText>S2</w:delText>
        </w:r>
        <w:r w:rsidR="003E25A6" w:rsidRPr="00E727E0" w:rsidDel="00C1528E">
          <w:rPr>
            <w:lang w:val="en-GB"/>
          </w:rPr>
          <w:delText>6</w:delText>
        </w:r>
      </w:del>
      <w:ins w:id="155" w:author="Max Lindmark" w:date="2020-07-30T10:15:00Z">
        <w:r w:rsidR="00C1528E" w:rsidRPr="00E727E0">
          <w:rPr>
            <w:lang w:val="en-GB"/>
          </w:rPr>
          <w:t>S30</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156" w:author="Max Lindmark" w:date="2020-09-10T16:47:00Z">
        <w:r w:rsidR="004B2661" w:rsidRPr="00E727E0">
          <w:rPr>
            <w:lang w:val="en-GB"/>
          </w:rPr>
          <w:t xml:space="preserve"> and </w:t>
        </w:r>
      </w:ins>
      <w:del w:id="157" w:author="Max Lindmark" w:date="2020-09-10T16:47:00Z">
        <w:r w:rsidRPr="00E727E0" w:rsidDel="004B2661">
          <w:rPr>
            <w:lang w:val="en-GB"/>
          </w:rPr>
          <w:delText xml:space="preserve">, </w:delText>
        </w:r>
      </w:del>
      <w:r w:rsidRPr="00E727E0">
        <w:rPr>
          <w:lang w:val="en-GB"/>
        </w:rPr>
        <w:t>effective sample size</w:t>
      </w:r>
      <w:ins w:id="158" w:author="Max Lindmark" w:date="2020-09-10T16:57:00Z">
        <w:r w:rsidR="00241498">
          <w:rPr>
            <w:lang w:val="en-GB"/>
          </w:rPr>
          <w:t xml:space="preserve"> (</w:t>
        </w:r>
        <w:proofErr w:type="spellStart"/>
        <w:r w:rsidR="00241498">
          <w:rPr>
            <w:lang w:val="en-GB"/>
          </w:rPr>
          <w:t>n.eff</w:t>
        </w:r>
        <w:proofErr w:type="spellEnd"/>
        <w:r w:rsidR="00241498">
          <w:rPr>
            <w:lang w:val="en-GB"/>
          </w:rPr>
          <w:t>)</w:t>
        </w:r>
      </w:ins>
      <w:del w:id="159" w:author="Max Lindmark" w:date="2020-09-10T16:47:00Z">
        <w:r w:rsidRPr="00E727E0" w:rsidDel="004B2661">
          <w:rPr>
            <w:lang w:val="en-GB"/>
          </w:rPr>
          <w:delText xml:space="preserve"> and </w:delText>
        </w:r>
      </w:del>
      <m:oMath>
        <m:acc>
          <m:accPr>
            <m:ctrlPr>
              <w:del w:id="160" w:author="Max Lindmark" w:date="2020-09-10T16:47:00Z">
                <w:rPr>
                  <w:rFonts w:ascii="Cambria Math" w:hAnsi="Cambria Math"/>
                  <w:i/>
                </w:rPr>
              </w:del>
            </m:ctrlPr>
          </m:accPr>
          <m:e>
            <m:r>
              <w:del w:id="161" w:author="Max Lindmark" w:date="2020-09-10T16:47:00Z">
                <w:rPr>
                  <w:rFonts w:ascii="Cambria Math" w:hAnsi="Cambria Math"/>
                </w:rPr>
                <m:t>R</m:t>
              </w:del>
            </m:r>
          </m:e>
        </m:acc>
      </m:oMath>
      <w:del w:id="162" w:author="Max Lindmark" w:date="2020-09-10T16:47:00Z">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63" w:name="_Toc50829356"/>
      <w:r w:rsidRPr="00647D43">
        <w:rPr>
          <w:rFonts w:asciiTheme="minorHAnsi" w:hAnsiTheme="minorHAnsi" w:cstheme="minorHAnsi"/>
          <w:i/>
          <w:iCs/>
          <w:sz w:val="22"/>
          <w:szCs w:val="22"/>
          <w:lang w:val="en-GB"/>
        </w:rPr>
        <w:lastRenderedPageBreak/>
        <w:t>Optimum growth temperature</w:t>
      </w:r>
      <w:bookmarkEnd w:id="163"/>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E727E0" w:rsidRDefault="00F312A0" w:rsidP="00F312A0">
      <w:pPr>
        <w:spacing w:line="480" w:lineRule="auto"/>
        <w:contextualSpacing/>
        <w:jc w:val="both"/>
        <w:rPr>
          <w:lang w:val="en-US"/>
        </w:rPr>
      </w:pPr>
      <w:r w:rsidRPr="00E727E0">
        <w:rPr>
          <w:lang w:val="en-GB"/>
        </w:rPr>
        <w:t xml:space="preserve">Fig. </w:t>
      </w:r>
      <w:del w:id="164" w:author="Max Lindmark" w:date="2020-07-30T10:15:00Z">
        <w:r w:rsidRPr="00E727E0" w:rsidDel="005A1D78">
          <w:rPr>
            <w:lang w:val="en-GB"/>
          </w:rPr>
          <w:delText>S2</w:delText>
        </w:r>
        <w:r w:rsidR="004E08D5" w:rsidRPr="00E727E0" w:rsidDel="005A1D78">
          <w:rPr>
            <w:lang w:val="en-GB"/>
          </w:rPr>
          <w:delText>7</w:delText>
        </w:r>
      </w:del>
      <w:ins w:id="165" w:author="Max Lindmark" w:date="2020-07-30T10:15:00Z">
        <w:r w:rsidR="005A1D78" w:rsidRPr="00E727E0">
          <w:rPr>
            <w:lang w:val="en-GB"/>
          </w:rPr>
          <w:t>S31</w:t>
        </w:r>
      </w:ins>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lang w:val="en-US"/>
        </w:rPr>
        <w:t xml:space="preserve"> model</w:t>
      </w:r>
      <w:r w:rsidR="007524FD" w:rsidRPr="00E727E0">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749C7011" w:rsidR="0046424D" w:rsidRPr="00E727E0" w:rsidDel="0029036F" w:rsidRDefault="0046424D" w:rsidP="0046424D">
      <w:pPr>
        <w:spacing w:line="480" w:lineRule="auto"/>
        <w:contextualSpacing/>
        <w:jc w:val="both"/>
        <w:rPr>
          <w:del w:id="166" w:author="Max Lindmark" w:date="2020-09-10T16:58:00Z"/>
          <w:lang w:val="en-GB"/>
        </w:rPr>
      </w:pPr>
      <w:r w:rsidRPr="00E727E0">
        <w:rPr>
          <w:lang w:val="en-GB"/>
        </w:rPr>
        <w:t xml:space="preserve">Fig. </w:t>
      </w:r>
      <w:del w:id="167" w:author="Max Lindmark" w:date="2020-07-30T10:15:00Z">
        <w:r w:rsidRPr="00E727E0" w:rsidDel="00D557F0">
          <w:rPr>
            <w:lang w:val="en-GB"/>
          </w:rPr>
          <w:delText>S2</w:delText>
        </w:r>
        <w:r w:rsidR="005713D6" w:rsidRPr="00E727E0" w:rsidDel="00D557F0">
          <w:rPr>
            <w:lang w:val="en-GB"/>
          </w:rPr>
          <w:delText>8</w:delText>
        </w:r>
      </w:del>
      <w:ins w:id="168" w:author="Max Lindmark" w:date="2020-07-30T10:15:00Z">
        <w:r w:rsidR="00D557F0" w:rsidRPr="00E727E0">
          <w:rPr>
            <w:lang w:val="en-GB"/>
          </w:rPr>
          <w:t>S32</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9D1CFA" w:rsidRPr="00E727E0">
        <w:rPr>
          <w:lang w:val="en-US"/>
        </w:rPr>
        <w:t xml:space="preserve"> </w:t>
      </w:r>
      <w:ins w:id="169" w:author="Max Lindmark" w:date="2020-09-10T16:58:00Z">
        <w:r w:rsidR="0029036F" w:rsidRPr="00E727E0">
          <w:rPr>
            <w:lang w:val="en-US"/>
          </w:rPr>
          <w:t>The index of the parameter corresponds to species in alphabetical order</w:t>
        </w:r>
        <w:r w:rsidR="0029036F">
          <w:rPr>
            <w:lang w:val="en-US"/>
          </w:rPr>
          <w:t>.</w:t>
        </w:r>
      </w:ins>
      <w:del w:id="170" w:author="Max Lindmark" w:date="2020-09-10T16:58:00Z">
        <w:r w:rsidR="009D1CFA" w:rsidRPr="00E727E0" w:rsidDel="0029036F">
          <w:rPr>
            <w:lang w:val="en-US"/>
          </w:rPr>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171"/>
      <w:r>
        <w:rPr>
          <w:noProof/>
          <w:lang w:val="en-GB"/>
        </w:rPr>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71"/>
      <w:r>
        <w:rPr>
          <w:rStyle w:val="CommentReference"/>
        </w:rPr>
        <w:commentReference w:id="171"/>
      </w:r>
    </w:p>
    <w:p w14:paraId="1E891ECB" w14:textId="44D9C506" w:rsidR="00C31E39" w:rsidRPr="00E727E0" w:rsidRDefault="00C31E39" w:rsidP="00C31E39">
      <w:pPr>
        <w:spacing w:line="480" w:lineRule="auto"/>
        <w:contextualSpacing/>
        <w:jc w:val="both"/>
        <w:rPr>
          <w:rFonts w:eastAsiaTheme="minorEastAsia"/>
          <w:lang w:val="en-US"/>
        </w:rPr>
      </w:pPr>
      <w:commentRangeStart w:id="172"/>
      <w:ins w:id="173" w:author="Max Lindmark" w:date="2020-09-10T15:51:00Z">
        <w:r w:rsidRPr="00E727E0">
          <w:rPr>
            <w:lang w:val="en-GB"/>
          </w:rPr>
          <w:t>Fig. S</w:t>
        </w:r>
      </w:ins>
      <w:commentRangeEnd w:id="172"/>
      <w:r w:rsidRPr="00E727E0">
        <w:rPr>
          <w:rStyle w:val="CommentReference"/>
          <w:sz w:val="24"/>
          <w:szCs w:val="24"/>
        </w:rPr>
        <w:commentReference w:id="172"/>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146894D" w14:textId="5A0DF9D5" w:rsidR="00D81419" w:rsidRPr="00C31E39" w:rsidRDefault="00D81419" w:rsidP="00572C7B">
      <w:pPr>
        <w:spacing w:line="480" w:lineRule="auto"/>
        <w:contextualSpacing/>
        <w:rPr>
          <w:lang w:val="en-US"/>
        </w:rPr>
      </w:pPr>
    </w:p>
    <w:p w14:paraId="164C00CC" w14:textId="490D5BA7" w:rsidR="00026A11" w:rsidRDefault="008D1906" w:rsidP="00D545B3">
      <w:pPr>
        <w:spacing w:line="480" w:lineRule="auto"/>
        <w:contextualSpacing/>
        <w:jc w:val="both"/>
        <w:rPr>
          <w:lang w:val="en-GB"/>
        </w:rPr>
      </w:pPr>
      <w:r>
        <w:rPr>
          <w:noProof/>
          <w:lang w:val="en-GB"/>
        </w:rPr>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4"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4E7AD8E" w:rsidR="00B56161" w:rsidRPr="00E727E0" w:rsidRDefault="00B56161" w:rsidP="00B56161">
      <w:pPr>
        <w:spacing w:line="480" w:lineRule="auto"/>
        <w:contextualSpacing/>
        <w:jc w:val="both"/>
        <w:rPr>
          <w:lang w:val="en-GB"/>
        </w:rPr>
      </w:pPr>
      <w:r w:rsidRPr="00E727E0">
        <w:rPr>
          <w:lang w:val="en-GB"/>
        </w:rPr>
        <w:t xml:space="preserve">Fig. </w:t>
      </w:r>
      <w:del w:id="174" w:author="Max Lindmark" w:date="2020-07-30T10:15:00Z">
        <w:r w:rsidRPr="00E727E0" w:rsidDel="00AA27E5">
          <w:rPr>
            <w:lang w:val="en-GB"/>
          </w:rPr>
          <w:delText>S</w:delText>
        </w:r>
        <w:r w:rsidR="0055608F" w:rsidRPr="00E727E0" w:rsidDel="00AA27E5">
          <w:rPr>
            <w:lang w:val="en-GB"/>
          </w:rPr>
          <w:delText>3</w:delText>
        </w:r>
        <w:r w:rsidR="00F727F1" w:rsidRPr="00E727E0" w:rsidDel="00AA27E5">
          <w:rPr>
            <w:lang w:val="en-GB"/>
          </w:rPr>
          <w:delText>0</w:delText>
        </w:r>
      </w:del>
      <w:ins w:id="175" w:author="Max Lindmark" w:date="2020-07-30T10:15:00Z">
        <w:r w:rsidR="00AA27E5" w:rsidRPr="00E727E0">
          <w:rPr>
            <w:lang w:val="en-GB"/>
          </w:rPr>
          <w:t>S34</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176" w:author="Max Lindmark" w:date="2020-09-10T16:52:00Z">
        <w:r w:rsidR="00FE57BB" w:rsidRPr="00E727E0">
          <w:rPr>
            <w:lang w:val="en-GB"/>
          </w:rPr>
          <w:t xml:space="preserve"> and </w:t>
        </w:r>
      </w:ins>
      <w:del w:id="177" w:author="Max Lindmark" w:date="2020-09-10T16:52:00Z">
        <w:r w:rsidRPr="00E727E0" w:rsidDel="00FE57BB">
          <w:rPr>
            <w:lang w:val="en-GB"/>
          </w:rPr>
          <w:delText xml:space="preserve">, </w:delText>
        </w:r>
      </w:del>
      <w:r w:rsidRPr="00E727E0">
        <w:rPr>
          <w:lang w:val="en-GB"/>
        </w:rPr>
        <w:t>effective sample size</w:t>
      </w:r>
      <w:ins w:id="178" w:author="Max Lindmark" w:date="2020-09-10T16:57:00Z">
        <w:r w:rsidR="006331B0">
          <w:rPr>
            <w:lang w:val="en-GB"/>
          </w:rPr>
          <w:t xml:space="preserve"> (</w:t>
        </w:r>
        <w:proofErr w:type="spellStart"/>
        <w:r w:rsidR="006331B0">
          <w:rPr>
            <w:lang w:val="en-GB"/>
          </w:rPr>
          <w:t>n.eff</w:t>
        </w:r>
        <w:proofErr w:type="spellEnd"/>
        <w:r w:rsidR="00466FD5">
          <w:rPr>
            <w:lang w:val="en-GB"/>
          </w:rPr>
          <w:t>)</w:t>
        </w:r>
      </w:ins>
      <w:del w:id="179" w:author="Max Lindmark" w:date="2020-09-10T16:52:00Z">
        <w:r w:rsidRPr="00E727E0" w:rsidDel="00FE57BB">
          <w:rPr>
            <w:lang w:val="en-GB"/>
          </w:rPr>
          <w:delText xml:space="preserve"> and </w:delText>
        </w:r>
      </w:del>
      <m:oMath>
        <m:acc>
          <m:accPr>
            <m:ctrlPr>
              <w:del w:id="180" w:author="Max Lindmark" w:date="2020-09-10T16:52:00Z">
                <w:rPr>
                  <w:rFonts w:ascii="Cambria Math" w:hAnsi="Cambria Math"/>
                  <w:i/>
                </w:rPr>
              </w:del>
            </m:ctrlPr>
          </m:accPr>
          <m:e>
            <m:r>
              <w:del w:id="181" w:author="Max Lindmark" w:date="2020-09-10T16:52:00Z">
                <w:rPr>
                  <w:rFonts w:ascii="Cambria Math" w:hAnsi="Cambria Math"/>
                </w:rPr>
                <m:t>R</m:t>
              </w:del>
            </m:r>
          </m:e>
        </m:acc>
      </m:oMath>
      <w:del w:id="182" w:author="Max Lindmark" w:date="2020-09-10T16:52:00Z">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83" w:name="_Toc50829357"/>
      <w:r>
        <w:lastRenderedPageBreak/>
        <w:t>References</w:t>
      </w:r>
      <w:bookmarkEnd w:id="183"/>
    </w:p>
    <w:p w14:paraId="1FB59404" w14:textId="77777777" w:rsidR="00AA796E" w:rsidRPr="00AA796E" w:rsidRDefault="00AA796E" w:rsidP="00AA796E">
      <w:pPr>
        <w:pStyle w:val="Bibliography"/>
        <w:rPr>
          <w:rFonts w:ascii="Times New Roman" w:cs="Times New Roman"/>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rFonts w:ascii="Times New Roman" w:cs="Times New Roman"/>
          <w:lang w:val="en-GB"/>
        </w:rPr>
        <w:t xml:space="preserve">Árnason, T., Björnsson, B., Steinarsson, A. &amp; Oddgeirsson, M. (2009). Effects of temperature and body weight on growth rate and feed conversion ratio in turbot (Scophthalmus maximus). </w:t>
      </w:r>
      <w:r w:rsidRPr="00AA796E">
        <w:rPr>
          <w:rFonts w:ascii="Times New Roman" w:cs="Times New Roman"/>
          <w:i/>
          <w:iCs/>
          <w:lang w:val="en-GB"/>
        </w:rPr>
        <w:t>Aquaculture</w:t>
      </w:r>
      <w:r w:rsidRPr="00AA796E">
        <w:rPr>
          <w:rFonts w:ascii="Times New Roman" w:cs="Times New Roman"/>
          <w:lang w:val="en-GB"/>
        </w:rPr>
        <w:t>, 295, 218–225.</w:t>
      </w:r>
    </w:p>
    <w:p w14:paraId="13FC125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Baldwin, N.S. (1957). Food Consumption and Growth of Brook Trout at Different Temperatures. </w:t>
      </w:r>
      <w:r w:rsidRPr="00AA796E">
        <w:rPr>
          <w:rFonts w:ascii="Times New Roman" w:cs="Times New Roman"/>
          <w:i/>
          <w:iCs/>
          <w:lang w:val="en-GB"/>
        </w:rPr>
        <w:t>Transactions of the American Fisheries Society</w:t>
      </w:r>
      <w:r w:rsidRPr="00AA796E">
        <w:rPr>
          <w:rFonts w:ascii="Times New Roman" w:cs="Times New Roman"/>
          <w:lang w:val="en-GB"/>
        </w:rPr>
        <w:t>, 86, 323–328.</w:t>
      </w:r>
    </w:p>
    <w:p w14:paraId="4858E9A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(1964). Respiration of fishes with special emphasis on standard oxygen consumption II. Influence of weight and temperature on respiration of several species’. </w:t>
      </w:r>
      <w:r w:rsidRPr="00AA796E">
        <w:rPr>
          <w:rFonts w:ascii="Times New Roman" w:cs="Times New Roman"/>
          <w:i/>
          <w:iCs/>
          <w:lang w:val="en-GB"/>
        </w:rPr>
        <w:t>Canadian Journal of Zoology/Revue Canadienne de Zoologie</w:t>
      </w:r>
      <w:r w:rsidRPr="00AA796E">
        <w:rPr>
          <w:rFonts w:ascii="Times New Roman" w:cs="Times New Roman"/>
          <w:lang w:val="en-GB"/>
        </w:rPr>
        <w:t>, 42, 177–188.</w:t>
      </w:r>
    </w:p>
    <w:p w14:paraId="160969A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&amp; Mookherjii, P.S. (1964). Respiration of fishes with special emphasis on standard oxygen consumption: I. influence of weight and temperature on respiration of goldfish, Carassius auratus l. </w:t>
      </w:r>
      <w:r w:rsidRPr="00AA796E">
        <w:rPr>
          <w:rFonts w:ascii="Times New Roman" w:cs="Times New Roman"/>
          <w:i/>
          <w:iCs/>
          <w:lang w:val="en-GB"/>
        </w:rPr>
        <w:t>Can. J. Zool.</w:t>
      </w:r>
      <w:r w:rsidRPr="00AA796E">
        <w:rPr>
          <w:rFonts w:ascii="Times New Roman" w:cs="Times New Roman"/>
          <w:lang w:val="en-GB"/>
        </w:rPr>
        <w:t>, 42, 161–175.</w:t>
      </w:r>
    </w:p>
    <w:p w14:paraId="022774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Bermudes, M., Glencross, B., Austen, K. &amp; Hawkins, W. (2010). The effects of temperature and size on the growth, energy budget and waste outputs of barramundi (Lates calcarifer). </w:t>
      </w:r>
      <w:r w:rsidRPr="00AA796E">
        <w:rPr>
          <w:rFonts w:ascii="Times New Roman" w:cs="Times New Roman"/>
          <w:i/>
          <w:iCs/>
          <w:lang w:val="en-GB"/>
        </w:rPr>
        <w:t>Aquaculture</w:t>
      </w:r>
      <w:r w:rsidRPr="00AA796E">
        <w:rPr>
          <w:rFonts w:ascii="Times New Roman" w:cs="Times New Roman"/>
          <w:lang w:val="en-GB"/>
        </w:rPr>
        <w:t>, 306, 160–166.</w:t>
      </w:r>
    </w:p>
    <w:p w14:paraId="3E9DDF0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Binkowski, F.P. &amp; Rudstam, L.G. (1994). Maximum Daily Ration of Great Lakes Bloater. </w:t>
      </w:r>
      <w:r w:rsidRPr="00AA796E">
        <w:rPr>
          <w:rFonts w:ascii="Times New Roman" w:cs="Times New Roman"/>
          <w:i/>
          <w:iCs/>
          <w:lang w:val="en-GB"/>
        </w:rPr>
        <w:t>Transactions of the American Fisheries Society</w:t>
      </w:r>
      <w:r w:rsidRPr="00AA796E">
        <w:rPr>
          <w:rFonts w:ascii="Times New Roman" w:cs="Times New Roman"/>
          <w:lang w:val="en-GB"/>
        </w:rPr>
        <w:t>, 123, 335–343.</w:t>
      </w:r>
    </w:p>
    <w:p w14:paraId="4981609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Steinarsson, A. &amp; Árnason, T. (2007). Growth model for Atlantic cod (Gadus morhua): Effects of temperature and body weight on growth rate. </w:t>
      </w:r>
      <w:r w:rsidRPr="00AA796E">
        <w:rPr>
          <w:rFonts w:ascii="Times New Roman" w:cs="Times New Roman"/>
          <w:i/>
          <w:iCs/>
          <w:lang w:val="en-GB"/>
        </w:rPr>
        <w:t>Aquaculture</w:t>
      </w:r>
      <w:r w:rsidRPr="00AA796E">
        <w:rPr>
          <w:rFonts w:ascii="Times New Roman" w:cs="Times New Roman"/>
          <w:lang w:val="en-GB"/>
        </w:rPr>
        <w:t>, 271, 216–226.</w:t>
      </w:r>
    </w:p>
    <w:p w14:paraId="0362696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&amp; Tryggvadóttir, S.V. (1996). Effects of size on optimal temperature for growth and growth efficiency of immature Atlantic halibut (Hippoglossus hippoglossus L.). </w:t>
      </w:r>
      <w:r w:rsidRPr="00AA796E">
        <w:rPr>
          <w:rFonts w:ascii="Times New Roman" w:cs="Times New Roman"/>
          <w:i/>
          <w:iCs/>
          <w:lang w:val="en-GB"/>
        </w:rPr>
        <w:t>Aquaculture</w:t>
      </w:r>
      <w:r w:rsidRPr="00AA796E">
        <w:rPr>
          <w:rFonts w:ascii="Times New Roman" w:cs="Times New Roman"/>
          <w:lang w:val="en-GB"/>
        </w:rPr>
        <w:t>, 142, 33–42.</w:t>
      </w:r>
    </w:p>
    <w:p w14:paraId="717350C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Brett, J.R., Shelbourn, J.E. &amp; Shoop, C.T. (1969). Growth Rate and Body Composition of Fingerling Sockeye Salmon, Oncorhynchus nerka, in relation to Temperature and Ration Size. </w:t>
      </w:r>
      <w:r w:rsidRPr="00AA796E">
        <w:rPr>
          <w:rFonts w:ascii="Times New Roman" w:cs="Times New Roman"/>
          <w:i/>
          <w:iCs/>
          <w:lang w:val="en-GB"/>
        </w:rPr>
        <w:t>J. Fish. Res. Bd. Can.</w:t>
      </w:r>
      <w:r w:rsidRPr="00AA796E">
        <w:rPr>
          <w:rFonts w:ascii="Times New Roman" w:cs="Times New Roman"/>
          <w:lang w:val="en-GB"/>
        </w:rPr>
        <w:t>, 26, 2363–2394.</w:t>
      </w:r>
    </w:p>
    <w:p w14:paraId="6FEE44B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Chipps, S.R. &amp; Wahl, D.H. (2004). Development and Evaluation of a Western Mosquitofish Bioenergetics Model. </w:t>
      </w:r>
      <w:r w:rsidRPr="00AA796E">
        <w:rPr>
          <w:rFonts w:ascii="Times New Roman" w:cs="Times New Roman"/>
          <w:i/>
          <w:iCs/>
          <w:lang w:val="en-GB"/>
        </w:rPr>
        <w:t>Transactions of the American Fisheries Society</w:t>
      </w:r>
      <w:r w:rsidRPr="00AA796E">
        <w:rPr>
          <w:rFonts w:ascii="Times New Roman" w:cs="Times New Roman"/>
          <w:lang w:val="en-GB"/>
        </w:rPr>
        <w:t>, 133, 1150–1162.</w:t>
      </w:r>
    </w:p>
    <w:p w14:paraId="22CE443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Cui, Y. &amp; Wootton, R.J. (1988). Bioenergetics of growth of a cyprinid, Phoxinus phoxinus: the effect of ration, temperature and body size on food consumption, faecal production and nitrogenous excretion. </w:t>
      </w:r>
      <w:r w:rsidRPr="00AA796E">
        <w:rPr>
          <w:rFonts w:ascii="Times New Roman" w:cs="Times New Roman"/>
          <w:i/>
          <w:iCs/>
          <w:lang w:val="en-GB"/>
        </w:rPr>
        <w:t>J Fish Biology</w:t>
      </w:r>
      <w:r w:rsidRPr="00AA796E">
        <w:rPr>
          <w:rFonts w:ascii="Times New Roman" w:cs="Times New Roman"/>
          <w:lang w:val="en-GB"/>
        </w:rPr>
        <w:t>, 33, 431–443.</w:t>
      </w:r>
    </w:p>
    <w:p w14:paraId="5E1CE7CC"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Degani, G., Gallagher, M.L. &amp; Meltzer, A. (1989). The influence of body size and temperature on oxygen consumption of the European eel, Anguilla anguilla. </w:t>
      </w:r>
      <w:r w:rsidRPr="00AA796E">
        <w:rPr>
          <w:rFonts w:ascii="Times New Roman" w:cs="Times New Roman"/>
          <w:i/>
          <w:iCs/>
          <w:lang w:val="en-GB"/>
        </w:rPr>
        <w:t>J Fish Biology</w:t>
      </w:r>
      <w:r w:rsidRPr="00AA796E">
        <w:rPr>
          <w:rFonts w:ascii="Times New Roman" w:cs="Times New Roman"/>
          <w:lang w:val="en-GB"/>
        </w:rPr>
        <w:t>, 34, 19–24.</w:t>
      </w:r>
    </w:p>
    <w:p w14:paraId="15F55ED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Deslauriers, D., Chipps, S.R., Breck, J.E., Rice, J.A. &amp; Madenjian, C.P. (2017). Fish Bioenergetics 4.0: An R-Based Modeling Application. </w:t>
      </w:r>
      <w:r w:rsidRPr="00AA796E">
        <w:rPr>
          <w:rFonts w:ascii="Times New Roman" w:cs="Times New Roman"/>
          <w:i/>
          <w:iCs/>
          <w:lang w:val="en-GB"/>
        </w:rPr>
        <w:t>Fisheries</w:t>
      </w:r>
      <w:r w:rsidRPr="00AA796E">
        <w:rPr>
          <w:rFonts w:ascii="Times New Roman" w:cs="Times New Roman"/>
          <w:lang w:val="en-GB"/>
        </w:rPr>
        <w:t>, 42, 586–596.</w:t>
      </w:r>
    </w:p>
    <w:p w14:paraId="01434C6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 Perez, H., H., McLachlan, A. &amp; Marais, J.F.K. (1986). Oxygen consumption of a shallow water teleost, the spotted grunter, Pomadysis commersonni (Lacépéde, 1802). </w:t>
      </w:r>
      <w:r w:rsidRPr="00AA796E">
        <w:rPr>
          <w:rFonts w:ascii="Times New Roman" w:cs="Times New Roman"/>
          <w:i/>
          <w:iCs/>
          <w:lang w:val="en-GB"/>
        </w:rPr>
        <w:t>Comparative Biochemistry and Physiology</w:t>
      </w:r>
      <w:r w:rsidRPr="00AA796E">
        <w:rPr>
          <w:rFonts w:ascii="Times New Roman" w:cs="Times New Roman"/>
          <w:lang w:val="en-GB"/>
        </w:rPr>
        <w:t>, 84a, 61–70.</w:t>
      </w:r>
    </w:p>
    <w:p w14:paraId="0DD5A73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Duston, J., Astatkie, T. &amp; MacIsaac, P.F. (2004). Effect of body size on growth and food conversion of juvenile striped bass reared at 16–28 °C in freshwater and seawater. </w:t>
      </w:r>
      <w:r w:rsidRPr="00AA796E">
        <w:rPr>
          <w:rFonts w:ascii="Times New Roman" w:cs="Times New Roman"/>
          <w:i/>
          <w:iCs/>
          <w:lang w:val="en-GB"/>
        </w:rPr>
        <w:t>Aquaculture</w:t>
      </w:r>
      <w:r w:rsidRPr="00AA796E">
        <w:rPr>
          <w:rFonts w:ascii="Times New Roman" w:cs="Times New Roman"/>
          <w:lang w:val="en-GB"/>
        </w:rPr>
        <w:t>, 234, 589–600.</w:t>
      </w:r>
    </w:p>
    <w:p w14:paraId="587BABA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Elliott, J.M. (1976). The Energetics of Feeding, Metabolism and Growth of Brown Trout (Salmo trutta L.) in Relation to Body Weight, Water Temperature and Ration Size. </w:t>
      </w:r>
      <w:r w:rsidRPr="00AA796E">
        <w:rPr>
          <w:rFonts w:ascii="Times New Roman" w:cs="Times New Roman"/>
          <w:i/>
          <w:iCs/>
          <w:lang w:val="en-GB"/>
        </w:rPr>
        <w:t>The Journal of Animal Ecology</w:t>
      </w:r>
      <w:r w:rsidRPr="00AA796E">
        <w:rPr>
          <w:rFonts w:ascii="Times New Roman" w:cs="Times New Roman"/>
          <w:lang w:val="en-GB"/>
        </w:rPr>
        <w:t>, 45, 923.</w:t>
      </w:r>
    </w:p>
    <w:p w14:paraId="1B74715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Froese, R. &amp; Pauly, D. (2019). </w:t>
      </w:r>
      <w:r w:rsidRPr="00AA796E">
        <w:rPr>
          <w:rFonts w:ascii="Times New Roman" w:cs="Times New Roman"/>
          <w:i/>
          <w:iCs/>
          <w:lang w:val="en-GB"/>
        </w:rPr>
        <w:t>Editors. FishBase</w:t>
      </w:r>
      <w:r w:rsidRPr="00AA796E">
        <w:rPr>
          <w:rFonts w:ascii="Times New Roman" w:cs="Times New Roman"/>
          <w:lang w:val="en-GB"/>
        </w:rPr>
        <w:t>. World Wide Web electronic publication. www.fishbase.org, (12/2019).</w:t>
      </w:r>
    </w:p>
    <w:p w14:paraId="5D2C954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Froese, R., Thorson, J.T. &amp; Reyes, R.B. (2014). A Bayesian approach for estimating length‐weight relationships in fishes. </w:t>
      </w:r>
      <w:r w:rsidRPr="00AA796E">
        <w:rPr>
          <w:rFonts w:ascii="Times New Roman" w:cs="Times New Roman"/>
          <w:i/>
          <w:iCs/>
          <w:lang w:val="en-GB"/>
        </w:rPr>
        <w:t>Journal of Applied Ichthyology</w:t>
      </w:r>
      <w:r w:rsidRPr="00AA796E">
        <w:rPr>
          <w:rFonts w:ascii="Times New Roman" w:cs="Times New Roman"/>
          <w:lang w:val="en-GB"/>
        </w:rPr>
        <w:t>, 30, 78–85.</w:t>
      </w:r>
    </w:p>
    <w:p w14:paraId="1266D47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From, J. &amp; Rasmussen, G. (1984). A growth model, gastric evacuation, and body composition in rainbow trout, Salmo gairdneri Richardson, 1836. </w:t>
      </w:r>
      <w:r w:rsidRPr="00AA796E">
        <w:rPr>
          <w:rFonts w:ascii="Times New Roman" w:cs="Times New Roman"/>
          <w:i/>
          <w:iCs/>
          <w:lang w:val="en-GB"/>
        </w:rPr>
        <w:t>Dana</w:t>
      </w:r>
      <w:r w:rsidRPr="00AA796E">
        <w:rPr>
          <w:rFonts w:ascii="Times New Roman" w:cs="Times New Roman"/>
          <w:lang w:val="en-GB"/>
        </w:rPr>
        <w:t>, 3, 61–139.</w:t>
      </w:r>
    </w:p>
    <w:p w14:paraId="0DF21B7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Glencross, B.D. &amp; Felsing, M. (2006). Influence of fish size and water temperature on the metabolic demand for oxygen by barramundi, Lates calcarifer (Bloch), in freshwater. </w:t>
      </w:r>
      <w:r w:rsidRPr="00AA796E">
        <w:rPr>
          <w:rFonts w:ascii="Times New Roman" w:cs="Times New Roman"/>
          <w:i/>
          <w:iCs/>
          <w:lang w:val="en-GB"/>
        </w:rPr>
        <w:t>Aquaculture Res</w:t>
      </w:r>
      <w:r w:rsidRPr="00AA796E">
        <w:rPr>
          <w:rFonts w:ascii="Times New Roman" w:cs="Times New Roman"/>
          <w:lang w:val="en-GB"/>
        </w:rPr>
        <w:t>, 37, 1055–1062.</w:t>
      </w:r>
    </w:p>
    <w:p w14:paraId="1C13B7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Glover, D.C., DeVries, D.R. &amp; Wright, R.A. (2012). Effects of temperature, salinity and body size on routine metabolism of coastal largemouth bass </w:t>
      </w:r>
      <w:r w:rsidRPr="00AA796E">
        <w:rPr>
          <w:rFonts w:ascii="Times New Roman" w:cs="Times New Roman"/>
          <w:i/>
          <w:iCs/>
          <w:lang w:val="en-GB"/>
        </w:rPr>
        <w:t>Micropterus salmoides</w:t>
      </w:r>
      <w:r w:rsidRPr="00AA796E">
        <w:rPr>
          <w:rFonts w:ascii="Times New Roman" w:cs="Times New Roman"/>
          <w:lang w:val="en-GB"/>
        </w:rPr>
        <w:t xml:space="preserve">. </w:t>
      </w:r>
      <w:r w:rsidRPr="00AA796E">
        <w:rPr>
          <w:rFonts w:ascii="Times New Roman" w:cs="Times New Roman"/>
          <w:i/>
          <w:iCs/>
          <w:lang w:val="en-GB"/>
        </w:rPr>
        <w:t>Journal of Fish Biology</w:t>
      </w:r>
      <w:r w:rsidRPr="00AA796E">
        <w:rPr>
          <w:rFonts w:ascii="Times New Roman" w:cs="Times New Roman"/>
          <w:lang w:val="en-GB"/>
        </w:rPr>
        <w:t>, 81, 1463–1478.</w:t>
      </w:r>
    </w:p>
    <w:p w14:paraId="3B62A1B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Handeland, S.O., Imsland, A.K. &amp; Stefansson, S.O. (2008). The effect of temperature and fish size on growth, feed intake, food conversion efficiency and stomach evacuation rate of Atlantic salmon post-smolts. </w:t>
      </w:r>
      <w:r w:rsidRPr="00AA796E">
        <w:rPr>
          <w:rFonts w:ascii="Times New Roman" w:cs="Times New Roman"/>
          <w:i/>
          <w:iCs/>
          <w:lang w:val="en-GB"/>
        </w:rPr>
        <w:t>Aquaculture</w:t>
      </w:r>
      <w:r w:rsidRPr="00AA796E">
        <w:rPr>
          <w:rFonts w:ascii="Times New Roman" w:cs="Times New Roman"/>
          <w:lang w:val="en-GB"/>
        </w:rPr>
        <w:t>, 283, 36–42.</w:t>
      </w:r>
    </w:p>
    <w:p w14:paraId="51E2356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Hayward, R.S. &amp; Arnold, E. (1996). Temperature Dependence of Maximum Daily Consumption in White Crappie: Implications for Fisheries Management. </w:t>
      </w:r>
      <w:r w:rsidRPr="00AA796E">
        <w:rPr>
          <w:rFonts w:ascii="Times New Roman" w:cs="Times New Roman"/>
          <w:i/>
          <w:iCs/>
          <w:lang w:val="en-GB"/>
        </w:rPr>
        <w:t>Transactions of the American Fisheries Society</w:t>
      </w:r>
      <w:r w:rsidRPr="00AA796E">
        <w:rPr>
          <w:rFonts w:ascii="Times New Roman" w:cs="Times New Roman"/>
          <w:lang w:val="en-GB"/>
        </w:rPr>
        <w:t>, 125, 132–138.</w:t>
      </w:r>
    </w:p>
    <w:p w14:paraId="6E27A76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Heuton, M., Ayala, L., Morante, A., Dayton, K., Jones, A.C., Hunt, J.R., </w:t>
      </w:r>
      <w:r w:rsidRPr="00AA796E">
        <w:rPr>
          <w:rFonts w:ascii="Times New Roman" w:cs="Times New Roman"/>
          <w:i/>
          <w:iCs/>
          <w:lang w:val="en-GB"/>
        </w:rPr>
        <w:t>et al.</w:t>
      </w:r>
      <w:r w:rsidRPr="00AA796E">
        <w:rPr>
          <w:rFonts w:ascii="Times New Roman" w:cs="Times New Roman"/>
          <w:lang w:val="en-GB"/>
        </w:rPr>
        <w:t xml:space="preserve"> (2018). Oxygen consumption of desert pupfish at ecologically relevant temperatures suggests a significant role for anaerobic metabolism. </w:t>
      </w:r>
      <w:r w:rsidRPr="00AA796E">
        <w:rPr>
          <w:rFonts w:ascii="Times New Roman" w:cs="Times New Roman"/>
          <w:i/>
          <w:iCs/>
          <w:lang w:val="en-GB"/>
        </w:rPr>
        <w:t>J Comp Physiol B</w:t>
      </w:r>
      <w:r w:rsidRPr="00AA796E">
        <w:rPr>
          <w:rFonts w:ascii="Times New Roman" w:cs="Times New Roman"/>
          <w:lang w:val="en-GB"/>
        </w:rPr>
        <w:t>, 188, 821–830.</w:t>
      </w:r>
    </w:p>
    <w:p w14:paraId="024E055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Horodysky, A.Z., Brill, R.W., Bushnell, P.G., Musick, J.A. &amp; Latour, R.J. (2011). Comparative metabolic rates of common western North Atlantic Ocean sciaenid fishes. </w:t>
      </w:r>
      <w:r w:rsidRPr="00AA796E">
        <w:rPr>
          <w:rFonts w:ascii="Times New Roman" w:cs="Times New Roman"/>
          <w:i/>
          <w:iCs/>
          <w:lang w:val="en-GB"/>
        </w:rPr>
        <w:t>Journal of Fish Biology</w:t>
      </w:r>
      <w:r w:rsidRPr="00AA796E">
        <w:rPr>
          <w:rFonts w:ascii="Times New Roman" w:cs="Times New Roman"/>
          <w:lang w:val="en-GB"/>
        </w:rPr>
        <w:t>, 79, 235–255.</w:t>
      </w:r>
    </w:p>
    <w:p w14:paraId="062FBC3E"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Imsland, A.K., Foss, A., Sparboe, L.O. &amp; Sigurdsson, S. (2006). The effect of temperature and fish size on growth and feed efficiency ratio of juvenile spotted wolffish Anarhichas minor. </w:t>
      </w:r>
      <w:r w:rsidRPr="008B0784">
        <w:rPr>
          <w:rFonts w:ascii="Times New Roman" w:cs="Times New Roman"/>
          <w:i/>
          <w:iCs/>
          <w:lang w:val="sv-SE"/>
        </w:rPr>
        <w:t>J Fish Biology</w:t>
      </w:r>
      <w:r w:rsidRPr="008B0784">
        <w:rPr>
          <w:rFonts w:ascii="Times New Roman" w:cs="Times New Roman"/>
          <w:lang w:val="sv-SE"/>
        </w:rPr>
        <w:t>, 68, 1107–1122.</w:t>
      </w:r>
    </w:p>
    <w:p w14:paraId="70553DA3"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Iwata, N., Kikuchi, K., Honda, H., Kiyono, M. &amp; Kurokura, H. (1994). </w:t>
      </w:r>
      <w:r w:rsidRPr="00AA796E">
        <w:rPr>
          <w:rFonts w:ascii="Times New Roman" w:cs="Times New Roman"/>
          <w:lang w:val="en-GB"/>
        </w:rPr>
        <w:t xml:space="preserve">Effects of Temperature on the Growth of Japanese Flounder. </w:t>
      </w:r>
      <w:r w:rsidRPr="00AA796E">
        <w:rPr>
          <w:rFonts w:ascii="Times New Roman" w:cs="Times New Roman"/>
          <w:i/>
          <w:iCs/>
          <w:lang w:val="en-GB"/>
        </w:rPr>
        <w:t>Fisheries science</w:t>
      </w:r>
      <w:r w:rsidRPr="00AA796E">
        <w:rPr>
          <w:rFonts w:ascii="Times New Roman" w:cs="Times New Roman"/>
          <w:lang w:val="en-GB"/>
        </w:rPr>
        <w:t>, 60, 527–531.</w:t>
      </w:r>
    </w:p>
    <w:p w14:paraId="112A800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Laurel, B.J., Copeman, L.A., Spencer, M. &amp; Iseri, P. (2017). Temperature-dependent growth as a function of size and age in juvenile Arctic cod (Boreogadus saida). </w:t>
      </w:r>
      <w:r w:rsidRPr="00AA796E">
        <w:rPr>
          <w:rFonts w:ascii="Times New Roman" w:cs="Times New Roman"/>
          <w:i/>
          <w:iCs/>
          <w:lang w:val="en-GB"/>
        </w:rPr>
        <w:t>ICES Journal of Marine Science</w:t>
      </w:r>
      <w:r w:rsidRPr="00AA796E">
        <w:rPr>
          <w:rFonts w:ascii="Times New Roman" w:cs="Times New Roman"/>
          <w:lang w:val="en-GB"/>
        </w:rPr>
        <w:t>, 74, 1614–1621.</w:t>
      </w:r>
    </w:p>
    <w:p w14:paraId="267D835A"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Lessmark, O. (1983). Competition between perch (Perca fluviatilis) and roach (Rutilus rutilus) in south Swedish lakes. </w:t>
      </w:r>
      <w:r w:rsidRPr="008B0784">
        <w:rPr>
          <w:rFonts w:ascii="Times New Roman" w:cs="Times New Roman"/>
          <w:i/>
          <w:iCs/>
          <w:lang w:val="sv-SE"/>
        </w:rPr>
        <w:t>Limnologiska Institutionen, Lunds Universitet (Sweden)</w:t>
      </w:r>
      <w:r w:rsidRPr="008B0784">
        <w:rPr>
          <w:rFonts w:ascii="Times New Roman" w:cs="Times New Roman"/>
          <w:lang w:val="sv-SE"/>
        </w:rPr>
        <w:t>.</w:t>
      </w:r>
    </w:p>
    <w:p w14:paraId="3824D722"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Lin, X., Xie, S., Su, Y. &amp; Cui, Y. (2008). </w:t>
      </w:r>
      <w:r w:rsidRPr="00AA796E">
        <w:rPr>
          <w:rFonts w:ascii="Times New Roman" w:cs="Times New Roman"/>
          <w:lang w:val="en-GB"/>
        </w:rPr>
        <w:t xml:space="preserve">Optimum temperature for the growth performance of juvenile orange-spotted grouper (Epinephelus coioides H.). </w:t>
      </w:r>
      <w:r w:rsidRPr="00AA796E">
        <w:rPr>
          <w:rFonts w:ascii="Times New Roman" w:cs="Times New Roman"/>
          <w:i/>
          <w:iCs/>
          <w:lang w:val="en-GB"/>
        </w:rPr>
        <w:t>Chin. J. Ocean. Limnol.</w:t>
      </w:r>
      <w:r w:rsidRPr="00AA796E">
        <w:rPr>
          <w:rFonts w:ascii="Times New Roman" w:cs="Times New Roman"/>
          <w:lang w:val="en-GB"/>
        </w:rPr>
        <w:t>, 26, 69–75.</w:t>
      </w:r>
    </w:p>
    <w:p w14:paraId="785DF9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(1998). Food consumption and growth of two piscivorous fishes, the mandarin fish and the Chinese snakehead. </w:t>
      </w:r>
      <w:r w:rsidRPr="00AA796E">
        <w:rPr>
          <w:rFonts w:ascii="Times New Roman" w:cs="Times New Roman"/>
          <w:i/>
          <w:iCs/>
          <w:lang w:val="en-GB"/>
        </w:rPr>
        <w:t>Journal of Fish Biology</w:t>
      </w:r>
      <w:r w:rsidRPr="00AA796E">
        <w:rPr>
          <w:rFonts w:ascii="Times New Roman" w:cs="Times New Roman"/>
          <w:lang w:val="en-GB"/>
        </w:rPr>
        <w:t>, 53, 1071–1083.</w:t>
      </w:r>
    </w:p>
    <w:p w14:paraId="482A852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(2000). Resting metabolism and heat increment of feeding in mandarin fish (Siniperca chuatsi) and Chinese snakehead (Channa argus).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127, 131–138.</w:t>
      </w:r>
    </w:p>
    <w:p w14:paraId="22423AC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Luo, Y.P. &amp; Wang, Q.Q. (2012). Effects of body mass and temperature on routine metabolic rate of juvenile largemouth bronze gudgeon Coreius guichenoti. </w:t>
      </w:r>
      <w:r w:rsidRPr="00AA796E">
        <w:rPr>
          <w:rFonts w:ascii="Times New Roman" w:cs="Times New Roman"/>
          <w:i/>
          <w:iCs/>
          <w:lang w:val="en-GB"/>
        </w:rPr>
        <w:t>Journal of Fish Biology</w:t>
      </w:r>
      <w:r w:rsidRPr="00AA796E">
        <w:rPr>
          <w:rFonts w:ascii="Times New Roman" w:cs="Times New Roman"/>
          <w:lang w:val="en-GB"/>
        </w:rPr>
        <w:t>, 80, 842–851.</w:t>
      </w:r>
    </w:p>
    <w:p w14:paraId="61D68EF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Marmulla, G. &amp; Rosch, R. (1990). Maximum daily ration of juvenile fish fed on living natural zooplankton. </w:t>
      </w:r>
      <w:r w:rsidRPr="00AA796E">
        <w:rPr>
          <w:rFonts w:ascii="Times New Roman" w:cs="Times New Roman"/>
          <w:i/>
          <w:iCs/>
          <w:lang w:val="en-GB"/>
        </w:rPr>
        <w:t>J Fish Biology</w:t>
      </w:r>
      <w:r w:rsidRPr="00AA796E">
        <w:rPr>
          <w:rFonts w:ascii="Times New Roman" w:cs="Times New Roman"/>
          <w:lang w:val="en-GB"/>
        </w:rPr>
        <w:t>, 36, 789–801.</w:t>
      </w:r>
    </w:p>
    <w:p w14:paraId="7F37279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Mesa, M.G., Weiland, L.K., Christiansen, H.E., Sauter, S.T. &amp; Beauchamp, D.A. (2013). Development and Evaluation of a Bioenergetics Model for Bull Trout. </w:t>
      </w:r>
      <w:r w:rsidRPr="00AA796E">
        <w:rPr>
          <w:rFonts w:ascii="Times New Roman" w:cs="Times New Roman"/>
          <w:i/>
          <w:iCs/>
          <w:lang w:val="en-GB"/>
        </w:rPr>
        <w:t>Transactions of the American Fisheries Society</w:t>
      </w:r>
      <w:r w:rsidRPr="00AA796E">
        <w:rPr>
          <w:rFonts w:ascii="Times New Roman" w:cs="Times New Roman"/>
          <w:lang w:val="en-GB"/>
        </w:rPr>
        <w:t>, 142, 41–49.</w:t>
      </w:r>
    </w:p>
    <w:p w14:paraId="01F6BC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Meskendahl, L., Herrmann, J.-P. &amp; Temming, A. (2010). Effects of temperature and body mass on metabolic rates of sprat, Sprattus sprattus L. </w:t>
      </w:r>
      <w:r w:rsidRPr="00AA796E">
        <w:rPr>
          <w:rFonts w:ascii="Times New Roman" w:cs="Times New Roman"/>
          <w:i/>
          <w:iCs/>
          <w:lang w:val="en-GB"/>
        </w:rPr>
        <w:t>Mar Biol</w:t>
      </w:r>
      <w:r w:rsidRPr="00AA796E">
        <w:rPr>
          <w:rFonts w:ascii="Times New Roman" w:cs="Times New Roman"/>
          <w:lang w:val="en-GB"/>
        </w:rPr>
        <w:t>, 157, 1917–1927.</w:t>
      </w:r>
    </w:p>
    <w:p w14:paraId="71B7A75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Messmer, V., Pratchett, M.S., Hoey, A.S., Tobin, A.J., Coker, D.J., Cooke, S.J., </w:t>
      </w:r>
      <w:r w:rsidRPr="00AA796E">
        <w:rPr>
          <w:rFonts w:ascii="Times New Roman" w:cs="Times New Roman"/>
          <w:i/>
          <w:iCs/>
          <w:lang w:val="en-GB"/>
        </w:rPr>
        <w:t>et al.</w:t>
      </w:r>
      <w:r w:rsidRPr="00AA796E">
        <w:rPr>
          <w:rFonts w:ascii="Times New Roman" w:cs="Times New Roman"/>
          <w:lang w:val="en-GB"/>
        </w:rPr>
        <w:t xml:space="preserve"> (2017). Global warming may disproportionately affect larger adults in a predatory coral reef fish. </w:t>
      </w:r>
      <w:r w:rsidRPr="00AA796E">
        <w:rPr>
          <w:rFonts w:ascii="Times New Roman" w:cs="Times New Roman"/>
          <w:i/>
          <w:iCs/>
          <w:lang w:val="en-GB"/>
        </w:rPr>
        <w:t>Global Change Biology</w:t>
      </w:r>
      <w:r w:rsidRPr="00AA796E">
        <w:rPr>
          <w:rFonts w:ascii="Times New Roman" w:cs="Times New Roman"/>
          <w:lang w:val="en-GB"/>
        </w:rPr>
        <w:t>, 23, 2230–2240.</w:t>
      </w:r>
    </w:p>
    <w:p w14:paraId="2D9CDF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Milano, D., Vigliano, P. &amp; Beauchamp, D. (2016). Effect of body size and temperature on respiration of </w:t>
      </w:r>
      <w:r w:rsidRPr="00AA796E">
        <w:rPr>
          <w:rFonts w:ascii="Times New Roman" w:cs="Times New Roman"/>
          <w:i/>
          <w:iCs/>
          <w:lang w:val="en-GB"/>
        </w:rPr>
        <w:t>Galaxias maculatus</w:t>
      </w:r>
      <w:r w:rsidRPr="00AA796E">
        <w:rPr>
          <w:rFonts w:ascii="Times New Roman" w:cs="Times New Roman"/>
          <w:lang w:val="en-GB"/>
        </w:rPr>
        <w:t xml:space="preserve"> (Pisces: Galaxiidae). </w:t>
      </w:r>
      <w:r w:rsidRPr="00AA796E">
        <w:rPr>
          <w:rFonts w:ascii="Times New Roman" w:cs="Times New Roman"/>
          <w:i/>
          <w:iCs/>
          <w:lang w:val="en-GB"/>
        </w:rPr>
        <w:t>New Zealand Journal of Marine and Freshwater Research</w:t>
      </w:r>
      <w:r w:rsidRPr="00AA796E">
        <w:rPr>
          <w:rFonts w:ascii="Times New Roman" w:cs="Times New Roman"/>
          <w:lang w:val="en-GB"/>
        </w:rPr>
        <w:t>, 51, 295–303.</w:t>
      </w:r>
    </w:p>
    <w:p w14:paraId="76446DC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Nytrø, A.V., Vikingstad, E., Foss, A., Hangstad, T.A., Reynolds, P., Eliassen, G., </w:t>
      </w:r>
      <w:r w:rsidRPr="00AA796E">
        <w:rPr>
          <w:rFonts w:ascii="Times New Roman" w:cs="Times New Roman"/>
          <w:i/>
          <w:iCs/>
          <w:lang w:val="en-GB"/>
        </w:rPr>
        <w:t>et al.</w:t>
      </w:r>
      <w:r w:rsidRPr="00AA796E">
        <w:rPr>
          <w:rFonts w:ascii="Times New Roman" w:cs="Times New Roman"/>
          <w:lang w:val="en-GB"/>
        </w:rPr>
        <w:t xml:space="preserve"> (2014). The effect of temperature and fish size on growth of juvenile lumpfish (Cyclopterus lumpus L.). </w:t>
      </w:r>
      <w:r w:rsidRPr="00AA796E">
        <w:rPr>
          <w:rFonts w:ascii="Times New Roman" w:cs="Times New Roman"/>
          <w:i/>
          <w:iCs/>
          <w:lang w:val="en-GB"/>
        </w:rPr>
        <w:t>Aquaculture</w:t>
      </w:r>
      <w:r w:rsidRPr="00AA796E">
        <w:rPr>
          <w:rFonts w:ascii="Times New Roman" w:cs="Times New Roman"/>
          <w:lang w:val="en-GB"/>
        </w:rPr>
        <w:t>, 434, 296–302.</w:t>
      </w:r>
    </w:p>
    <w:p w14:paraId="3A35803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Ohlberger, J., Mehner, Thomas., Staaks, Georg. &amp; Hölker, Franz. (2012). Intraspecific temperature dependence of the scaling of metabolic rate with body mass in fishes and its ecological implications. </w:t>
      </w:r>
      <w:r w:rsidRPr="00AA796E">
        <w:rPr>
          <w:rFonts w:ascii="Times New Roman" w:cs="Times New Roman"/>
          <w:i/>
          <w:iCs/>
          <w:lang w:val="en-GB"/>
        </w:rPr>
        <w:t>Oikos</w:t>
      </w:r>
      <w:r w:rsidRPr="00AA796E">
        <w:rPr>
          <w:rFonts w:ascii="Times New Roman" w:cs="Times New Roman"/>
          <w:lang w:val="en-GB"/>
        </w:rPr>
        <w:t>, 121, 245–251.</w:t>
      </w:r>
    </w:p>
    <w:p w14:paraId="31843B3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Patterson, J.T., Mims, S.D. &amp; Wright, R.A. (2013). Effects of body mass and water temperature on routine metabolism of American paddlefish </w:t>
      </w:r>
      <w:r w:rsidRPr="00AA796E">
        <w:rPr>
          <w:rFonts w:ascii="Times New Roman" w:cs="Times New Roman"/>
          <w:i/>
          <w:iCs/>
          <w:lang w:val="en-GB"/>
        </w:rPr>
        <w:t>Polyodon spathula</w:t>
      </w:r>
      <w:r w:rsidRPr="00AA796E">
        <w:rPr>
          <w:rFonts w:ascii="Times New Roman" w:cs="Times New Roman"/>
          <w:lang w:val="en-GB"/>
        </w:rPr>
        <w:t xml:space="preserve">: routine metabolism of </w:t>
      </w:r>
      <w:r w:rsidRPr="00AA796E">
        <w:rPr>
          <w:rFonts w:ascii="Times New Roman" w:cs="Times New Roman"/>
          <w:i/>
          <w:iCs/>
          <w:lang w:val="en-GB"/>
        </w:rPr>
        <w:t>polyodon</w:t>
      </w:r>
      <w:r w:rsidRPr="00AA796E">
        <w:rPr>
          <w:rFonts w:ascii="Times New Roman" w:cs="Times New Roman"/>
          <w:lang w:val="en-GB"/>
        </w:rPr>
        <w:t xml:space="preserve"> </w:t>
      </w:r>
      <w:r w:rsidRPr="00AA796E">
        <w:rPr>
          <w:rFonts w:ascii="Times New Roman" w:cs="Times New Roman"/>
          <w:i/>
          <w:iCs/>
          <w:lang w:val="en-GB"/>
        </w:rPr>
        <w:t>spathula</w:t>
      </w:r>
      <w:r w:rsidRPr="00AA796E">
        <w:rPr>
          <w:rFonts w:ascii="Times New Roman" w:cs="Times New Roman"/>
          <w:lang w:val="en-GB"/>
        </w:rPr>
        <w:t xml:space="preserve">. </w:t>
      </w:r>
      <w:r w:rsidRPr="00AA796E">
        <w:rPr>
          <w:rFonts w:ascii="Times New Roman" w:cs="Times New Roman"/>
          <w:i/>
          <w:iCs/>
          <w:lang w:val="en-GB"/>
        </w:rPr>
        <w:t>J Fish Biol</w:t>
      </w:r>
      <w:r w:rsidRPr="00AA796E">
        <w:rPr>
          <w:rFonts w:ascii="Times New Roman" w:cs="Times New Roman"/>
          <w:lang w:val="en-GB"/>
        </w:rPr>
        <w:t>, 82, 1269–1280.</w:t>
      </w:r>
    </w:p>
    <w:p w14:paraId="38E044C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Peck, M.A., Buckley, L.J. &amp; Bengtson, D.A. (2005). Effects of temperature, body size and feeding on rates of metabolism in young-of-the-year haddock. </w:t>
      </w:r>
      <w:r w:rsidRPr="00AA796E">
        <w:rPr>
          <w:rFonts w:ascii="Times New Roman" w:cs="Times New Roman"/>
          <w:i/>
          <w:iCs/>
          <w:lang w:val="en-GB"/>
        </w:rPr>
        <w:t>Journal of Fish Biology</w:t>
      </w:r>
      <w:r w:rsidRPr="00AA796E">
        <w:rPr>
          <w:rFonts w:ascii="Times New Roman" w:cs="Times New Roman"/>
          <w:lang w:val="en-GB"/>
        </w:rPr>
        <w:t>, 66, 911–923.</w:t>
      </w:r>
    </w:p>
    <w:p w14:paraId="0EBC89E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Pirozzi, I. &amp; Booth, M.A. (2009). The effect of temperature and body weight on the routine metabolic rate and postprandial metabolic response in mulloway, Argyrosomus japonicus.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154, 110–118.</w:t>
      </w:r>
    </w:p>
    <w:p w14:paraId="7203081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Rangel, R.E. &amp; Johnson, D.W. (2018). Metabolic responses to temperature in a sedentary reef fish, the bluebanded goby (Lythrypnus dalli , Gilbert). </w:t>
      </w:r>
      <w:r w:rsidRPr="00AA796E">
        <w:rPr>
          <w:rFonts w:ascii="Times New Roman" w:cs="Times New Roman"/>
          <w:i/>
          <w:iCs/>
          <w:lang w:val="en-GB"/>
        </w:rPr>
        <w:t>Journal of Experimental Marine Biology and Ecology</w:t>
      </w:r>
      <w:r w:rsidRPr="00AA796E">
        <w:rPr>
          <w:rFonts w:ascii="Times New Roman" w:cs="Times New Roman"/>
          <w:lang w:val="en-GB"/>
        </w:rPr>
        <w:t>, 501, 83–89.</w:t>
      </w:r>
    </w:p>
    <w:p w14:paraId="7959EB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Siikavuopio, S.I., Foss, A., Saether, B.-S., Gunnarsson, S. &amp; Imsland, A.K. (2013). Comparison of the growth performance of offspring from cultured versus wild populations of arctic charr, </w:t>
      </w:r>
      <w:r w:rsidRPr="00AA796E">
        <w:rPr>
          <w:rFonts w:ascii="Times New Roman" w:cs="Times New Roman"/>
          <w:i/>
          <w:iCs/>
          <w:lang w:val="en-GB"/>
        </w:rPr>
        <w:t>Salvelinus alpinus</w:t>
      </w:r>
      <w:r w:rsidRPr="00AA796E">
        <w:rPr>
          <w:rFonts w:ascii="Times New Roman" w:cs="Times New Roman"/>
          <w:lang w:val="en-GB"/>
        </w:rPr>
        <w:t xml:space="preserve"> (L.), kept at three different temperatures. </w:t>
      </w:r>
      <w:r w:rsidRPr="00AA796E">
        <w:rPr>
          <w:rFonts w:ascii="Times New Roman" w:cs="Times New Roman"/>
          <w:i/>
          <w:iCs/>
          <w:lang w:val="en-GB"/>
        </w:rPr>
        <w:t>Aquac Res</w:t>
      </w:r>
      <w:r w:rsidRPr="00AA796E">
        <w:rPr>
          <w:rFonts w:ascii="Times New Roman" w:cs="Times New Roman"/>
          <w:lang w:val="en-GB"/>
        </w:rPr>
        <w:t>, 44, 995–1001.</w:t>
      </w:r>
    </w:p>
    <w:p w14:paraId="099BB22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Slesinger, E., Andres, A., Young, R., Seibel, B., Saba, V., Phelan, B., </w:t>
      </w:r>
      <w:r w:rsidRPr="00AA796E">
        <w:rPr>
          <w:rFonts w:ascii="Times New Roman" w:cs="Times New Roman"/>
          <w:i/>
          <w:iCs/>
          <w:lang w:val="en-GB"/>
        </w:rPr>
        <w:t>et al.</w:t>
      </w:r>
      <w:r w:rsidRPr="00AA796E">
        <w:rPr>
          <w:rFonts w:ascii="Times New Roman" w:cs="Times New Roman"/>
          <w:lang w:val="en-GB"/>
        </w:rPr>
        <w:t xml:space="preserve"> (2019). The effect of ocean warming on black sea bass (Centropristis striata) aerobic scope and hypoxia tolerance. </w:t>
      </w:r>
      <w:r w:rsidRPr="00AA796E">
        <w:rPr>
          <w:rFonts w:ascii="Times New Roman" w:cs="Times New Roman"/>
          <w:i/>
          <w:iCs/>
          <w:lang w:val="en-GB"/>
        </w:rPr>
        <w:t>PLoS ONE</w:t>
      </w:r>
      <w:r w:rsidRPr="00AA796E">
        <w:rPr>
          <w:rFonts w:ascii="Times New Roman" w:cs="Times New Roman"/>
          <w:lang w:val="en-GB"/>
        </w:rPr>
        <w:t>, 14, e0218390.</w:t>
      </w:r>
    </w:p>
    <w:p w14:paraId="350D9CC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Sun, L. &amp; Chen, H. (2014). Effects of water temperature and fish size on growth and bioenergetics of cobia (Rachycentron canadum). </w:t>
      </w:r>
      <w:r w:rsidRPr="00AA796E">
        <w:rPr>
          <w:rFonts w:ascii="Times New Roman" w:cs="Times New Roman"/>
          <w:i/>
          <w:iCs/>
          <w:lang w:val="en-GB"/>
        </w:rPr>
        <w:t>Aquaculture</w:t>
      </w:r>
      <w:r w:rsidRPr="00AA796E">
        <w:rPr>
          <w:rFonts w:ascii="Times New Roman" w:cs="Times New Roman"/>
          <w:lang w:val="en-GB"/>
        </w:rPr>
        <w:t>, 426–427, 172–180.</w:t>
      </w:r>
    </w:p>
    <w:p w14:paraId="6644D47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Tirsgaard, B., Behrens, J.W. &amp; Steffensen, J.F. (2015). The effect of temperature and body size on metabolic scope of activity in juvenile Atlantic cod Gadus morhua L.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179, 89–94.</w:t>
      </w:r>
    </w:p>
    <w:p w14:paraId="7996AB78" w14:textId="77777777" w:rsidR="00AA796E" w:rsidRPr="008B0784" w:rsidRDefault="00AA796E" w:rsidP="00AA796E">
      <w:pPr>
        <w:pStyle w:val="Bibliography"/>
        <w:rPr>
          <w:rFonts w:ascii="Times New Roman" w:cs="Times New Roman"/>
          <w:lang w:val="sv-SE"/>
        </w:rPr>
      </w:pPr>
      <w:r w:rsidRPr="008B0784">
        <w:rPr>
          <w:rFonts w:ascii="Times New Roman" w:cs="Times New Roman"/>
          <w:lang w:val="sv-SE"/>
        </w:rPr>
        <w:t xml:space="preserve">Tomala, D., Chavarria, J. &amp; Angeles, B. (2014). Evaluacion de la tasa de consumo de oxigeno de Colossoma macropomum en relacion al peso corporal y temperatura del agua. </w:t>
      </w:r>
      <w:r w:rsidRPr="008B0784">
        <w:rPr>
          <w:rFonts w:ascii="Times New Roman" w:cs="Times New Roman"/>
          <w:i/>
          <w:iCs/>
          <w:lang w:val="sv-SE"/>
        </w:rPr>
        <w:t>lajar</w:t>
      </w:r>
      <w:r w:rsidRPr="008B0784">
        <w:rPr>
          <w:rFonts w:ascii="Times New Roman" w:cs="Times New Roman"/>
          <w:lang w:val="sv-SE"/>
        </w:rPr>
        <w:t>, 42, 971–979.</w:t>
      </w:r>
    </w:p>
    <w:p w14:paraId="243D122E"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Tomiyama, T., Kusakabe, K., Otsuki, N., Yoshida, Y., Takahashi, S., Hata, M., </w:t>
      </w:r>
      <w:r w:rsidRPr="008B0784">
        <w:rPr>
          <w:rFonts w:ascii="Times New Roman" w:cs="Times New Roman"/>
          <w:i/>
          <w:iCs/>
          <w:lang w:val="sv-SE"/>
        </w:rPr>
        <w:t>et al.</w:t>
      </w:r>
      <w:r w:rsidRPr="008B0784">
        <w:rPr>
          <w:rFonts w:ascii="Times New Roman" w:cs="Times New Roman"/>
          <w:lang w:val="sv-SE"/>
        </w:rPr>
        <w:t xml:space="preserve"> </w:t>
      </w:r>
      <w:r w:rsidRPr="00AA796E">
        <w:rPr>
          <w:rFonts w:ascii="Times New Roman" w:cs="Times New Roman"/>
          <w:lang w:val="en-GB"/>
        </w:rPr>
        <w:t xml:space="preserve">(2018). Ontogenetic changes in the optimal temperature for growth of juvenile marbled flounder Pseudopleuronectes yokohamae. </w:t>
      </w:r>
      <w:r w:rsidRPr="00AA796E">
        <w:rPr>
          <w:rFonts w:ascii="Times New Roman" w:cs="Times New Roman"/>
          <w:i/>
          <w:iCs/>
          <w:lang w:val="en-GB"/>
        </w:rPr>
        <w:t>Journal of Sea Research</w:t>
      </w:r>
      <w:r w:rsidRPr="00AA796E">
        <w:rPr>
          <w:rFonts w:ascii="Times New Roman" w:cs="Times New Roman"/>
          <w:lang w:val="en-GB"/>
        </w:rPr>
        <w:t>, 141, 14–20.</w:t>
      </w:r>
    </w:p>
    <w:p w14:paraId="55EF44A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rFonts w:ascii="Times New Roman" w:cs="Times New Roman"/>
          <w:i/>
          <w:iCs/>
          <w:lang w:val="en-GB"/>
        </w:rPr>
        <w:t>J World Aquaculture Soc</w:t>
      </w:r>
      <w:r w:rsidRPr="00AA796E">
        <w:rPr>
          <w:rFonts w:ascii="Times New Roman" w:cs="Times New Roman"/>
          <w:lang w:val="en-GB"/>
        </w:rPr>
        <w:t>, 34, 379–386.</w:t>
      </w:r>
    </w:p>
    <w:p w14:paraId="5729A19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rFonts w:ascii="Times New Roman" w:cs="Times New Roman"/>
          <w:i/>
          <w:iCs/>
          <w:lang w:val="en-GB"/>
        </w:rPr>
        <w:t>J Fish Biology</w:t>
      </w:r>
      <w:r w:rsidRPr="00AA796E">
        <w:rPr>
          <w:rFonts w:ascii="Times New Roman" w:cs="Times New Roman"/>
          <w:lang w:val="en-GB"/>
        </w:rPr>
        <w:t>, 17, 695–705.</w:t>
      </w:r>
    </w:p>
    <w:p w14:paraId="732A1A4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Xie, Xiaojun. &amp; Sun, Ruyung. (1990). The Bioenergetics of the Southern Catfish (Silurus meridionalis Chen). I. Resting Metabolic Rate as a Function of Body Weight and Temperature. </w:t>
      </w:r>
      <w:r w:rsidRPr="00AA796E">
        <w:rPr>
          <w:rFonts w:ascii="Times New Roman" w:cs="Times New Roman"/>
          <w:i/>
          <w:iCs/>
          <w:lang w:val="en-GB"/>
        </w:rPr>
        <w:t>Physiological Zoology</w:t>
      </w:r>
      <w:r w:rsidRPr="00AA796E">
        <w:rPr>
          <w:rFonts w:ascii="Times New Roman" w:cs="Times New Roman"/>
          <w:lang w:val="en-GB"/>
        </w:rPr>
        <w:t>, 63, 1181–1195.</w:t>
      </w:r>
    </w:p>
    <w:p w14:paraId="313E83D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Yamanaka, H., Takahara, T., Kohmatsu, Y. &amp; Yuma, M. (2013). Body size and temperature dependence of routine metabolic rate and critical oxygen concentration in larvae and juveniles of the round crucian carp </w:t>
      </w:r>
      <w:r w:rsidRPr="00AA796E">
        <w:rPr>
          <w:rFonts w:ascii="Times New Roman" w:cs="Times New Roman"/>
          <w:i/>
          <w:iCs/>
          <w:lang w:val="en-GB"/>
        </w:rPr>
        <w:t>Carassius auratus grandoculis</w:t>
      </w:r>
      <w:r w:rsidRPr="00AA796E">
        <w:rPr>
          <w:rFonts w:ascii="Times New Roman" w:cs="Times New Roman"/>
          <w:lang w:val="en-GB"/>
        </w:rPr>
        <w:t xml:space="preserve"> Temminck &amp; Schlegel 1846. </w:t>
      </w:r>
      <w:r w:rsidRPr="00AA796E">
        <w:rPr>
          <w:rFonts w:ascii="Times New Roman" w:cs="Times New Roman"/>
          <w:i/>
          <w:iCs/>
          <w:lang w:val="en-GB"/>
        </w:rPr>
        <w:t>J. Appl. Ichthyol.</w:t>
      </w:r>
      <w:r w:rsidRPr="00AA796E">
        <w:rPr>
          <w:rFonts w:ascii="Times New Roman" w:cs="Times New Roman"/>
          <w:lang w:val="en-GB"/>
        </w:rPr>
        <w:t>, 29, 891–895.</w:t>
      </w:r>
    </w:p>
    <w:p w14:paraId="465385A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Zhang, L., Zhao, Z.-G. &amp; Fan, Q.-X. (2017). Effects of water temperature and initial weight on growth, digestion and energy budget of yellow catfish </w:t>
      </w:r>
      <w:r w:rsidRPr="00AA796E">
        <w:rPr>
          <w:rFonts w:ascii="Times New Roman" w:cs="Times New Roman"/>
          <w:i/>
          <w:iCs/>
          <w:lang w:val="en-GB"/>
        </w:rPr>
        <w:t>Pelteobagrus fulvidraco</w:t>
      </w:r>
      <w:r w:rsidRPr="00AA796E">
        <w:rPr>
          <w:rFonts w:ascii="Times New Roman" w:cs="Times New Roman"/>
          <w:lang w:val="en-GB"/>
        </w:rPr>
        <w:t xml:space="preserve"> (Richardson, 1846). </w:t>
      </w:r>
      <w:r w:rsidRPr="00AA796E">
        <w:rPr>
          <w:rFonts w:ascii="Times New Roman" w:cs="Times New Roman"/>
          <w:i/>
          <w:iCs/>
          <w:lang w:val="en-GB"/>
        </w:rPr>
        <w:t>J Appl Ichthyol</w:t>
      </w:r>
      <w:r w:rsidRPr="00AA796E">
        <w:rPr>
          <w:rFonts w:ascii="Times New Roman" w:cs="Times New Roman"/>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5"/>
      <w:footerReference w:type="default" r:id="rId56"/>
      <w:headerReference w:type="first" r:id="rId57"/>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226F7" w:rsidRPr="00D7608A" w:rsidRDefault="00F226F7">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10" w:author="Jan Ohlberger" w:date="2020-05-22T13:05:00Z" w:initials="Ca">
    <w:p w14:paraId="16E19E35" w14:textId="77777777" w:rsidR="00F226F7" w:rsidRPr="00AE4A5F" w:rsidRDefault="00F226F7"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1" w:author="Max Lindmark" w:date="2020-07-28T13:55:00Z" w:initials="ML">
    <w:p w14:paraId="687F13A5" w14:textId="77777777" w:rsidR="00F226F7" w:rsidRPr="00D53555" w:rsidRDefault="00F226F7"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3" w:author="Jan Ohlberger" w:date="2020-05-22T13:05:00Z" w:initials="Ca">
    <w:p w14:paraId="6E218A37" w14:textId="77777777" w:rsidR="00F226F7" w:rsidRPr="00AE4A5F" w:rsidRDefault="00F226F7"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4" w:author="Anna Gårdmark" w:date="2020-06-18T20:17:00Z" w:initials="AG">
    <w:p w14:paraId="17C041B1" w14:textId="77777777" w:rsidR="00F226F7" w:rsidRPr="00925CBB" w:rsidRDefault="00F226F7" w:rsidP="00D07E00">
      <w:pPr>
        <w:pStyle w:val="CommentText"/>
        <w:rPr>
          <w:lang w:val="en-GB"/>
        </w:rPr>
      </w:pPr>
      <w:r>
        <w:rPr>
          <w:rStyle w:val="CommentReference"/>
        </w:rPr>
        <w:annotationRef/>
      </w:r>
      <w:r w:rsidRPr="00925CBB">
        <w:rPr>
          <w:lang w:val="en-GB"/>
        </w:rPr>
        <w:t>think we can just skip this sentence</w:t>
      </w:r>
    </w:p>
  </w:comment>
  <w:comment w:id="15" w:author="Max Lindmark" w:date="2020-07-28T13:56:00Z" w:initials="ML">
    <w:p w14:paraId="45A4D162" w14:textId="77777777" w:rsidR="00F226F7" w:rsidRPr="00324F29" w:rsidRDefault="00F226F7"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F226F7" w:rsidRPr="00324F29" w:rsidRDefault="00F226F7" w:rsidP="00D07E00">
      <w:pPr>
        <w:pStyle w:val="CommentText"/>
        <w:rPr>
          <w:highlight w:val="green"/>
          <w:lang w:val="en-US"/>
        </w:rPr>
      </w:pPr>
    </w:p>
    <w:p w14:paraId="547D51FE" w14:textId="77777777" w:rsidR="00F226F7" w:rsidRPr="00324F29" w:rsidRDefault="00F226F7" w:rsidP="00D07E00">
      <w:pPr>
        <w:pStyle w:val="CommentText"/>
        <w:rPr>
          <w:highlight w:val="green"/>
          <w:lang w:val="en-US"/>
        </w:rPr>
      </w:pPr>
      <w:r w:rsidRPr="00324F29">
        <w:rPr>
          <w:highlight w:val="green"/>
          <w:lang w:val="en-US"/>
        </w:rPr>
        <w:t xml:space="preserve">For instance, for consumption and growth, we could use the obvious search terms, but for metabolism we couldn’t include metabolism or metabolic rate or anything like that because then the # of hits would skyrocket! So, it can be argued that based on the search terms alone, feeding and growth is already broader because metabolism is only searched for with oxygen consumption. For metabolism we had to trim the searches even after using only two search strings, whereas for growth and feeding we could use all the search terms we wanted and include all relevant subjects. This is arbitrary because we didn’t know how many hits our searches would </w:t>
      </w:r>
      <w:proofErr w:type="gramStart"/>
      <w:r w:rsidRPr="00324F29">
        <w:rPr>
          <w:highlight w:val="green"/>
          <w:lang w:val="en-US"/>
        </w:rPr>
        <w:t>get</w:t>
      </w:r>
      <w:proofErr w:type="gramEnd"/>
      <w:r w:rsidRPr="00324F29">
        <w:rPr>
          <w:highlight w:val="green"/>
          <w:lang w:val="en-US"/>
        </w:rPr>
        <w:t xml:space="preserve"> and different researchers would put different limits to # of hits!</w:t>
      </w:r>
    </w:p>
    <w:p w14:paraId="66BF56E3" w14:textId="77777777" w:rsidR="00F226F7" w:rsidRPr="00324F29" w:rsidRDefault="00F226F7" w:rsidP="00D07E00">
      <w:pPr>
        <w:pStyle w:val="CommentText"/>
        <w:rPr>
          <w:highlight w:val="green"/>
          <w:lang w:val="en-US"/>
        </w:rPr>
      </w:pPr>
    </w:p>
    <w:p w14:paraId="55752598" w14:textId="77777777" w:rsidR="00F226F7" w:rsidRPr="00DA33A5" w:rsidRDefault="00F226F7" w:rsidP="00D07E00">
      <w:pPr>
        <w:pStyle w:val="CommentText"/>
        <w:rPr>
          <w:lang w:val="en-US"/>
        </w:rPr>
      </w:pPr>
      <w:r w:rsidRPr="00324F29">
        <w:rPr>
          <w:highlight w:val="green"/>
          <w:lang w:val="en-US"/>
        </w:rPr>
        <w:t>I think mentioning the subject categories is important and then there’s the obvious question about why they differ! I would also be happy to put all of this in the appendix.</w:t>
      </w:r>
    </w:p>
  </w:comment>
  <w:comment w:id="19" w:author="Max Lindmark" w:date="2020-01-14T16:01:00Z" w:initials="ML">
    <w:p w14:paraId="12B3AD13" w14:textId="77777777" w:rsidR="00F226F7" w:rsidRPr="00A261CD" w:rsidRDefault="00F226F7"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20" w:author="Jan Ohlberger" w:date="2020-01-22T13:32:00Z" w:initials="Ca">
    <w:p w14:paraId="120374E4" w14:textId="77777777" w:rsidR="00F226F7" w:rsidRPr="0066495C" w:rsidRDefault="00F226F7" w:rsidP="00842559">
      <w:pPr>
        <w:pStyle w:val="CommentText"/>
        <w:rPr>
          <w:lang w:val="en-GB"/>
        </w:rPr>
      </w:pPr>
      <w:r>
        <w:rPr>
          <w:rStyle w:val="CommentReference"/>
        </w:rPr>
        <w:annotationRef/>
      </w:r>
      <w:r w:rsidRPr="0066495C">
        <w:rPr>
          <w:lang w:val="en-GB"/>
        </w:rPr>
        <w:t>A list of paper titles as text file - why would that be huge?</w:t>
      </w:r>
    </w:p>
  </w:comment>
  <w:comment w:id="21" w:author="Max Lindmark" w:date="2020-02-04T08:52:00Z" w:initials="ML">
    <w:p w14:paraId="0274A20B" w14:textId="7B53E1A1" w:rsidR="00F226F7" w:rsidRPr="00FD07A2" w:rsidRDefault="00F226F7">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22" w:author="Max Lindmark" w:date="2020-08-17T16:18:00Z" w:initials="ML">
    <w:p w14:paraId="5B54EF4E" w14:textId="3153F227" w:rsidR="00F226F7" w:rsidRPr="006B4DDA" w:rsidRDefault="00F226F7">
      <w:pPr>
        <w:pStyle w:val="CommentText"/>
        <w:rPr>
          <w:lang w:val="en-US"/>
        </w:rPr>
      </w:pPr>
      <w:r w:rsidRPr="006B4DDA">
        <w:rPr>
          <w:rStyle w:val="CommentReference"/>
          <w:highlight w:val="green"/>
        </w:rPr>
        <w:annotationRef/>
      </w:r>
      <w:r w:rsidRPr="006B4DDA">
        <w:rPr>
          <w:highlight w:val="green"/>
          <w:lang w:val="en-US"/>
        </w:rPr>
        <w:t xml:space="preserve">They are now in text-files on </w:t>
      </w:r>
      <w:proofErr w:type="spellStart"/>
      <w:r w:rsidRPr="006B4DDA">
        <w:rPr>
          <w:highlight w:val="green"/>
          <w:lang w:val="en-US"/>
        </w:rPr>
        <w:t>github</w:t>
      </w:r>
      <w:proofErr w:type="spellEnd"/>
    </w:p>
  </w:comment>
  <w:comment w:id="30" w:author="Max Lindmark" w:date="2020-07-28T12:52:00Z" w:initials="ML">
    <w:p w14:paraId="7CD1CB3C" w14:textId="6A4503B7" w:rsidR="00F226F7" w:rsidRPr="008E634B" w:rsidRDefault="00F226F7">
      <w:pPr>
        <w:pStyle w:val="CommentText"/>
        <w:rPr>
          <w:lang w:val="en-US"/>
        </w:rPr>
      </w:pPr>
      <w:r w:rsidRPr="00C04C63">
        <w:rPr>
          <w:rStyle w:val="CommentReference"/>
          <w:highlight w:val="red"/>
        </w:rPr>
        <w:annotationRef/>
      </w:r>
      <w:r w:rsidRPr="00C04C63">
        <w:rPr>
          <w:highlight w:val="red"/>
          <w:lang w:val="en-US"/>
        </w:rPr>
        <w:t>Either give # of abstracts read or the # hits for all separate searches and say the sum will contain duplicates!</w:t>
      </w:r>
    </w:p>
  </w:comment>
  <w:comment w:id="33" w:author="Max Lindmark" w:date="2020-07-27T15:44:00Z" w:initials="ML">
    <w:p w14:paraId="205BFDE2" w14:textId="77777777" w:rsidR="00F226F7" w:rsidRPr="00C24576" w:rsidRDefault="00F226F7" w:rsidP="009B61D7">
      <w:pPr>
        <w:pStyle w:val="CommentText"/>
        <w:rPr>
          <w:lang w:val="en-US"/>
        </w:rPr>
      </w:pPr>
      <w:r w:rsidRPr="00F716C6">
        <w:rPr>
          <w:rStyle w:val="CommentReference"/>
          <w:highlight w:val="green"/>
          <w:lang w:val="en-US"/>
        </w:rPr>
        <w:t>See e-mail!</w:t>
      </w:r>
    </w:p>
  </w:comment>
  <w:comment w:id="35" w:author="Max Lindmark" w:date="2020-08-17T12:15:00Z" w:initials="ML">
    <w:p w14:paraId="15788999" w14:textId="0093E4FC" w:rsidR="00F226F7" w:rsidRPr="001C6078" w:rsidRDefault="00F226F7">
      <w:pPr>
        <w:pStyle w:val="CommentText"/>
        <w:rPr>
          <w:lang w:val="en-US"/>
        </w:rPr>
      </w:pPr>
      <w:r w:rsidRPr="001C6078">
        <w:rPr>
          <w:rStyle w:val="CommentReference"/>
          <w:highlight w:val="red"/>
        </w:rPr>
        <w:annotationRef/>
      </w:r>
      <w:r w:rsidRPr="001C6078">
        <w:rPr>
          <w:highlight w:val="red"/>
          <w:lang w:val="en-US"/>
        </w:rPr>
        <w:t>HOW DO I DEAL WITH THIS? SEE E_MAIL</w:t>
      </w:r>
    </w:p>
  </w:comment>
  <w:comment w:id="48" w:author="Anna Gårdmark" w:date="2020-06-27T14:38:00Z" w:initials="AG">
    <w:p w14:paraId="4BB85079" w14:textId="729DEE55" w:rsidR="00F226F7" w:rsidRPr="0032059B" w:rsidRDefault="00F226F7">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55" w:author="Anna Gårdmark" w:date="2020-06-27T14:40:00Z" w:initials="AG">
    <w:p w14:paraId="1232D05E" w14:textId="098DA3F2" w:rsidR="00F226F7" w:rsidRPr="0032059B" w:rsidRDefault="00F226F7">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56" w:author="Max Lindmark" w:date="2020-08-17T17:02:00Z" w:initials="ML">
    <w:p w14:paraId="34B431E9" w14:textId="6B968AE5" w:rsidR="00F226F7" w:rsidRPr="00B359C5" w:rsidRDefault="00F226F7">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60" w:author="Max Lindmark" w:date="2020-09-10T15:30:00Z" w:initials="ML">
    <w:p w14:paraId="59FBED48" w14:textId="677C630E" w:rsidR="00F226F7" w:rsidRPr="007C6CB0" w:rsidRDefault="00F226F7">
      <w:pPr>
        <w:pStyle w:val="CommentText"/>
        <w:rPr>
          <w:lang w:val="en-US"/>
        </w:rPr>
      </w:pPr>
      <w:r w:rsidRPr="003C2F3D">
        <w:rPr>
          <w:rStyle w:val="CommentReference"/>
          <w:highlight w:val="green"/>
        </w:rPr>
        <w:annotationRef/>
      </w:r>
      <w:proofErr w:type="gramStart"/>
      <w:r w:rsidRPr="003C2F3D">
        <w:rPr>
          <w:highlight w:val="green"/>
          <w:lang w:val="en-US"/>
        </w:rPr>
        <w:t>Yes</w:t>
      </w:r>
      <w:proofErr w:type="gramEnd"/>
      <w:r w:rsidRPr="003C2F3D">
        <w:rPr>
          <w:highlight w:val="green"/>
          <w:lang w:val="en-US"/>
        </w:rPr>
        <w:t xml:space="preserve"> it’s actually maximum mass because I never got the maturation-mass for these data (the growth data is plotted with maturation mass)</w:t>
      </w:r>
    </w:p>
  </w:comment>
  <w:comment w:id="61" w:author="Anna Gårdmark" w:date="2020-06-27T14:43:00Z" w:initials="AG">
    <w:p w14:paraId="1C55250C" w14:textId="244F9D0B" w:rsidR="00F226F7" w:rsidRPr="0032059B" w:rsidRDefault="00F226F7">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62" w:author="Max Lindmark" w:date="2020-08-17T17:08:00Z" w:initials="ML">
    <w:p w14:paraId="259D687F" w14:textId="4F523147" w:rsidR="00F226F7" w:rsidRDefault="00F226F7">
      <w:pPr>
        <w:pStyle w:val="CommentText"/>
        <w:rPr>
          <w:lang w:val="en-US"/>
        </w:rPr>
      </w:pPr>
      <w:r>
        <w:rPr>
          <w:rStyle w:val="CommentReference"/>
        </w:rPr>
        <w:annotationRef/>
      </w:r>
      <w:r w:rsidRPr="00930A15">
        <w:rPr>
          <w:lang w:val="en-US"/>
        </w:rPr>
        <w:t>See comment in e-mail</w:t>
      </w:r>
      <w:r>
        <w:rPr>
          <w:lang w:val="en-US"/>
        </w:rPr>
        <w:t>. (here’s an example of a plot with legend) (copy it and place in a separate doc to see the full pic)</w:t>
      </w:r>
    </w:p>
    <w:p w14:paraId="1EE9874E" w14:textId="77777777" w:rsidR="00F226F7" w:rsidRDefault="00F226F7">
      <w:pPr>
        <w:pStyle w:val="CommentText"/>
        <w:rPr>
          <w:lang w:val="en-US"/>
        </w:rPr>
      </w:pPr>
    </w:p>
    <w:p w14:paraId="7D475CE7" w14:textId="7FF88403" w:rsidR="00F226F7" w:rsidRPr="00930A15" w:rsidRDefault="00F226F7">
      <w:pPr>
        <w:pStyle w:val="CommentText"/>
        <w:rPr>
          <w:lang w:val="en-US"/>
        </w:rPr>
      </w:pPr>
      <w:r>
        <w:rPr>
          <w:noProof/>
          <w:lang w:val="en-GB"/>
        </w:rPr>
        <w:drawing>
          <wp:inline distT="0" distB="0" distL="0" distR="0" wp14:anchorId="7BED6EA2" wp14:editId="04DEB7FC">
            <wp:extent cx="5731510" cy="3623945"/>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64" w:author="Max Lindmark" w:date="2020-07-28T15:36:00Z" w:initials="ML">
    <w:p w14:paraId="3F4FD1A5" w14:textId="31EF6F90" w:rsidR="00F226F7" w:rsidRPr="00363CAA" w:rsidRDefault="00F226F7" w:rsidP="004B2C85">
      <w:pPr>
        <w:pStyle w:val="CommentText"/>
        <w:rPr>
          <w:lang w:val="en-US"/>
        </w:rPr>
      </w:pPr>
      <w:r w:rsidRPr="004C3DB9">
        <w:rPr>
          <w:rStyle w:val="CommentReference"/>
          <w:highlight w:val="green"/>
        </w:rPr>
        <w:annotationRef/>
      </w:r>
      <w:proofErr w:type="gramStart"/>
      <w:r w:rsidRPr="004C3DB9">
        <w:rPr>
          <w:highlight w:val="green"/>
          <w:lang w:val="en-US"/>
        </w:rPr>
        <w:t>Thanks Anna</w:t>
      </w:r>
      <w:proofErr w:type="gramEnd"/>
      <w:r w:rsidRPr="004C3DB9">
        <w:rPr>
          <w:highlight w:val="green"/>
          <w:lang w:val="en-US"/>
        </w:rPr>
        <w:t xml:space="preserve"> for spotting this! In the table with priors I called this parameter </w:t>
      </w:r>
      <w:proofErr w:type="spellStart"/>
      <w:r w:rsidRPr="004C3DB9">
        <w:rPr>
          <w:highlight w:val="green"/>
          <w:lang w:val="en-US"/>
        </w:rPr>
        <w:t>sigma_subscript</w:t>
      </w:r>
      <w:proofErr w:type="spellEnd"/>
      <w:r w:rsidRPr="004C3DB9">
        <w:rPr>
          <w:highlight w:val="green"/>
          <w:lang w:val="en-US"/>
        </w:rPr>
        <w:t xml:space="preserve"> because I called all variances sigma with different subscripts in my code. But I called the group-varying variances tau </w:t>
      </w:r>
      <w:r w:rsidR="0004173C">
        <w:rPr>
          <w:highlight w:val="green"/>
          <w:lang w:val="en-US"/>
        </w:rPr>
        <w:t>in the in-text equations I think,</w:t>
      </w:r>
      <w:r w:rsidRPr="004C3DB9">
        <w:rPr>
          <w:highlight w:val="green"/>
          <w:lang w:val="en-US"/>
        </w:rPr>
        <w:t xml:space="preserve"> because </w:t>
      </w:r>
      <w:r>
        <w:rPr>
          <w:highlight w:val="green"/>
          <w:lang w:val="en-US"/>
        </w:rPr>
        <w:t xml:space="preserve">that’s what it was called in the </w:t>
      </w:r>
      <w:proofErr w:type="gramStart"/>
      <w:r w:rsidR="00FF4769">
        <w:rPr>
          <w:highlight w:val="green"/>
          <w:lang w:val="en-US"/>
        </w:rPr>
        <w:t>example</w:t>
      </w:r>
      <w:proofErr w:type="gramEnd"/>
      <w:r>
        <w:rPr>
          <w:highlight w:val="green"/>
          <w:lang w:val="en-US"/>
        </w:rPr>
        <w:t xml:space="preserve"> I followed… </w:t>
      </w:r>
      <w:r w:rsidRPr="004C3DB9">
        <w:rPr>
          <w:highlight w:val="green"/>
          <w:lang w:val="en-US"/>
        </w:rPr>
        <w:t>sorry</w:t>
      </w:r>
    </w:p>
  </w:comment>
  <w:comment w:id="65" w:author="Max Lindmark" w:date="2020-08-17T14:05:00Z" w:initials="ML">
    <w:p w14:paraId="742A7251" w14:textId="414FDCFD" w:rsidR="00F226F7" w:rsidRPr="007E7435" w:rsidRDefault="00F226F7" w:rsidP="004B2C85">
      <w:pPr>
        <w:pStyle w:val="CommentText"/>
        <w:rPr>
          <w:lang w:val="en-US"/>
        </w:rPr>
      </w:pPr>
      <w:r w:rsidRPr="001E543E">
        <w:rPr>
          <w:rStyle w:val="CommentReference"/>
          <w:highlight w:val="green"/>
        </w:rPr>
        <w:annotationRef/>
      </w:r>
      <w:r>
        <w:rPr>
          <w:highlight w:val="green"/>
          <w:lang w:val="en-US"/>
        </w:rPr>
        <w:t xml:space="preserve">Note I call this </w:t>
      </w:r>
      <w:r w:rsidRPr="001E543E">
        <w:rPr>
          <w:highlight w:val="green"/>
          <w:lang w:val="en-US"/>
        </w:rPr>
        <w:t>“global intercept” in the results… but this description is more “telling”</w:t>
      </w:r>
    </w:p>
  </w:comment>
  <w:comment w:id="66" w:author="Max Lindmark" w:date="2020-09-10T09:41:00Z" w:initials="ML">
    <w:p w14:paraId="6EA91861" w14:textId="77777777" w:rsidR="00F226F7" w:rsidRPr="004B34F5" w:rsidRDefault="00F226F7" w:rsidP="00F36284">
      <w:pPr>
        <w:pStyle w:val="CommentText"/>
        <w:rPr>
          <w:lang w:val="en-US"/>
        </w:rPr>
      </w:pPr>
      <w:r w:rsidRPr="00317ABB">
        <w:rPr>
          <w:rStyle w:val="CommentReference"/>
          <w:highlight w:val="green"/>
        </w:rPr>
        <w:annotationRef/>
      </w:r>
      <w:r w:rsidRPr="00317ABB">
        <w:rPr>
          <w:highlight w:val="green"/>
          <w:lang w:val="en-US"/>
        </w:rPr>
        <w:t>This used to be the model with the lowest WAIC, but I had forgot to set a seed for that model (so it changed a very small bit) + that I got new data from an author, so it actually switched now in favor of M1!</w:t>
      </w:r>
    </w:p>
  </w:comment>
  <w:comment w:id="67" w:author="Max Lindmark" w:date="2020-08-17T13:28:00Z" w:initials="ML">
    <w:p w14:paraId="68193E5E" w14:textId="77777777" w:rsidR="00F226F7" w:rsidRPr="00AC147D" w:rsidRDefault="00F226F7" w:rsidP="00F36284">
      <w:pPr>
        <w:pStyle w:val="CommentText"/>
        <w:rPr>
          <w:lang w:val="en-US"/>
        </w:rPr>
      </w:pPr>
      <w:r w:rsidRPr="00492B2C">
        <w:rPr>
          <w:rStyle w:val="CommentReference"/>
          <w:highlight w:val="green"/>
        </w:rPr>
        <w:annotationRef/>
      </w:r>
      <w:r w:rsidRPr="00AC147D">
        <w:rPr>
          <w:highlight w:val="green"/>
          <w:lang w:val="en-US"/>
        </w:rPr>
        <w:t>This table is new</w:t>
      </w:r>
    </w:p>
  </w:comment>
  <w:comment w:id="68" w:author="Max Lindmark" w:date="2020-08-17T13:28:00Z" w:initials="ML">
    <w:p w14:paraId="2B7A832D" w14:textId="77777777" w:rsidR="00F226F7" w:rsidRPr="00AC147D" w:rsidRDefault="00F226F7" w:rsidP="00F36284">
      <w:pPr>
        <w:pStyle w:val="CommentText"/>
        <w:rPr>
          <w:lang w:val="en-US"/>
        </w:rPr>
      </w:pPr>
      <w:r w:rsidRPr="0067327F">
        <w:rPr>
          <w:rStyle w:val="CommentReference"/>
          <w:highlight w:val="green"/>
        </w:rPr>
        <w:annotationRef/>
      </w:r>
      <w:r w:rsidRPr="00AC147D">
        <w:rPr>
          <w:highlight w:val="green"/>
          <w:lang w:val="en-US"/>
        </w:rPr>
        <w:t>This table is new</w:t>
      </w:r>
    </w:p>
  </w:comment>
  <w:comment w:id="69" w:author="Anna Gårdmark" w:date="2020-06-27T14:48:00Z" w:initials="AG">
    <w:p w14:paraId="7765A3D0" w14:textId="640FA3A7" w:rsidR="00F226F7" w:rsidRPr="00DD0E6E" w:rsidRDefault="00F226F7">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70" w:author="Max Lindmark" w:date="2020-07-27T15:22:00Z" w:initials="ML">
    <w:p w14:paraId="694E320F" w14:textId="17431BEF" w:rsidR="00F226F7" w:rsidRPr="00355B79" w:rsidRDefault="00F226F7">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71" w:author="Max Lindmark" w:date="2020-09-10T15:36:00Z" w:initials="ML">
    <w:p w14:paraId="7F53D2EA" w14:textId="016DFF5C" w:rsidR="00F226F7" w:rsidRPr="00F12434" w:rsidRDefault="00F226F7">
      <w:pPr>
        <w:pStyle w:val="CommentText"/>
        <w:rPr>
          <w:lang w:val="en-US"/>
        </w:rPr>
      </w:pPr>
      <w:r w:rsidRPr="001F0A85">
        <w:rPr>
          <w:rStyle w:val="CommentReference"/>
          <w:highlight w:val="green"/>
        </w:rPr>
        <w:annotationRef/>
      </w:r>
      <w:r w:rsidRPr="001F0A85">
        <w:rPr>
          <w:highlight w:val="green"/>
          <w:lang w:val="en-US"/>
        </w:rPr>
        <w:t>But note now that since the model actually changed with the addition of author-data, so it now should be mu_b3</w:t>
      </w:r>
      <w:r w:rsidR="00543EFD" w:rsidRPr="001F0A85">
        <w:rPr>
          <w:highlight w:val="green"/>
          <w:lang w:val="en-US"/>
        </w:rPr>
        <w:t xml:space="preserve"> because the selected model has all variables random</w:t>
      </w:r>
    </w:p>
  </w:comment>
  <w:comment w:id="72" w:author="Max Lindmark" w:date="2020-07-30T10:03:00Z" w:initials="ML">
    <w:p w14:paraId="1A000414" w14:textId="26F0451E" w:rsidR="00F226F7" w:rsidRPr="006D4950" w:rsidRDefault="00F226F7">
      <w:pPr>
        <w:pStyle w:val="CommentText"/>
        <w:rPr>
          <w:lang w:val="en-US"/>
        </w:rPr>
      </w:pPr>
      <w:r>
        <w:rPr>
          <w:rStyle w:val="CommentReference"/>
        </w:rPr>
        <w:annotationRef/>
      </w:r>
      <w:r w:rsidRPr="006D4950">
        <w:rPr>
          <w:lang w:val="en-US"/>
        </w:rPr>
        <w:t>I added a legend and change the predic</w:t>
      </w:r>
      <w:r>
        <w:rPr>
          <w:lang w:val="en-US"/>
        </w:rPr>
        <w:t xml:space="preserve">tion sizes to match those used in the conceptual figure (also the predictions are now from the quadratic not cube model). </w:t>
      </w:r>
    </w:p>
  </w:comment>
  <w:comment w:id="91" w:author="Max Lindmark" w:date="2020-09-10T15:46:00Z" w:initials="ML">
    <w:p w14:paraId="3F3852A0" w14:textId="3C0AD1AB" w:rsidR="00F226F7" w:rsidRPr="00A65DD7" w:rsidRDefault="00F226F7">
      <w:pPr>
        <w:pStyle w:val="CommentText"/>
        <w:rPr>
          <w:lang w:val="en-US"/>
        </w:rPr>
      </w:pPr>
      <w:r w:rsidRPr="00540D59">
        <w:rPr>
          <w:rStyle w:val="CommentReference"/>
          <w:highlight w:val="green"/>
        </w:rPr>
        <w:annotationRef/>
      </w:r>
      <w:r w:rsidRPr="00540D59">
        <w:rPr>
          <w:highlight w:val="green"/>
          <w:lang w:val="en-US"/>
        </w:rPr>
        <w:t>I think it works as it is (especially with the changes to the figure text), but if you want to raise some of the points you had before let me know!</w:t>
      </w:r>
    </w:p>
  </w:comment>
  <w:comment w:id="92" w:author="Max Lindmark" w:date="2020-02-06T11:21:00Z" w:initials="ML">
    <w:p w14:paraId="5C821D70" w14:textId="77777777" w:rsidR="00F226F7" w:rsidRPr="00457D7E" w:rsidRDefault="00F226F7"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93" w:author="Anna Gårdmark" w:date="2020-06-27T14:55:00Z" w:initials="AG">
    <w:p w14:paraId="77539DF2" w14:textId="2799E4AC" w:rsidR="00F226F7" w:rsidRPr="00DD0E6E" w:rsidRDefault="00F226F7">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94" w:author="Max Lindmark" w:date="2020-02-06T11:21:00Z" w:initials="ML">
    <w:p w14:paraId="2EFB91CB" w14:textId="77777777" w:rsidR="00F226F7" w:rsidRPr="00457D7E" w:rsidRDefault="00F226F7"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95" w:author="Max Lindmark" w:date="2020-02-06T11:20:00Z" w:initials="ML">
    <w:p w14:paraId="32E1D3B5" w14:textId="77777777" w:rsidR="00F226F7" w:rsidRPr="00457D7E" w:rsidRDefault="00F226F7"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F226F7" w:rsidRPr="00457D7E" w:rsidRDefault="00F226F7" w:rsidP="009E754E">
      <w:pPr>
        <w:pStyle w:val="CommentText"/>
        <w:rPr>
          <w:b/>
          <w:bCs/>
          <w:lang w:val="en-GB"/>
        </w:rPr>
      </w:pPr>
    </w:p>
    <w:p w14:paraId="00671C63" w14:textId="77777777" w:rsidR="00F226F7" w:rsidRPr="00457D7E" w:rsidRDefault="00F226F7" w:rsidP="009E754E">
      <w:pPr>
        <w:pStyle w:val="CommentText"/>
        <w:rPr>
          <w:b/>
          <w:bCs/>
          <w:lang w:val="en-GB"/>
        </w:rPr>
      </w:pPr>
      <w:r w:rsidRPr="00457D7E">
        <w:rPr>
          <w:b/>
          <w:bCs/>
          <w:lang w:val="en-GB"/>
        </w:rPr>
        <w:t>Would make this a much cleaner and easier to interpret figure</w:t>
      </w:r>
    </w:p>
    <w:p w14:paraId="0EB8B12C" w14:textId="77777777" w:rsidR="00F226F7" w:rsidRPr="00457D7E" w:rsidRDefault="00F226F7" w:rsidP="009E754E">
      <w:pPr>
        <w:pStyle w:val="CommentText"/>
        <w:rPr>
          <w:b/>
          <w:bCs/>
          <w:lang w:val="en-GB"/>
        </w:rPr>
      </w:pPr>
    </w:p>
  </w:comment>
  <w:comment w:id="98" w:author="Max Lindmark" w:date="2020-09-10T15:48:00Z" w:initials="ML">
    <w:p w14:paraId="2220BDD8" w14:textId="77777777" w:rsidR="00F226F7" w:rsidRPr="00E025BB" w:rsidRDefault="00F226F7">
      <w:pPr>
        <w:pStyle w:val="CommentText"/>
        <w:rPr>
          <w:highlight w:val="green"/>
          <w:lang w:val="en-US"/>
        </w:rPr>
      </w:pPr>
      <w:r w:rsidRPr="00E025BB">
        <w:rPr>
          <w:rStyle w:val="CommentReference"/>
          <w:highlight w:val="green"/>
        </w:rPr>
        <w:annotationRef/>
      </w:r>
      <w:r w:rsidRPr="00E025BB">
        <w:rPr>
          <w:highlight w:val="green"/>
          <w:lang w:val="en-US"/>
        </w:rPr>
        <w:t>In theory… I could change all the names of all parameters…. If we really think that’s necessary</w:t>
      </w:r>
    </w:p>
    <w:p w14:paraId="27EE8996" w14:textId="77777777" w:rsidR="00F226F7" w:rsidRPr="00E025BB" w:rsidRDefault="00F226F7">
      <w:pPr>
        <w:pStyle w:val="CommentText"/>
        <w:rPr>
          <w:highlight w:val="green"/>
          <w:lang w:val="en-US"/>
        </w:rPr>
      </w:pPr>
    </w:p>
    <w:p w14:paraId="1FB3CD6A" w14:textId="45BB7F59" w:rsidR="00F226F7" w:rsidRPr="00962F9F" w:rsidRDefault="00F226F7">
      <w:pPr>
        <w:pStyle w:val="CommentText"/>
        <w:rPr>
          <w:lang w:val="en-US"/>
        </w:rPr>
      </w:pPr>
      <w:r w:rsidRPr="00E025BB">
        <w:rPr>
          <w:highlight w:val="green"/>
          <w:lang w:val="en-US"/>
        </w:rPr>
        <w:t>e.g. int</w:t>
      </w:r>
      <w:r w:rsidRPr="00266E09">
        <w:rPr>
          <w:highlight w:val="green"/>
          <w:lang w:val="en-US"/>
        </w:rPr>
        <w:t xml:space="preserve">ercept[cod], </w:t>
      </w:r>
      <w:proofErr w:type="spellStart"/>
      <w:r w:rsidRPr="00266E09">
        <w:rPr>
          <w:highlight w:val="green"/>
          <w:lang w:val="en-US"/>
        </w:rPr>
        <w:t>mass_coef</w:t>
      </w:r>
      <w:proofErr w:type="spellEnd"/>
      <w:r w:rsidRPr="00266E09">
        <w:rPr>
          <w:highlight w:val="green"/>
          <w:lang w:val="en-US"/>
        </w:rPr>
        <w:t>[cod]… But I have so many models and figures</w:t>
      </w:r>
    </w:p>
  </w:comment>
  <w:comment w:id="99" w:author="Max Lindmark" w:date="2020-09-10T15:50:00Z" w:initials="ML">
    <w:p w14:paraId="4FC66105" w14:textId="474DB7C7" w:rsidR="00F226F7" w:rsidRPr="00072939" w:rsidRDefault="00F226F7">
      <w:pPr>
        <w:pStyle w:val="CommentText"/>
        <w:rPr>
          <w:lang w:val="en-US"/>
        </w:rPr>
      </w:pPr>
      <w:r w:rsidRPr="00016D79">
        <w:rPr>
          <w:rStyle w:val="CommentReference"/>
          <w:highlight w:val="green"/>
        </w:rPr>
        <w:annotationRef/>
      </w:r>
      <w:r w:rsidRPr="00016D79">
        <w:rPr>
          <w:highlight w:val="green"/>
          <w:lang w:val="en-US"/>
        </w:rPr>
        <w:t>This figure is new!</w:t>
      </w:r>
    </w:p>
  </w:comment>
  <w:comment w:id="100" w:author="Max Lindmark" w:date="2020-09-10T15:57:00Z" w:initials="ML">
    <w:p w14:paraId="39008C2C" w14:textId="77777777" w:rsidR="00F226F7" w:rsidRDefault="00F226F7">
      <w:pPr>
        <w:pStyle w:val="CommentText"/>
        <w:rPr>
          <w:lang w:val="en-US"/>
        </w:rPr>
      </w:pPr>
      <w:r>
        <w:rPr>
          <w:rStyle w:val="CommentReference"/>
        </w:rPr>
        <w:annotationRef/>
      </w:r>
      <w:r w:rsidRPr="00A22F57">
        <w:rPr>
          <w:lang w:val="en-US"/>
        </w:rPr>
        <w:t>This is what the QQ</w:t>
      </w:r>
      <w:r>
        <w:rPr>
          <w:lang w:val="en-US"/>
        </w:rPr>
        <w:t xml:space="preserve">-plot looked like: </w:t>
      </w:r>
    </w:p>
    <w:p w14:paraId="6E3FE6AE" w14:textId="77777777" w:rsidR="00F226F7" w:rsidRDefault="00F226F7">
      <w:pPr>
        <w:pStyle w:val="CommentText"/>
        <w:rPr>
          <w:lang w:val="en-US"/>
        </w:rPr>
      </w:pPr>
    </w:p>
    <w:p w14:paraId="7DA565BD" w14:textId="77777777" w:rsidR="00F226F7" w:rsidRDefault="00F226F7">
      <w:pPr>
        <w:pStyle w:val="CommentText"/>
        <w:rPr>
          <w:lang w:val="en-US"/>
        </w:rPr>
      </w:pPr>
      <w:r>
        <w:rPr>
          <w:noProof/>
          <w:lang w:val="en-GB"/>
        </w:rPr>
        <w:drawing>
          <wp:inline distT="0" distB="0" distL="0" distR="0" wp14:anchorId="187F7AD9" wp14:editId="24CAE98B">
            <wp:extent cx="2048954" cy="2298700"/>
            <wp:effectExtent l="0" t="0" r="0" b="0"/>
            <wp:docPr id="89" name="Picture 8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F226F7" w:rsidRDefault="00F226F7">
      <w:pPr>
        <w:pStyle w:val="CommentText"/>
        <w:rPr>
          <w:lang w:val="en-US"/>
        </w:rPr>
      </w:pPr>
    </w:p>
    <w:p w14:paraId="781417A2" w14:textId="35BA4085" w:rsidR="00F226F7" w:rsidRPr="00A22F57" w:rsidRDefault="00F226F7">
      <w:pPr>
        <w:pStyle w:val="CommentText"/>
        <w:rPr>
          <w:lang w:val="en-US"/>
        </w:rPr>
      </w:pPr>
      <w:r>
        <w:rPr>
          <w:lang w:val="en-US"/>
        </w:rPr>
        <w:t>Assuming a student model did not improve the looks</w:t>
      </w:r>
    </w:p>
  </w:comment>
  <w:comment w:id="117" w:author="Max Lindmark" w:date="2020-09-10T16:11:00Z" w:initials="ML">
    <w:p w14:paraId="6236C2D8" w14:textId="29A504CB" w:rsidR="00F226F7" w:rsidRPr="003A7321" w:rsidRDefault="00F226F7">
      <w:pPr>
        <w:pStyle w:val="CommentText"/>
        <w:rPr>
          <w:lang w:val="en-US"/>
        </w:rPr>
      </w:pPr>
      <w:r w:rsidRPr="00B05A8F">
        <w:rPr>
          <w:rStyle w:val="CommentReference"/>
          <w:highlight w:val="green"/>
        </w:rPr>
        <w:annotationRef/>
      </w:r>
      <w:r w:rsidRPr="003A7321">
        <w:rPr>
          <w:highlight w:val="green"/>
          <w:lang w:val="en-US"/>
        </w:rPr>
        <w:t>This figure is new!</w:t>
      </w:r>
    </w:p>
  </w:comment>
  <w:comment w:id="118" w:author="Max Lindmark" w:date="2020-09-10T15:57:00Z" w:initials="ML">
    <w:p w14:paraId="54874CD7" w14:textId="77777777" w:rsidR="00F226F7" w:rsidRDefault="00F226F7" w:rsidP="00D55E71">
      <w:pPr>
        <w:pStyle w:val="CommentText"/>
        <w:rPr>
          <w:lang w:val="en-US"/>
        </w:rPr>
      </w:pPr>
      <w:r>
        <w:rPr>
          <w:rStyle w:val="CommentReference"/>
        </w:rPr>
        <w:annotationRef/>
      </w:r>
      <w:r w:rsidRPr="00A22F57">
        <w:rPr>
          <w:lang w:val="en-US"/>
        </w:rPr>
        <w:t>This is what the QQ</w:t>
      </w:r>
      <w:r>
        <w:rPr>
          <w:lang w:val="en-US"/>
        </w:rPr>
        <w:t xml:space="preserve">-plot looked like: </w:t>
      </w:r>
    </w:p>
    <w:p w14:paraId="659BB8A8" w14:textId="77777777" w:rsidR="00F226F7" w:rsidRDefault="00F226F7" w:rsidP="00D55E71">
      <w:pPr>
        <w:pStyle w:val="CommentText"/>
        <w:rPr>
          <w:lang w:val="en-US"/>
        </w:rPr>
      </w:pPr>
    </w:p>
    <w:p w14:paraId="2207FC18" w14:textId="60C209A8" w:rsidR="00F226F7" w:rsidRDefault="00F226F7" w:rsidP="00D55E71">
      <w:pPr>
        <w:pStyle w:val="CommentText"/>
        <w:rPr>
          <w:lang w:val="en-US"/>
        </w:rPr>
      </w:pPr>
      <w:r>
        <w:rPr>
          <w:noProof/>
          <w:lang w:val="en-GB"/>
        </w:rPr>
        <w:drawing>
          <wp:inline distT="0" distB="0" distL="0" distR="0" wp14:anchorId="0EF9595C" wp14:editId="3AAD3610">
            <wp:extent cx="1478452" cy="1689735"/>
            <wp:effectExtent l="0" t="0" r="0" b="0"/>
            <wp:docPr id="90" name="Picture 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F226F7" w:rsidRDefault="00F226F7" w:rsidP="00D55E71">
      <w:pPr>
        <w:pStyle w:val="CommentText"/>
        <w:rPr>
          <w:lang w:val="en-US"/>
        </w:rPr>
      </w:pPr>
    </w:p>
    <w:p w14:paraId="00337E54" w14:textId="77777777" w:rsidR="00F226F7" w:rsidRPr="00A22F57" w:rsidRDefault="00F226F7" w:rsidP="00D55E71">
      <w:pPr>
        <w:pStyle w:val="CommentText"/>
        <w:rPr>
          <w:lang w:val="en-US"/>
        </w:rPr>
      </w:pPr>
      <w:r>
        <w:rPr>
          <w:lang w:val="en-US"/>
        </w:rPr>
        <w:t>Assuming a student model did not improve the looks</w:t>
      </w:r>
    </w:p>
  </w:comment>
  <w:comment w:id="133" w:author="Max Lindmark" w:date="2020-07-30T08:56:00Z" w:initials="ML">
    <w:p w14:paraId="700667F5" w14:textId="19EAE43F" w:rsidR="00F226F7" w:rsidRPr="00C839E7" w:rsidRDefault="00F226F7">
      <w:pPr>
        <w:pStyle w:val="CommentText"/>
        <w:rPr>
          <w:lang w:val="en-US"/>
        </w:rPr>
      </w:pPr>
      <w:r w:rsidRPr="005E67E4">
        <w:rPr>
          <w:rStyle w:val="CommentReference"/>
          <w:highlight w:val="green"/>
        </w:rPr>
        <w:annotationRef/>
      </w:r>
      <w:r w:rsidRPr="005E67E4">
        <w:rPr>
          <w:highlight w:val="green"/>
          <w:lang w:val="en-US"/>
        </w:rPr>
        <w:t xml:space="preserve">Must have forgotten to add model validation </w:t>
      </w:r>
      <w:r w:rsidR="004166B2" w:rsidRPr="005E67E4">
        <w:rPr>
          <w:highlight w:val="green"/>
          <w:lang w:val="en-US"/>
        </w:rPr>
        <w:t>to the polynomial model befor</w:t>
      </w:r>
      <w:r w:rsidR="005E67E4" w:rsidRPr="005E67E4">
        <w:rPr>
          <w:highlight w:val="green"/>
          <w:lang w:val="en-US"/>
        </w:rPr>
        <w:t>e so these are all new</w:t>
      </w:r>
    </w:p>
  </w:comment>
  <w:comment w:id="139" w:author="Max Lindmark" w:date="2020-09-10T16:08:00Z" w:initials="ML">
    <w:p w14:paraId="7D3A6755" w14:textId="50FD1615" w:rsidR="00F226F7" w:rsidRPr="000D70FF" w:rsidRDefault="00F226F7">
      <w:pPr>
        <w:pStyle w:val="CommentText"/>
        <w:rPr>
          <w:lang w:val="en-US"/>
        </w:rPr>
      </w:pPr>
      <w:r w:rsidRPr="00894F89">
        <w:rPr>
          <w:rStyle w:val="CommentReference"/>
          <w:highlight w:val="green"/>
        </w:rPr>
        <w:annotationRef/>
      </w:r>
      <w:r w:rsidRPr="000D70FF">
        <w:rPr>
          <w:highlight w:val="green"/>
          <w:lang w:val="en-US"/>
        </w:rPr>
        <w:t>This figure is new!</w:t>
      </w:r>
    </w:p>
  </w:comment>
  <w:comment w:id="140" w:author="Max Lindmark" w:date="2020-09-10T15:57:00Z" w:initials="ML">
    <w:p w14:paraId="26401757" w14:textId="142AB5E0" w:rsidR="00F226F7" w:rsidRDefault="00F226F7" w:rsidP="00894F89">
      <w:pPr>
        <w:pStyle w:val="CommentText"/>
        <w:rPr>
          <w:lang w:val="en-US"/>
        </w:rPr>
      </w:pPr>
      <w:r>
        <w:rPr>
          <w:rStyle w:val="CommentReference"/>
        </w:rPr>
        <w:annotationRef/>
      </w:r>
      <w:r w:rsidRPr="00A22F57">
        <w:rPr>
          <w:lang w:val="en-US"/>
        </w:rPr>
        <w:t>This is what the</w:t>
      </w:r>
      <w:r>
        <w:rPr>
          <w:lang w:val="en-US"/>
        </w:rPr>
        <w:t xml:space="preserve"> </w:t>
      </w:r>
      <w:proofErr w:type="spellStart"/>
      <w:r>
        <w:rPr>
          <w:lang w:val="en-US"/>
        </w:rPr>
        <w:t>resid</w:t>
      </w:r>
      <w:proofErr w:type="spellEnd"/>
      <w:r>
        <w:rPr>
          <w:lang w:val="en-US"/>
        </w:rPr>
        <w:t xml:space="preserve"> and</w:t>
      </w:r>
      <w:r w:rsidRPr="00A22F57">
        <w:rPr>
          <w:lang w:val="en-US"/>
        </w:rPr>
        <w:t xml:space="preserve"> QQ</w:t>
      </w:r>
      <w:r>
        <w:rPr>
          <w:lang w:val="en-US"/>
        </w:rPr>
        <w:t xml:space="preserve">-plot looked like WITHOUT a model on sigma: </w:t>
      </w:r>
    </w:p>
    <w:p w14:paraId="459015A9" w14:textId="7923C3A3" w:rsidR="00F226F7" w:rsidRDefault="00F226F7" w:rsidP="00894F89">
      <w:pPr>
        <w:pStyle w:val="CommentText"/>
        <w:rPr>
          <w:lang w:val="en-US"/>
        </w:rPr>
      </w:pPr>
    </w:p>
    <w:p w14:paraId="6C154E88" w14:textId="7E1E0998" w:rsidR="00F226F7" w:rsidRDefault="00F226F7" w:rsidP="00894F89">
      <w:pPr>
        <w:pStyle w:val="CommentText"/>
        <w:rPr>
          <w:lang w:val="en-US"/>
        </w:rPr>
      </w:pPr>
      <w:r>
        <w:rPr>
          <w:noProof/>
        </w:rPr>
        <w:drawing>
          <wp:inline distT="0" distB="0" distL="0" distR="0" wp14:anchorId="3006DAF1" wp14:editId="5AF82E88">
            <wp:extent cx="1946226" cy="1225685"/>
            <wp:effectExtent l="0" t="0" r="0"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F226F7" w:rsidRDefault="00F226F7" w:rsidP="00894F89">
      <w:pPr>
        <w:pStyle w:val="CommentText"/>
        <w:rPr>
          <w:lang w:val="en-US"/>
        </w:rPr>
      </w:pPr>
    </w:p>
    <w:p w14:paraId="227690F8" w14:textId="7261352E" w:rsidR="00F226F7" w:rsidRDefault="00F226F7" w:rsidP="00894F89">
      <w:pPr>
        <w:pStyle w:val="CommentText"/>
        <w:rPr>
          <w:lang w:val="en-US"/>
        </w:rPr>
      </w:pPr>
      <w:r>
        <w:rPr>
          <w:lang w:val="en-US"/>
        </w:rPr>
        <w:t>Including a model on sigma improved the residuals a lot!</w:t>
      </w:r>
    </w:p>
    <w:p w14:paraId="4BEA5DF8" w14:textId="77777777" w:rsidR="00F226F7" w:rsidRDefault="00F226F7" w:rsidP="00894F89">
      <w:pPr>
        <w:pStyle w:val="CommentText"/>
        <w:rPr>
          <w:lang w:val="en-US"/>
        </w:rPr>
      </w:pPr>
    </w:p>
    <w:p w14:paraId="03CC244C" w14:textId="05A7866C" w:rsidR="00F226F7" w:rsidRDefault="00F226F7" w:rsidP="00894F89">
      <w:pPr>
        <w:pStyle w:val="CommentText"/>
        <w:rPr>
          <w:lang w:val="en-US"/>
        </w:rPr>
      </w:pPr>
      <w:r>
        <w:rPr>
          <w:noProof/>
          <w:lang w:val="en-GB"/>
        </w:rPr>
        <w:drawing>
          <wp:inline distT="0" distB="0" distL="0" distR="0" wp14:anchorId="171C0986" wp14:editId="4EBE2D34">
            <wp:extent cx="2384560" cy="1371991"/>
            <wp:effectExtent l="0" t="0" r="3175" b="0"/>
            <wp:docPr id="92" name="Picture 9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F226F7" w:rsidRDefault="00F226F7" w:rsidP="00894F89">
      <w:pPr>
        <w:pStyle w:val="CommentText"/>
        <w:rPr>
          <w:lang w:val="en-US"/>
        </w:rPr>
      </w:pPr>
    </w:p>
    <w:p w14:paraId="03AAB974" w14:textId="77777777" w:rsidR="00F226F7" w:rsidRDefault="00F226F7" w:rsidP="00894F89">
      <w:pPr>
        <w:pStyle w:val="CommentText"/>
        <w:rPr>
          <w:lang w:val="en-US"/>
        </w:rPr>
      </w:pPr>
    </w:p>
    <w:p w14:paraId="49993A38" w14:textId="610E917E" w:rsidR="00F226F7" w:rsidRDefault="00F226F7" w:rsidP="00894F89">
      <w:pPr>
        <w:pStyle w:val="CommentText"/>
        <w:rPr>
          <w:lang w:val="en-US"/>
        </w:rPr>
      </w:pPr>
    </w:p>
    <w:p w14:paraId="4AE02D10" w14:textId="77777777" w:rsidR="00F226F7" w:rsidRPr="00A22F57" w:rsidRDefault="00F226F7" w:rsidP="00894F89">
      <w:pPr>
        <w:pStyle w:val="CommentText"/>
        <w:rPr>
          <w:lang w:val="en-US"/>
        </w:rPr>
      </w:pPr>
      <w:r>
        <w:rPr>
          <w:lang w:val="en-US"/>
        </w:rPr>
        <w:t>Assuming a student model did not improve the looks</w:t>
      </w:r>
    </w:p>
  </w:comment>
  <w:comment w:id="151" w:author="Max Lindmark" w:date="2020-09-10T16:24:00Z" w:initials="ML">
    <w:p w14:paraId="1134E808" w14:textId="1BDA2C07" w:rsidR="00F226F7" w:rsidRPr="000623CD" w:rsidRDefault="00F226F7">
      <w:pPr>
        <w:pStyle w:val="CommentText"/>
        <w:rPr>
          <w:lang w:val="en-US"/>
        </w:rPr>
      </w:pPr>
      <w:r w:rsidRPr="009E5C10">
        <w:rPr>
          <w:rStyle w:val="CommentReference"/>
          <w:highlight w:val="green"/>
        </w:rPr>
        <w:annotationRef/>
      </w:r>
      <w:r w:rsidRPr="00E87572">
        <w:rPr>
          <w:highlight w:val="green"/>
          <w:lang w:val="en-US"/>
        </w:rPr>
        <w:t>This figure is new!</w:t>
      </w:r>
    </w:p>
  </w:comment>
  <w:comment w:id="152" w:author="Max Lindmark" w:date="2020-09-10T15:57:00Z" w:initials="ML">
    <w:p w14:paraId="26A9BC51" w14:textId="49B65C2F" w:rsidR="00F226F7" w:rsidRDefault="00F226F7" w:rsidP="00E87572">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58AA32C9" w14:textId="51304308" w:rsidR="00F226F7" w:rsidRDefault="00F226F7" w:rsidP="00E87572">
      <w:pPr>
        <w:pStyle w:val="CommentText"/>
        <w:rPr>
          <w:lang w:val="en-US"/>
        </w:rPr>
      </w:pPr>
    </w:p>
    <w:p w14:paraId="3C2B46CB" w14:textId="6EBCE57B" w:rsidR="00F226F7" w:rsidRDefault="00F226F7" w:rsidP="00E87572">
      <w:pPr>
        <w:pStyle w:val="CommentText"/>
        <w:rPr>
          <w:lang w:val="en-US"/>
        </w:rPr>
      </w:pPr>
      <w:r>
        <w:rPr>
          <w:noProof/>
          <w:lang w:val="en-GB"/>
        </w:rPr>
        <w:drawing>
          <wp:inline distT="0" distB="0" distL="0" distR="0" wp14:anchorId="5FBC9120" wp14:editId="42F9024A">
            <wp:extent cx="1556128" cy="1786890"/>
            <wp:effectExtent l="0" t="0" r="6350" b="381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F226F7" w:rsidRDefault="00F226F7" w:rsidP="00E87572">
      <w:pPr>
        <w:pStyle w:val="CommentText"/>
        <w:rPr>
          <w:lang w:val="en-US"/>
        </w:rPr>
      </w:pPr>
    </w:p>
    <w:p w14:paraId="6347C09F" w14:textId="77777777" w:rsidR="00F226F7" w:rsidRPr="00A22F57" w:rsidRDefault="00F226F7" w:rsidP="00E87572">
      <w:pPr>
        <w:pStyle w:val="CommentText"/>
        <w:rPr>
          <w:lang w:val="en-US"/>
        </w:rPr>
      </w:pPr>
      <w:r>
        <w:rPr>
          <w:lang w:val="en-US"/>
        </w:rPr>
        <w:t>Assuming a student model did not improve the looks</w:t>
      </w:r>
    </w:p>
  </w:comment>
  <w:comment w:id="171" w:author="Max Lindmark" w:date="2020-09-10T16:49:00Z" w:initials="ML">
    <w:p w14:paraId="2F298C71" w14:textId="5FFDA626" w:rsidR="00F226F7" w:rsidRPr="002B5AC3" w:rsidRDefault="00F226F7">
      <w:pPr>
        <w:pStyle w:val="CommentText"/>
        <w:rPr>
          <w:lang w:val="en-US"/>
        </w:rPr>
      </w:pPr>
      <w:r w:rsidRPr="00EB2E9E">
        <w:rPr>
          <w:rStyle w:val="CommentReference"/>
          <w:highlight w:val="green"/>
        </w:rPr>
        <w:annotationRef/>
      </w:r>
      <w:r w:rsidRPr="002B5AC3">
        <w:rPr>
          <w:highlight w:val="green"/>
          <w:lang w:val="en-US"/>
        </w:rPr>
        <w:t>This figure is new!</w:t>
      </w:r>
    </w:p>
  </w:comment>
  <w:comment w:id="172" w:author="Max Lindmark" w:date="2020-09-10T15:57:00Z" w:initials="ML">
    <w:p w14:paraId="0D6F2632" w14:textId="77777777" w:rsidR="00F226F7" w:rsidRDefault="00F226F7" w:rsidP="00C31E39">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7C18F479" w14:textId="77777777" w:rsidR="00F226F7" w:rsidRDefault="00F226F7" w:rsidP="00C31E39">
      <w:pPr>
        <w:pStyle w:val="CommentText"/>
        <w:rPr>
          <w:lang w:val="en-US"/>
        </w:rPr>
      </w:pPr>
    </w:p>
    <w:p w14:paraId="6467BB85" w14:textId="0254DD4C" w:rsidR="00F226F7" w:rsidRDefault="00F226F7" w:rsidP="00C31E39">
      <w:pPr>
        <w:pStyle w:val="CommentText"/>
        <w:rPr>
          <w:lang w:val="en-US"/>
        </w:rPr>
      </w:pPr>
      <w:r>
        <w:rPr>
          <w:noProof/>
          <w:lang w:val="en-GB"/>
        </w:rPr>
        <w:drawing>
          <wp:inline distT="0" distB="0" distL="0" distR="0" wp14:anchorId="0CBA5B85" wp14:editId="711FEDCB">
            <wp:extent cx="1984442" cy="2292783"/>
            <wp:effectExtent l="0" t="0" r="0" b="635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F226F7" w:rsidRDefault="00F226F7" w:rsidP="00C31E39">
      <w:pPr>
        <w:pStyle w:val="CommentText"/>
        <w:rPr>
          <w:lang w:val="en-US"/>
        </w:rPr>
      </w:pPr>
    </w:p>
    <w:p w14:paraId="43268B76" w14:textId="77777777" w:rsidR="00F226F7" w:rsidRPr="00A22F57" w:rsidRDefault="00F226F7" w:rsidP="00C31E39">
      <w:pPr>
        <w:pStyle w:val="CommentText"/>
        <w:rPr>
          <w:lang w:val="en-US"/>
        </w:rPr>
      </w:pPr>
      <w:r>
        <w:rPr>
          <w:lang w:val="en-US"/>
        </w:rP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7CD1CB3C" w15:done="0"/>
  <w15:commentEx w15:paraId="205BFDE2" w15:done="0"/>
  <w15:commentEx w15:paraId="15788999" w15:done="0"/>
  <w15:commentEx w15:paraId="4BB85079" w15:done="0"/>
  <w15:commentEx w15:paraId="1232D05E" w15:done="0"/>
  <w15:commentEx w15:paraId="34B431E9"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3F3852A0" w15:done="0"/>
  <w15:commentEx w15:paraId="5C821D70" w15:done="0"/>
  <w15:commentEx w15:paraId="77539DF2" w15:paraIdParent="5C821D70" w15:done="0"/>
  <w15:commentEx w15:paraId="2EFB91CB" w15:done="0"/>
  <w15:commentEx w15:paraId="0EB8B12C" w15:done="0"/>
  <w15:commentEx w15:paraId="1FB3CD6A" w15:done="0"/>
  <w15:commentEx w15:paraId="4FC66105" w15:done="0"/>
  <w15:commentEx w15:paraId="781417A2" w15:done="0"/>
  <w15:commentEx w15:paraId="6236C2D8" w15:done="0"/>
  <w15:commentEx w15:paraId="00337E54" w15:done="0"/>
  <w15:commentEx w15:paraId="700667F5"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A9DFD" w16cex:dateUtc="2020-07-28T10:52:00Z"/>
  <w16cex:commentExtensible w16cex:durableId="22C974F4" w16cex:dateUtc="2020-07-27T13:44:00Z"/>
  <w16cex:commentExtensible w16cex:durableId="22E4F376" w16cex:dateUtc="2020-08-17T10:15: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7CD1CB3C" w16cid:durableId="22CA9DFD"/>
  <w16cid:commentId w16cid:paraId="205BFDE2" w16cid:durableId="22C974F4"/>
  <w16cid:commentId w16cid:paraId="15788999" w16cid:durableId="22E4F376"/>
  <w16cid:commentId w16cid:paraId="4BB85079" w16cid:durableId="22C96F00"/>
  <w16cid:commentId w16cid:paraId="1232D05E" w16cid:durableId="22C96F03"/>
  <w16cid:commentId w16cid:paraId="34B431E9" w16cid:durableId="22E536A8"/>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FB3CD6A" w16cid:durableId="2304C95A"/>
  <w16cid:commentId w16cid:paraId="4FC66105" w16cid:durableId="2304C9CD"/>
  <w16cid:commentId w16cid:paraId="781417A2" w16cid:durableId="2304CB76"/>
  <w16cid:commentId w16cid:paraId="6236C2D8" w16cid:durableId="2304CEA3"/>
  <w16cid:commentId w16cid:paraId="00337E54" w16cid:durableId="2304CCC5"/>
  <w16cid:commentId w16cid:paraId="700667F5" w16cid:durableId="22CD09D5"/>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9D9E19B" w14:textId="77777777" w:rsidR="00B23D61" w:rsidRDefault="00B23D61" w:rsidP="00B65B3A">
      <w:r>
        <w:separator/>
      </w:r>
    </w:p>
    <w:p w14:paraId="46B0E17B" w14:textId="77777777" w:rsidR="00B23D61" w:rsidRDefault="00B23D61"/>
  </w:endnote>
  <w:endnote w:type="continuationSeparator" w:id="0">
    <w:p w14:paraId="1261FDE1" w14:textId="77777777" w:rsidR="00B23D61" w:rsidRDefault="00B23D61" w:rsidP="00B65B3A">
      <w:r>
        <w:continuationSeparator/>
      </w:r>
    </w:p>
    <w:p w14:paraId="54554D8B" w14:textId="77777777" w:rsidR="00B23D61" w:rsidRDefault="00B23D6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F226F7" w:rsidRDefault="00F226F7">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F226F7" w:rsidRDefault="00F22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3C3F49" w14:textId="77777777" w:rsidR="00B23D61" w:rsidRDefault="00B23D61" w:rsidP="00B65B3A">
      <w:r>
        <w:separator/>
      </w:r>
    </w:p>
  </w:footnote>
  <w:footnote w:type="continuationSeparator" w:id="0">
    <w:p w14:paraId="29490033" w14:textId="77777777" w:rsidR="00B23D61" w:rsidRDefault="00B23D61"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26F7" w:rsidRDefault="00F226F7" w:rsidP="00B65B3A">
    <w:pPr>
      <w:pStyle w:val="Header"/>
      <w:spacing w:before="240" w:after="276"/>
    </w:pPr>
  </w:p>
  <w:p w14:paraId="2835C4F5" w14:textId="77777777" w:rsidR="00F226F7" w:rsidRDefault="00F226F7" w:rsidP="00B65B3A">
    <w:pPr>
      <w:spacing w:after="276"/>
    </w:pPr>
  </w:p>
  <w:p w14:paraId="31D1C0B9" w14:textId="77777777" w:rsidR="00F226F7" w:rsidRDefault="00F226F7"/>
  <w:p w14:paraId="56DB4B41" w14:textId="77777777" w:rsidR="00F226F7" w:rsidRDefault="00F226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26F7" w:rsidRPr="00B30794" w:rsidRDefault="00F226F7"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75"/>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CDA"/>
    <w:rsid w:val="0003125C"/>
    <w:rsid w:val="00031B52"/>
    <w:rsid w:val="000326C7"/>
    <w:rsid w:val="00032D32"/>
    <w:rsid w:val="00033D1D"/>
    <w:rsid w:val="0003516B"/>
    <w:rsid w:val="00035221"/>
    <w:rsid w:val="00036767"/>
    <w:rsid w:val="0003691D"/>
    <w:rsid w:val="000369ED"/>
    <w:rsid w:val="00037581"/>
    <w:rsid w:val="00037B31"/>
    <w:rsid w:val="000405B9"/>
    <w:rsid w:val="00040639"/>
    <w:rsid w:val="00040A57"/>
    <w:rsid w:val="0004173C"/>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D47"/>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4AE4"/>
    <w:rsid w:val="0008558C"/>
    <w:rsid w:val="00085816"/>
    <w:rsid w:val="00085EA0"/>
    <w:rsid w:val="00090AD0"/>
    <w:rsid w:val="00093327"/>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7BFE"/>
    <w:rsid w:val="000B1042"/>
    <w:rsid w:val="000B1194"/>
    <w:rsid w:val="000B165D"/>
    <w:rsid w:val="000B2641"/>
    <w:rsid w:val="000B2B57"/>
    <w:rsid w:val="000B3697"/>
    <w:rsid w:val="000B3829"/>
    <w:rsid w:val="000B5931"/>
    <w:rsid w:val="000B5D24"/>
    <w:rsid w:val="000B6164"/>
    <w:rsid w:val="000B61DD"/>
    <w:rsid w:val="000B74D0"/>
    <w:rsid w:val="000C1CC2"/>
    <w:rsid w:val="000C2E93"/>
    <w:rsid w:val="000C30BC"/>
    <w:rsid w:val="000C3FBD"/>
    <w:rsid w:val="000C4AEF"/>
    <w:rsid w:val="000C4D53"/>
    <w:rsid w:val="000C5E36"/>
    <w:rsid w:val="000C5E3D"/>
    <w:rsid w:val="000C78E5"/>
    <w:rsid w:val="000C7DEE"/>
    <w:rsid w:val="000D0FE3"/>
    <w:rsid w:val="000D10B2"/>
    <w:rsid w:val="000D19D9"/>
    <w:rsid w:val="000D19E8"/>
    <w:rsid w:val="000D2CC7"/>
    <w:rsid w:val="000D3977"/>
    <w:rsid w:val="000D4E9B"/>
    <w:rsid w:val="000D6311"/>
    <w:rsid w:val="000D70FF"/>
    <w:rsid w:val="000E2703"/>
    <w:rsid w:val="000E2F98"/>
    <w:rsid w:val="000E3D94"/>
    <w:rsid w:val="000E4B5B"/>
    <w:rsid w:val="000E5BE8"/>
    <w:rsid w:val="000E6188"/>
    <w:rsid w:val="000E67FF"/>
    <w:rsid w:val="000E74B7"/>
    <w:rsid w:val="000E7F63"/>
    <w:rsid w:val="000F015A"/>
    <w:rsid w:val="000F0583"/>
    <w:rsid w:val="000F21BD"/>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4FEF"/>
    <w:rsid w:val="00116162"/>
    <w:rsid w:val="0011677B"/>
    <w:rsid w:val="001168AF"/>
    <w:rsid w:val="001170C0"/>
    <w:rsid w:val="001174A0"/>
    <w:rsid w:val="0011776D"/>
    <w:rsid w:val="00121A54"/>
    <w:rsid w:val="0012289B"/>
    <w:rsid w:val="001231E4"/>
    <w:rsid w:val="00123287"/>
    <w:rsid w:val="00124ECF"/>
    <w:rsid w:val="00125ED1"/>
    <w:rsid w:val="00130327"/>
    <w:rsid w:val="00134450"/>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775B"/>
    <w:rsid w:val="00150DE5"/>
    <w:rsid w:val="00152606"/>
    <w:rsid w:val="00152A43"/>
    <w:rsid w:val="00152C1E"/>
    <w:rsid w:val="00153304"/>
    <w:rsid w:val="00153387"/>
    <w:rsid w:val="00153AA7"/>
    <w:rsid w:val="0015461A"/>
    <w:rsid w:val="00154680"/>
    <w:rsid w:val="001557B6"/>
    <w:rsid w:val="00156D64"/>
    <w:rsid w:val="001606A7"/>
    <w:rsid w:val="00160C3E"/>
    <w:rsid w:val="00161378"/>
    <w:rsid w:val="00161E24"/>
    <w:rsid w:val="00163775"/>
    <w:rsid w:val="00163BD3"/>
    <w:rsid w:val="0016432D"/>
    <w:rsid w:val="001662CF"/>
    <w:rsid w:val="00166496"/>
    <w:rsid w:val="00166798"/>
    <w:rsid w:val="00166C40"/>
    <w:rsid w:val="00171577"/>
    <w:rsid w:val="001725E8"/>
    <w:rsid w:val="00172ADC"/>
    <w:rsid w:val="00173599"/>
    <w:rsid w:val="00174445"/>
    <w:rsid w:val="00174BC9"/>
    <w:rsid w:val="00175634"/>
    <w:rsid w:val="00175CBD"/>
    <w:rsid w:val="00175F1D"/>
    <w:rsid w:val="0017644D"/>
    <w:rsid w:val="00176A7C"/>
    <w:rsid w:val="00180A29"/>
    <w:rsid w:val="0018108D"/>
    <w:rsid w:val="0018395F"/>
    <w:rsid w:val="001842F8"/>
    <w:rsid w:val="0018448F"/>
    <w:rsid w:val="001844E7"/>
    <w:rsid w:val="0018481E"/>
    <w:rsid w:val="00184F6D"/>
    <w:rsid w:val="001864ED"/>
    <w:rsid w:val="00186762"/>
    <w:rsid w:val="001869D4"/>
    <w:rsid w:val="00187745"/>
    <w:rsid w:val="00190949"/>
    <w:rsid w:val="00190B14"/>
    <w:rsid w:val="001918E0"/>
    <w:rsid w:val="00191F75"/>
    <w:rsid w:val="00192E68"/>
    <w:rsid w:val="00193CAC"/>
    <w:rsid w:val="00193D3B"/>
    <w:rsid w:val="001966BD"/>
    <w:rsid w:val="00196B58"/>
    <w:rsid w:val="00197B0E"/>
    <w:rsid w:val="001A0054"/>
    <w:rsid w:val="001A15E5"/>
    <w:rsid w:val="001A18DC"/>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26D8"/>
    <w:rsid w:val="001B3592"/>
    <w:rsid w:val="001B4646"/>
    <w:rsid w:val="001B4E2B"/>
    <w:rsid w:val="001B4ED3"/>
    <w:rsid w:val="001B7D61"/>
    <w:rsid w:val="001C0D97"/>
    <w:rsid w:val="001C2858"/>
    <w:rsid w:val="001C3220"/>
    <w:rsid w:val="001C3335"/>
    <w:rsid w:val="001C421D"/>
    <w:rsid w:val="001C464D"/>
    <w:rsid w:val="001C4BC6"/>
    <w:rsid w:val="001C4F55"/>
    <w:rsid w:val="001C6078"/>
    <w:rsid w:val="001C716B"/>
    <w:rsid w:val="001C71E7"/>
    <w:rsid w:val="001C7BA5"/>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2007B3"/>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E30"/>
    <w:rsid w:val="002210A0"/>
    <w:rsid w:val="002213C3"/>
    <w:rsid w:val="002216B8"/>
    <w:rsid w:val="00222D4E"/>
    <w:rsid w:val="0022679A"/>
    <w:rsid w:val="00226C97"/>
    <w:rsid w:val="00226ED4"/>
    <w:rsid w:val="00231B2F"/>
    <w:rsid w:val="00232350"/>
    <w:rsid w:val="00232536"/>
    <w:rsid w:val="00232D7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72F4"/>
    <w:rsid w:val="00247DF0"/>
    <w:rsid w:val="00247FCA"/>
    <w:rsid w:val="00250777"/>
    <w:rsid w:val="002509CC"/>
    <w:rsid w:val="00251070"/>
    <w:rsid w:val="002516E7"/>
    <w:rsid w:val="00252FB5"/>
    <w:rsid w:val="00253BE7"/>
    <w:rsid w:val="00253C7D"/>
    <w:rsid w:val="00254101"/>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FD1"/>
    <w:rsid w:val="002713B1"/>
    <w:rsid w:val="002716B1"/>
    <w:rsid w:val="002717BA"/>
    <w:rsid w:val="0027209B"/>
    <w:rsid w:val="00273751"/>
    <w:rsid w:val="00274D73"/>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FF8"/>
    <w:rsid w:val="002978B3"/>
    <w:rsid w:val="002A1574"/>
    <w:rsid w:val="002A3D5C"/>
    <w:rsid w:val="002A4B22"/>
    <w:rsid w:val="002A6A3B"/>
    <w:rsid w:val="002A7901"/>
    <w:rsid w:val="002B0CCB"/>
    <w:rsid w:val="002B1321"/>
    <w:rsid w:val="002B2FB8"/>
    <w:rsid w:val="002B3399"/>
    <w:rsid w:val="002B3C2A"/>
    <w:rsid w:val="002B42FA"/>
    <w:rsid w:val="002B4435"/>
    <w:rsid w:val="002B5AC3"/>
    <w:rsid w:val="002B5AE4"/>
    <w:rsid w:val="002B5EFE"/>
    <w:rsid w:val="002B5F5A"/>
    <w:rsid w:val="002B60F9"/>
    <w:rsid w:val="002B783E"/>
    <w:rsid w:val="002B7A67"/>
    <w:rsid w:val="002B7B23"/>
    <w:rsid w:val="002C00B8"/>
    <w:rsid w:val="002C2889"/>
    <w:rsid w:val="002C3B90"/>
    <w:rsid w:val="002C3E4A"/>
    <w:rsid w:val="002C5BC6"/>
    <w:rsid w:val="002C716F"/>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41D"/>
    <w:rsid w:val="003025B9"/>
    <w:rsid w:val="003045E0"/>
    <w:rsid w:val="00304FE5"/>
    <w:rsid w:val="003061B6"/>
    <w:rsid w:val="00306576"/>
    <w:rsid w:val="003071DF"/>
    <w:rsid w:val="00311F50"/>
    <w:rsid w:val="00313E72"/>
    <w:rsid w:val="003149AC"/>
    <w:rsid w:val="00314E1D"/>
    <w:rsid w:val="003152C4"/>
    <w:rsid w:val="00316043"/>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658F"/>
    <w:rsid w:val="0035698C"/>
    <w:rsid w:val="00356D12"/>
    <w:rsid w:val="00357867"/>
    <w:rsid w:val="00357E3D"/>
    <w:rsid w:val="00357E7A"/>
    <w:rsid w:val="00357F1F"/>
    <w:rsid w:val="003608BD"/>
    <w:rsid w:val="003614CE"/>
    <w:rsid w:val="003615B0"/>
    <w:rsid w:val="00361F96"/>
    <w:rsid w:val="00362712"/>
    <w:rsid w:val="0036404F"/>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0FB2"/>
    <w:rsid w:val="00381258"/>
    <w:rsid w:val="00382192"/>
    <w:rsid w:val="00382F69"/>
    <w:rsid w:val="00383C7E"/>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DC7"/>
    <w:rsid w:val="003A3759"/>
    <w:rsid w:val="003A384F"/>
    <w:rsid w:val="003A4E22"/>
    <w:rsid w:val="003A58AF"/>
    <w:rsid w:val="003A6118"/>
    <w:rsid w:val="003A7321"/>
    <w:rsid w:val="003A75A6"/>
    <w:rsid w:val="003A75BE"/>
    <w:rsid w:val="003A7D39"/>
    <w:rsid w:val="003B0009"/>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2485"/>
    <w:rsid w:val="003E25A6"/>
    <w:rsid w:val="003E2D4C"/>
    <w:rsid w:val="003E5DF0"/>
    <w:rsid w:val="003E5E3C"/>
    <w:rsid w:val="003E70D8"/>
    <w:rsid w:val="003E7133"/>
    <w:rsid w:val="003E7466"/>
    <w:rsid w:val="003F0225"/>
    <w:rsid w:val="003F26F6"/>
    <w:rsid w:val="003F3413"/>
    <w:rsid w:val="003F3DB3"/>
    <w:rsid w:val="003F41D8"/>
    <w:rsid w:val="003F68F4"/>
    <w:rsid w:val="003F7323"/>
    <w:rsid w:val="00401919"/>
    <w:rsid w:val="00401C4C"/>
    <w:rsid w:val="00402384"/>
    <w:rsid w:val="004032F5"/>
    <w:rsid w:val="0040504F"/>
    <w:rsid w:val="00405850"/>
    <w:rsid w:val="0040643A"/>
    <w:rsid w:val="00407BBA"/>
    <w:rsid w:val="004103A1"/>
    <w:rsid w:val="004105DA"/>
    <w:rsid w:val="0041116C"/>
    <w:rsid w:val="00412AE8"/>
    <w:rsid w:val="00413378"/>
    <w:rsid w:val="00414F72"/>
    <w:rsid w:val="00415DE1"/>
    <w:rsid w:val="004166B2"/>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144"/>
    <w:rsid w:val="00424B12"/>
    <w:rsid w:val="0042590D"/>
    <w:rsid w:val="00425D73"/>
    <w:rsid w:val="0042608C"/>
    <w:rsid w:val="00426CA6"/>
    <w:rsid w:val="00426EC8"/>
    <w:rsid w:val="00432044"/>
    <w:rsid w:val="00432731"/>
    <w:rsid w:val="004332BF"/>
    <w:rsid w:val="00433700"/>
    <w:rsid w:val="004340C3"/>
    <w:rsid w:val="004343E5"/>
    <w:rsid w:val="004349AD"/>
    <w:rsid w:val="00435A47"/>
    <w:rsid w:val="004376EA"/>
    <w:rsid w:val="004408B7"/>
    <w:rsid w:val="00441056"/>
    <w:rsid w:val="00441A49"/>
    <w:rsid w:val="00441CB7"/>
    <w:rsid w:val="00443966"/>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3513"/>
    <w:rsid w:val="004636F5"/>
    <w:rsid w:val="0046424D"/>
    <w:rsid w:val="00464C52"/>
    <w:rsid w:val="00464CC6"/>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32B"/>
    <w:rsid w:val="00481222"/>
    <w:rsid w:val="00482C7F"/>
    <w:rsid w:val="00483BD1"/>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7699"/>
    <w:rsid w:val="0049777E"/>
    <w:rsid w:val="004979EB"/>
    <w:rsid w:val="004A131D"/>
    <w:rsid w:val="004A46F2"/>
    <w:rsid w:val="004A4764"/>
    <w:rsid w:val="004A4828"/>
    <w:rsid w:val="004A5A06"/>
    <w:rsid w:val="004A61F8"/>
    <w:rsid w:val="004A6B20"/>
    <w:rsid w:val="004A7A24"/>
    <w:rsid w:val="004B11A0"/>
    <w:rsid w:val="004B1249"/>
    <w:rsid w:val="004B2661"/>
    <w:rsid w:val="004B2C85"/>
    <w:rsid w:val="004B2D63"/>
    <w:rsid w:val="004B4635"/>
    <w:rsid w:val="004B4712"/>
    <w:rsid w:val="004B60F4"/>
    <w:rsid w:val="004B6550"/>
    <w:rsid w:val="004B66CF"/>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F9D"/>
    <w:rsid w:val="004E03FF"/>
    <w:rsid w:val="004E08D5"/>
    <w:rsid w:val="004E3188"/>
    <w:rsid w:val="004E3987"/>
    <w:rsid w:val="004E3AF7"/>
    <w:rsid w:val="004E3F98"/>
    <w:rsid w:val="004E52FE"/>
    <w:rsid w:val="004E53AB"/>
    <w:rsid w:val="004E55B0"/>
    <w:rsid w:val="004E5AC9"/>
    <w:rsid w:val="004E5F22"/>
    <w:rsid w:val="004E6112"/>
    <w:rsid w:val="004E64ED"/>
    <w:rsid w:val="004F0B1E"/>
    <w:rsid w:val="004F3C96"/>
    <w:rsid w:val="004F3D9C"/>
    <w:rsid w:val="004F3F45"/>
    <w:rsid w:val="004F5705"/>
    <w:rsid w:val="004F5AAA"/>
    <w:rsid w:val="004F6EE1"/>
    <w:rsid w:val="004F7EC0"/>
    <w:rsid w:val="00500020"/>
    <w:rsid w:val="0050069F"/>
    <w:rsid w:val="00500A64"/>
    <w:rsid w:val="005013A7"/>
    <w:rsid w:val="005044E3"/>
    <w:rsid w:val="0050457D"/>
    <w:rsid w:val="00505276"/>
    <w:rsid w:val="00506259"/>
    <w:rsid w:val="00511280"/>
    <w:rsid w:val="0051278A"/>
    <w:rsid w:val="0051311D"/>
    <w:rsid w:val="00513DB8"/>
    <w:rsid w:val="00513F8C"/>
    <w:rsid w:val="00514117"/>
    <w:rsid w:val="005144D5"/>
    <w:rsid w:val="00514B2F"/>
    <w:rsid w:val="00515139"/>
    <w:rsid w:val="00515287"/>
    <w:rsid w:val="005173DF"/>
    <w:rsid w:val="005217F7"/>
    <w:rsid w:val="00521C3B"/>
    <w:rsid w:val="00522E8E"/>
    <w:rsid w:val="00523197"/>
    <w:rsid w:val="005237A3"/>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5DE1"/>
    <w:rsid w:val="00536056"/>
    <w:rsid w:val="00537A7D"/>
    <w:rsid w:val="00540D59"/>
    <w:rsid w:val="00541131"/>
    <w:rsid w:val="00541C2E"/>
    <w:rsid w:val="00541FD8"/>
    <w:rsid w:val="00542C84"/>
    <w:rsid w:val="00543EFD"/>
    <w:rsid w:val="00543FBC"/>
    <w:rsid w:val="00545708"/>
    <w:rsid w:val="00546552"/>
    <w:rsid w:val="0054697B"/>
    <w:rsid w:val="00547E53"/>
    <w:rsid w:val="00551D6E"/>
    <w:rsid w:val="0055205A"/>
    <w:rsid w:val="00553F32"/>
    <w:rsid w:val="00555615"/>
    <w:rsid w:val="00555CD3"/>
    <w:rsid w:val="0055608F"/>
    <w:rsid w:val="005570FE"/>
    <w:rsid w:val="00562D2D"/>
    <w:rsid w:val="00563638"/>
    <w:rsid w:val="00564621"/>
    <w:rsid w:val="00567179"/>
    <w:rsid w:val="00570475"/>
    <w:rsid w:val="005713D6"/>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6DCA"/>
    <w:rsid w:val="00587FE0"/>
    <w:rsid w:val="00590AF9"/>
    <w:rsid w:val="00591AE1"/>
    <w:rsid w:val="00591CC2"/>
    <w:rsid w:val="005924FA"/>
    <w:rsid w:val="00592F82"/>
    <w:rsid w:val="00594326"/>
    <w:rsid w:val="005946A3"/>
    <w:rsid w:val="005959B7"/>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B0A7A"/>
    <w:rsid w:val="005B1B62"/>
    <w:rsid w:val="005B3258"/>
    <w:rsid w:val="005B3495"/>
    <w:rsid w:val="005B3763"/>
    <w:rsid w:val="005B5620"/>
    <w:rsid w:val="005B7725"/>
    <w:rsid w:val="005B77B3"/>
    <w:rsid w:val="005C3DCB"/>
    <w:rsid w:val="005C4A04"/>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4958"/>
    <w:rsid w:val="005E4C3E"/>
    <w:rsid w:val="005E56F5"/>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642D"/>
    <w:rsid w:val="0060679E"/>
    <w:rsid w:val="00610CD7"/>
    <w:rsid w:val="006114A3"/>
    <w:rsid w:val="00611C50"/>
    <w:rsid w:val="006129CF"/>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65D"/>
    <w:rsid w:val="0064074D"/>
    <w:rsid w:val="00640B46"/>
    <w:rsid w:val="006412AB"/>
    <w:rsid w:val="00641976"/>
    <w:rsid w:val="00642838"/>
    <w:rsid w:val="0064322E"/>
    <w:rsid w:val="00643DD7"/>
    <w:rsid w:val="00643DFE"/>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6D9"/>
    <w:rsid w:val="0067271A"/>
    <w:rsid w:val="00672DA4"/>
    <w:rsid w:val="006736CC"/>
    <w:rsid w:val="0067590A"/>
    <w:rsid w:val="00675EC9"/>
    <w:rsid w:val="00676755"/>
    <w:rsid w:val="00680801"/>
    <w:rsid w:val="00680C96"/>
    <w:rsid w:val="00680DF3"/>
    <w:rsid w:val="00682006"/>
    <w:rsid w:val="006831FB"/>
    <w:rsid w:val="00684E66"/>
    <w:rsid w:val="00685D2B"/>
    <w:rsid w:val="00686537"/>
    <w:rsid w:val="00687097"/>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5D4D"/>
    <w:rsid w:val="006A7782"/>
    <w:rsid w:val="006B0B4E"/>
    <w:rsid w:val="006B1020"/>
    <w:rsid w:val="006B21EA"/>
    <w:rsid w:val="006B22D0"/>
    <w:rsid w:val="006B3A85"/>
    <w:rsid w:val="006B4DDA"/>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DAD"/>
    <w:rsid w:val="006D75EA"/>
    <w:rsid w:val="006E0920"/>
    <w:rsid w:val="006E142C"/>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4FA"/>
    <w:rsid w:val="007068E4"/>
    <w:rsid w:val="00706907"/>
    <w:rsid w:val="00707ACA"/>
    <w:rsid w:val="00710C1F"/>
    <w:rsid w:val="0071172D"/>
    <w:rsid w:val="007121F4"/>
    <w:rsid w:val="00712832"/>
    <w:rsid w:val="00712914"/>
    <w:rsid w:val="00713B9F"/>
    <w:rsid w:val="00714956"/>
    <w:rsid w:val="00714D04"/>
    <w:rsid w:val="007159CC"/>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407A"/>
    <w:rsid w:val="007441A3"/>
    <w:rsid w:val="0074429D"/>
    <w:rsid w:val="00744634"/>
    <w:rsid w:val="007458A5"/>
    <w:rsid w:val="00745B9B"/>
    <w:rsid w:val="00745E70"/>
    <w:rsid w:val="0074693B"/>
    <w:rsid w:val="00747AE4"/>
    <w:rsid w:val="00750104"/>
    <w:rsid w:val="007508A2"/>
    <w:rsid w:val="007508BD"/>
    <w:rsid w:val="00750E21"/>
    <w:rsid w:val="00750F8B"/>
    <w:rsid w:val="00751EC9"/>
    <w:rsid w:val="00751EFE"/>
    <w:rsid w:val="007524FD"/>
    <w:rsid w:val="00752DAC"/>
    <w:rsid w:val="0075307C"/>
    <w:rsid w:val="007544A2"/>
    <w:rsid w:val="0075555D"/>
    <w:rsid w:val="0075690E"/>
    <w:rsid w:val="0076099C"/>
    <w:rsid w:val="00760F32"/>
    <w:rsid w:val="007626CD"/>
    <w:rsid w:val="007648D6"/>
    <w:rsid w:val="00765102"/>
    <w:rsid w:val="0076513E"/>
    <w:rsid w:val="007677E9"/>
    <w:rsid w:val="00771A72"/>
    <w:rsid w:val="00771FEB"/>
    <w:rsid w:val="00772500"/>
    <w:rsid w:val="00772E3E"/>
    <w:rsid w:val="00775DCF"/>
    <w:rsid w:val="0077745B"/>
    <w:rsid w:val="00777B57"/>
    <w:rsid w:val="00777EC3"/>
    <w:rsid w:val="007838E7"/>
    <w:rsid w:val="0078579D"/>
    <w:rsid w:val="00785E28"/>
    <w:rsid w:val="0078617C"/>
    <w:rsid w:val="007871FE"/>
    <w:rsid w:val="007873E1"/>
    <w:rsid w:val="00787B83"/>
    <w:rsid w:val="00787BAA"/>
    <w:rsid w:val="00791D18"/>
    <w:rsid w:val="00791E19"/>
    <w:rsid w:val="0079351C"/>
    <w:rsid w:val="00793D89"/>
    <w:rsid w:val="00794677"/>
    <w:rsid w:val="00794BC0"/>
    <w:rsid w:val="0079518C"/>
    <w:rsid w:val="007953D6"/>
    <w:rsid w:val="00796A99"/>
    <w:rsid w:val="00796EB5"/>
    <w:rsid w:val="00796FD7"/>
    <w:rsid w:val="007A316F"/>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410B"/>
    <w:rsid w:val="007B4CB3"/>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2A8E"/>
    <w:rsid w:val="007D358F"/>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F9B"/>
    <w:rsid w:val="007F7095"/>
    <w:rsid w:val="007F77E2"/>
    <w:rsid w:val="007F7D23"/>
    <w:rsid w:val="008006B7"/>
    <w:rsid w:val="008013A7"/>
    <w:rsid w:val="00801508"/>
    <w:rsid w:val="00801BD0"/>
    <w:rsid w:val="00801EE7"/>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915"/>
    <w:rsid w:val="00814366"/>
    <w:rsid w:val="0081485B"/>
    <w:rsid w:val="008150BC"/>
    <w:rsid w:val="008215D0"/>
    <w:rsid w:val="008216EB"/>
    <w:rsid w:val="008224F4"/>
    <w:rsid w:val="0082256C"/>
    <w:rsid w:val="00823677"/>
    <w:rsid w:val="008242AA"/>
    <w:rsid w:val="00825A7E"/>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74F"/>
    <w:rsid w:val="00846D4B"/>
    <w:rsid w:val="008508AC"/>
    <w:rsid w:val="008508EE"/>
    <w:rsid w:val="00850F2F"/>
    <w:rsid w:val="0085268B"/>
    <w:rsid w:val="00853938"/>
    <w:rsid w:val="008539CC"/>
    <w:rsid w:val="00854010"/>
    <w:rsid w:val="00854DAA"/>
    <w:rsid w:val="00855696"/>
    <w:rsid w:val="008602EC"/>
    <w:rsid w:val="008614E5"/>
    <w:rsid w:val="00861644"/>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2A52"/>
    <w:rsid w:val="008C386B"/>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41229"/>
    <w:rsid w:val="00941791"/>
    <w:rsid w:val="0094271B"/>
    <w:rsid w:val="009428CD"/>
    <w:rsid w:val="00942E16"/>
    <w:rsid w:val="00942FA2"/>
    <w:rsid w:val="00943213"/>
    <w:rsid w:val="0094528A"/>
    <w:rsid w:val="009459CE"/>
    <w:rsid w:val="00945AF0"/>
    <w:rsid w:val="009470DB"/>
    <w:rsid w:val="00947818"/>
    <w:rsid w:val="00952560"/>
    <w:rsid w:val="009534B8"/>
    <w:rsid w:val="0095482A"/>
    <w:rsid w:val="00954BD1"/>
    <w:rsid w:val="00955A95"/>
    <w:rsid w:val="00956946"/>
    <w:rsid w:val="00956E13"/>
    <w:rsid w:val="00961BF6"/>
    <w:rsid w:val="00962F9F"/>
    <w:rsid w:val="00963820"/>
    <w:rsid w:val="009662BC"/>
    <w:rsid w:val="0096674C"/>
    <w:rsid w:val="00970FF7"/>
    <w:rsid w:val="0097111B"/>
    <w:rsid w:val="009746D6"/>
    <w:rsid w:val="00974B20"/>
    <w:rsid w:val="009758F4"/>
    <w:rsid w:val="0097590B"/>
    <w:rsid w:val="009801DF"/>
    <w:rsid w:val="00980B89"/>
    <w:rsid w:val="00983215"/>
    <w:rsid w:val="00984B50"/>
    <w:rsid w:val="009860C3"/>
    <w:rsid w:val="00986605"/>
    <w:rsid w:val="00987B1A"/>
    <w:rsid w:val="00987EAB"/>
    <w:rsid w:val="00990EFA"/>
    <w:rsid w:val="00991991"/>
    <w:rsid w:val="00994C4D"/>
    <w:rsid w:val="00996DDB"/>
    <w:rsid w:val="009972DF"/>
    <w:rsid w:val="00997750"/>
    <w:rsid w:val="00997E85"/>
    <w:rsid w:val="009A06D1"/>
    <w:rsid w:val="009A466F"/>
    <w:rsid w:val="009A4EDF"/>
    <w:rsid w:val="009A5FA0"/>
    <w:rsid w:val="009A6B8E"/>
    <w:rsid w:val="009A7515"/>
    <w:rsid w:val="009A7914"/>
    <w:rsid w:val="009B0FE0"/>
    <w:rsid w:val="009B2AA5"/>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6C2"/>
    <w:rsid w:val="009D6203"/>
    <w:rsid w:val="009D6327"/>
    <w:rsid w:val="009D6D5F"/>
    <w:rsid w:val="009D74AD"/>
    <w:rsid w:val="009E0DF1"/>
    <w:rsid w:val="009E174F"/>
    <w:rsid w:val="009E1A41"/>
    <w:rsid w:val="009E2AAB"/>
    <w:rsid w:val="009E359E"/>
    <w:rsid w:val="009E5C10"/>
    <w:rsid w:val="009E6BA9"/>
    <w:rsid w:val="009E754E"/>
    <w:rsid w:val="009F1C65"/>
    <w:rsid w:val="009F1EE6"/>
    <w:rsid w:val="009F3B69"/>
    <w:rsid w:val="009F5027"/>
    <w:rsid w:val="009F5EBC"/>
    <w:rsid w:val="009F723A"/>
    <w:rsid w:val="00A012AD"/>
    <w:rsid w:val="00A01398"/>
    <w:rsid w:val="00A0402A"/>
    <w:rsid w:val="00A0567A"/>
    <w:rsid w:val="00A06BE5"/>
    <w:rsid w:val="00A06EC2"/>
    <w:rsid w:val="00A073F2"/>
    <w:rsid w:val="00A07925"/>
    <w:rsid w:val="00A104C1"/>
    <w:rsid w:val="00A105D8"/>
    <w:rsid w:val="00A10A67"/>
    <w:rsid w:val="00A13274"/>
    <w:rsid w:val="00A1585A"/>
    <w:rsid w:val="00A15D57"/>
    <w:rsid w:val="00A171B7"/>
    <w:rsid w:val="00A21039"/>
    <w:rsid w:val="00A224D5"/>
    <w:rsid w:val="00A22596"/>
    <w:rsid w:val="00A228E0"/>
    <w:rsid w:val="00A22A18"/>
    <w:rsid w:val="00A22F57"/>
    <w:rsid w:val="00A232C0"/>
    <w:rsid w:val="00A2381E"/>
    <w:rsid w:val="00A23F3E"/>
    <w:rsid w:val="00A24383"/>
    <w:rsid w:val="00A2466D"/>
    <w:rsid w:val="00A25023"/>
    <w:rsid w:val="00A2563D"/>
    <w:rsid w:val="00A256A2"/>
    <w:rsid w:val="00A261CD"/>
    <w:rsid w:val="00A269A7"/>
    <w:rsid w:val="00A3045E"/>
    <w:rsid w:val="00A30EE0"/>
    <w:rsid w:val="00A313E2"/>
    <w:rsid w:val="00A325C0"/>
    <w:rsid w:val="00A33C76"/>
    <w:rsid w:val="00A347F9"/>
    <w:rsid w:val="00A353B2"/>
    <w:rsid w:val="00A35B42"/>
    <w:rsid w:val="00A3732E"/>
    <w:rsid w:val="00A41C3F"/>
    <w:rsid w:val="00A430C0"/>
    <w:rsid w:val="00A43B39"/>
    <w:rsid w:val="00A44A5B"/>
    <w:rsid w:val="00A45597"/>
    <w:rsid w:val="00A4575A"/>
    <w:rsid w:val="00A47A74"/>
    <w:rsid w:val="00A47EA4"/>
    <w:rsid w:val="00A50BFF"/>
    <w:rsid w:val="00A50EB1"/>
    <w:rsid w:val="00A51893"/>
    <w:rsid w:val="00A52FBB"/>
    <w:rsid w:val="00A53DCC"/>
    <w:rsid w:val="00A541E1"/>
    <w:rsid w:val="00A60533"/>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44E9"/>
    <w:rsid w:val="00AA473B"/>
    <w:rsid w:val="00AA5720"/>
    <w:rsid w:val="00AA5A49"/>
    <w:rsid w:val="00AA5F5C"/>
    <w:rsid w:val="00AA6484"/>
    <w:rsid w:val="00AA65FC"/>
    <w:rsid w:val="00AA796E"/>
    <w:rsid w:val="00AA7CC2"/>
    <w:rsid w:val="00AB06B3"/>
    <w:rsid w:val="00AB15EC"/>
    <w:rsid w:val="00AB3180"/>
    <w:rsid w:val="00AB323D"/>
    <w:rsid w:val="00AB4427"/>
    <w:rsid w:val="00AB5459"/>
    <w:rsid w:val="00AB624E"/>
    <w:rsid w:val="00AB7387"/>
    <w:rsid w:val="00AB7ED7"/>
    <w:rsid w:val="00AC0632"/>
    <w:rsid w:val="00AC0BC2"/>
    <w:rsid w:val="00AC1AAB"/>
    <w:rsid w:val="00AC1FB2"/>
    <w:rsid w:val="00AC23A1"/>
    <w:rsid w:val="00AC2827"/>
    <w:rsid w:val="00AC7379"/>
    <w:rsid w:val="00AC7789"/>
    <w:rsid w:val="00AD1A0A"/>
    <w:rsid w:val="00AD40AD"/>
    <w:rsid w:val="00AD50F8"/>
    <w:rsid w:val="00AD6401"/>
    <w:rsid w:val="00AE0C75"/>
    <w:rsid w:val="00AE10F9"/>
    <w:rsid w:val="00AE1389"/>
    <w:rsid w:val="00AE35B1"/>
    <w:rsid w:val="00AE3C84"/>
    <w:rsid w:val="00AE49D8"/>
    <w:rsid w:val="00AE6707"/>
    <w:rsid w:val="00AE71C1"/>
    <w:rsid w:val="00AE7D11"/>
    <w:rsid w:val="00AF1FF5"/>
    <w:rsid w:val="00AF26B0"/>
    <w:rsid w:val="00AF335B"/>
    <w:rsid w:val="00AF5948"/>
    <w:rsid w:val="00AF6BCB"/>
    <w:rsid w:val="00AF6DEF"/>
    <w:rsid w:val="00AF72C9"/>
    <w:rsid w:val="00AF7603"/>
    <w:rsid w:val="00AF7ECC"/>
    <w:rsid w:val="00B00FA6"/>
    <w:rsid w:val="00B01D8C"/>
    <w:rsid w:val="00B01ECF"/>
    <w:rsid w:val="00B025DC"/>
    <w:rsid w:val="00B02CBC"/>
    <w:rsid w:val="00B030B9"/>
    <w:rsid w:val="00B034DD"/>
    <w:rsid w:val="00B05438"/>
    <w:rsid w:val="00B05A8F"/>
    <w:rsid w:val="00B05DD3"/>
    <w:rsid w:val="00B05FFD"/>
    <w:rsid w:val="00B0699D"/>
    <w:rsid w:val="00B07093"/>
    <w:rsid w:val="00B07229"/>
    <w:rsid w:val="00B1048A"/>
    <w:rsid w:val="00B13759"/>
    <w:rsid w:val="00B13D6B"/>
    <w:rsid w:val="00B15E37"/>
    <w:rsid w:val="00B17EF7"/>
    <w:rsid w:val="00B20DA4"/>
    <w:rsid w:val="00B21240"/>
    <w:rsid w:val="00B22EFB"/>
    <w:rsid w:val="00B2321C"/>
    <w:rsid w:val="00B236E9"/>
    <w:rsid w:val="00B23D61"/>
    <w:rsid w:val="00B23EB0"/>
    <w:rsid w:val="00B23F95"/>
    <w:rsid w:val="00B25A8B"/>
    <w:rsid w:val="00B25F9E"/>
    <w:rsid w:val="00B27A20"/>
    <w:rsid w:val="00B30794"/>
    <w:rsid w:val="00B315CD"/>
    <w:rsid w:val="00B32F31"/>
    <w:rsid w:val="00B33A05"/>
    <w:rsid w:val="00B34655"/>
    <w:rsid w:val="00B348C4"/>
    <w:rsid w:val="00B359C5"/>
    <w:rsid w:val="00B361C5"/>
    <w:rsid w:val="00B408A2"/>
    <w:rsid w:val="00B416F8"/>
    <w:rsid w:val="00B42BCC"/>
    <w:rsid w:val="00B438B3"/>
    <w:rsid w:val="00B45407"/>
    <w:rsid w:val="00B46305"/>
    <w:rsid w:val="00B4748C"/>
    <w:rsid w:val="00B474DF"/>
    <w:rsid w:val="00B5008A"/>
    <w:rsid w:val="00B54387"/>
    <w:rsid w:val="00B54733"/>
    <w:rsid w:val="00B54D19"/>
    <w:rsid w:val="00B54E20"/>
    <w:rsid w:val="00B55201"/>
    <w:rsid w:val="00B5578D"/>
    <w:rsid w:val="00B56161"/>
    <w:rsid w:val="00B60122"/>
    <w:rsid w:val="00B609B9"/>
    <w:rsid w:val="00B61640"/>
    <w:rsid w:val="00B61E15"/>
    <w:rsid w:val="00B64243"/>
    <w:rsid w:val="00B64C68"/>
    <w:rsid w:val="00B658E3"/>
    <w:rsid w:val="00B65B3A"/>
    <w:rsid w:val="00B66163"/>
    <w:rsid w:val="00B6685B"/>
    <w:rsid w:val="00B705CC"/>
    <w:rsid w:val="00B70629"/>
    <w:rsid w:val="00B7108F"/>
    <w:rsid w:val="00B716F0"/>
    <w:rsid w:val="00B71B20"/>
    <w:rsid w:val="00B71D12"/>
    <w:rsid w:val="00B71E22"/>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E65"/>
    <w:rsid w:val="00B937F3"/>
    <w:rsid w:val="00B94265"/>
    <w:rsid w:val="00B97BC5"/>
    <w:rsid w:val="00BA08A8"/>
    <w:rsid w:val="00BA0E41"/>
    <w:rsid w:val="00BA184B"/>
    <w:rsid w:val="00BA1A4E"/>
    <w:rsid w:val="00BA2986"/>
    <w:rsid w:val="00BA2A63"/>
    <w:rsid w:val="00BA2B1C"/>
    <w:rsid w:val="00BA32CB"/>
    <w:rsid w:val="00BA4301"/>
    <w:rsid w:val="00BA53C6"/>
    <w:rsid w:val="00BA5978"/>
    <w:rsid w:val="00BA5A54"/>
    <w:rsid w:val="00BA5B76"/>
    <w:rsid w:val="00BA5BB1"/>
    <w:rsid w:val="00BA78DB"/>
    <w:rsid w:val="00BB1027"/>
    <w:rsid w:val="00BB132B"/>
    <w:rsid w:val="00BB37BF"/>
    <w:rsid w:val="00BB418D"/>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8BE"/>
    <w:rsid w:val="00BD123D"/>
    <w:rsid w:val="00BD281F"/>
    <w:rsid w:val="00BD5209"/>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7176"/>
    <w:rsid w:val="00C075FB"/>
    <w:rsid w:val="00C100F1"/>
    <w:rsid w:val="00C10438"/>
    <w:rsid w:val="00C1078B"/>
    <w:rsid w:val="00C10810"/>
    <w:rsid w:val="00C115DB"/>
    <w:rsid w:val="00C133E6"/>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71B"/>
    <w:rsid w:val="00C34790"/>
    <w:rsid w:val="00C34B4D"/>
    <w:rsid w:val="00C34D72"/>
    <w:rsid w:val="00C357A5"/>
    <w:rsid w:val="00C36986"/>
    <w:rsid w:val="00C37064"/>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5DFC"/>
    <w:rsid w:val="00C56B5D"/>
    <w:rsid w:val="00C56D4E"/>
    <w:rsid w:val="00C577CF"/>
    <w:rsid w:val="00C60960"/>
    <w:rsid w:val="00C60D46"/>
    <w:rsid w:val="00C60DD5"/>
    <w:rsid w:val="00C62AB9"/>
    <w:rsid w:val="00C62B80"/>
    <w:rsid w:val="00C64069"/>
    <w:rsid w:val="00C66FE3"/>
    <w:rsid w:val="00C6769B"/>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443F"/>
    <w:rsid w:val="00CC47D2"/>
    <w:rsid w:val="00CC5475"/>
    <w:rsid w:val="00CC648B"/>
    <w:rsid w:val="00CC67A0"/>
    <w:rsid w:val="00CC7470"/>
    <w:rsid w:val="00CC74D2"/>
    <w:rsid w:val="00CD410A"/>
    <w:rsid w:val="00CD5D7E"/>
    <w:rsid w:val="00CD66C7"/>
    <w:rsid w:val="00CD6E08"/>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4B2E"/>
    <w:rsid w:val="00D466B5"/>
    <w:rsid w:val="00D46A26"/>
    <w:rsid w:val="00D46D60"/>
    <w:rsid w:val="00D47C11"/>
    <w:rsid w:val="00D50104"/>
    <w:rsid w:val="00D50343"/>
    <w:rsid w:val="00D525D7"/>
    <w:rsid w:val="00D53D16"/>
    <w:rsid w:val="00D53EF0"/>
    <w:rsid w:val="00D544E2"/>
    <w:rsid w:val="00D545B3"/>
    <w:rsid w:val="00D557F0"/>
    <w:rsid w:val="00D55E71"/>
    <w:rsid w:val="00D566EF"/>
    <w:rsid w:val="00D57753"/>
    <w:rsid w:val="00D6000E"/>
    <w:rsid w:val="00D605A0"/>
    <w:rsid w:val="00D6065E"/>
    <w:rsid w:val="00D6265D"/>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60BD"/>
    <w:rsid w:val="00D874A6"/>
    <w:rsid w:val="00D87A69"/>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F0E"/>
    <w:rsid w:val="00DA7658"/>
    <w:rsid w:val="00DA7AD2"/>
    <w:rsid w:val="00DB02E7"/>
    <w:rsid w:val="00DB1F8E"/>
    <w:rsid w:val="00DB234C"/>
    <w:rsid w:val="00DB28D9"/>
    <w:rsid w:val="00DB32FB"/>
    <w:rsid w:val="00DB3462"/>
    <w:rsid w:val="00DB37EB"/>
    <w:rsid w:val="00DB3B5E"/>
    <w:rsid w:val="00DB424C"/>
    <w:rsid w:val="00DB528F"/>
    <w:rsid w:val="00DB5D93"/>
    <w:rsid w:val="00DB6C0C"/>
    <w:rsid w:val="00DB7737"/>
    <w:rsid w:val="00DB7E7E"/>
    <w:rsid w:val="00DC0B2C"/>
    <w:rsid w:val="00DC155C"/>
    <w:rsid w:val="00DC260E"/>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39F"/>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60D4"/>
    <w:rsid w:val="00E360EE"/>
    <w:rsid w:val="00E36C97"/>
    <w:rsid w:val="00E37ED7"/>
    <w:rsid w:val="00E405A7"/>
    <w:rsid w:val="00E41CEB"/>
    <w:rsid w:val="00E41D33"/>
    <w:rsid w:val="00E43603"/>
    <w:rsid w:val="00E4598C"/>
    <w:rsid w:val="00E51084"/>
    <w:rsid w:val="00E51108"/>
    <w:rsid w:val="00E52364"/>
    <w:rsid w:val="00E5258F"/>
    <w:rsid w:val="00E52CC2"/>
    <w:rsid w:val="00E52F64"/>
    <w:rsid w:val="00E53C78"/>
    <w:rsid w:val="00E5412C"/>
    <w:rsid w:val="00E561B2"/>
    <w:rsid w:val="00E57C07"/>
    <w:rsid w:val="00E57DC3"/>
    <w:rsid w:val="00E606C7"/>
    <w:rsid w:val="00E61454"/>
    <w:rsid w:val="00E61C0C"/>
    <w:rsid w:val="00E62183"/>
    <w:rsid w:val="00E623FF"/>
    <w:rsid w:val="00E62774"/>
    <w:rsid w:val="00E6337B"/>
    <w:rsid w:val="00E639C3"/>
    <w:rsid w:val="00E63D26"/>
    <w:rsid w:val="00E645CA"/>
    <w:rsid w:val="00E64E48"/>
    <w:rsid w:val="00E653FB"/>
    <w:rsid w:val="00E66581"/>
    <w:rsid w:val="00E66C8F"/>
    <w:rsid w:val="00E673A1"/>
    <w:rsid w:val="00E71112"/>
    <w:rsid w:val="00E71622"/>
    <w:rsid w:val="00E71EDA"/>
    <w:rsid w:val="00E727E0"/>
    <w:rsid w:val="00E72E6F"/>
    <w:rsid w:val="00E7394C"/>
    <w:rsid w:val="00E749AF"/>
    <w:rsid w:val="00E75317"/>
    <w:rsid w:val="00E76083"/>
    <w:rsid w:val="00E76355"/>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1BE0"/>
    <w:rsid w:val="00ED1C67"/>
    <w:rsid w:val="00ED35B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7D66"/>
    <w:rsid w:val="00F0120B"/>
    <w:rsid w:val="00F019B4"/>
    <w:rsid w:val="00F01C00"/>
    <w:rsid w:val="00F02BDA"/>
    <w:rsid w:val="00F05B25"/>
    <w:rsid w:val="00F1049B"/>
    <w:rsid w:val="00F1077E"/>
    <w:rsid w:val="00F108AE"/>
    <w:rsid w:val="00F10BD7"/>
    <w:rsid w:val="00F12434"/>
    <w:rsid w:val="00F1299C"/>
    <w:rsid w:val="00F1459C"/>
    <w:rsid w:val="00F15F38"/>
    <w:rsid w:val="00F1709B"/>
    <w:rsid w:val="00F171CE"/>
    <w:rsid w:val="00F178AF"/>
    <w:rsid w:val="00F20840"/>
    <w:rsid w:val="00F20A31"/>
    <w:rsid w:val="00F226F7"/>
    <w:rsid w:val="00F22ADB"/>
    <w:rsid w:val="00F231F4"/>
    <w:rsid w:val="00F23E29"/>
    <w:rsid w:val="00F240C5"/>
    <w:rsid w:val="00F26C5C"/>
    <w:rsid w:val="00F275B3"/>
    <w:rsid w:val="00F3009C"/>
    <w:rsid w:val="00F3071C"/>
    <w:rsid w:val="00F312A0"/>
    <w:rsid w:val="00F31305"/>
    <w:rsid w:val="00F316C4"/>
    <w:rsid w:val="00F3199E"/>
    <w:rsid w:val="00F31BF9"/>
    <w:rsid w:val="00F32571"/>
    <w:rsid w:val="00F32DD3"/>
    <w:rsid w:val="00F33619"/>
    <w:rsid w:val="00F336C4"/>
    <w:rsid w:val="00F338AF"/>
    <w:rsid w:val="00F36284"/>
    <w:rsid w:val="00F36535"/>
    <w:rsid w:val="00F36877"/>
    <w:rsid w:val="00F370B7"/>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6DC"/>
    <w:rsid w:val="00F8257E"/>
    <w:rsid w:val="00F834A1"/>
    <w:rsid w:val="00F834F2"/>
    <w:rsid w:val="00F83CFC"/>
    <w:rsid w:val="00F85927"/>
    <w:rsid w:val="00F86941"/>
    <w:rsid w:val="00F86F28"/>
    <w:rsid w:val="00F902D6"/>
    <w:rsid w:val="00F905D7"/>
    <w:rsid w:val="00F90898"/>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1577"/>
    <w:rsid w:val="00FA1666"/>
    <w:rsid w:val="00FA26DA"/>
    <w:rsid w:val="00FA6566"/>
    <w:rsid w:val="00FA6CD0"/>
    <w:rsid w:val="00FB04C6"/>
    <w:rsid w:val="00FB0CDA"/>
    <w:rsid w:val="00FB0EB5"/>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322D"/>
    <w:rsid w:val="00FF36C4"/>
    <w:rsid w:val="00FF4769"/>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1C00"/>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01C0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01C00"/>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image" Target="media/image7.png"/><Relationship Id="rId39" Type="http://schemas.openxmlformats.org/officeDocument/2006/relationships/image" Target="media/image21.png"/><Relationship Id="rId21" Type="http://schemas.openxmlformats.org/officeDocument/2006/relationships/image" Target="media/image2.png"/><Relationship Id="rId34" Type="http://schemas.openxmlformats.org/officeDocument/2006/relationships/hyperlink" Target="https://github.com/maxlindmark/scaling" TargetMode="External"/><Relationship Id="rId42" Type="http://schemas.openxmlformats.org/officeDocument/2006/relationships/image" Target="media/image25.png"/><Relationship Id="rId47" Type="http://schemas.openxmlformats.org/officeDocument/2006/relationships/image" Target="media/image32.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github.com/maxlindmark/scaling/blob/master/R/exploration/explore_clean_growth.R"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23.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377</TotalTime>
  <Pages>53</Pages>
  <Words>25360</Words>
  <Characters>144552</Characters>
  <Application>Microsoft Office Word</Application>
  <DocSecurity>0</DocSecurity>
  <Lines>1204</Lines>
  <Paragraphs>339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1135</cp:revision>
  <cp:lastPrinted>2012-03-26T17:07:00Z</cp:lastPrinted>
  <dcterms:created xsi:type="dcterms:W3CDTF">2020-06-24T13:48:00Z</dcterms:created>
  <dcterms:modified xsi:type="dcterms:W3CDTF">2020-09-13T15:49:00Z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