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commentRangeStart w:id="0"/>
      <w:commentRangeStart w:id="1"/>
      <w:commentRangeStart w:id="2"/>
      <w:r w:rsidRPr="000F3C49">
        <w:rPr>
          <w:rFonts w:asciiTheme="minorHAnsi" w:hAnsiTheme="minorHAnsi" w:cstheme="minorHAnsi"/>
          <w:b/>
          <w:sz w:val="22"/>
          <w:lang w:val="en-GB"/>
        </w:rPr>
        <w:t>Appendix S1</w:t>
      </w:r>
      <w:commentRangeEnd w:id="0"/>
      <w:r w:rsidR="00C72638">
        <w:rPr>
          <w:rStyle w:val="CommentReference"/>
          <w:rFonts w:ascii="Times New Roman" w:hAnsi="Times New Roman"/>
        </w:rPr>
        <w:commentReference w:id="0"/>
      </w:r>
      <w:commentRangeEnd w:id="1"/>
      <w:commentRangeEnd w:id="2"/>
      <w:r w:rsidR="00305D56">
        <w:rPr>
          <w:rStyle w:val="CommentReference"/>
          <w:rFonts w:ascii="Times New Roman" w:hAnsi="Times New Roman"/>
        </w:rPr>
        <w:commentReference w:id="1"/>
      </w:r>
      <w:r w:rsidR="008E7D9B">
        <w:rPr>
          <w:rStyle w:val="CommentReference"/>
          <w:rFonts w:ascii="Times New Roman" w:hAnsi="Times New Roman"/>
        </w:rPr>
        <w:commentReference w:id="2"/>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08DA0CA7" w:rsidR="000F3C49" w:rsidRPr="0066495C" w:rsidRDefault="00EA177A" w:rsidP="00D545B3">
      <w:pPr>
        <w:spacing w:line="480" w:lineRule="auto"/>
        <w:contextualSpacing/>
        <w:jc w:val="both"/>
        <w:rPr>
          <w:rFonts w:cstheme="minorHAnsi"/>
          <w:i/>
          <w:lang w:val="en-GB"/>
        </w:rPr>
      </w:pPr>
      <w:ins w:id="3" w:author="Max Lindmark" w:date="2020-10-27T15:29:00Z">
        <w:r w:rsidRPr="00F82BB5">
          <w:rPr>
            <w:iCs/>
            <w:sz w:val="28"/>
            <w:szCs w:val="28"/>
            <w:lang w:val="en-GB"/>
          </w:rPr>
          <w:t xml:space="preserve">Optimum growth temperature declines with body size </w:t>
        </w:r>
        <w:r>
          <w:rPr>
            <w:iCs/>
            <w:sz w:val="28"/>
            <w:szCs w:val="28"/>
            <w:lang w:val="en-GB"/>
          </w:rPr>
          <w:t>with</w:t>
        </w:r>
        <w:r w:rsidRPr="00F82BB5">
          <w:rPr>
            <w:iCs/>
            <w:sz w:val="28"/>
            <w:szCs w:val="28"/>
            <w:lang w:val="en-GB"/>
          </w:rPr>
          <w:t>in fish</w:t>
        </w:r>
        <w:r>
          <w:rPr>
            <w:iCs/>
            <w:sz w:val="28"/>
            <w:szCs w:val="28"/>
            <w:lang w:val="en-GB"/>
          </w:rPr>
          <w:t xml:space="preserve"> </w:t>
        </w:r>
        <w:r w:rsidRPr="00205EE2">
          <w:rPr>
            <w:rFonts w:cstheme="minorHAnsi"/>
            <w:iCs/>
            <w:sz w:val="28"/>
            <w:szCs w:val="28"/>
            <w:lang w:val="en-GB"/>
          </w:rPr>
          <w:t>s</w:t>
        </w:r>
        <w:r>
          <w:rPr>
            <w:rFonts w:cstheme="minorHAnsi"/>
            <w:iCs/>
            <w:sz w:val="28"/>
            <w:szCs w:val="28"/>
            <w:lang w:val="en-GB"/>
          </w:rPr>
          <w:t>pecies</w:t>
        </w:r>
        <w:r w:rsidRPr="0066495C" w:rsidDel="00EE77B6">
          <w:rPr>
            <w:rFonts w:cstheme="minorHAnsi"/>
            <w:i/>
            <w:lang w:val="en-GB"/>
          </w:rPr>
          <w:t xml:space="preserve"> </w:t>
        </w:r>
      </w:ins>
      <w:commentRangeStart w:id="4"/>
      <w:commentRangeStart w:id="5"/>
      <w:commentRangeEnd w:id="4"/>
      <w:r w:rsidR="00D90AAE">
        <w:rPr>
          <w:rStyle w:val="CommentReference"/>
        </w:rPr>
        <w:commentReference w:id="4"/>
      </w:r>
      <w:commentRangeEnd w:id="5"/>
      <w:r w:rsidR="00AB5B03">
        <w:rPr>
          <w:rStyle w:val="CommentReference"/>
        </w:rPr>
        <w:commentReference w:id="5"/>
      </w:r>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 xml:space="preserve">Swedish University of Agricultural Sciences, Department of Aquatic Resources, Institute of Coastal Research, </w:t>
      </w:r>
      <w:proofErr w:type="spellStart"/>
      <w:r w:rsidRPr="00647D43">
        <w:rPr>
          <w:rFonts w:cstheme="minorHAnsi"/>
          <w:lang w:val="en-GB"/>
        </w:rPr>
        <w:t>Skolgatan</w:t>
      </w:r>
      <w:proofErr w:type="spellEnd"/>
      <w:r w:rsidRPr="00647D43">
        <w:rPr>
          <w:rFonts w:cstheme="minorHAnsi"/>
          <w:lang w:val="en-GB"/>
        </w:rPr>
        <w:t xml:space="preserve"> 6, </w:t>
      </w:r>
      <w:proofErr w:type="spellStart"/>
      <w:r w:rsidRPr="00647D43">
        <w:rPr>
          <w:rFonts w:cstheme="minorHAnsi"/>
          <w:lang w:val="en-GB"/>
        </w:rPr>
        <w:t>Öregrund</w:t>
      </w:r>
      <w:proofErr w:type="spellEnd"/>
      <w:r w:rsidRPr="00647D43">
        <w:rPr>
          <w:rFonts w:cstheme="minorHAnsi"/>
          <w:lang w:val="en-GB"/>
        </w:rPr>
        <w:t xml:space="preserve">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w:t>
      </w:r>
      <w:proofErr w:type="spellStart"/>
      <w:r w:rsidRPr="00647D43">
        <w:rPr>
          <w:rFonts w:cstheme="minorHAnsi"/>
          <w:lang w:val="en-GB"/>
        </w:rPr>
        <w:t>Skolgatan</w:t>
      </w:r>
      <w:proofErr w:type="spellEnd"/>
      <w:r w:rsidRPr="00647D43">
        <w:rPr>
          <w:rFonts w:cstheme="minorHAnsi"/>
          <w:lang w:val="en-GB"/>
        </w:rPr>
        <w:t xml:space="preserve"> 6, SE-742 42 </w:t>
      </w:r>
      <w:proofErr w:type="spellStart"/>
      <w:r w:rsidRPr="00647D43">
        <w:rPr>
          <w:rFonts w:cstheme="minorHAnsi"/>
          <w:lang w:val="en-GB"/>
        </w:rPr>
        <w:t>Öregrund</w:t>
      </w:r>
      <w:proofErr w:type="spellEnd"/>
      <w:r w:rsidRPr="00647D43">
        <w:rPr>
          <w:rFonts w:cstheme="minorHAnsi"/>
          <w:lang w:val="en-GB"/>
        </w:rPr>
        <w:t xml:space="preserve">,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422478E3" w:rsidR="00AD6401" w:rsidRDefault="00AD6401" w:rsidP="00D545B3">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w:t>
      </w:r>
      <w:r w:rsidR="00F02BDA">
        <w:rPr>
          <w:rFonts w:cstheme="minorHAnsi"/>
          <w:lang w:val="en-GB"/>
        </w:rPr>
        <w:t>Marine</w:t>
      </w:r>
      <w:r w:rsidRPr="00647D43">
        <w:rPr>
          <w:rFonts w:cstheme="minorHAnsi"/>
          <w:lang w:val="en-GB"/>
        </w:rPr>
        <w:t xml:space="preserve"> Research, </w:t>
      </w:r>
      <w:proofErr w:type="spellStart"/>
      <w:r w:rsidR="00F02BDA">
        <w:rPr>
          <w:rFonts w:cstheme="minorHAnsi"/>
          <w:lang w:val="en-GB"/>
        </w:rPr>
        <w:t>Turistgatan</w:t>
      </w:r>
      <w:proofErr w:type="spellEnd"/>
      <w:r w:rsidRPr="00647D43">
        <w:rPr>
          <w:rFonts w:cstheme="minorHAnsi"/>
          <w:lang w:val="en-GB"/>
        </w:rPr>
        <w:t xml:space="preserve"> </w:t>
      </w:r>
      <w:r w:rsidR="00F02BDA">
        <w:rPr>
          <w:rFonts w:cstheme="minorHAnsi"/>
          <w:lang w:val="en-GB"/>
        </w:rPr>
        <w:t>5</w:t>
      </w:r>
      <w:r w:rsidRPr="00647D43">
        <w:rPr>
          <w:rFonts w:cstheme="minorHAnsi"/>
          <w:lang w:val="en-GB"/>
        </w:rPr>
        <w:t xml:space="preserve">, </w:t>
      </w:r>
      <w:proofErr w:type="spellStart"/>
      <w:r w:rsidR="00F02BDA">
        <w:rPr>
          <w:rFonts w:cstheme="minorHAnsi"/>
          <w:lang w:val="en-GB"/>
        </w:rPr>
        <w:t>Lysekil</w:t>
      </w:r>
      <w:proofErr w:type="spellEnd"/>
      <w:r w:rsidRPr="00647D43">
        <w:rPr>
          <w:rFonts w:cstheme="minorHAnsi"/>
          <w:lang w:val="en-GB"/>
        </w:rPr>
        <w:t xml:space="preserve"> </w:t>
      </w:r>
      <w:r w:rsidR="00D7608A" w:rsidRPr="00D7608A">
        <w:t xml:space="preserve"> </w:t>
      </w:r>
      <w:r w:rsidR="00D7608A" w:rsidRPr="00D7608A">
        <w:rPr>
          <w:rFonts w:cstheme="minorHAnsi"/>
          <w:lang w:val="en-GB"/>
        </w:rPr>
        <w:t>453 30</w:t>
      </w:r>
      <w:r w:rsidRPr="00647D43">
        <w:rPr>
          <w:rFonts w:cstheme="minorHAnsi"/>
          <w:lang w:val="en-GB"/>
        </w:rPr>
        <w:t xml:space="preserve">, Sweden, Tel.: +46(0)104784137, email: </w:t>
      </w:r>
      <w:hyperlink r:id="rId16" w:history="1">
        <w:r w:rsidRPr="00647D43">
          <w:rPr>
            <w:rStyle w:val="Hyperlink"/>
            <w:rFonts w:cstheme="minorHAnsi"/>
            <w:lang w:val="en-GB"/>
          </w:rPr>
          <w:t>max.lindmark@slu.se</w:t>
        </w:r>
      </w:hyperlink>
    </w:p>
    <w:p w14:paraId="0C3E83CB" w14:textId="63EB7A6F" w:rsidR="00246AC0" w:rsidRDefault="00246AC0" w:rsidP="00D545B3">
      <w:pPr>
        <w:spacing w:line="480" w:lineRule="auto"/>
        <w:contextualSpacing/>
        <w:jc w:val="both"/>
        <w:rPr>
          <w:rStyle w:val="Hyperlink"/>
          <w:rFonts w:cstheme="minorHAnsi"/>
          <w:lang w:val="en-GB"/>
        </w:rPr>
      </w:pPr>
    </w:p>
    <w:p w14:paraId="5BC4DF9F" w14:textId="2AC3B4CC" w:rsidR="00246AC0" w:rsidRDefault="00246AC0" w:rsidP="00D545B3">
      <w:pPr>
        <w:spacing w:line="480" w:lineRule="auto"/>
        <w:contextualSpacing/>
        <w:jc w:val="both"/>
        <w:rPr>
          <w:rStyle w:val="Hyperlink"/>
          <w:rFonts w:cstheme="minorHAnsi"/>
          <w:lang w:val="en-GB"/>
        </w:rPr>
      </w:pPr>
    </w:p>
    <w:p w14:paraId="30FBCE60" w14:textId="472911AA" w:rsidR="00246AC0" w:rsidRDefault="00246AC0" w:rsidP="00D545B3">
      <w:pPr>
        <w:spacing w:line="480" w:lineRule="auto"/>
        <w:contextualSpacing/>
        <w:jc w:val="both"/>
        <w:rPr>
          <w:rStyle w:val="Hyperlink"/>
          <w:rFonts w:cstheme="minorHAnsi"/>
          <w:lang w:val="en-GB"/>
        </w:rPr>
      </w:pPr>
    </w:p>
    <w:p w14:paraId="0D9789F7" w14:textId="09948F17" w:rsidR="00246AC0" w:rsidRDefault="00246AC0" w:rsidP="00D545B3">
      <w:pPr>
        <w:spacing w:line="480" w:lineRule="auto"/>
        <w:contextualSpacing/>
        <w:jc w:val="both"/>
        <w:rPr>
          <w:rStyle w:val="Hyperlink"/>
          <w:rFonts w:cstheme="minorHAnsi"/>
          <w:lang w:val="en-GB"/>
        </w:rPr>
      </w:pPr>
    </w:p>
    <w:p w14:paraId="23422E56" w14:textId="3CF86FEF" w:rsidR="00246AC0" w:rsidRDefault="00246AC0" w:rsidP="00D545B3">
      <w:pPr>
        <w:spacing w:line="480" w:lineRule="auto"/>
        <w:contextualSpacing/>
        <w:jc w:val="both"/>
        <w:rPr>
          <w:rStyle w:val="Hyperlink"/>
          <w:rFonts w:cstheme="minorHAnsi"/>
          <w:lang w:val="en-GB"/>
        </w:rPr>
      </w:pPr>
    </w:p>
    <w:p w14:paraId="21EB03BC" w14:textId="4FFB09F4" w:rsidR="00246AC0" w:rsidRDefault="00246AC0" w:rsidP="00D545B3">
      <w:pPr>
        <w:spacing w:line="480" w:lineRule="auto"/>
        <w:contextualSpacing/>
        <w:jc w:val="both"/>
        <w:rPr>
          <w:rStyle w:val="Hyperlink"/>
          <w:rFonts w:cstheme="minorHAnsi"/>
          <w:lang w:val="en-GB"/>
        </w:rPr>
      </w:pPr>
    </w:p>
    <w:p w14:paraId="6CB9BA7E" w14:textId="77777777" w:rsidR="00246AC0" w:rsidRPr="00647D43" w:rsidRDefault="00246AC0" w:rsidP="00D545B3">
      <w:pPr>
        <w:spacing w:line="480" w:lineRule="auto"/>
        <w:contextualSpacing/>
        <w:jc w:val="both"/>
        <w:rPr>
          <w:rStyle w:val="Hyperlink"/>
          <w:rFonts w:cstheme="minorHAnsi"/>
          <w:lang w:val="en-GB"/>
        </w:rPr>
      </w:pPr>
    </w:p>
    <w:sdt>
      <w:sdtPr>
        <w:rPr>
          <w:rFonts w:asciiTheme="minorHAnsi" w:eastAsiaTheme="minorHAnsi" w:hAnsiTheme="minorHAnsi" w:cstheme="minorBidi"/>
          <w:b w:val="0"/>
          <w:bCs/>
          <w:color w:val="auto"/>
          <w:sz w:val="24"/>
          <w:szCs w:val="24"/>
          <w:u w:val="single"/>
          <w:lang w:val="sv-SE" w:eastAsia="en-US"/>
        </w:rPr>
        <w:id w:val="-188305958"/>
        <w:docPartObj>
          <w:docPartGallery w:val="Table of Contents"/>
          <w:docPartUnique/>
        </w:docPartObj>
      </w:sdtPr>
      <w:sdtEndPr>
        <w:rPr>
          <w:rFonts w:ascii="Times New Roman" w:hAnsi="Times New Roman" w:cstheme="minorHAnsi"/>
          <w:bCs w:val="0"/>
          <w:lang w:val="en-SE"/>
        </w:rPr>
      </w:sdtEndPr>
      <w:sdtContent>
        <w:p w14:paraId="123093C4" w14:textId="77777777" w:rsidR="005C79CD" w:rsidRPr="00647D43" w:rsidRDefault="005C79CD" w:rsidP="00D545B3">
          <w:pPr>
            <w:pStyle w:val="TOCHeading"/>
          </w:pPr>
          <w:r w:rsidRPr="00647D43">
            <w:t>Contents</w:t>
          </w:r>
        </w:p>
        <w:p w14:paraId="266E8AA0" w14:textId="444587EA" w:rsidR="00CE48D8" w:rsidRDefault="005C79CD">
          <w:pPr>
            <w:pStyle w:val="TOC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50829343" w:history="1">
            <w:r w:rsidR="00CE48D8" w:rsidRPr="001F6B4D">
              <w:rPr>
                <w:rStyle w:val="Hyperlink"/>
                <w:noProof/>
              </w:rPr>
              <w:t>Literature search, selection process and criteria</w:t>
            </w:r>
            <w:r w:rsidR="00CE48D8">
              <w:rPr>
                <w:noProof/>
                <w:webHidden/>
              </w:rPr>
              <w:tab/>
            </w:r>
            <w:r w:rsidR="00CE48D8">
              <w:rPr>
                <w:noProof/>
                <w:webHidden/>
              </w:rPr>
              <w:fldChar w:fldCharType="begin"/>
            </w:r>
            <w:r w:rsidR="00CE48D8">
              <w:rPr>
                <w:noProof/>
                <w:webHidden/>
              </w:rPr>
              <w:instrText xml:space="preserve"> PAGEREF _Toc50829343 \h </w:instrText>
            </w:r>
            <w:r w:rsidR="00CE48D8">
              <w:rPr>
                <w:noProof/>
                <w:webHidden/>
              </w:rPr>
            </w:r>
            <w:r w:rsidR="00CE48D8">
              <w:rPr>
                <w:noProof/>
                <w:webHidden/>
              </w:rPr>
              <w:fldChar w:fldCharType="separate"/>
            </w:r>
            <w:r w:rsidR="00CE48D8">
              <w:rPr>
                <w:noProof/>
                <w:webHidden/>
              </w:rPr>
              <w:t>3</w:t>
            </w:r>
            <w:r w:rsidR="00CE48D8">
              <w:rPr>
                <w:noProof/>
                <w:webHidden/>
              </w:rPr>
              <w:fldChar w:fldCharType="end"/>
            </w:r>
          </w:hyperlink>
        </w:p>
        <w:p w14:paraId="79C8EACC" w14:textId="0FEECE7F" w:rsidR="00CE48D8" w:rsidRDefault="008815E5">
          <w:pPr>
            <w:pStyle w:val="TOC2"/>
            <w:tabs>
              <w:tab w:val="right" w:leader="dot" w:pos="9016"/>
            </w:tabs>
            <w:rPr>
              <w:rFonts w:eastAsiaTheme="minorEastAsia"/>
              <w:noProof/>
              <w:lang w:eastAsia="en-GB"/>
            </w:rPr>
          </w:pPr>
          <w:hyperlink w:anchor="_Toc50829344" w:history="1">
            <w:r w:rsidR="00CE48D8" w:rsidRPr="001F6B4D">
              <w:rPr>
                <w:rStyle w:val="Hyperlink"/>
                <w:rFonts w:cstheme="minorHAnsi"/>
                <w:i/>
                <w:iCs/>
                <w:noProof/>
                <w:lang w:val="en-GB"/>
              </w:rPr>
              <w:t>Growth rates &amp; optimum temperature for growth over body mass</w:t>
            </w:r>
            <w:r w:rsidR="00CE48D8">
              <w:rPr>
                <w:noProof/>
                <w:webHidden/>
              </w:rPr>
              <w:tab/>
            </w:r>
            <w:r w:rsidR="00CE48D8">
              <w:rPr>
                <w:noProof/>
                <w:webHidden/>
              </w:rPr>
              <w:fldChar w:fldCharType="begin"/>
            </w:r>
            <w:r w:rsidR="00CE48D8">
              <w:rPr>
                <w:noProof/>
                <w:webHidden/>
              </w:rPr>
              <w:instrText xml:space="preserve"> PAGEREF _Toc50829344 \h </w:instrText>
            </w:r>
            <w:r w:rsidR="00CE48D8">
              <w:rPr>
                <w:noProof/>
                <w:webHidden/>
              </w:rPr>
            </w:r>
            <w:r w:rsidR="00CE48D8">
              <w:rPr>
                <w:noProof/>
                <w:webHidden/>
              </w:rPr>
              <w:fldChar w:fldCharType="separate"/>
            </w:r>
            <w:r w:rsidR="00CE48D8">
              <w:rPr>
                <w:noProof/>
                <w:webHidden/>
              </w:rPr>
              <w:t>4</w:t>
            </w:r>
            <w:r w:rsidR="00CE48D8">
              <w:rPr>
                <w:noProof/>
                <w:webHidden/>
              </w:rPr>
              <w:fldChar w:fldCharType="end"/>
            </w:r>
          </w:hyperlink>
        </w:p>
        <w:p w14:paraId="2BE489AC" w14:textId="2863C810" w:rsidR="00CE48D8" w:rsidRDefault="008815E5">
          <w:pPr>
            <w:pStyle w:val="TOC2"/>
            <w:tabs>
              <w:tab w:val="right" w:leader="dot" w:pos="9016"/>
            </w:tabs>
            <w:rPr>
              <w:rFonts w:eastAsiaTheme="minorEastAsia"/>
              <w:noProof/>
              <w:lang w:eastAsia="en-GB"/>
            </w:rPr>
          </w:pPr>
          <w:hyperlink w:anchor="_Toc50829345" w:history="1">
            <w:r w:rsidR="00CE48D8" w:rsidRPr="001F6B4D">
              <w:rPr>
                <w:rStyle w:val="Hyperlink"/>
                <w:rFonts w:cstheme="minorHAnsi"/>
                <w:i/>
                <w:iCs/>
                <w:noProof/>
                <w:lang w:val="en-GB"/>
              </w:rPr>
              <w:t>Maximum consumption rate</w:t>
            </w:r>
            <w:r w:rsidR="00CE48D8">
              <w:rPr>
                <w:noProof/>
                <w:webHidden/>
              </w:rPr>
              <w:tab/>
            </w:r>
            <w:r w:rsidR="00CE48D8">
              <w:rPr>
                <w:noProof/>
                <w:webHidden/>
              </w:rPr>
              <w:fldChar w:fldCharType="begin"/>
            </w:r>
            <w:r w:rsidR="00CE48D8">
              <w:rPr>
                <w:noProof/>
                <w:webHidden/>
              </w:rPr>
              <w:instrText xml:space="preserve"> PAGEREF _Toc50829345 \h </w:instrText>
            </w:r>
            <w:r w:rsidR="00CE48D8">
              <w:rPr>
                <w:noProof/>
                <w:webHidden/>
              </w:rPr>
            </w:r>
            <w:r w:rsidR="00CE48D8">
              <w:rPr>
                <w:noProof/>
                <w:webHidden/>
              </w:rPr>
              <w:fldChar w:fldCharType="separate"/>
            </w:r>
            <w:r w:rsidR="00CE48D8">
              <w:rPr>
                <w:noProof/>
                <w:webHidden/>
              </w:rPr>
              <w:t>5</w:t>
            </w:r>
            <w:r w:rsidR="00CE48D8">
              <w:rPr>
                <w:noProof/>
                <w:webHidden/>
              </w:rPr>
              <w:fldChar w:fldCharType="end"/>
            </w:r>
          </w:hyperlink>
        </w:p>
        <w:p w14:paraId="7982652C" w14:textId="1C14D228" w:rsidR="00CE48D8" w:rsidRDefault="008815E5">
          <w:pPr>
            <w:pStyle w:val="TOC2"/>
            <w:tabs>
              <w:tab w:val="right" w:leader="dot" w:pos="9016"/>
            </w:tabs>
            <w:rPr>
              <w:rFonts w:eastAsiaTheme="minorEastAsia"/>
              <w:noProof/>
              <w:lang w:eastAsia="en-GB"/>
            </w:rPr>
          </w:pPr>
          <w:hyperlink w:anchor="_Toc50829346" w:history="1">
            <w:r w:rsidR="00CE48D8" w:rsidRPr="001F6B4D">
              <w:rPr>
                <w:rStyle w:val="Hyperlink"/>
                <w:rFonts w:cstheme="minorHAnsi"/>
                <w:i/>
                <w:iCs/>
                <w:noProof/>
                <w:lang w:val="en-GB"/>
              </w:rPr>
              <w:t>Metabolic rate</w:t>
            </w:r>
            <w:r w:rsidR="00CE48D8">
              <w:rPr>
                <w:noProof/>
                <w:webHidden/>
              </w:rPr>
              <w:tab/>
            </w:r>
            <w:r w:rsidR="00CE48D8">
              <w:rPr>
                <w:noProof/>
                <w:webHidden/>
              </w:rPr>
              <w:fldChar w:fldCharType="begin"/>
            </w:r>
            <w:r w:rsidR="00CE48D8">
              <w:rPr>
                <w:noProof/>
                <w:webHidden/>
              </w:rPr>
              <w:instrText xml:space="preserve"> PAGEREF _Toc50829346 \h </w:instrText>
            </w:r>
            <w:r w:rsidR="00CE48D8">
              <w:rPr>
                <w:noProof/>
                <w:webHidden/>
              </w:rPr>
            </w:r>
            <w:r w:rsidR="00CE48D8">
              <w:rPr>
                <w:noProof/>
                <w:webHidden/>
              </w:rPr>
              <w:fldChar w:fldCharType="separate"/>
            </w:r>
            <w:r w:rsidR="00CE48D8">
              <w:rPr>
                <w:noProof/>
                <w:webHidden/>
              </w:rPr>
              <w:t>6</w:t>
            </w:r>
            <w:r w:rsidR="00CE48D8">
              <w:rPr>
                <w:noProof/>
                <w:webHidden/>
              </w:rPr>
              <w:fldChar w:fldCharType="end"/>
            </w:r>
          </w:hyperlink>
        </w:p>
        <w:p w14:paraId="1A703316" w14:textId="103559F1" w:rsidR="00CE48D8" w:rsidRDefault="008815E5">
          <w:pPr>
            <w:pStyle w:val="TOC1"/>
            <w:tabs>
              <w:tab w:val="right" w:leader="dot" w:pos="9016"/>
            </w:tabs>
            <w:spacing w:before="240"/>
            <w:rPr>
              <w:rFonts w:eastAsiaTheme="minorEastAsia"/>
              <w:noProof/>
              <w:lang w:eastAsia="en-GB"/>
            </w:rPr>
          </w:pPr>
          <w:hyperlink w:anchor="_Toc50829347" w:history="1">
            <w:r w:rsidR="00CE48D8" w:rsidRPr="001F6B4D">
              <w:rPr>
                <w:rStyle w:val="Hyperlink"/>
                <w:noProof/>
              </w:rPr>
              <w:t>Data overview</w:t>
            </w:r>
            <w:r w:rsidR="00CE48D8">
              <w:rPr>
                <w:noProof/>
                <w:webHidden/>
              </w:rPr>
              <w:tab/>
            </w:r>
            <w:r w:rsidR="00CE48D8">
              <w:rPr>
                <w:noProof/>
                <w:webHidden/>
              </w:rPr>
              <w:fldChar w:fldCharType="begin"/>
            </w:r>
            <w:r w:rsidR="00CE48D8">
              <w:rPr>
                <w:noProof/>
                <w:webHidden/>
              </w:rPr>
              <w:instrText xml:space="preserve"> PAGEREF _Toc50829347 \h </w:instrText>
            </w:r>
            <w:r w:rsidR="00CE48D8">
              <w:rPr>
                <w:noProof/>
                <w:webHidden/>
              </w:rPr>
            </w:r>
            <w:r w:rsidR="00CE48D8">
              <w:rPr>
                <w:noProof/>
                <w:webHidden/>
              </w:rPr>
              <w:fldChar w:fldCharType="separate"/>
            </w:r>
            <w:r w:rsidR="00CE48D8">
              <w:rPr>
                <w:noProof/>
                <w:webHidden/>
              </w:rPr>
              <w:t>12</w:t>
            </w:r>
            <w:r w:rsidR="00CE48D8">
              <w:rPr>
                <w:noProof/>
                <w:webHidden/>
              </w:rPr>
              <w:fldChar w:fldCharType="end"/>
            </w:r>
          </w:hyperlink>
        </w:p>
        <w:p w14:paraId="5D648E42" w14:textId="42263CD9" w:rsidR="00CE48D8" w:rsidRDefault="008815E5">
          <w:pPr>
            <w:pStyle w:val="TOC2"/>
            <w:tabs>
              <w:tab w:val="right" w:leader="dot" w:pos="9016"/>
            </w:tabs>
            <w:rPr>
              <w:rFonts w:eastAsiaTheme="minorEastAsia"/>
              <w:noProof/>
              <w:lang w:eastAsia="en-GB"/>
            </w:rPr>
          </w:pPr>
          <w:hyperlink w:anchor="_Toc50829348" w:history="1">
            <w:r w:rsidR="00CE48D8" w:rsidRPr="001F6B4D">
              <w:rPr>
                <w:rStyle w:val="Hyperlink"/>
                <w:rFonts w:cstheme="minorHAnsi"/>
                <w:i/>
                <w:iCs/>
                <w:noProof/>
                <w:lang w:val="en-GB"/>
              </w:rPr>
              <w:t>Growth rate</w:t>
            </w:r>
            <w:r w:rsidR="00CE48D8">
              <w:rPr>
                <w:noProof/>
                <w:webHidden/>
              </w:rPr>
              <w:tab/>
            </w:r>
            <w:r w:rsidR="00CE48D8">
              <w:rPr>
                <w:noProof/>
                <w:webHidden/>
              </w:rPr>
              <w:fldChar w:fldCharType="begin"/>
            </w:r>
            <w:r w:rsidR="00CE48D8">
              <w:rPr>
                <w:noProof/>
                <w:webHidden/>
              </w:rPr>
              <w:instrText xml:space="preserve"> PAGEREF _Toc50829348 \h </w:instrText>
            </w:r>
            <w:r w:rsidR="00CE48D8">
              <w:rPr>
                <w:noProof/>
                <w:webHidden/>
              </w:rPr>
            </w:r>
            <w:r w:rsidR="00CE48D8">
              <w:rPr>
                <w:noProof/>
                <w:webHidden/>
              </w:rPr>
              <w:fldChar w:fldCharType="separate"/>
            </w:r>
            <w:r w:rsidR="00CE48D8">
              <w:rPr>
                <w:noProof/>
                <w:webHidden/>
              </w:rPr>
              <w:t>12</w:t>
            </w:r>
            <w:r w:rsidR="00CE48D8">
              <w:rPr>
                <w:noProof/>
                <w:webHidden/>
              </w:rPr>
              <w:fldChar w:fldCharType="end"/>
            </w:r>
          </w:hyperlink>
        </w:p>
        <w:p w14:paraId="75B26DD0" w14:textId="2F4545BE" w:rsidR="00CE48D8" w:rsidRDefault="008815E5">
          <w:pPr>
            <w:pStyle w:val="TOC2"/>
            <w:tabs>
              <w:tab w:val="right" w:leader="dot" w:pos="9016"/>
            </w:tabs>
            <w:rPr>
              <w:rFonts w:eastAsiaTheme="minorEastAsia"/>
              <w:noProof/>
              <w:lang w:eastAsia="en-GB"/>
            </w:rPr>
          </w:pPr>
          <w:hyperlink w:anchor="_Toc50829349" w:history="1">
            <w:r w:rsidR="00CE48D8" w:rsidRPr="001F6B4D">
              <w:rPr>
                <w:rStyle w:val="Hyperlink"/>
                <w:rFonts w:cstheme="minorHAnsi"/>
                <w:i/>
                <w:iCs/>
                <w:noProof/>
              </w:rPr>
              <w:t>Maximum consumption &amp; metabolic rate</w:t>
            </w:r>
            <w:r w:rsidR="00CE48D8">
              <w:rPr>
                <w:noProof/>
                <w:webHidden/>
              </w:rPr>
              <w:tab/>
            </w:r>
            <w:r w:rsidR="00CE48D8">
              <w:rPr>
                <w:noProof/>
                <w:webHidden/>
              </w:rPr>
              <w:fldChar w:fldCharType="begin"/>
            </w:r>
            <w:r w:rsidR="00CE48D8">
              <w:rPr>
                <w:noProof/>
                <w:webHidden/>
              </w:rPr>
              <w:instrText xml:space="preserve"> PAGEREF _Toc50829349 \h </w:instrText>
            </w:r>
            <w:r w:rsidR="00CE48D8">
              <w:rPr>
                <w:noProof/>
                <w:webHidden/>
              </w:rPr>
            </w:r>
            <w:r w:rsidR="00CE48D8">
              <w:rPr>
                <w:noProof/>
                <w:webHidden/>
              </w:rPr>
              <w:fldChar w:fldCharType="separate"/>
            </w:r>
            <w:r w:rsidR="00CE48D8">
              <w:rPr>
                <w:noProof/>
                <w:webHidden/>
              </w:rPr>
              <w:t>16</w:t>
            </w:r>
            <w:r w:rsidR="00CE48D8">
              <w:rPr>
                <w:noProof/>
                <w:webHidden/>
              </w:rPr>
              <w:fldChar w:fldCharType="end"/>
            </w:r>
          </w:hyperlink>
        </w:p>
        <w:p w14:paraId="592BBDB8" w14:textId="0BA812B6" w:rsidR="00CE48D8" w:rsidRDefault="008815E5">
          <w:pPr>
            <w:pStyle w:val="TOC1"/>
            <w:tabs>
              <w:tab w:val="right" w:leader="dot" w:pos="9016"/>
            </w:tabs>
            <w:spacing w:before="240"/>
            <w:rPr>
              <w:rFonts w:eastAsiaTheme="minorEastAsia"/>
              <w:noProof/>
              <w:lang w:eastAsia="en-GB"/>
            </w:rPr>
          </w:pPr>
          <w:hyperlink w:anchor="_Toc50829350" w:history="1">
            <w:r w:rsidR="00CE48D8" w:rsidRPr="001F6B4D">
              <w:rPr>
                <w:rStyle w:val="Hyperlink"/>
                <w:noProof/>
              </w:rPr>
              <w:t>Supplementary analysis</w:t>
            </w:r>
            <w:r w:rsidR="00CE48D8">
              <w:rPr>
                <w:noProof/>
                <w:webHidden/>
              </w:rPr>
              <w:tab/>
            </w:r>
            <w:r w:rsidR="00CE48D8">
              <w:rPr>
                <w:noProof/>
                <w:webHidden/>
              </w:rPr>
              <w:fldChar w:fldCharType="begin"/>
            </w:r>
            <w:r w:rsidR="00CE48D8">
              <w:rPr>
                <w:noProof/>
                <w:webHidden/>
              </w:rPr>
              <w:instrText xml:space="preserve"> PAGEREF _Toc50829350 \h </w:instrText>
            </w:r>
            <w:r w:rsidR="00CE48D8">
              <w:rPr>
                <w:noProof/>
                <w:webHidden/>
              </w:rPr>
            </w:r>
            <w:r w:rsidR="00CE48D8">
              <w:rPr>
                <w:noProof/>
                <w:webHidden/>
              </w:rPr>
              <w:fldChar w:fldCharType="separate"/>
            </w:r>
            <w:r w:rsidR="00CE48D8">
              <w:rPr>
                <w:noProof/>
                <w:webHidden/>
              </w:rPr>
              <w:t>23</w:t>
            </w:r>
            <w:r w:rsidR="00CE48D8">
              <w:rPr>
                <w:noProof/>
                <w:webHidden/>
              </w:rPr>
              <w:fldChar w:fldCharType="end"/>
            </w:r>
          </w:hyperlink>
        </w:p>
        <w:p w14:paraId="7E1A311A" w14:textId="546C4B7E" w:rsidR="00CE48D8" w:rsidRDefault="008815E5">
          <w:pPr>
            <w:pStyle w:val="TOC1"/>
            <w:tabs>
              <w:tab w:val="right" w:leader="dot" w:pos="9016"/>
            </w:tabs>
            <w:spacing w:before="240"/>
            <w:rPr>
              <w:rFonts w:eastAsiaTheme="minorEastAsia"/>
              <w:noProof/>
              <w:lang w:eastAsia="en-GB"/>
            </w:rPr>
          </w:pPr>
          <w:hyperlink w:anchor="_Toc50829351" w:history="1">
            <w:r w:rsidR="00CE48D8" w:rsidRPr="001F6B4D">
              <w:rPr>
                <w:rStyle w:val="Hyperlink"/>
                <w:noProof/>
              </w:rPr>
              <w:t>Model validation and fit</w:t>
            </w:r>
            <w:r w:rsidR="00CE48D8">
              <w:rPr>
                <w:noProof/>
                <w:webHidden/>
              </w:rPr>
              <w:tab/>
            </w:r>
            <w:r w:rsidR="00CE48D8">
              <w:rPr>
                <w:noProof/>
                <w:webHidden/>
              </w:rPr>
              <w:fldChar w:fldCharType="begin"/>
            </w:r>
            <w:r w:rsidR="00CE48D8">
              <w:rPr>
                <w:noProof/>
                <w:webHidden/>
              </w:rPr>
              <w:instrText xml:space="preserve"> PAGEREF _Toc50829351 \h </w:instrText>
            </w:r>
            <w:r w:rsidR="00CE48D8">
              <w:rPr>
                <w:noProof/>
                <w:webHidden/>
              </w:rPr>
            </w:r>
            <w:r w:rsidR="00CE48D8">
              <w:rPr>
                <w:noProof/>
                <w:webHidden/>
              </w:rPr>
              <w:fldChar w:fldCharType="separate"/>
            </w:r>
            <w:r w:rsidR="00CE48D8">
              <w:rPr>
                <w:noProof/>
                <w:webHidden/>
              </w:rPr>
              <w:t>30</w:t>
            </w:r>
            <w:r w:rsidR="00CE48D8">
              <w:rPr>
                <w:noProof/>
                <w:webHidden/>
              </w:rPr>
              <w:fldChar w:fldCharType="end"/>
            </w:r>
          </w:hyperlink>
        </w:p>
        <w:p w14:paraId="4DDABCEA" w14:textId="0148FFB0" w:rsidR="00CE48D8" w:rsidRDefault="008815E5">
          <w:pPr>
            <w:pStyle w:val="TOC2"/>
            <w:tabs>
              <w:tab w:val="right" w:leader="dot" w:pos="9016"/>
            </w:tabs>
            <w:rPr>
              <w:rFonts w:eastAsiaTheme="minorEastAsia"/>
              <w:noProof/>
              <w:lang w:eastAsia="en-GB"/>
            </w:rPr>
          </w:pPr>
          <w:hyperlink w:anchor="_Toc50829352" w:history="1">
            <w:r w:rsidR="00CE48D8" w:rsidRPr="001F6B4D">
              <w:rPr>
                <w:rStyle w:val="Hyperlink"/>
                <w:rFonts w:cstheme="minorHAnsi"/>
                <w:i/>
                <w:iCs/>
                <w:noProof/>
              </w:rPr>
              <w:t>Growth rate</w:t>
            </w:r>
            <w:r w:rsidR="00CE48D8">
              <w:rPr>
                <w:noProof/>
                <w:webHidden/>
              </w:rPr>
              <w:tab/>
            </w:r>
            <w:r w:rsidR="00CE48D8">
              <w:rPr>
                <w:noProof/>
                <w:webHidden/>
              </w:rPr>
              <w:fldChar w:fldCharType="begin"/>
            </w:r>
            <w:r w:rsidR="00CE48D8">
              <w:rPr>
                <w:noProof/>
                <w:webHidden/>
              </w:rPr>
              <w:instrText xml:space="preserve"> PAGEREF _Toc50829352 \h </w:instrText>
            </w:r>
            <w:r w:rsidR="00CE48D8">
              <w:rPr>
                <w:noProof/>
                <w:webHidden/>
              </w:rPr>
            </w:r>
            <w:r w:rsidR="00CE48D8">
              <w:rPr>
                <w:noProof/>
                <w:webHidden/>
              </w:rPr>
              <w:fldChar w:fldCharType="separate"/>
            </w:r>
            <w:r w:rsidR="00CE48D8">
              <w:rPr>
                <w:noProof/>
                <w:webHidden/>
              </w:rPr>
              <w:t>30</w:t>
            </w:r>
            <w:r w:rsidR="00CE48D8">
              <w:rPr>
                <w:noProof/>
                <w:webHidden/>
              </w:rPr>
              <w:fldChar w:fldCharType="end"/>
            </w:r>
          </w:hyperlink>
        </w:p>
        <w:p w14:paraId="5B8E2A42" w14:textId="5C4C9B30" w:rsidR="00CE48D8" w:rsidRDefault="008815E5">
          <w:pPr>
            <w:pStyle w:val="TOC2"/>
            <w:tabs>
              <w:tab w:val="right" w:leader="dot" w:pos="9016"/>
            </w:tabs>
            <w:rPr>
              <w:rFonts w:eastAsiaTheme="minorEastAsia"/>
              <w:noProof/>
              <w:lang w:eastAsia="en-GB"/>
            </w:rPr>
          </w:pPr>
          <w:hyperlink w:anchor="_Toc50829353" w:history="1">
            <w:r w:rsidR="00CE48D8" w:rsidRPr="001F6B4D">
              <w:rPr>
                <w:rStyle w:val="Hyperlink"/>
                <w:rFonts w:cstheme="minorHAnsi"/>
                <w:i/>
                <w:iCs/>
                <w:noProof/>
              </w:rPr>
              <w:t>Maximum consumption rate – below peak temperatures</w:t>
            </w:r>
            <w:r w:rsidR="00CE48D8">
              <w:rPr>
                <w:noProof/>
                <w:webHidden/>
              </w:rPr>
              <w:tab/>
            </w:r>
            <w:r w:rsidR="00CE48D8">
              <w:rPr>
                <w:noProof/>
                <w:webHidden/>
              </w:rPr>
              <w:fldChar w:fldCharType="begin"/>
            </w:r>
            <w:r w:rsidR="00CE48D8">
              <w:rPr>
                <w:noProof/>
                <w:webHidden/>
              </w:rPr>
              <w:instrText xml:space="preserve"> PAGEREF _Toc50829353 \h </w:instrText>
            </w:r>
            <w:r w:rsidR="00CE48D8">
              <w:rPr>
                <w:noProof/>
                <w:webHidden/>
              </w:rPr>
            </w:r>
            <w:r w:rsidR="00CE48D8">
              <w:rPr>
                <w:noProof/>
                <w:webHidden/>
              </w:rPr>
              <w:fldChar w:fldCharType="separate"/>
            </w:r>
            <w:r w:rsidR="00CE48D8">
              <w:rPr>
                <w:noProof/>
                <w:webHidden/>
              </w:rPr>
              <w:t>34</w:t>
            </w:r>
            <w:r w:rsidR="00CE48D8">
              <w:rPr>
                <w:noProof/>
                <w:webHidden/>
              </w:rPr>
              <w:fldChar w:fldCharType="end"/>
            </w:r>
          </w:hyperlink>
        </w:p>
        <w:p w14:paraId="77F80A3A" w14:textId="032E82DB" w:rsidR="00CE48D8" w:rsidRDefault="008815E5">
          <w:pPr>
            <w:pStyle w:val="TOC2"/>
            <w:tabs>
              <w:tab w:val="right" w:leader="dot" w:pos="9016"/>
            </w:tabs>
            <w:rPr>
              <w:rFonts w:eastAsiaTheme="minorEastAsia"/>
              <w:noProof/>
              <w:lang w:eastAsia="en-GB"/>
            </w:rPr>
          </w:pPr>
          <w:hyperlink w:anchor="_Toc50829354" w:history="1">
            <w:r w:rsidR="00CE48D8" w:rsidRPr="001F6B4D">
              <w:rPr>
                <w:rStyle w:val="Hyperlink"/>
                <w:rFonts w:cstheme="minorHAnsi"/>
                <w:i/>
                <w:iCs/>
                <w:noProof/>
              </w:rPr>
              <w:t>Maximum consumption rate – including beyond peak temperatures</w:t>
            </w:r>
            <w:r w:rsidR="00CE48D8">
              <w:rPr>
                <w:noProof/>
                <w:webHidden/>
              </w:rPr>
              <w:tab/>
            </w:r>
            <w:r w:rsidR="00CE48D8">
              <w:rPr>
                <w:noProof/>
                <w:webHidden/>
              </w:rPr>
              <w:fldChar w:fldCharType="begin"/>
            </w:r>
            <w:r w:rsidR="00CE48D8">
              <w:rPr>
                <w:noProof/>
                <w:webHidden/>
              </w:rPr>
              <w:instrText xml:space="preserve"> PAGEREF _Toc50829354 \h </w:instrText>
            </w:r>
            <w:r w:rsidR="00CE48D8">
              <w:rPr>
                <w:noProof/>
                <w:webHidden/>
              </w:rPr>
            </w:r>
            <w:r w:rsidR="00CE48D8">
              <w:rPr>
                <w:noProof/>
                <w:webHidden/>
              </w:rPr>
              <w:fldChar w:fldCharType="separate"/>
            </w:r>
            <w:r w:rsidR="00CE48D8">
              <w:rPr>
                <w:noProof/>
                <w:webHidden/>
              </w:rPr>
              <w:t>38</w:t>
            </w:r>
            <w:r w:rsidR="00CE48D8">
              <w:rPr>
                <w:noProof/>
                <w:webHidden/>
              </w:rPr>
              <w:fldChar w:fldCharType="end"/>
            </w:r>
          </w:hyperlink>
        </w:p>
        <w:p w14:paraId="01AD54A0" w14:textId="0AE10C9C" w:rsidR="00CE48D8" w:rsidRDefault="008815E5">
          <w:pPr>
            <w:pStyle w:val="TOC2"/>
            <w:tabs>
              <w:tab w:val="right" w:leader="dot" w:pos="9016"/>
            </w:tabs>
            <w:rPr>
              <w:rFonts w:eastAsiaTheme="minorEastAsia"/>
              <w:noProof/>
              <w:lang w:eastAsia="en-GB"/>
            </w:rPr>
          </w:pPr>
          <w:hyperlink w:anchor="_Toc50829355" w:history="1">
            <w:r w:rsidR="00CE48D8" w:rsidRPr="001F6B4D">
              <w:rPr>
                <w:rStyle w:val="Hyperlink"/>
                <w:rFonts w:cstheme="minorHAnsi"/>
                <w:i/>
                <w:iCs/>
                <w:noProof/>
              </w:rPr>
              <w:t>Metabolic rate</w:t>
            </w:r>
            <w:r w:rsidR="00CE48D8">
              <w:rPr>
                <w:noProof/>
                <w:webHidden/>
              </w:rPr>
              <w:tab/>
            </w:r>
            <w:r w:rsidR="00CE48D8">
              <w:rPr>
                <w:noProof/>
                <w:webHidden/>
              </w:rPr>
              <w:fldChar w:fldCharType="begin"/>
            </w:r>
            <w:r w:rsidR="00CE48D8">
              <w:rPr>
                <w:noProof/>
                <w:webHidden/>
              </w:rPr>
              <w:instrText xml:space="preserve"> PAGEREF _Toc50829355 \h </w:instrText>
            </w:r>
            <w:r w:rsidR="00CE48D8">
              <w:rPr>
                <w:noProof/>
                <w:webHidden/>
              </w:rPr>
            </w:r>
            <w:r w:rsidR="00CE48D8">
              <w:rPr>
                <w:noProof/>
                <w:webHidden/>
              </w:rPr>
              <w:fldChar w:fldCharType="separate"/>
            </w:r>
            <w:r w:rsidR="00CE48D8">
              <w:rPr>
                <w:noProof/>
                <w:webHidden/>
              </w:rPr>
              <w:t>42</w:t>
            </w:r>
            <w:r w:rsidR="00CE48D8">
              <w:rPr>
                <w:noProof/>
                <w:webHidden/>
              </w:rPr>
              <w:fldChar w:fldCharType="end"/>
            </w:r>
          </w:hyperlink>
        </w:p>
        <w:p w14:paraId="719433D9" w14:textId="09F369B5" w:rsidR="00CE48D8" w:rsidRDefault="008815E5">
          <w:pPr>
            <w:pStyle w:val="TOC2"/>
            <w:tabs>
              <w:tab w:val="right" w:leader="dot" w:pos="9016"/>
            </w:tabs>
            <w:rPr>
              <w:rFonts w:eastAsiaTheme="minorEastAsia"/>
              <w:noProof/>
              <w:lang w:eastAsia="en-GB"/>
            </w:rPr>
          </w:pPr>
          <w:hyperlink w:anchor="_Toc50829356" w:history="1">
            <w:r w:rsidR="00CE48D8" w:rsidRPr="001F6B4D">
              <w:rPr>
                <w:rStyle w:val="Hyperlink"/>
                <w:rFonts w:cstheme="minorHAnsi"/>
                <w:i/>
                <w:iCs/>
                <w:noProof/>
                <w:lang w:val="en-GB"/>
              </w:rPr>
              <w:t>Optimum growth temperature</w:t>
            </w:r>
            <w:r w:rsidR="00CE48D8">
              <w:rPr>
                <w:noProof/>
                <w:webHidden/>
              </w:rPr>
              <w:tab/>
            </w:r>
            <w:r w:rsidR="00CE48D8">
              <w:rPr>
                <w:noProof/>
                <w:webHidden/>
              </w:rPr>
              <w:fldChar w:fldCharType="begin"/>
            </w:r>
            <w:r w:rsidR="00CE48D8">
              <w:rPr>
                <w:noProof/>
                <w:webHidden/>
              </w:rPr>
              <w:instrText xml:space="preserve"> PAGEREF _Toc50829356 \h </w:instrText>
            </w:r>
            <w:r w:rsidR="00CE48D8">
              <w:rPr>
                <w:noProof/>
                <w:webHidden/>
              </w:rPr>
            </w:r>
            <w:r w:rsidR="00CE48D8">
              <w:rPr>
                <w:noProof/>
                <w:webHidden/>
              </w:rPr>
              <w:fldChar w:fldCharType="separate"/>
            </w:r>
            <w:r w:rsidR="00CE48D8">
              <w:rPr>
                <w:noProof/>
                <w:webHidden/>
              </w:rPr>
              <w:t>46</w:t>
            </w:r>
            <w:r w:rsidR="00CE48D8">
              <w:rPr>
                <w:noProof/>
                <w:webHidden/>
              </w:rPr>
              <w:fldChar w:fldCharType="end"/>
            </w:r>
          </w:hyperlink>
        </w:p>
        <w:p w14:paraId="5D95EEBD" w14:textId="7CC51E8A" w:rsidR="00CE48D8" w:rsidRDefault="008815E5">
          <w:pPr>
            <w:pStyle w:val="TOC1"/>
            <w:tabs>
              <w:tab w:val="right" w:leader="dot" w:pos="9016"/>
            </w:tabs>
            <w:spacing w:before="240"/>
            <w:rPr>
              <w:rFonts w:eastAsiaTheme="minorEastAsia"/>
              <w:noProof/>
              <w:lang w:eastAsia="en-GB"/>
            </w:rPr>
          </w:pPr>
          <w:hyperlink w:anchor="_Toc50829357" w:history="1">
            <w:r w:rsidR="00CE48D8" w:rsidRPr="001F6B4D">
              <w:rPr>
                <w:rStyle w:val="Hyperlink"/>
                <w:noProof/>
              </w:rPr>
              <w:t>References</w:t>
            </w:r>
            <w:r w:rsidR="00CE48D8">
              <w:rPr>
                <w:noProof/>
                <w:webHidden/>
              </w:rPr>
              <w:tab/>
            </w:r>
            <w:r w:rsidR="00CE48D8">
              <w:rPr>
                <w:noProof/>
                <w:webHidden/>
              </w:rPr>
              <w:fldChar w:fldCharType="begin"/>
            </w:r>
            <w:r w:rsidR="00CE48D8">
              <w:rPr>
                <w:noProof/>
                <w:webHidden/>
              </w:rPr>
              <w:instrText xml:space="preserve"> PAGEREF _Toc50829357 \h </w:instrText>
            </w:r>
            <w:r w:rsidR="00CE48D8">
              <w:rPr>
                <w:noProof/>
                <w:webHidden/>
              </w:rPr>
            </w:r>
            <w:r w:rsidR="00CE48D8">
              <w:rPr>
                <w:noProof/>
                <w:webHidden/>
              </w:rPr>
              <w:fldChar w:fldCharType="separate"/>
            </w:r>
            <w:r w:rsidR="00CE48D8">
              <w:rPr>
                <w:noProof/>
                <w:webHidden/>
              </w:rPr>
              <w:t>50</w:t>
            </w:r>
            <w:r w:rsidR="00CE48D8">
              <w:rPr>
                <w:noProof/>
                <w:webHidden/>
              </w:rPr>
              <w:fldChar w:fldCharType="end"/>
            </w:r>
          </w:hyperlink>
        </w:p>
        <w:p w14:paraId="6C04D1AE" w14:textId="5BF4B096"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Heading1"/>
      </w:pPr>
      <w:bookmarkStart w:id="6" w:name="_Toc50829343"/>
      <w:r w:rsidRPr="000F3C49">
        <w:lastRenderedPageBreak/>
        <w:t>Literature search</w:t>
      </w:r>
      <w:r w:rsidR="00392EF2">
        <w:t>, selection process and criteria</w:t>
      </w:r>
      <w:bookmarkEnd w:id="6"/>
    </w:p>
    <w:p w14:paraId="654B3764" w14:textId="025164C8" w:rsidR="00842559" w:rsidRPr="00E22246" w:rsidRDefault="000E67FF" w:rsidP="00D545B3">
      <w:pPr>
        <w:spacing w:line="480" w:lineRule="auto"/>
        <w:contextualSpacing/>
        <w:jc w:val="both"/>
        <w:rPr>
          <w:rFonts w:cstheme="minorHAnsi"/>
          <w:lang w:val="en-GB"/>
        </w:rPr>
      </w:pPr>
      <w:r w:rsidRPr="00E22246">
        <w:rPr>
          <w:rFonts w:cstheme="minorHAnsi"/>
          <w:lang w:val="en-GB"/>
        </w:rPr>
        <w:t>Prior to starting the actual literature review, we conducted several test-searches with alternative search</w:t>
      </w:r>
      <w:r w:rsidR="007C6B56" w:rsidRPr="00E22246">
        <w:rPr>
          <w:rFonts w:cstheme="minorHAnsi"/>
          <w:lang w:val="en-GB"/>
        </w:rPr>
        <w:t xml:space="preserve"> </w:t>
      </w:r>
      <w:r w:rsidRPr="00E22246">
        <w:rPr>
          <w:rFonts w:cstheme="minorHAnsi"/>
          <w:lang w:val="en-GB"/>
        </w:rPr>
        <w:t>strings on Web of Science Core Collection</w:t>
      </w:r>
      <w:r w:rsidR="00580806" w:rsidRPr="00E22246">
        <w:rPr>
          <w:rFonts w:cstheme="minorHAnsi"/>
          <w:lang w:val="en-GB"/>
        </w:rPr>
        <w:t>, basic search</w:t>
      </w:r>
      <w:r w:rsidRPr="00E22246">
        <w:rPr>
          <w:rFonts w:cstheme="minorHAnsi"/>
          <w:lang w:val="en-GB"/>
        </w:rPr>
        <w:t xml:space="preserve">. This was done in order to find a manageable number of </w:t>
      </w:r>
      <w:r w:rsidR="00E61C0C" w:rsidRPr="00E22246">
        <w:rPr>
          <w:rFonts w:cstheme="minorHAnsi"/>
          <w:lang w:val="en-GB"/>
        </w:rPr>
        <w:t>articles</w:t>
      </w:r>
      <w:r w:rsidRPr="00E22246">
        <w:rPr>
          <w:rFonts w:cstheme="minorHAnsi"/>
          <w:lang w:val="en-GB"/>
        </w:rPr>
        <w:t xml:space="preserve"> to review and to have a reasonable ratio article titles that passed the first screening, given our pre-defined criteria for when to choose a study. </w:t>
      </w:r>
      <w:r w:rsidR="00D03B1E" w:rsidRPr="00E22246">
        <w:rPr>
          <w:rFonts w:cstheme="minorHAnsi"/>
          <w:lang w:val="en-GB"/>
        </w:rPr>
        <w:t>As</w:t>
      </w:r>
      <w:r w:rsidR="000E5BE8" w:rsidRPr="00E22246">
        <w:rPr>
          <w:rFonts w:cstheme="minorHAnsi"/>
          <w:lang w:val="en-GB"/>
        </w:rPr>
        <w:t xml:space="preserve"> we suspected </w:t>
      </w:r>
      <w:r w:rsidR="009015C9" w:rsidRPr="00E22246">
        <w:rPr>
          <w:rFonts w:cstheme="minorHAnsi"/>
          <w:lang w:val="en-GB"/>
        </w:rPr>
        <w:t>that relatively few studies</w:t>
      </w:r>
      <w:r w:rsidR="00855696" w:rsidRPr="00E22246">
        <w:rPr>
          <w:rFonts w:cstheme="minorHAnsi"/>
          <w:lang w:val="en-GB"/>
        </w:rPr>
        <w:t xml:space="preserve"> would have</w:t>
      </w:r>
      <w:r w:rsidR="009015C9" w:rsidRPr="00E22246">
        <w:rPr>
          <w:rFonts w:cstheme="minorHAnsi"/>
          <w:lang w:val="en-GB"/>
        </w:rPr>
        <w:t xml:space="preserve"> </w:t>
      </w:r>
      <w:r w:rsidR="003D2D67" w:rsidRPr="00E22246">
        <w:rPr>
          <w:rFonts w:cstheme="minorHAnsi"/>
          <w:lang w:val="en-GB"/>
        </w:rPr>
        <w:t xml:space="preserve">considered both </w:t>
      </w:r>
      <w:r w:rsidR="00D77BD0" w:rsidRPr="00E22246">
        <w:rPr>
          <w:rFonts w:cstheme="minorHAnsi"/>
          <w:lang w:val="en-GB"/>
        </w:rPr>
        <w:t xml:space="preserve">body </w:t>
      </w:r>
      <w:r w:rsidR="003D2D67" w:rsidRPr="00E22246">
        <w:rPr>
          <w:rFonts w:cstheme="minorHAnsi"/>
          <w:lang w:val="en-GB"/>
        </w:rPr>
        <w:t>size- and temperature treatments</w:t>
      </w:r>
      <w:r w:rsidR="0066495C" w:rsidRPr="00E22246">
        <w:rPr>
          <w:rFonts w:cstheme="minorHAnsi"/>
          <w:lang w:val="en-GB"/>
        </w:rPr>
        <w:t xml:space="preserve"> (combined factorially)</w:t>
      </w:r>
      <w:r w:rsidR="003D2D67" w:rsidRPr="00E22246">
        <w:rPr>
          <w:rFonts w:cstheme="minorHAnsi"/>
          <w:lang w:val="en-GB"/>
        </w:rPr>
        <w:t>,</w:t>
      </w:r>
      <w:r w:rsidR="00D03B1E" w:rsidRPr="00E22246">
        <w:rPr>
          <w:rFonts w:cstheme="minorHAnsi"/>
          <w:lang w:val="en-GB"/>
        </w:rPr>
        <w:t xml:space="preserve"> our goal was to get an as extensive as possible </w:t>
      </w:r>
      <w:r w:rsidR="008D43BC" w:rsidRPr="00E22246">
        <w:rPr>
          <w:rFonts w:cstheme="minorHAnsi"/>
          <w:lang w:val="en-GB"/>
        </w:rPr>
        <w:t>list of studies. Therefore</w:t>
      </w:r>
      <w:r w:rsidR="00D03B1E" w:rsidRPr="00E22246">
        <w:rPr>
          <w:rFonts w:cstheme="minorHAnsi"/>
          <w:lang w:val="en-GB"/>
        </w:rPr>
        <w:t xml:space="preserve">, we also evaluated </w:t>
      </w:r>
      <w:r w:rsidR="00E61C0C" w:rsidRPr="00E22246">
        <w:rPr>
          <w:rFonts w:cstheme="minorHAnsi"/>
          <w:lang w:val="en-GB"/>
        </w:rPr>
        <w:t>articles</w:t>
      </w:r>
      <w:r w:rsidR="00D03B1E" w:rsidRPr="00E22246">
        <w:rPr>
          <w:rFonts w:cstheme="minorHAnsi"/>
          <w:lang w:val="en-GB"/>
        </w:rPr>
        <w:t xml:space="preserve"> cited by </w:t>
      </w:r>
      <w:r w:rsidR="00E61C0C" w:rsidRPr="00E22246">
        <w:rPr>
          <w:rFonts w:cstheme="minorHAnsi"/>
          <w:lang w:val="en-GB"/>
        </w:rPr>
        <w:t xml:space="preserve">articles </w:t>
      </w:r>
      <w:r w:rsidR="00D77BD0" w:rsidRPr="00E22246">
        <w:rPr>
          <w:rFonts w:cstheme="minorHAnsi"/>
          <w:lang w:val="en-GB"/>
        </w:rPr>
        <w:t>found in the search</w:t>
      </w:r>
      <w:r w:rsidR="004E3188" w:rsidRPr="00E22246">
        <w:rPr>
          <w:rFonts w:cstheme="minorHAnsi"/>
          <w:lang w:val="en-GB"/>
        </w:rPr>
        <w:t xml:space="preserve">, from published review-type </w:t>
      </w:r>
      <w:r w:rsidR="00E61C0C" w:rsidRPr="00E22246">
        <w:rPr>
          <w:rFonts w:cstheme="minorHAnsi"/>
          <w:lang w:val="en-GB"/>
        </w:rPr>
        <w:t xml:space="preserve">articles </w:t>
      </w:r>
      <w:r w:rsidR="00A228E0" w:rsidRPr="00E22246">
        <w:rPr>
          <w:rFonts w:cstheme="minorHAnsi"/>
          <w:lang w:val="en-GB"/>
        </w:rPr>
        <w:t xml:space="preserve">and reviews of applications of bioenergetics models such as the </w:t>
      </w:r>
      <w:r w:rsidR="00216172" w:rsidRPr="00E22246">
        <w:rPr>
          <w:rFonts w:cstheme="minorHAnsi"/>
          <w:lang w:val="en-GB"/>
        </w:rPr>
        <w:t>Wisconsin</w:t>
      </w:r>
      <w:r w:rsidR="004E3188" w:rsidRPr="00E22246">
        <w:rPr>
          <w:rFonts w:cstheme="minorHAnsi"/>
          <w:lang w:val="en-GB"/>
        </w:rPr>
        <w:t xml:space="preserve"> model</w:t>
      </w:r>
      <w:r w:rsidR="00077256" w:rsidRPr="00E22246">
        <w:rPr>
          <w:rFonts w:cstheme="minorHAnsi"/>
          <w:lang w:val="en-GB"/>
        </w:rPr>
        <w:t>, and if the study was found in the literature search for another rate</w:t>
      </w:r>
      <w:r w:rsidR="00D860BD" w:rsidRPr="00E22246">
        <w:rPr>
          <w:rFonts w:cstheme="minorHAnsi"/>
          <w:lang w:val="en-GB"/>
        </w:rPr>
        <w:t xml:space="preserve"> </w:t>
      </w:r>
      <w:r w:rsidR="00765102" w:rsidRPr="00E22246">
        <w:rPr>
          <w:rFonts w:cstheme="minorHAnsi"/>
        </w:rPr>
        <w:fldChar w:fldCharType="begin"/>
      </w:r>
      <w:r w:rsidR="00C357A5">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E22246">
        <w:rPr>
          <w:rFonts w:cstheme="minorHAnsi"/>
        </w:rPr>
        <w:fldChar w:fldCharType="separate"/>
      </w:r>
      <w:r w:rsidR="00765102" w:rsidRPr="00E22246">
        <w:rPr>
          <w:lang w:val="en-GB"/>
        </w:rPr>
        <w:t xml:space="preserve">(Deslauriers </w:t>
      </w:r>
      <w:r w:rsidR="00765102" w:rsidRPr="00E22246">
        <w:rPr>
          <w:i/>
          <w:iCs/>
          <w:lang w:val="en-GB"/>
        </w:rPr>
        <w:t>et al.</w:t>
      </w:r>
      <w:r w:rsidR="00765102" w:rsidRPr="00E22246">
        <w:rPr>
          <w:lang w:val="en-GB"/>
        </w:rPr>
        <w:t xml:space="preserve"> 2017)</w:t>
      </w:r>
      <w:r w:rsidR="00765102" w:rsidRPr="00E22246">
        <w:rPr>
          <w:rFonts w:cstheme="minorHAnsi"/>
        </w:rPr>
        <w:fldChar w:fldCharType="end"/>
      </w:r>
      <w:r w:rsidR="00216172" w:rsidRPr="00E22246">
        <w:rPr>
          <w:rFonts w:cstheme="minorHAnsi"/>
          <w:lang w:val="en-GB"/>
        </w:rPr>
        <w:t xml:space="preserve">. </w:t>
      </w:r>
    </w:p>
    <w:p w14:paraId="42359286" w14:textId="5007C00E" w:rsidR="00451F5D" w:rsidRPr="00E22246" w:rsidRDefault="00E10329" w:rsidP="00646848">
      <w:pPr>
        <w:spacing w:line="480" w:lineRule="auto"/>
        <w:ind w:firstLine="284"/>
        <w:contextualSpacing/>
        <w:jc w:val="both"/>
        <w:rPr>
          <w:rFonts w:cstheme="minorHAnsi"/>
          <w:lang w:val="en-GB"/>
        </w:rPr>
      </w:pPr>
      <w:r w:rsidRPr="00E22246">
        <w:rPr>
          <w:rFonts w:cstheme="minorHAnsi"/>
          <w:lang w:val="en-GB"/>
        </w:rPr>
        <w:t xml:space="preserve">The search terms are presented </w:t>
      </w:r>
      <w:r w:rsidR="00D07E00" w:rsidRPr="00E22246">
        <w:rPr>
          <w:rFonts w:cstheme="minorHAnsi"/>
          <w:lang w:val="en-GB"/>
        </w:rPr>
        <w:t xml:space="preserve">below for each rate separately. We also applied additional filters by selecting only the following subjects: ‘marine freshwater biology’, ‘fisheries’, ‘ecology’, ‘zoology’, ‘biology’, ‘physiology’. For growth rates, we in addition included ‘limnology’ and for maximum consumption we included ‘limnology’ and ‘evolutionary biology’. </w:t>
      </w:r>
      <w:commentRangeStart w:id="7"/>
      <w:commentRangeStart w:id="8"/>
      <w:commentRangeStart w:id="9"/>
      <w:r w:rsidR="00D07E00" w:rsidRPr="00E22246">
        <w:rPr>
          <w:rFonts w:cstheme="minorHAnsi"/>
          <w:lang w:val="en-GB"/>
        </w:rPr>
        <w:t xml:space="preserve">The use of additional subjects for growth and consumption reflects the lower data availability compared to metabolism. </w:t>
      </w:r>
      <w:commentRangeEnd w:id="7"/>
      <w:r w:rsidR="00D07E00" w:rsidRPr="00E22246">
        <w:rPr>
          <w:rStyle w:val="CommentReference"/>
          <w:sz w:val="24"/>
          <w:szCs w:val="24"/>
        </w:rPr>
        <w:commentReference w:id="7"/>
      </w:r>
      <w:commentRangeEnd w:id="8"/>
      <w:r w:rsidR="00D07E00" w:rsidRPr="00E22246">
        <w:rPr>
          <w:rStyle w:val="CommentReference"/>
          <w:sz w:val="24"/>
          <w:szCs w:val="24"/>
        </w:rPr>
        <w:commentReference w:id="8"/>
      </w:r>
      <w:commentRangeEnd w:id="9"/>
      <w:r w:rsidR="00D07E00" w:rsidRPr="00E22246">
        <w:rPr>
          <w:rStyle w:val="CommentReference"/>
          <w:sz w:val="24"/>
          <w:szCs w:val="24"/>
        </w:rPr>
        <w:commentReference w:id="9"/>
      </w:r>
      <w:r w:rsidRPr="00E22246">
        <w:rPr>
          <w:rFonts w:cstheme="minorHAnsi"/>
          <w:lang w:val="en-GB"/>
        </w:rPr>
        <w:t xml:space="preserve"> </w:t>
      </w:r>
    </w:p>
    <w:p w14:paraId="36A27D74" w14:textId="545FAA3C" w:rsidR="00842559" w:rsidRDefault="00D07E00" w:rsidP="00646848">
      <w:pPr>
        <w:spacing w:line="480" w:lineRule="auto"/>
        <w:ind w:firstLine="284"/>
        <w:contextualSpacing/>
        <w:jc w:val="both"/>
        <w:rPr>
          <w:ins w:id="10" w:author="Max Lindmark" w:date="2020-10-27T15:46:00Z"/>
          <w:rFonts w:eastAsiaTheme="minorEastAsia" w:cstheme="minorHAnsi"/>
        </w:rPr>
      </w:pPr>
      <w:r w:rsidRPr="00E22246">
        <w:rPr>
          <w:lang w:val="en-GB"/>
        </w:rPr>
        <w:t>A</w:t>
      </w:r>
      <w:r w:rsidR="00842559" w:rsidRPr="00E22246">
        <w:rPr>
          <w:lang w:val="en-GB"/>
        </w:rPr>
        <w:t xml:space="preserve">rticles </w:t>
      </w:r>
      <w:r w:rsidRPr="00E22246">
        <w:rPr>
          <w:lang w:val="en-GB"/>
        </w:rPr>
        <w:t xml:space="preserve">were filtered out </w:t>
      </w:r>
      <w:r w:rsidR="00842559" w:rsidRPr="00E22246">
        <w:rPr>
          <w:lang w:val="en-GB"/>
        </w:rPr>
        <w:t xml:space="preserve">at three levels of </w:t>
      </w:r>
      <w:r w:rsidR="00842559" w:rsidRPr="00C44FF7">
        <w:rPr>
          <w:lang w:val="en-GB"/>
        </w:rPr>
        <w:t xml:space="preserve">the search: title, abstract and full </w:t>
      </w:r>
      <w:r w:rsidR="00E61C0C" w:rsidRPr="00C44FF7">
        <w:rPr>
          <w:rFonts w:cstheme="minorHAnsi"/>
          <w:lang w:val="en-GB"/>
        </w:rPr>
        <w:t>article</w:t>
      </w:r>
      <w:r w:rsidR="00842559" w:rsidRPr="00C44FF7">
        <w:rPr>
          <w:lang w:val="en-GB"/>
        </w:rPr>
        <w:t xml:space="preserve">. </w:t>
      </w:r>
      <w:r w:rsidR="0035698C" w:rsidRPr="00C44FF7">
        <w:rPr>
          <w:lang w:val="en-GB"/>
        </w:rPr>
        <w:t>The online repository of this project</w:t>
      </w:r>
      <w:r w:rsidR="00842559" w:rsidRPr="00C44FF7">
        <w:rPr>
          <w:lang w:val="en-GB"/>
        </w:rPr>
        <w:t xml:space="preserve"> </w:t>
      </w:r>
      <w:r w:rsidR="00C00F5F" w:rsidRPr="00C44FF7">
        <w:rPr>
          <w:lang w:val="en-GB"/>
        </w:rPr>
        <w:t>(</w:t>
      </w:r>
      <w:hyperlink r:id="rId17" w:history="1">
        <w:r w:rsidR="00C00F5F" w:rsidRPr="00C44FF7">
          <w:rPr>
            <w:rStyle w:val="Hyperlink"/>
            <w:color w:val="auto"/>
            <w:lang w:val="en-GB"/>
          </w:rPr>
          <w:t>https://github.com/maxlindmark/scaling</w:t>
        </w:r>
      </w:hyperlink>
      <w:r w:rsidR="00C00F5F" w:rsidRPr="00C44FF7">
        <w:rPr>
          <w:lang w:val="en-GB"/>
        </w:rPr>
        <w:t xml:space="preserve">) </w:t>
      </w:r>
      <w:r w:rsidR="00842559" w:rsidRPr="00C44FF7">
        <w:rPr>
          <w:lang w:val="en-GB"/>
        </w:rPr>
        <w:t xml:space="preserve">contains </w:t>
      </w:r>
      <w:r w:rsidR="00BE611E" w:rsidRPr="00C44FF7">
        <w:rPr>
          <w:lang w:val="en-GB"/>
        </w:rPr>
        <w:t xml:space="preserve">.txt files </w:t>
      </w:r>
      <w:r w:rsidR="005336E4" w:rsidRPr="00C44FF7">
        <w:rPr>
          <w:lang w:val="en-GB"/>
        </w:rPr>
        <w:t xml:space="preserve">of the complete list of </w:t>
      </w:r>
      <w:r w:rsidR="00E61C0C" w:rsidRPr="00C44FF7">
        <w:rPr>
          <w:rFonts w:cstheme="minorHAnsi"/>
          <w:lang w:val="en-GB"/>
        </w:rPr>
        <w:t>article</w:t>
      </w:r>
      <w:r w:rsidR="00BE611E" w:rsidRPr="00C44FF7">
        <w:rPr>
          <w:rFonts w:cstheme="minorHAnsi"/>
          <w:lang w:val="en-GB"/>
        </w:rPr>
        <w:t>s</w:t>
      </w:r>
      <w:r w:rsidR="007F4A85" w:rsidRPr="00C44FF7">
        <w:rPr>
          <w:rFonts w:cstheme="minorHAnsi"/>
          <w:lang w:val="en-GB"/>
        </w:rPr>
        <w:t xml:space="preserve"> found in the literature search</w:t>
      </w:r>
      <w:r w:rsidR="00842559" w:rsidRPr="00C44FF7">
        <w:rPr>
          <w:lang w:val="en-GB"/>
        </w:rPr>
        <w:t xml:space="preserve">. We also used studies that did not appear in the literature search but that we found </w:t>
      </w:r>
      <w:r w:rsidR="00842559" w:rsidRPr="00E22246">
        <w:rPr>
          <w:lang w:val="en-GB"/>
        </w:rPr>
        <w:t xml:space="preserve">by following cited literature </w:t>
      </w:r>
      <w:r w:rsidR="008F3FDE" w:rsidRPr="00E22246">
        <w:rPr>
          <w:lang w:val="en-GB"/>
        </w:rPr>
        <w:t>when reading the full article</w:t>
      </w:r>
      <w:r w:rsidR="00842559" w:rsidRPr="00E22246">
        <w:rPr>
          <w:lang w:val="en-GB"/>
        </w:rPr>
        <w:t xml:space="preserve">. </w:t>
      </w:r>
      <w:r w:rsidR="00F52C9C" w:rsidRPr="00E22246">
        <w:rPr>
          <w:lang w:val="en-GB"/>
        </w:rPr>
        <w:t>The source of the article (</w:t>
      </w:r>
      <w:proofErr w:type="spellStart"/>
      <w:r w:rsidR="00BA53C6" w:rsidRPr="00E22246">
        <w:rPr>
          <w:lang w:val="en-GB"/>
        </w:rPr>
        <w:t>WoS</w:t>
      </w:r>
      <w:proofErr w:type="spellEnd"/>
      <w:r w:rsidR="00BA53C6" w:rsidRPr="00E22246">
        <w:rPr>
          <w:lang w:val="en-GB"/>
        </w:rPr>
        <w:t xml:space="preserve"> search</w:t>
      </w:r>
      <w:r w:rsidR="00F52C9C" w:rsidRPr="00E22246">
        <w:rPr>
          <w:lang w:val="en-GB"/>
        </w:rPr>
        <w:t xml:space="preserve"> or cited </w:t>
      </w:r>
      <w:r w:rsidR="00304FE5" w:rsidRPr="00E22246">
        <w:rPr>
          <w:lang w:val="en-GB"/>
        </w:rPr>
        <w:t xml:space="preserve">in </w:t>
      </w:r>
      <w:r w:rsidR="00F52C9C" w:rsidRPr="00E22246">
        <w:rPr>
          <w:lang w:val="en-GB"/>
        </w:rPr>
        <w:t xml:space="preserve">literature) is </w:t>
      </w:r>
      <w:r w:rsidR="00842559" w:rsidRPr="00E22246">
        <w:rPr>
          <w:lang w:val="en-GB"/>
        </w:rPr>
        <w:t>indicated in the data set</w:t>
      </w:r>
      <w:r w:rsidR="00265C6A" w:rsidRPr="00E22246">
        <w:rPr>
          <w:lang w:val="en-GB"/>
        </w:rPr>
        <w:t>s</w:t>
      </w:r>
      <w:r w:rsidR="00842559" w:rsidRPr="00E22246">
        <w:rPr>
          <w:lang w:val="en-GB"/>
        </w:rPr>
        <w:t xml:space="preserve">. </w:t>
      </w:r>
      <w:r w:rsidR="00842559" w:rsidRPr="00E22246">
        <w:rPr>
          <w:rFonts w:eastAsiaTheme="minorEastAsia"/>
          <w:lang w:val="en-GB"/>
        </w:rPr>
        <w:t xml:space="preserve">We removed studies </w:t>
      </w:r>
      <w:r w:rsidR="00B75BBD" w:rsidRPr="00E22246">
        <w:rPr>
          <w:rFonts w:eastAsiaTheme="minorEastAsia"/>
        </w:rPr>
        <w:t xml:space="preserve">from the lists if </w:t>
      </w:r>
      <w:r w:rsidR="001F6670" w:rsidRPr="00E22246">
        <w:rPr>
          <w:rFonts w:eastAsiaTheme="minorEastAsia"/>
        </w:rPr>
        <w:t xml:space="preserve">the </w:t>
      </w:r>
      <w:r w:rsidR="00842559" w:rsidRPr="00E22246">
        <w:rPr>
          <w:rFonts w:eastAsiaTheme="minorEastAsia"/>
          <w:lang w:val="en-GB"/>
        </w:rPr>
        <w:t xml:space="preserve">titles </w:t>
      </w:r>
      <w:r w:rsidR="00347C49" w:rsidRPr="00E22246">
        <w:rPr>
          <w:rFonts w:eastAsiaTheme="minorEastAsia"/>
        </w:rPr>
        <w:t xml:space="preserve">made it clear </w:t>
      </w:r>
      <w:r w:rsidR="00B07229" w:rsidRPr="00E22246">
        <w:rPr>
          <w:rFonts w:eastAsiaTheme="minorEastAsia"/>
        </w:rPr>
        <w:t xml:space="preserve">the articles </w:t>
      </w:r>
      <w:r w:rsidR="00842559" w:rsidRPr="00E22246">
        <w:rPr>
          <w:rFonts w:eastAsiaTheme="minorEastAsia"/>
          <w:lang w:val="en-GB"/>
        </w:rPr>
        <w:t xml:space="preserve">did not </w:t>
      </w:r>
      <w:r w:rsidR="00401C4C" w:rsidRPr="00E22246">
        <w:rPr>
          <w:rFonts w:eastAsiaTheme="minorEastAsia"/>
          <w:lang w:val="en-GB"/>
        </w:rPr>
        <w:t>fulfil</w:t>
      </w:r>
      <w:r w:rsidR="00842559" w:rsidRPr="00E22246">
        <w:rPr>
          <w:rFonts w:eastAsiaTheme="minorEastAsia"/>
          <w:lang w:val="en-GB"/>
        </w:rPr>
        <w:t xml:space="preserve"> all of the following conditions: (1) experimental study, (2) fish as study organism in life stages older than larval</w:t>
      </w:r>
      <w:r w:rsidR="0066495C" w:rsidRPr="00E22246">
        <w:rPr>
          <w:rFonts w:eastAsiaTheme="minorEastAsia"/>
          <w:lang w:val="en-GB"/>
        </w:rPr>
        <w:t>, and</w:t>
      </w:r>
      <w:r w:rsidR="00842559" w:rsidRPr="00E22246">
        <w:rPr>
          <w:rFonts w:eastAsiaTheme="minorEastAsia"/>
          <w:lang w:val="en-GB"/>
        </w:rPr>
        <w:t xml:space="preserve"> (3) replicates across both </w:t>
      </w:r>
      <w:r w:rsidR="00D77BD0" w:rsidRPr="00E22246">
        <w:rPr>
          <w:rFonts w:eastAsiaTheme="minorEastAsia"/>
          <w:lang w:val="en-GB"/>
        </w:rPr>
        <w:t xml:space="preserve">body </w:t>
      </w:r>
      <w:r w:rsidR="00842559" w:rsidRPr="00E22246">
        <w:rPr>
          <w:rFonts w:eastAsiaTheme="minorEastAsia"/>
          <w:lang w:val="en-GB"/>
        </w:rPr>
        <w:t>size and temperature</w:t>
      </w:r>
      <w:commentRangeStart w:id="11"/>
      <w:commentRangeStart w:id="12"/>
      <w:ins w:id="13" w:author="Max Lindmark" w:date="2020-10-27T15:38:00Z">
        <w:r w:rsidR="00C578D1" w:rsidRPr="00E12CCB">
          <w:rPr>
            <w:rFonts w:cstheme="minorHAnsi"/>
            <w:lang w:val="en-GB"/>
          </w:rPr>
          <w:t>.</w:t>
        </w:r>
        <w:r w:rsidR="00C578D1" w:rsidRPr="0066495C">
          <w:rPr>
            <w:lang w:val="en-GB"/>
          </w:rPr>
          <w:t xml:space="preserve"> </w:t>
        </w:r>
        <w:r w:rsidR="00C578D1">
          <w:rPr>
            <w:rFonts w:eastAsiaTheme="minorEastAsia"/>
            <w:lang w:val="en-GB"/>
          </w:rPr>
          <w:t xml:space="preserve">We treat data as </w:t>
        </w:r>
        <w:r w:rsidR="00C578D1">
          <w:rPr>
            <w:rFonts w:eastAsiaTheme="minorEastAsia"/>
            <w:lang w:val="en-GB"/>
          </w:rPr>
          <w:lastRenderedPageBreak/>
          <w:t xml:space="preserve">individual-level </w:t>
        </w:r>
      </w:ins>
      <w:ins w:id="14" w:author="Max Lindmark" w:date="2020-10-27T15:39:00Z">
        <w:r w:rsidR="00DC3009">
          <w:rPr>
            <w:rFonts w:eastAsiaTheme="minorEastAsia"/>
            <w:lang w:val="en-GB"/>
          </w:rPr>
          <w:t>rates</w:t>
        </w:r>
      </w:ins>
      <w:ins w:id="15" w:author="Max Lindmark" w:date="2020-10-27T15:38:00Z">
        <w:r w:rsidR="00C578D1">
          <w:rPr>
            <w:rFonts w:eastAsiaTheme="minorEastAsia"/>
            <w:lang w:val="en-GB"/>
          </w:rPr>
          <w:t xml:space="preserve"> (per fish); however, in some cases they were measured as averages for multiple</w:t>
        </w:r>
        <w:r w:rsidR="00C578D1" w:rsidRPr="007424CC">
          <w:rPr>
            <w:rFonts w:eastAsiaTheme="minorEastAsia"/>
            <w:lang w:val="en-GB"/>
          </w:rPr>
          <w:t xml:space="preserve"> </w:t>
        </w:r>
        <w:r w:rsidR="00C578D1">
          <w:rPr>
            <w:rFonts w:eastAsiaTheme="minorEastAsia"/>
            <w:lang w:val="en-GB"/>
          </w:rPr>
          <w:t>individuals</w:t>
        </w:r>
        <w:commentRangeEnd w:id="11"/>
        <w:r w:rsidR="00C578D1">
          <w:rPr>
            <w:rStyle w:val="CommentReference"/>
          </w:rPr>
          <w:commentReference w:id="11"/>
        </w:r>
      </w:ins>
      <w:commentRangeEnd w:id="12"/>
      <w:ins w:id="16" w:author="Max Lindmark" w:date="2020-10-27T15:39:00Z">
        <w:r w:rsidR="00A943F4">
          <w:rPr>
            <w:rStyle w:val="CommentReference"/>
          </w:rPr>
          <w:commentReference w:id="12"/>
        </w:r>
        <w:r w:rsidR="00462D93">
          <w:rPr>
            <w:rFonts w:eastAsiaTheme="minorEastAsia"/>
            <w:lang w:val="en-GB"/>
          </w:rPr>
          <w:t xml:space="preserve">. </w:t>
        </w:r>
      </w:ins>
      <w:r w:rsidR="00A9630C" w:rsidRPr="00E22246">
        <w:rPr>
          <w:rFonts w:eastAsiaTheme="minorEastAsia"/>
        </w:rPr>
        <w:t xml:space="preserve">In addition to these general </w:t>
      </w:r>
      <w:r w:rsidR="00005B93" w:rsidRPr="00E22246">
        <w:rPr>
          <w:rFonts w:eastAsiaTheme="minorEastAsia"/>
        </w:rPr>
        <w:t xml:space="preserve">criteria, we also had criteria </w:t>
      </w:r>
      <w:r w:rsidR="0016432D" w:rsidRPr="00E22246">
        <w:rPr>
          <w:rFonts w:eastAsiaTheme="minorEastAsia"/>
        </w:rPr>
        <w:t xml:space="preserve">specific for each rate </w:t>
      </w:r>
      <w:r w:rsidR="00005B93" w:rsidRPr="00E22246">
        <w:rPr>
          <w:rFonts w:eastAsiaTheme="minorEastAsia"/>
        </w:rPr>
        <w:t>(see below)</w:t>
      </w:r>
      <w:r w:rsidR="00D23BF0" w:rsidRPr="00E22246">
        <w:rPr>
          <w:rFonts w:eastAsiaTheme="minorEastAsia"/>
          <w:lang w:val="en-GB"/>
        </w:rPr>
        <w:t>.</w:t>
      </w:r>
      <w:r w:rsidR="00D23BF0" w:rsidRPr="00E22246">
        <w:rPr>
          <w:rFonts w:eastAsiaTheme="minorEastAsia"/>
        </w:rPr>
        <w:t xml:space="preserve"> </w:t>
      </w:r>
      <w:r w:rsidR="00842559" w:rsidRPr="00E22246">
        <w:rPr>
          <w:lang w:val="en-GB"/>
        </w:rPr>
        <w:t>When several</w:t>
      </w:r>
      <w:r w:rsidR="00840530" w:rsidRPr="00E22246">
        <w:rPr>
          <w:lang w:val="en-GB"/>
        </w:rPr>
        <w:t xml:space="preserve"> </w:t>
      </w:r>
      <w:r w:rsidR="00842559" w:rsidRPr="00E22246">
        <w:rPr>
          <w:lang w:val="en-GB"/>
        </w:rPr>
        <w:t xml:space="preserve">studies were found for the same species, we did not </w:t>
      </w:r>
      <w:r w:rsidR="00D23BF0" w:rsidRPr="00E22246">
        <w:rPr>
          <w:lang w:val="en-GB"/>
        </w:rPr>
        <w:t xml:space="preserve">include </w:t>
      </w:r>
      <w:r w:rsidR="00D77BD0" w:rsidRPr="00E22246">
        <w:rPr>
          <w:lang w:val="en-GB"/>
        </w:rPr>
        <w:t xml:space="preserve">all </w:t>
      </w:r>
      <w:r w:rsidR="00842559" w:rsidRPr="00E22246">
        <w:rPr>
          <w:lang w:val="en-GB"/>
        </w:rPr>
        <w:t xml:space="preserve">but instead chose the study with the largest </w:t>
      </w:r>
      <w:r w:rsidR="00D77BD0" w:rsidRPr="00E22246">
        <w:rPr>
          <w:lang w:val="en-GB"/>
        </w:rPr>
        <w:t xml:space="preserve">body </w:t>
      </w:r>
      <w:r w:rsidR="00842559" w:rsidRPr="00E22246">
        <w:rPr>
          <w:lang w:val="en-GB"/>
        </w:rPr>
        <w:t>size and temperature range (in that order), as there can be large differences in absolute values of some physiological parameters between studies</w:t>
      </w:r>
      <w:r w:rsidR="00842559" w:rsidRPr="00E22246">
        <w:rPr>
          <w:rFonts w:eastAsiaTheme="minorEastAsia"/>
          <w:lang w:val="en-GB"/>
        </w:rPr>
        <w:t xml:space="preserve">. </w:t>
      </w:r>
      <w:r w:rsidR="0090740C" w:rsidRPr="00E22246">
        <w:rPr>
          <w:rFonts w:eastAsiaTheme="minorEastAsia" w:cstheme="minorHAnsi"/>
          <w:lang w:val="en-GB"/>
        </w:rPr>
        <w:t>While this reduces the number of data points, it avoids additional observation error due to different experimental setups and experimenters</w:t>
      </w:r>
      <w:r w:rsidR="009062AE" w:rsidRPr="00E22246">
        <w:rPr>
          <w:rFonts w:eastAsiaTheme="minorEastAsia" w:cstheme="minorHAnsi"/>
        </w:rPr>
        <w:t xml:space="preserve">. </w:t>
      </w:r>
    </w:p>
    <w:p w14:paraId="090FACE7" w14:textId="5C814D03" w:rsidR="002C1876" w:rsidRDefault="00E57F53" w:rsidP="00646848">
      <w:pPr>
        <w:spacing w:line="480" w:lineRule="auto"/>
        <w:ind w:firstLine="284"/>
        <w:contextualSpacing/>
        <w:jc w:val="both"/>
        <w:rPr>
          <w:rFonts w:eastAsiaTheme="minorEastAsia" w:cstheme="minorHAnsi"/>
        </w:rPr>
      </w:pPr>
      <w:commentRangeStart w:id="17"/>
      <w:ins w:id="18" w:author="Max Lindmark" w:date="2020-10-27T15:46:00Z">
        <w:r>
          <w:rPr>
            <w:rFonts w:cstheme="minorHAnsi"/>
            <w:lang w:val="en-GB"/>
          </w:rPr>
          <w:t xml:space="preserve">For </w:t>
        </w:r>
      </w:ins>
      <w:commentRangeEnd w:id="17"/>
      <w:ins w:id="19" w:author="Max Lindmark" w:date="2020-10-27T15:47:00Z">
        <w:r w:rsidR="00743FDF">
          <w:rPr>
            <w:rStyle w:val="CommentReference"/>
          </w:rPr>
          <w:commentReference w:id="17"/>
        </w:r>
      </w:ins>
      <w:ins w:id="20" w:author="Max Lindmark" w:date="2020-10-27T15:46:00Z">
        <w:r>
          <w:rPr>
            <w:rFonts w:cstheme="minorHAnsi"/>
            <w:lang w:val="en-GB"/>
          </w:rPr>
          <w:t>growth and consumption rate, w</w:t>
        </w:r>
        <w:r w:rsidR="002C1876">
          <w:rPr>
            <w:rFonts w:cstheme="minorHAnsi"/>
            <w:lang w:val="en-GB"/>
          </w:rPr>
          <w:t>e d</w:t>
        </w:r>
        <w:r w:rsidR="002C1876" w:rsidRPr="000722A3">
          <w:rPr>
            <w:rFonts w:cstheme="minorHAnsi"/>
            <w:lang w:val="en-GB"/>
          </w:rPr>
          <w:t xml:space="preserve">etermined </w:t>
        </w:r>
        <w:r w:rsidR="002C1876">
          <w:rPr>
            <w:rFonts w:cstheme="minorHAnsi"/>
            <w:lang w:val="en-GB"/>
          </w:rPr>
          <w:t xml:space="preserve">if each datapoint within species was below or beyond peak temperature </w:t>
        </w:r>
        <w:r w:rsidR="002C1876" w:rsidRPr="000722A3">
          <w:rPr>
            <w:rFonts w:cstheme="minorHAnsi"/>
            <w:lang w:val="en-GB"/>
          </w:rPr>
          <w:t xml:space="preserve">either by </w:t>
        </w:r>
        <w:r w:rsidR="002C1876">
          <w:rPr>
            <w:rFonts w:cstheme="minorHAnsi"/>
            <w:lang w:val="en-GB"/>
          </w:rPr>
          <w:t xml:space="preserve">using information provided by </w:t>
        </w:r>
        <w:r w:rsidR="002C1876" w:rsidRPr="000722A3">
          <w:rPr>
            <w:rFonts w:cstheme="minorHAnsi"/>
            <w:lang w:val="en-GB"/>
          </w:rPr>
          <w:t>the authors</w:t>
        </w:r>
        <w:r w:rsidR="002C1876">
          <w:rPr>
            <w:rFonts w:cstheme="minorHAnsi"/>
            <w:lang w:val="en-GB"/>
          </w:rPr>
          <w:t xml:space="preserve"> (e.g. by deriving a </w:t>
        </w:r>
        <w:r w:rsidR="002C1876" w:rsidRPr="000722A3">
          <w:rPr>
            <w:rFonts w:cstheme="minorHAnsi"/>
            <w:lang w:val="en-GB"/>
          </w:rPr>
          <w:t xml:space="preserve">polynomial regression </w:t>
        </w:r>
        <w:r w:rsidR="002C1876">
          <w:rPr>
            <w:rFonts w:cstheme="minorHAnsi"/>
            <w:lang w:val="en-GB"/>
          </w:rPr>
          <w:t xml:space="preserve">of </w:t>
        </w:r>
        <w:r w:rsidR="00297807">
          <w:rPr>
            <w:rFonts w:cstheme="minorHAnsi"/>
            <w:lang w:val="en-GB"/>
          </w:rPr>
          <w:t xml:space="preserve">the rate </w:t>
        </w:r>
        <w:r w:rsidR="002C1876">
          <w:rPr>
            <w:rFonts w:cstheme="minorHAnsi"/>
            <w:lang w:val="en-GB"/>
          </w:rPr>
          <w:t xml:space="preserve">as a function of temperature to find the temperature of peak </w:t>
        </w:r>
        <w:r w:rsidR="00BF349C">
          <w:rPr>
            <w:rFonts w:cstheme="minorHAnsi"/>
            <w:lang w:val="en-GB"/>
          </w:rPr>
          <w:t>rate</w:t>
        </w:r>
        <w:r w:rsidR="002C1876">
          <w:rPr>
            <w:rFonts w:cstheme="minorHAnsi"/>
            <w:lang w:val="en-GB"/>
          </w:rPr>
          <w:t>)</w:t>
        </w:r>
        <w:r w:rsidR="002C1876" w:rsidRPr="000722A3">
          <w:rPr>
            <w:rFonts w:cstheme="minorHAnsi"/>
            <w:lang w:val="en-GB"/>
          </w:rPr>
          <w:t xml:space="preserve">, or as the temperature where the rate was highest or by graphically inspecting data for each species separately, see </w:t>
        </w:r>
        <w:r w:rsidR="002C1876">
          <w:rPr>
            <w:rFonts w:cstheme="minorHAnsi"/>
            <w:lang w:val="en-GB"/>
          </w:rPr>
          <w:fldChar w:fldCharType="begin"/>
        </w:r>
        <w:r w:rsidR="002C1876">
          <w:rPr>
            <w:rFonts w:cstheme="minorHAnsi"/>
            <w:lang w:val="en-GB"/>
          </w:rPr>
          <w:instrText xml:space="preserve"> HYPERLINK "</w:instrText>
        </w:r>
        <w:r w:rsidR="002C1876" w:rsidRPr="000722A3">
          <w:rPr>
            <w:rFonts w:cstheme="minorHAnsi"/>
            <w:lang w:val="en-GB"/>
          </w:rPr>
          <w:instrText>https://github.com/maxlindmark/scaling/blob/master/R/exploration/explore_clean_meta_cons.R</w:instrText>
        </w:r>
        <w:r w:rsidR="002C1876">
          <w:rPr>
            <w:rFonts w:cstheme="minorHAnsi"/>
            <w:lang w:val="en-GB"/>
          </w:rPr>
          <w:instrText xml:space="preserve">" </w:instrText>
        </w:r>
        <w:r w:rsidR="002C1876">
          <w:rPr>
            <w:rFonts w:cstheme="minorHAnsi"/>
            <w:lang w:val="en-GB"/>
          </w:rPr>
          <w:fldChar w:fldCharType="separate"/>
        </w:r>
        <w:r w:rsidR="002C1876" w:rsidRPr="0002079F">
          <w:rPr>
            <w:rStyle w:val="Hyperlink"/>
            <w:rFonts w:cstheme="minorHAnsi"/>
            <w:lang w:val="en-GB"/>
          </w:rPr>
          <w:t>https://github.com/maxlindmark/scaling/blob/master/R/exploration/explore_clean_meta_cons.R</w:t>
        </w:r>
        <w:r w:rsidR="002C1876">
          <w:rPr>
            <w:rFonts w:cstheme="minorHAnsi"/>
            <w:lang w:val="en-GB"/>
          </w:rPr>
          <w:fldChar w:fldCharType="end"/>
        </w:r>
        <w:r w:rsidR="002C1876">
          <w:rPr>
            <w:rFonts w:cstheme="minorHAnsi"/>
            <w:lang w:val="en-GB"/>
          </w:rPr>
          <w:t xml:space="preserve">, </w:t>
        </w:r>
        <w:r w:rsidR="00DE007A">
          <w:rPr>
            <w:rFonts w:cstheme="minorHAnsi"/>
            <w:lang w:val="en-GB"/>
          </w:rPr>
          <w:t xml:space="preserve">and </w:t>
        </w:r>
        <w:r w:rsidR="00DE007A">
          <w:rPr>
            <w:rFonts w:cstheme="minorHAnsi"/>
            <w:lang w:val="en-GB"/>
          </w:rPr>
          <w:fldChar w:fldCharType="begin"/>
        </w:r>
        <w:r w:rsidR="00DE007A">
          <w:rPr>
            <w:rFonts w:cstheme="minorHAnsi"/>
            <w:lang w:val="en-GB"/>
          </w:rPr>
          <w:instrText xml:space="preserve"> HYPERLINK "</w:instrText>
        </w:r>
        <w:r w:rsidR="00DE007A" w:rsidRPr="000722A3">
          <w:rPr>
            <w:rFonts w:cstheme="minorHAnsi"/>
            <w:lang w:val="en-GB"/>
          </w:rPr>
          <w:instrText>https://github.com/maxlindmark/scaling/blob/master/R/exploration/explore_clean_growth.R</w:instrText>
        </w:r>
        <w:r w:rsidR="00DE007A">
          <w:rPr>
            <w:rFonts w:cstheme="minorHAnsi"/>
            <w:lang w:val="en-GB"/>
          </w:rPr>
          <w:instrText xml:space="preserve">" </w:instrText>
        </w:r>
        <w:r w:rsidR="00DE007A">
          <w:rPr>
            <w:rFonts w:cstheme="minorHAnsi"/>
            <w:lang w:val="en-GB"/>
          </w:rPr>
          <w:fldChar w:fldCharType="separate"/>
        </w:r>
        <w:r w:rsidR="00DE007A" w:rsidRPr="0002079F">
          <w:rPr>
            <w:rStyle w:val="Hyperlink"/>
            <w:rFonts w:cstheme="minorHAnsi"/>
            <w:lang w:val="en-GB"/>
          </w:rPr>
          <w:t>https://github.com/maxlindmark/scaling/blob/master/R/exploration/explore_clean_growth.R</w:t>
        </w:r>
        <w:r w:rsidR="00DE007A">
          <w:rPr>
            <w:rFonts w:cstheme="minorHAnsi"/>
            <w:lang w:val="en-GB"/>
          </w:rPr>
          <w:fldChar w:fldCharType="end"/>
        </w:r>
      </w:ins>
      <w:ins w:id="21" w:author="Max Lindmark" w:date="2020-10-27T15:47:00Z">
        <w:r w:rsidR="00DE007A">
          <w:rPr>
            <w:rFonts w:cstheme="minorHAnsi"/>
            <w:lang w:val="en-GB"/>
          </w:rPr>
          <w:t xml:space="preserve"> for growth.</w:t>
        </w:r>
      </w:ins>
    </w:p>
    <w:p w14:paraId="19A37F55" w14:textId="77777777" w:rsidR="0079518C" w:rsidRPr="00E22246" w:rsidRDefault="0079518C" w:rsidP="00646848">
      <w:pPr>
        <w:spacing w:line="480" w:lineRule="auto"/>
        <w:ind w:firstLine="284"/>
        <w:contextualSpacing/>
        <w:jc w:val="both"/>
        <w:rPr>
          <w:rFonts w:eastAsiaTheme="minorEastAsia"/>
        </w:rPr>
      </w:pPr>
    </w:p>
    <w:p w14:paraId="3C80451C" w14:textId="156C1F31" w:rsidR="007E1B01" w:rsidRPr="00E22246" w:rsidRDefault="007E1B01" w:rsidP="00D545B3">
      <w:pPr>
        <w:pStyle w:val="Heading2"/>
        <w:contextualSpacing/>
        <w:jc w:val="both"/>
        <w:rPr>
          <w:rFonts w:asciiTheme="minorHAnsi" w:hAnsiTheme="minorHAnsi" w:cstheme="minorHAnsi"/>
          <w:i/>
          <w:iCs/>
          <w:sz w:val="24"/>
          <w:szCs w:val="24"/>
          <w:lang w:val="en-GB"/>
        </w:rPr>
      </w:pPr>
      <w:bookmarkStart w:id="22" w:name="_Toc50829344"/>
      <w:r w:rsidRPr="00E22246">
        <w:rPr>
          <w:rFonts w:asciiTheme="minorHAnsi" w:hAnsiTheme="minorHAnsi" w:cstheme="minorHAnsi"/>
          <w:i/>
          <w:iCs/>
          <w:sz w:val="24"/>
          <w:szCs w:val="24"/>
          <w:lang w:val="en-GB"/>
        </w:rPr>
        <w:t xml:space="preserve">Growth rates &amp; optimum temperature for growth over </w:t>
      </w:r>
      <w:r w:rsidR="00855696" w:rsidRPr="00E22246">
        <w:rPr>
          <w:rFonts w:asciiTheme="minorHAnsi" w:hAnsiTheme="minorHAnsi" w:cstheme="minorHAnsi"/>
          <w:i/>
          <w:iCs/>
          <w:sz w:val="24"/>
          <w:szCs w:val="24"/>
          <w:lang w:val="en-GB"/>
        </w:rPr>
        <w:t>body mass</w:t>
      </w:r>
      <w:bookmarkEnd w:id="22"/>
    </w:p>
    <w:p w14:paraId="3C47C3CB" w14:textId="143927FA" w:rsidR="008D7E5C" w:rsidRPr="00AD50F8" w:rsidRDefault="007E1B01" w:rsidP="00D545B3">
      <w:pPr>
        <w:spacing w:line="480" w:lineRule="auto"/>
        <w:contextualSpacing/>
        <w:jc w:val="both"/>
        <w:rPr>
          <w:lang w:val="en-GB"/>
        </w:rPr>
      </w:pPr>
      <w:r w:rsidRPr="00E22246">
        <w:rPr>
          <w:lang w:val="en-GB"/>
        </w:rPr>
        <w:t xml:space="preserve">Growth rates were taken from data found in the literature search for optimum growth temperatures. </w:t>
      </w:r>
      <w:r w:rsidR="00634E3C" w:rsidRPr="00E22246">
        <w:rPr>
          <w:lang w:val="en-GB"/>
        </w:rPr>
        <w:t xml:space="preserve">Therefore, articles in which growth rates were measured at sub-optimum temperatures </w:t>
      </w:r>
      <w:r w:rsidR="00C02E29" w:rsidRPr="00E22246">
        <w:rPr>
          <w:lang w:val="en-GB"/>
        </w:rPr>
        <w:t xml:space="preserve">only were not included (note this is in contrast to consumption data where “optimum” was not included in the search terms). </w:t>
      </w:r>
      <w:r w:rsidR="00A7568A" w:rsidRPr="00E22246">
        <w:rPr>
          <w:rFonts w:cstheme="minorHAnsi"/>
          <w:lang w:val="en-GB"/>
        </w:rPr>
        <w:t>We used the following topic terms</w:t>
      </w:r>
      <w:r w:rsidR="008D0BE6" w:rsidRPr="00E22246">
        <w:rPr>
          <w:rFonts w:cstheme="minorHAnsi"/>
          <w:lang w:val="en-GB"/>
        </w:rPr>
        <w:t xml:space="preserve"> for growth rate data</w:t>
      </w:r>
      <w:r w:rsidR="00A7568A" w:rsidRPr="00E22246">
        <w:rPr>
          <w:rFonts w:cstheme="minorHAnsi"/>
          <w:lang w:val="en-GB"/>
        </w:rPr>
        <w:t>: (growth) AND (mass OR weight OR size) AND (temperature*) AND (optimum), as well as: (growth) AND (mass OR weight OR size) AND (temperature*) AND (</w:t>
      </w:r>
      <w:proofErr w:type="spellStart"/>
      <w:r w:rsidR="00A7568A" w:rsidRPr="00E22246">
        <w:rPr>
          <w:rFonts w:cstheme="minorHAnsi"/>
          <w:lang w:val="en-GB"/>
        </w:rPr>
        <w:t>optim</w:t>
      </w:r>
      <w:proofErr w:type="spellEnd"/>
      <w:r w:rsidR="00A7568A" w:rsidRPr="00E22246">
        <w:rPr>
          <w:rFonts w:cstheme="minorHAnsi"/>
          <w:lang w:val="en-GB"/>
        </w:rPr>
        <w:t>*).</w:t>
      </w:r>
      <w:r w:rsidR="00A073F2" w:rsidRPr="00E22246">
        <w:rPr>
          <w:lang w:val="en-GB"/>
        </w:rPr>
        <w:t xml:space="preserve"> </w:t>
      </w:r>
      <w:r w:rsidR="00331CB7" w:rsidRPr="00E22246">
        <w:rPr>
          <w:lang w:val="en-GB"/>
        </w:rPr>
        <w:t xml:space="preserve">The two searches for growth rates resulted in </w:t>
      </w:r>
      <w:r w:rsidRPr="00E22246">
        <w:rPr>
          <w:rFonts w:cstheme="minorHAnsi"/>
          <w:lang w:val="en-GB"/>
        </w:rPr>
        <w:t xml:space="preserve">3313 articles (search date: </w:t>
      </w:r>
      <w:r w:rsidR="00196C2D">
        <w:rPr>
          <w:rFonts w:cstheme="minorHAnsi"/>
          <w:lang w:val="en-GB"/>
        </w:rPr>
        <w:t xml:space="preserve">22 March </w:t>
      </w:r>
      <w:commentRangeStart w:id="23"/>
      <w:commentRangeStart w:id="24"/>
      <w:r w:rsidRPr="00E22246">
        <w:rPr>
          <w:rFonts w:cstheme="minorHAnsi"/>
          <w:lang w:val="en-GB"/>
        </w:rPr>
        <w:t>2019</w:t>
      </w:r>
      <w:commentRangeEnd w:id="23"/>
      <w:r w:rsidR="009E1EA2">
        <w:rPr>
          <w:rStyle w:val="CommentReference"/>
        </w:rPr>
        <w:commentReference w:id="23"/>
      </w:r>
      <w:commentRangeEnd w:id="24"/>
      <w:r w:rsidR="00F1247F">
        <w:rPr>
          <w:rStyle w:val="CommentReference"/>
        </w:rPr>
        <w:commentReference w:id="24"/>
      </w:r>
      <w:r w:rsidRPr="00E22246">
        <w:rPr>
          <w:rFonts w:cstheme="minorHAnsi"/>
          <w:lang w:val="en-GB"/>
        </w:rPr>
        <w:t>)</w:t>
      </w:r>
      <w:r w:rsidR="00331CB7" w:rsidRPr="00E22246">
        <w:rPr>
          <w:rFonts w:cstheme="minorHAnsi"/>
          <w:lang w:val="en-GB"/>
        </w:rPr>
        <w:t xml:space="preserve">, and 3747 </w:t>
      </w:r>
      <w:r w:rsidR="00331CB7" w:rsidRPr="00E22246">
        <w:rPr>
          <w:rFonts w:cstheme="minorHAnsi"/>
          <w:lang w:val="en-GB"/>
        </w:rPr>
        <w:lastRenderedPageBreak/>
        <w:t xml:space="preserve">articles (search date: </w:t>
      </w:r>
      <w:r w:rsidR="00134611">
        <w:rPr>
          <w:rFonts w:cstheme="minorHAnsi"/>
          <w:lang w:val="en-GB"/>
        </w:rPr>
        <w:t xml:space="preserve">5 May </w:t>
      </w:r>
      <w:r w:rsidR="00331CB7" w:rsidRPr="00E22246">
        <w:rPr>
          <w:rFonts w:cstheme="minorHAnsi"/>
          <w:lang w:val="en-GB"/>
        </w:rPr>
        <w:t>2019)</w:t>
      </w:r>
      <w:r w:rsidR="002640A3" w:rsidRPr="00E22246">
        <w:rPr>
          <w:rFonts w:cstheme="minorHAnsi"/>
          <w:lang w:val="en-GB"/>
        </w:rPr>
        <w:t xml:space="preserve">, respectively. After applying additional filters by subject category, we acquired </w:t>
      </w:r>
      <w:r w:rsidRPr="00E22246">
        <w:rPr>
          <w:rFonts w:cstheme="minorHAnsi"/>
          <w:lang w:val="en-GB"/>
        </w:rPr>
        <w:t>566</w:t>
      </w:r>
      <w:r w:rsidR="002640A3" w:rsidRPr="00E22246">
        <w:rPr>
          <w:rFonts w:cstheme="minorHAnsi"/>
          <w:lang w:val="en-GB"/>
        </w:rPr>
        <w:t xml:space="preserve"> and 893 studies, respectively</w:t>
      </w:r>
      <w:r w:rsidR="00E72E6F" w:rsidRPr="00E22246">
        <w:rPr>
          <w:rFonts w:cstheme="minorHAnsi"/>
          <w:lang w:val="en-GB"/>
        </w:rPr>
        <w:t xml:space="preserve"> (of which some are duplicates due to similar </w:t>
      </w:r>
      <w:r w:rsidR="00C52A20" w:rsidRPr="00E22246">
        <w:rPr>
          <w:rFonts w:cstheme="minorHAnsi"/>
          <w:lang w:val="en-GB"/>
        </w:rPr>
        <w:t>search</w:t>
      </w:r>
      <w:r w:rsidR="00B25A8B" w:rsidRPr="00E22246">
        <w:rPr>
          <w:rFonts w:cstheme="minorHAnsi"/>
          <w:lang w:val="en-GB"/>
        </w:rPr>
        <w:t>-strings</w:t>
      </w:r>
      <w:r w:rsidR="00E72E6F" w:rsidRPr="00E22246">
        <w:rPr>
          <w:rFonts w:cstheme="minorHAnsi"/>
          <w:lang w:val="en-GB"/>
        </w:rPr>
        <w:t>)</w:t>
      </w:r>
      <w:r w:rsidR="00C52A20" w:rsidRPr="00E22246">
        <w:rPr>
          <w:rFonts w:cstheme="minorHAnsi"/>
          <w:lang w:val="en-GB"/>
        </w:rPr>
        <w:t>.</w:t>
      </w:r>
      <w:r w:rsidR="00350CBA" w:rsidRPr="00E22246">
        <w:rPr>
          <w:rFonts w:cstheme="minorHAnsi"/>
          <w:lang w:val="en-GB"/>
        </w:rPr>
        <w:t xml:space="preserve"> </w:t>
      </w:r>
      <w:r w:rsidR="008F531B" w:rsidRPr="00E22246">
        <w:rPr>
          <w:rFonts w:eastAsiaTheme="minorEastAsia"/>
        </w:rPr>
        <w:t>W</w:t>
      </w:r>
      <w:r w:rsidR="008D7E5C" w:rsidRPr="00E22246">
        <w:rPr>
          <w:rFonts w:eastAsiaTheme="minorEastAsia"/>
          <w:lang w:val="en-GB"/>
        </w:rPr>
        <w:t>e removed studies at the abstract and whole-</w:t>
      </w:r>
      <w:r w:rsidR="00E61C0C" w:rsidRPr="00E22246">
        <w:rPr>
          <w:rFonts w:cstheme="minorHAnsi"/>
          <w:lang w:val="en-GB"/>
        </w:rPr>
        <w:t>article</w:t>
      </w:r>
      <w:r w:rsidR="00E61C0C" w:rsidRPr="00E22246">
        <w:rPr>
          <w:rFonts w:eastAsiaTheme="minorEastAsia"/>
          <w:lang w:val="en-GB"/>
        </w:rPr>
        <w:t xml:space="preserve"> </w:t>
      </w:r>
      <w:r w:rsidR="008D7E5C" w:rsidRPr="00E22246">
        <w:rPr>
          <w:rFonts w:eastAsiaTheme="minorEastAsia"/>
          <w:lang w:val="en-GB"/>
        </w:rPr>
        <w:t xml:space="preserve">stage </w:t>
      </w:r>
      <w:r w:rsidR="00175CBD" w:rsidRPr="00E22246">
        <w:rPr>
          <w:rFonts w:eastAsiaTheme="minorEastAsia"/>
        </w:rPr>
        <w:t xml:space="preserve">where </w:t>
      </w:r>
      <w:r w:rsidR="0079351C" w:rsidRPr="00E22246">
        <w:rPr>
          <w:lang w:val="en-GB"/>
        </w:rPr>
        <w:t>the original reference could not be identified and evaluated</w:t>
      </w:r>
      <w:r w:rsidR="0079351C" w:rsidRPr="00E22246">
        <w:rPr>
          <w:rFonts w:eastAsiaTheme="minorEastAsia"/>
        </w:rPr>
        <w:t xml:space="preserve">, </w:t>
      </w:r>
      <w:r w:rsidR="0066495C" w:rsidRPr="00E22246">
        <w:rPr>
          <w:rFonts w:eastAsiaTheme="minorEastAsia"/>
        </w:rPr>
        <w:t xml:space="preserve">if </w:t>
      </w:r>
      <w:r w:rsidR="008D7E5C" w:rsidRPr="00E22246">
        <w:rPr>
          <w:rFonts w:eastAsiaTheme="minorEastAsia"/>
          <w:lang w:val="en-GB"/>
        </w:rPr>
        <w:t xml:space="preserve">we could not extract </w:t>
      </w:r>
      <w:r w:rsidR="009E359E" w:rsidRPr="00E22246">
        <w:rPr>
          <w:rFonts w:eastAsiaTheme="minorEastAsia"/>
        </w:rPr>
        <w:t xml:space="preserve">actual </w:t>
      </w:r>
      <w:r w:rsidR="008D7E5C" w:rsidRPr="00E22246">
        <w:rPr>
          <w:rFonts w:eastAsiaTheme="minorEastAsia"/>
          <w:lang w:val="en-GB"/>
        </w:rPr>
        <w:t xml:space="preserve">growth rates, </w:t>
      </w:r>
      <w:r w:rsidR="008357AC" w:rsidRPr="00E22246">
        <w:rPr>
          <w:rFonts w:eastAsiaTheme="minorEastAsia"/>
        </w:rPr>
        <w:t xml:space="preserve">if there was not </w:t>
      </w:r>
      <w:r w:rsidR="008D7E5C" w:rsidRPr="00E22246">
        <w:rPr>
          <w:rFonts w:eastAsiaTheme="minorEastAsia"/>
          <w:lang w:val="en-GB"/>
        </w:rPr>
        <w:t>a controlled temperature for each growth trial</w:t>
      </w:r>
      <w:r w:rsidR="0066495C" w:rsidRPr="00E22246">
        <w:rPr>
          <w:rFonts w:eastAsiaTheme="minorEastAsia"/>
          <w:lang w:val="en-GB"/>
        </w:rPr>
        <w:t>,</w:t>
      </w:r>
      <w:r w:rsidR="008D7E5C" w:rsidRPr="00E22246">
        <w:rPr>
          <w:rFonts w:eastAsiaTheme="minorEastAsia"/>
          <w:lang w:val="en-GB"/>
        </w:rPr>
        <w:t xml:space="preserve"> </w:t>
      </w:r>
      <w:r w:rsidR="009C1EEF" w:rsidRPr="00E22246">
        <w:rPr>
          <w:rFonts w:eastAsiaTheme="minorEastAsia"/>
        </w:rPr>
        <w:t>or if the</w:t>
      </w:r>
      <w:r w:rsidR="009B0FE0" w:rsidRPr="00E22246">
        <w:rPr>
          <w:rFonts w:eastAsiaTheme="minorEastAsia"/>
        </w:rPr>
        <w:t xml:space="preserve">re </w:t>
      </w:r>
      <w:r w:rsidR="008728F5" w:rsidRPr="00E22246">
        <w:rPr>
          <w:rFonts w:eastAsiaTheme="minorEastAsia"/>
        </w:rPr>
        <w:t>were</w:t>
      </w:r>
      <w:r w:rsidR="009B0FE0" w:rsidRPr="00E22246">
        <w:rPr>
          <w:rFonts w:eastAsiaTheme="minorEastAsia"/>
        </w:rPr>
        <w:t xml:space="preserve"> not multiple </w:t>
      </w:r>
      <w:r w:rsidR="0054697B" w:rsidRPr="00E22246">
        <w:rPr>
          <w:rFonts w:eastAsiaTheme="minorEastAsia"/>
        </w:rPr>
        <w:t xml:space="preserve">defined </w:t>
      </w:r>
      <w:r w:rsidR="009C1EEF" w:rsidRPr="00E22246">
        <w:rPr>
          <w:rFonts w:eastAsiaTheme="minorEastAsia"/>
        </w:rPr>
        <w:t>size-classes</w:t>
      </w:r>
      <w:r w:rsidR="008D7E5C" w:rsidRPr="00E22246">
        <w:rPr>
          <w:rFonts w:eastAsiaTheme="minorEastAsia"/>
          <w:lang w:val="en-GB"/>
        </w:rPr>
        <w:t>.</w:t>
      </w:r>
      <w:r w:rsidR="00987EAB" w:rsidRPr="00E22246">
        <w:rPr>
          <w:rFonts w:eastAsiaTheme="minorEastAsia"/>
          <w:lang w:val="en-GB"/>
        </w:rPr>
        <w:t xml:space="preserve"> We used only one observation (data point) per size class and temperature</w:t>
      </w:r>
      <w:r w:rsidR="008D7E5C" w:rsidRPr="00E22246">
        <w:rPr>
          <w:rFonts w:eastAsiaTheme="minorEastAsia"/>
          <w:lang w:val="en-GB"/>
        </w:rPr>
        <w:t xml:space="preserve"> </w:t>
      </w:r>
      <w:r w:rsidR="00987EAB" w:rsidRPr="00E22246">
        <w:rPr>
          <w:rFonts w:eastAsiaTheme="minorEastAsia"/>
          <w:lang w:val="en-GB"/>
        </w:rPr>
        <w:t>treatment, and in cases where there were two</w:t>
      </w:r>
      <w:r w:rsidR="00A17F0F">
        <w:rPr>
          <w:rFonts w:eastAsiaTheme="minorEastAsia"/>
          <w:lang w:val="en-GB"/>
        </w:rPr>
        <w:t>,</w:t>
      </w:r>
      <w:r w:rsidR="00987EAB" w:rsidRPr="00E22246">
        <w:rPr>
          <w:rFonts w:eastAsiaTheme="minorEastAsia"/>
          <w:lang w:val="en-GB"/>
        </w:rPr>
        <w:t xml:space="preserve"> we used the mean value. </w:t>
      </w:r>
      <w:r w:rsidR="008D7E5C" w:rsidRPr="00E22246">
        <w:rPr>
          <w:rFonts w:eastAsiaTheme="minorEastAsia"/>
          <w:lang w:val="en-GB"/>
        </w:rPr>
        <w:t xml:space="preserve">In addition, we ensured that no other treatment (e.g. food limitation) confounded the response variable and thus only used data from experiments with </w:t>
      </w:r>
      <w:r w:rsidR="002717BA" w:rsidRPr="00E22246">
        <w:rPr>
          <w:rFonts w:eastAsiaTheme="minorEastAsia"/>
          <w:lang w:val="en-GB"/>
        </w:rPr>
        <w:t xml:space="preserve">satiating </w:t>
      </w:r>
      <w:r w:rsidR="008D7E5C" w:rsidRPr="00E22246">
        <w:rPr>
          <w:rFonts w:eastAsiaTheme="minorEastAsia"/>
          <w:lang w:val="en-GB"/>
        </w:rPr>
        <w:t xml:space="preserve">food </w:t>
      </w:r>
      <w:r w:rsidR="002717BA" w:rsidRPr="00E22246">
        <w:rPr>
          <w:rFonts w:eastAsiaTheme="minorEastAsia"/>
          <w:lang w:val="en-GB"/>
        </w:rPr>
        <w:t>levels</w:t>
      </w:r>
      <w:r w:rsidR="008D7E5C" w:rsidRPr="00E22246">
        <w:rPr>
          <w:rFonts w:eastAsiaTheme="minorEastAsia"/>
          <w:lang w:val="en-GB"/>
        </w:rPr>
        <w:t>.</w:t>
      </w:r>
      <w:r w:rsidR="00923D56" w:rsidRPr="00923D56">
        <w:t xml:space="preserve"> Body mass </w:t>
      </w:r>
      <w:r w:rsidR="00923D56">
        <w:t xml:space="preserve">is </w:t>
      </w:r>
      <w:r w:rsidR="00923D56" w:rsidRPr="00923D56">
        <w:rPr>
          <w:rFonts w:eastAsiaTheme="minorEastAsia"/>
          <w:lang w:val="en-GB"/>
        </w:rPr>
        <w:t>is either the geometric mean of the initial and final mass of the growth trial or the size class, depending on data availability</w:t>
      </w:r>
      <w:r w:rsidR="001B26D8">
        <w:rPr>
          <w:rFonts w:eastAsiaTheme="minorEastAsia"/>
          <w:lang w:val="en-GB"/>
        </w:rPr>
        <w:t xml:space="preserve"> (see Table S</w:t>
      </w:r>
      <w:r w:rsidR="0042113F">
        <w:rPr>
          <w:rFonts w:eastAsiaTheme="minorEastAsia"/>
          <w:lang w:val="en-GB"/>
        </w:rPr>
        <w:t>1</w:t>
      </w:r>
      <w:r w:rsidR="001B26D8">
        <w:rPr>
          <w:rFonts w:eastAsiaTheme="minorEastAsia"/>
          <w:lang w:val="en-GB"/>
        </w:rPr>
        <w:t>)</w:t>
      </w:r>
      <w:r w:rsidR="00923D56">
        <w:rPr>
          <w:rFonts w:eastAsiaTheme="minorEastAsia"/>
          <w:lang w:val="en-GB"/>
        </w:rPr>
        <w:t>.</w:t>
      </w:r>
      <w:r w:rsidR="008D7E5C" w:rsidRPr="00E22246">
        <w:rPr>
          <w:rFonts w:eastAsiaTheme="minorEastAsia"/>
          <w:lang w:val="en-GB"/>
        </w:rPr>
        <w:t xml:space="preserve"> It is important to control for feeding rations as it affects </w:t>
      </w:r>
      <w:r w:rsidR="008D7E5C" w:rsidRPr="00E22246">
        <w:rPr>
          <w:lang w:val="en-GB"/>
        </w:rPr>
        <w:t xml:space="preserve">the temperature optimum for growth </w:t>
      </w:r>
      <w:r w:rsidR="008D7E5C" w:rsidRPr="00E22246">
        <w:fldChar w:fldCharType="begin"/>
      </w:r>
      <w:r w:rsidR="00C357A5">
        <w:rPr>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E22246">
        <w:fldChar w:fldCharType="separate"/>
      </w:r>
      <w:r w:rsidR="008D7E5C" w:rsidRPr="00E22246">
        <w:rPr>
          <w:lang w:val="en-GB"/>
        </w:rPr>
        <w:t xml:space="preserve">(Brett </w:t>
      </w:r>
      <w:r w:rsidR="008D7E5C" w:rsidRPr="00E22246">
        <w:rPr>
          <w:i/>
          <w:iCs/>
          <w:lang w:val="en-GB"/>
        </w:rPr>
        <w:t>et al.</w:t>
      </w:r>
      <w:r w:rsidR="008D7E5C" w:rsidRPr="00E22246">
        <w:rPr>
          <w:lang w:val="en-GB"/>
        </w:rPr>
        <w:t xml:space="preserve"> 1969)</w:t>
      </w:r>
      <w:r w:rsidR="008D7E5C" w:rsidRPr="00E22246">
        <w:fldChar w:fldCharType="end"/>
      </w:r>
      <w:r w:rsidR="008D7E5C" w:rsidRPr="00E22246">
        <w:rPr>
          <w:lang w:val="en-GB"/>
        </w:rPr>
        <w:t xml:space="preserve">. </w:t>
      </w:r>
      <w:r w:rsidR="008D7E5C" w:rsidRPr="00E22246">
        <w:rPr>
          <w:rFonts w:eastAsiaTheme="minorEastAsia"/>
          <w:lang w:val="en-GB"/>
        </w:rPr>
        <w:t xml:space="preserve">This was achieved in different ways in the different experimental studies, but </w:t>
      </w:r>
      <w:r w:rsidR="00D77BD0" w:rsidRPr="00E22246">
        <w:rPr>
          <w:rFonts w:eastAsiaTheme="minorEastAsia"/>
          <w:lang w:val="en-GB"/>
        </w:rPr>
        <w:t xml:space="preserve">commonly </w:t>
      </w:r>
      <w:r w:rsidR="008D7E5C" w:rsidRPr="00E22246">
        <w:rPr>
          <w:rFonts w:eastAsiaTheme="minorEastAsia"/>
          <w:lang w:val="en-GB"/>
        </w:rPr>
        <w:t>involve</w:t>
      </w:r>
      <w:r w:rsidR="00D723B4" w:rsidRPr="00E22246">
        <w:rPr>
          <w:rFonts w:eastAsiaTheme="minorEastAsia"/>
        </w:rPr>
        <w:t>d</w:t>
      </w:r>
      <w:r w:rsidR="008D7E5C" w:rsidRPr="00E22246">
        <w:rPr>
          <w:rFonts w:eastAsiaTheme="minorEastAsia"/>
          <w:lang w:val="en-GB"/>
        </w:rPr>
        <w:t xml:space="preserve"> excess feeding rations once or several times per day. The key description we looked for in the study was that food </w:t>
      </w:r>
      <w:r w:rsidR="00BA361D">
        <w:rPr>
          <w:rFonts w:eastAsiaTheme="minorEastAsia"/>
          <w:lang w:val="en-GB"/>
        </w:rPr>
        <w:t>was</w:t>
      </w:r>
      <w:r w:rsidR="00BA361D" w:rsidRPr="00E22246">
        <w:rPr>
          <w:rFonts w:eastAsiaTheme="minorEastAsia"/>
          <w:lang w:val="en-GB"/>
        </w:rPr>
        <w:t xml:space="preserve"> </w:t>
      </w:r>
      <w:r w:rsidR="008D7E5C" w:rsidRPr="00E22246">
        <w:rPr>
          <w:rFonts w:eastAsiaTheme="minorEastAsia"/>
          <w:lang w:val="en-GB"/>
        </w:rPr>
        <w:t>not limiting</w:t>
      </w:r>
      <w:commentRangeStart w:id="25"/>
      <w:commentRangeStart w:id="26"/>
      <w:r w:rsidR="008D7E5C" w:rsidRPr="00E22246">
        <w:rPr>
          <w:rFonts w:eastAsiaTheme="minorEastAsia"/>
          <w:lang w:val="en-GB"/>
        </w:rPr>
        <w:t>.</w:t>
      </w:r>
      <w:commentRangeEnd w:id="25"/>
      <w:r w:rsidR="00BA361D">
        <w:rPr>
          <w:rStyle w:val="CommentReference"/>
        </w:rPr>
        <w:commentReference w:id="25"/>
      </w:r>
      <w:commentRangeEnd w:id="26"/>
      <w:r w:rsidR="007D37A9">
        <w:rPr>
          <w:rStyle w:val="CommentReference"/>
        </w:rPr>
        <w:commentReference w:id="26"/>
      </w:r>
      <w:r w:rsidR="007424CC" w:rsidRPr="00E22246">
        <w:rPr>
          <w:rFonts w:eastAsiaTheme="minorEastAsia"/>
          <w:lang w:val="en-GB"/>
        </w:rPr>
        <w:t xml:space="preserve"> We treat data as individual-level </w:t>
      </w:r>
      <w:r w:rsidR="00726902" w:rsidRPr="00E22246">
        <w:rPr>
          <w:rFonts w:eastAsiaTheme="minorEastAsia"/>
          <w:lang w:val="en-GB"/>
        </w:rPr>
        <w:t>growth</w:t>
      </w:r>
      <w:r w:rsidR="00C239DD" w:rsidRPr="00E22246">
        <w:rPr>
          <w:rFonts w:eastAsiaTheme="minorEastAsia"/>
          <w:lang w:val="en-GB"/>
        </w:rPr>
        <w:t xml:space="preserve"> (per fish)</w:t>
      </w:r>
      <w:r w:rsidR="00726902" w:rsidRPr="00E22246">
        <w:rPr>
          <w:rFonts w:eastAsiaTheme="minorEastAsia"/>
          <w:lang w:val="en-GB"/>
        </w:rPr>
        <w:t>;</w:t>
      </w:r>
      <w:r w:rsidR="007424CC" w:rsidRPr="00E22246">
        <w:rPr>
          <w:rFonts w:eastAsiaTheme="minorEastAsia"/>
          <w:lang w:val="en-GB"/>
        </w:rPr>
        <w:t xml:space="preserve"> however</w:t>
      </w:r>
      <w:r w:rsidR="008B3A0C" w:rsidRPr="00E22246">
        <w:rPr>
          <w:rFonts w:eastAsiaTheme="minorEastAsia"/>
          <w:lang w:val="en-GB"/>
        </w:rPr>
        <w:t>,</w:t>
      </w:r>
      <w:r w:rsidR="007424CC" w:rsidRPr="00E22246">
        <w:rPr>
          <w:rFonts w:eastAsiaTheme="minorEastAsia"/>
          <w:lang w:val="en-GB"/>
        </w:rPr>
        <w:t xml:space="preserve"> these </w:t>
      </w:r>
      <w:r w:rsidR="005B00C6">
        <w:rPr>
          <w:rFonts w:eastAsiaTheme="minorEastAsia"/>
          <w:lang w:val="en-GB"/>
        </w:rPr>
        <w:t>were</w:t>
      </w:r>
      <w:r w:rsidR="005B00C6" w:rsidRPr="00E22246">
        <w:rPr>
          <w:rFonts w:eastAsiaTheme="minorEastAsia"/>
          <w:lang w:val="en-GB"/>
        </w:rPr>
        <w:t xml:space="preserve"> </w:t>
      </w:r>
      <w:r w:rsidR="007424CC" w:rsidRPr="00E22246">
        <w:rPr>
          <w:rFonts w:eastAsiaTheme="minorEastAsia"/>
          <w:lang w:val="en-GB"/>
        </w:rPr>
        <w:t xml:space="preserve">commonly </w:t>
      </w:r>
      <w:r w:rsidR="005B00C6">
        <w:rPr>
          <w:rFonts w:eastAsiaTheme="minorEastAsia"/>
          <w:lang w:val="en-GB"/>
        </w:rPr>
        <w:t xml:space="preserve">measured as </w:t>
      </w:r>
      <w:r w:rsidR="007424CC" w:rsidRPr="00E22246">
        <w:rPr>
          <w:rFonts w:eastAsiaTheme="minorEastAsia"/>
          <w:lang w:val="en-GB"/>
        </w:rPr>
        <w:t xml:space="preserve">averages for multiple individuals. </w:t>
      </w:r>
      <w:r w:rsidR="008D7E5C" w:rsidRPr="00E22246">
        <w:rPr>
          <w:rFonts w:eastAsiaTheme="minorEastAsia"/>
          <w:lang w:val="en-GB"/>
        </w:rPr>
        <w:t xml:space="preserve">In the case growth was length-based, we converted </w:t>
      </w:r>
      <w:r w:rsidR="0067271A" w:rsidRPr="00E22246">
        <w:rPr>
          <w:rFonts w:eastAsiaTheme="minorEastAsia"/>
          <w:lang w:val="en-GB"/>
        </w:rPr>
        <w:t xml:space="preserve">it </w:t>
      </w:r>
      <w:r w:rsidR="008D7E5C" w:rsidRPr="00E22246">
        <w:rPr>
          <w:rFonts w:eastAsiaTheme="minorEastAsia"/>
          <w:lang w:val="en-GB"/>
        </w:rPr>
        <w:t>to mass using weight-length</w:t>
      </w:r>
      <w:r w:rsidR="00AD2921">
        <w:rPr>
          <w:rFonts w:eastAsiaTheme="minorEastAsia"/>
          <w:lang w:val="en-GB"/>
        </w:rPr>
        <w:t xml:space="preserve"> </w:t>
      </w:r>
      <w:r w:rsidR="008D7E5C" w:rsidRPr="00E22246">
        <w:rPr>
          <w:rFonts w:eastAsiaTheme="minorEastAsia"/>
          <w:lang w:val="en-GB"/>
        </w:rPr>
        <w:t xml:space="preserve">relationships from </w:t>
      </w:r>
      <w:proofErr w:type="spellStart"/>
      <w:r w:rsidR="008D7E5C" w:rsidRPr="00E22246">
        <w:rPr>
          <w:rFonts w:eastAsiaTheme="minorEastAsia"/>
          <w:lang w:val="en-GB"/>
        </w:rPr>
        <w:t>FishBase</w:t>
      </w:r>
      <w:proofErr w:type="spellEnd"/>
      <w:r w:rsidR="008D7E5C" w:rsidRPr="00E22246">
        <w:rPr>
          <w:rFonts w:eastAsiaTheme="minorEastAsia"/>
          <w:lang w:val="en-GB"/>
        </w:rPr>
        <w:t xml:space="preserve"> </w:t>
      </w:r>
      <w:r w:rsidR="008D7E5C" w:rsidRPr="00E22246">
        <w:rPr>
          <w:rFonts w:eastAsiaTheme="minorEastAsia"/>
        </w:rPr>
        <w:fldChar w:fldCharType="begin"/>
      </w:r>
      <w:r w:rsidR="0094528A">
        <w:rPr>
          <w:rFonts w:eastAsiaTheme="minorEastAsia"/>
          <w:lang w:val="en-GB"/>
        </w:rPr>
        <w:instrText xml:space="preserve"> ADDIN ZOTERO_ITEM CSL_CITATION {"citationID":"AbCOQiSk","properties":{"formattedCitation":"(Froese {\\i{}et al.} 2014; Froese &amp; Pauly 2019)","plainCitation":"(Froese et al. 2014; Froese &amp; Pauly 2019)","noteIndex":0},"citationItems":[{"id":"whvRDQkF/Mvd45pUp","uris":["http://zotero.org/users/6116610/items/29YKDY3N"],"uri":["http://zotero.org/users/6116610/items/29YKDY3N"],"itemData":{"id":24,"type":"article-journal","container-title":"Journal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8D7E5C" w:rsidRPr="00E22246">
        <w:rPr>
          <w:rFonts w:eastAsiaTheme="minorEastAsia"/>
        </w:rPr>
        <w:fldChar w:fldCharType="separate"/>
      </w:r>
      <w:r w:rsidR="0094528A" w:rsidRPr="0094528A">
        <w:rPr>
          <w:lang w:val="en-GB"/>
        </w:rPr>
        <w:t xml:space="preserve">(Froese </w:t>
      </w:r>
      <w:r w:rsidR="0094528A" w:rsidRPr="0094528A">
        <w:rPr>
          <w:i/>
          <w:iCs/>
          <w:lang w:val="en-GB"/>
        </w:rPr>
        <w:t>et al.</w:t>
      </w:r>
      <w:r w:rsidR="0094528A" w:rsidRPr="0094528A">
        <w:rPr>
          <w:lang w:val="en-GB"/>
        </w:rPr>
        <w:t xml:space="preserve"> 2014; Froese &amp; Pauly 2019)</w:t>
      </w:r>
      <w:r w:rsidR="008D7E5C" w:rsidRPr="00E22246">
        <w:rPr>
          <w:rFonts w:eastAsiaTheme="minorEastAsia"/>
        </w:rPr>
        <w:fldChar w:fldCharType="end"/>
      </w:r>
      <w:r w:rsidR="008D7E5C" w:rsidRPr="00E22246">
        <w:rPr>
          <w:rFonts w:eastAsiaTheme="minorEastAsia"/>
          <w:lang w:val="en-GB"/>
        </w:rPr>
        <w:t>. We compiled two separate data sets: raw growth rates (growth_data.xlsx) and temperature at optimum growth (growth_data_Topt.xlsx)</w:t>
      </w:r>
      <w:r w:rsidR="001A18DC" w:rsidRPr="00E22246">
        <w:rPr>
          <w:rFonts w:eastAsiaTheme="minorEastAsia"/>
        </w:rPr>
        <w:t>. In the latter,</w:t>
      </w:r>
      <w:r w:rsidR="008D7E5C" w:rsidRPr="00E22246">
        <w:rPr>
          <w:rFonts w:eastAsiaTheme="minorEastAsia"/>
          <w:lang w:val="en-GB"/>
        </w:rPr>
        <w:t xml:space="preserve"> we defined optimum temperature for growth as</w:t>
      </w:r>
      <w:r w:rsidR="007A634B" w:rsidRPr="00E22246">
        <w:rPr>
          <w:rFonts w:eastAsiaTheme="minorEastAsia"/>
        </w:rPr>
        <w:t xml:space="preserve"> </w:t>
      </w:r>
      <w:r w:rsidR="003E70D8" w:rsidRPr="00E22246">
        <w:rPr>
          <w:rFonts w:eastAsiaTheme="minorEastAsia"/>
        </w:rPr>
        <w:t>the</w:t>
      </w:r>
      <w:r w:rsidR="008D7E5C" w:rsidRPr="00E22246">
        <w:rPr>
          <w:rFonts w:eastAsiaTheme="minorEastAsia"/>
          <w:lang w:val="en-GB"/>
        </w:rPr>
        <w:t xml:space="preserve"> fitted optimum temperature</w:t>
      </w:r>
      <w:r w:rsidR="001966BD" w:rsidRPr="00E22246">
        <w:rPr>
          <w:rFonts w:eastAsiaTheme="minorEastAsia"/>
        </w:rPr>
        <w:t xml:space="preserve"> by size-class</w:t>
      </w:r>
      <w:r w:rsidR="008D7E5C" w:rsidRPr="00E22246">
        <w:rPr>
          <w:rFonts w:eastAsiaTheme="minorEastAsia"/>
          <w:lang w:val="en-GB"/>
        </w:rPr>
        <w:t xml:space="preserve"> (</w:t>
      </w:r>
      <w:r w:rsidR="00562D2D" w:rsidRPr="00E22246">
        <w:rPr>
          <w:rFonts w:eastAsiaTheme="minorEastAsia"/>
          <w:lang w:val="en-GB"/>
        </w:rPr>
        <w:t xml:space="preserve">usually estimated </w:t>
      </w:r>
      <w:r w:rsidR="008D7E5C" w:rsidRPr="00E22246">
        <w:rPr>
          <w:rFonts w:eastAsiaTheme="minorEastAsia"/>
          <w:lang w:val="en-GB"/>
        </w:rPr>
        <w:t>in the original study)</w:t>
      </w:r>
      <w:r w:rsidR="00C83DA7" w:rsidRPr="00E22246">
        <w:rPr>
          <w:rFonts w:eastAsiaTheme="minorEastAsia"/>
        </w:rPr>
        <w:t>.</w:t>
      </w:r>
      <w:r w:rsidR="00562D2D" w:rsidRPr="00E22246">
        <w:rPr>
          <w:rFonts w:eastAsiaTheme="minorEastAsia"/>
        </w:rPr>
        <w:t xml:space="preserve"> Therefore, the optimum temperature may not always correspond to an actual measured temperature.</w:t>
      </w:r>
      <w:r w:rsidR="00C83DA7" w:rsidRPr="00E22246">
        <w:rPr>
          <w:rFonts w:eastAsiaTheme="minorEastAsia"/>
        </w:rPr>
        <w:t xml:space="preserve"> If the optimum</w:t>
      </w:r>
      <w:r w:rsidR="00A51893" w:rsidRPr="00E22246">
        <w:rPr>
          <w:rFonts w:eastAsiaTheme="minorEastAsia"/>
        </w:rPr>
        <w:t xml:space="preserve"> temperature (</w:t>
      </w:r>
      <w:r w:rsidR="00C83DA7" w:rsidRPr="00E22246">
        <w:rPr>
          <w:rFonts w:eastAsiaTheme="minorEastAsia"/>
        </w:rPr>
        <w:t>by</w:t>
      </w:r>
      <w:r w:rsidR="00A51893" w:rsidRPr="00E22246">
        <w:rPr>
          <w:rFonts w:eastAsiaTheme="minorEastAsia"/>
        </w:rPr>
        <w:t xml:space="preserve"> </w:t>
      </w:r>
      <w:r w:rsidR="00C83DA7" w:rsidRPr="00E22246">
        <w:rPr>
          <w:rFonts w:eastAsiaTheme="minorEastAsia"/>
        </w:rPr>
        <w:t>size</w:t>
      </w:r>
      <w:r w:rsidR="00A51893" w:rsidRPr="00E22246">
        <w:rPr>
          <w:rFonts w:eastAsiaTheme="minorEastAsia"/>
        </w:rPr>
        <w:t xml:space="preserve"> group)</w:t>
      </w:r>
      <w:r w:rsidR="00C83DA7" w:rsidRPr="00E22246">
        <w:rPr>
          <w:rFonts w:eastAsiaTheme="minorEastAsia"/>
        </w:rPr>
        <w:t xml:space="preserve"> was not estimated in the original </w:t>
      </w:r>
      <w:r w:rsidR="00E43603" w:rsidRPr="00E22246">
        <w:rPr>
          <w:rFonts w:eastAsiaTheme="minorEastAsia"/>
        </w:rPr>
        <w:t>study,</w:t>
      </w:r>
      <w:r w:rsidR="00C83DA7" w:rsidRPr="00E22246">
        <w:rPr>
          <w:rFonts w:eastAsiaTheme="minorEastAsia"/>
        </w:rPr>
        <w:t xml:space="preserve"> we used the</w:t>
      </w:r>
      <w:r w:rsidR="008D7E5C" w:rsidRPr="00E22246">
        <w:rPr>
          <w:rFonts w:eastAsiaTheme="minorEastAsia"/>
          <w:lang w:val="en-GB"/>
        </w:rPr>
        <w:t xml:space="preserve"> temperature where </w:t>
      </w:r>
      <w:r w:rsidR="00E360D4" w:rsidRPr="00E22246">
        <w:rPr>
          <w:rFonts w:eastAsiaTheme="minorEastAsia"/>
        </w:rPr>
        <w:t>growth rate was maximized</w:t>
      </w:r>
      <w:r w:rsidR="004D0FF7" w:rsidRPr="00E22246">
        <w:rPr>
          <w:rFonts w:eastAsiaTheme="minorEastAsia"/>
        </w:rPr>
        <w:t xml:space="preserve">. </w:t>
      </w:r>
      <w:r w:rsidR="000D3977" w:rsidRPr="00E22246">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lang w:val="en-GB"/>
              </w:rPr>
            </m:ctrlPr>
          </m:sSupPr>
          <m:e>
            <m:r>
              <m:rPr>
                <m:sty m:val="p"/>
              </m:rPr>
              <w:rPr>
                <w:rFonts w:ascii="Cambria Math" w:hAnsi="Cambria Math"/>
                <w:lang w:val="en-GB"/>
              </w:rPr>
              <m:t>day</m:t>
            </m:r>
            <m:ctrlPr>
              <w:rPr>
                <w:rFonts w:ascii="Cambria Math" w:hAnsi="Cambria Math"/>
                <w:i/>
                <w:lang w:val="en-GB"/>
              </w:rPr>
            </m:ctrlPr>
          </m:e>
          <m:sup>
            <m:r>
              <w:rPr>
                <w:rFonts w:ascii="Cambria Math" w:eastAsiaTheme="minorEastAsia" w:hAnsi="Cambria Math"/>
                <w:lang w:val="en-GB"/>
              </w:rPr>
              <m:t>-1</m:t>
            </m:r>
          </m:sup>
        </m:sSup>
      </m:oMath>
      <w:r w:rsidR="004349AD" w:rsidRPr="00E22246">
        <w:rPr>
          <w:rFonts w:eastAsiaTheme="minorEastAsia"/>
          <w:iCs/>
          <w:lang w:val="en-GB"/>
        </w:rPr>
        <w:t>.</w:t>
      </w:r>
    </w:p>
    <w:p w14:paraId="23184634" w14:textId="77777777" w:rsidR="005B3763" w:rsidRDefault="005B3763" w:rsidP="00D545B3">
      <w:pPr>
        <w:pStyle w:val="Heading2"/>
        <w:contextualSpacing/>
        <w:jc w:val="both"/>
        <w:rPr>
          <w:rFonts w:asciiTheme="minorHAnsi" w:hAnsiTheme="minorHAnsi" w:cstheme="minorHAnsi"/>
          <w:i/>
          <w:iCs/>
          <w:sz w:val="22"/>
          <w:szCs w:val="22"/>
          <w:lang w:val="en-GB"/>
        </w:rPr>
      </w:pPr>
    </w:p>
    <w:p w14:paraId="1480661F" w14:textId="4CBA7130" w:rsidR="00765102" w:rsidRDefault="00765102" w:rsidP="00D545B3">
      <w:pPr>
        <w:pStyle w:val="Heading2"/>
        <w:contextualSpacing/>
        <w:jc w:val="both"/>
        <w:rPr>
          <w:rFonts w:asciiTheme="minorHAnsi" w:hAnsiTheme="minorHAnsi" w:cstheme="minorHAnsi"/>
          <w:i/>
          <w:iCs/>
          <w:sz w:val="22"/>
          <w:szCs w:val="22"/>
          <w:lang w:val="en-GB"/>
        </w:rPr>
      </w:pPr>
      <w:bookmarkStart w:id="27" w:name="_Toc50829345"/>
      <w:r w:rsidRPr="00647D43">
        <w:rPr>
          <w:rFonts w:asciiTheme="minorHAnsi" w:hAnsiTheme="minorHAnsi" w:cstheme="minorHAnsi"/>
          <w:i/>
          <w:iCs/>
          <w:sz w:val="22"/>
          <w:szCs w:val="22"/>
          <w:lang w:val="en-GB"/>
        </w:rPr>
        <w:t>Maximum consumption rate</w:t>
      </w:r>
      <w:bookmarkEnd w:id="27"/>
    </w:p>
    <w:p w14:paraId="7A7034BE" w14:textId="154A3A4A" w:rsidR="00AB323D" w:rsidRPr="00E22246" w:rsidRDefault="00116162" w:rsidP="00D545B3">
      <w:pPr>
        <w:spacing w:line="480" w:lineRule="auto"/>
        <w:contextualSpacing/>
        <w:jc w:val="both"/>
        <w:rPr>
          <w:rFonts w:cstheme="minorHAnsi"/>
          <w:lang w:val="en-GB"/>
        </w:rPr>
      </w:pPr>
      <w:r w:rsidRPr="00E22246">
        <w:rPr>
          <w:rFonts w:cstheme="minorHAnsi"/>
          <w:lang w:val="en-GB"/>
        </w:rPr>
        <w:t>We used the following topic terms</w:t>
      </w:r>
      <w:r w:rsidR="003C5074" w:rsidRPr="00E22246">
        <w:rPr>
          <w:rFonts w:cstheme="minorHAnsi"/>
          <w:lang w:val="en-GB"/>
        </w:rPr>
        <w:t xml:space="preserve"> for ma</w:t>
      </w:r>
      <w:r w:rsidR="002F1FA8" w:rsidRPr="00E22246">
        <w:rPr>
          <w:rFonts w:cstheme="minorHAnsi"/>
          <w:lang w:val="en-GB"/>
        </w:rPr>
        <w:t>ximum consumption rate</w:t>
      </w:r>
      <w:r w:rsidR="00083ABB">
        <w:rPr>
          <w:rFonts w:cstheme="minorHAnsi"/>
          <w:lang w:val="en-GB"/>
        </w:rPr>
        <w:t xml:space="preserve"> (three searches in total)</w:t>
      </w:r>
      <w:commentRangeStart w:id="28"/>
      <w:r w:rsidR="009B61D7" w:rsidRPr="00E22246">
        <w:rPr>
          <w:rFonts w:cstheme="minorHAnsi"/>
          <w:lang w:val="en-GB"/>
        </w:rPr>
        <w:t xml:space="preserve">: (consumption OR </w:t>
      </w:r>
      <w:proofErr w:type="spellStart"/>
      <w:r w:rsidR="009B61D7" w:rsidRPr="00E22246">
        <w:rPr>
          <w:rFonts w:cstheme="minorHAnsi"/>
          <w:lang w:val="en-GB"/>
        </w:rPr>
        <w:t>bioenerg</w:t>
      </w:r>
      <w:proofErr w:type="spellEnd"/>
      <w:r w:rsidR="009B61D7" w:rsidRPr="00E22246">
        <w:rPr>
          <w:rFonts w:cstheme="minorHAnsi"/>
          <w:lang w:val="en-GB"/>
        </w:rPr>
        <w:t>* OR ingestion OR “food-intake”) AND (mass OR weight OR size) AND (temperature*), as well as: (feeding-rate OR bio-</w:t>
      </w:r>
      <w:proofErr w:type="spellStart"/>
      <w:r w:rsidR="009B61D7" w:rsidRPr="00E22246">
        <w:rPr>
          <w:rFonts w:cstheme="minorHAnsi"/>
          <w:lang w:val="en-GB"/>
        </w:rPr>
        <w:t>energ</w:t>
      </w:r>
      <w:proofErr w:type="spellEnd"/>
      <w:r w:rsidR="009B61D7" w:rsidRPr="00E22246">
        <w:rPr>
          <w:rFonts w:cstheme="minorHAnsi"/>
          <w:lang w:val="en-GB"/>
        </w:rPr>
        <w:t>*) AND (mass OR weight OR size) AND (temperature*) and</w:t>
      </w:r>
      <w:r w:rsidR="00425DD6">
        <w:rPr>
          <w:rFonts w:cstheme="minorHAnsi"/>
          <w:lang w:val="en-GB"/>
        </w:rPr>
        <w:t xml:space="preserve"> lastly</w:t>
      </w:r>
      <w:r w:rsidR="009B61D7" w:rsidRPr="00E22246">
        <w:rPr>
          <w:rFonts w:cstheme="minorHAnsi"/>
          <w:lang w:val="en-GB"/>
        </w:rPr>
        <w:t>: (“food intake”) AND (mass OR weight OR size) AND (temperature*)</w:t>
      </w:r>
      <w:commentRangeEnd w:id="28"/>
      <w:r w:rsidR="009B61D7" w:rsidRPr="00E22246">
        <w:rPr>
          <w:rStyle w:val="CommentReference"/>
          <w:sz w:val="24"/>
          <w:szCs w:val="24"/>
        </w:rPr>
        <w:commentReference w:id="28"/>
      </w:r>
      <w:r w:rsidR="009B61D7" w:rsidRPr="00E22246">
        <w:rPr>
          <w:rFonts w:cstheme="minorHAnsi"/>
          <w:lang w:val="en-GB"/>
        </w:rPr>
        <w:t xml:space="preserve">. </w:t>
      </w:r>
      <w:r w:rsidR="00161378" w:rsidRPr="00E22246">
        <w:rPr>
          <w:lang w:val="en-GB"/>
        </w:rPr>
        <w:t xml:space="preserve">The searches for </w:t>
      </w:r>
      <w:r w:rsidR="00A47EA4" w:rsidRPr="00E22246">
        <w:rPr>
          <w:lang w:val="en-GB"/>
        </w:rPr>
        <w:t xml:space="preserve">maximum consumption </w:t>
      </w:r>
      <w:r w:rsidR="00161378" w:rsidRPr="00E22246">
        <w:rPr>
          <w:lang w:val="en-GB"/>
        </w:rPr>
        <w:t>rate</w:t>
      </w:r>
      <w:r w:rsidR="009B61D7" w:rsidRPr="00E22246">
        <w:rPr>
          <w:lang w:val="en-GB"/>
        </w:rPr>
        <w:t xml:space="preserve"> data</w:t>
      </w:r>
      <w:r w:rsidR="00161378" w:rsidRPr="00E22246">
        <w:rPr>
          <w:lang w:val="en-GB"/>
        </w:rPr>
        <w:t xml:space="preserve"> resulted in </w:t>
      </w:r>
      <w:r w:rsidR="000C30BC" w:rsidRPr="00E22246">
        <w:rPr>
          <w:rFonts w:cstheme="minorHAnsi"/>
          <w:lang w:val="en-GB"/>
        </w:rPr>
        <w:t>15259</w:t>
      </w:r>
      <w:r w:rsidR="00161378" w:rsidRPr="00E22246">
        <w:rPr>
          <w:rFonts w:cstheme="minorHAnsi"/>
          <w:lang w:val="en-GB"/>
        </w:rPr>
        <w:t xml:space="preserve"> articles (search date: </w:t>
      </w:r>
      <w:r w:rsidR="006E1AB8">
        <w:rPr>
          <w:rFonts w:cstheme="minorHAnsi"/>
          <w:lang w:val="en-GB"/>
        </w:rPr>
        <w:t xml:space="preserve">18 December </w:t>
      </w:r>
      <w:r w:rsidR="00161378" w:rsidRPr="00E22246">
        <w:rPr>
          <w:rFonts w:cstheme="minorHAnsi"/>
          <w:lang w:val="en-GB"/>
        </w:rPr>
        <w:t>201</w:t>
      </w:r>
      <w:r w:rsidR="000C30BC" w:rsidRPr="00E22246">
        <w:rPr>
          <w:rFonts w:cstheme="minorHAnsi"/>
          <w:lang w:val="en-GB"/>
        </w:rPr>
        <w:t>8</w:t>
      </w:r>
      <w:r w:rsidR="00161378" w:rsidRPr="00E22246">
        <w:rPr>
          <w:rFonts w:cstheme="minorHAnsi"/>
          <w:lang w:val="en-GB"/>
        </w:rPr>
        <w:t xml:space="preserve">), </w:t>
      </w:r>
      <w:r w:rsidR="0030141D" w:rsidRPr="00E22246">
        <w:rPr>
          <w:rFonts w:cstheme="minorHAnsi"/>
          <w:lang w:val="en-GB"/>
        </w:rPr>
        <w:t xml:space="preserve">with </w:t>
      </w:r>
      <w:r w:rsidR="00161378" w:rsidRPr="00E22246">
        <w:rPr>
          <w:rFonts w:cstheme="minorHAnsi"/>
          <w:lang w:val="en-GB"/>
        </w:rPr>
        <w:t>3</w:t>
      </w:r>
      <w:r w:rsidR="0030141D" w:rsidRPr="00E22246">
        <w:rPr>
          <w:rFonts w:cstheme="minorHAnsi"/>
          <w:lang w:val="en-GB"/>
        </w:rPr>
        <w:t>4</w:t>
      </w:r>
      <w:r w:rsidR="00161378" w:rsidRPr="00E22246">
        <w:rPr>
          <w:rFonts w:cstheme="minorHAnsi"/>
          <w:lang w:val="en-GB"/>
        </w:rPr>
        <w:t>4</w:t>
      </w:r>
      <w:r w:rsidR="0030141D" w:rsidRPr="00E22246">
        <w:rPr>
          <w:rFonts w:cstheme="minorHAnsi"/>
          <w:lang w:val="en-GB"/>
        </w:rPr>
        <w:t xml:space="preserve">9 remaining </w:t>
      </w:r>
      <w:r w:rsidR="001A6B37" w:rsidRPr="00E22246">
        <w:rPr>
          <w:rFonts w:cstheme="minorHAnsi"/>
          <w:lang w:val="en-GB"/>
        </w:rPr>
        <w:t>after filtering by subject categories.</w:t>
      </w:r>
      <w:r w:rsidR="001A43E7" w:rsidRPr="00E22246">
        <w:rPr>
          <w:rFonts w:cstheme="minorHAnsi"/>
          <w:lang w:val="en-GB"/>
        </w:rPr>
        <w:t xml:space="preserve"> The second search </w:t>
      </w:r>
      <w:r w:rsidR="00AA36A0" w:rsidRPr="00E22246">
        <w:rPr>
          <w:rFonts w:cstheme="minorHAnsi"/>
          <w:lang w:val="en-GB"/>
        </w:rPr>
        <w:t xml:space="preserve">(search date: </w:t>
      </w:r>
      <w:r w:rsidR="00F167D5">
        <w:rPr>
          <w:rFonts w:cstheme="minorHAnsi"/>
          <w:lang w:val="en-GB"/>
        </w:rPr>
        <w:t xml:space="preserve">13 March </w:t>
      </w:r>
      <w:r w:rsidR="00AA36A0" w:rsidRPr="00E22246">
        <w:rPr>
          <w:rFonts w:cstheme="minorHAnsi"/>
          <w:lang w:val="en-GB"/>
        </w:rPr>
        <w:t>201</w:t>
      </w:r>
      <w:r w:rsidR="00D05A0E" w:rsidRPr="00E22246">
        <w:rPr>
          <w:rFonts w:cstheme="minorHAnsi"/>
          <w:lang w:val="en-GB"/>
        </w:rPr>
        <w:t>9</w:t>
      </w:r>
      <w:r w:rsidR="00AA36A0" w:rsidRPr="00E22246">
        <w:rPr>
          <w:rFonts w:cstheme="minorHAnsi"/>
          <w:lang w:val="en-GB"/>
        </w:rPr>
        <w:t xml:space="preserve">) </w:t>
      </w:r>
      <w:r w:rsidR="001A43E7" w:rsidRPr="00E22246">
        <w:rPr>
          <w:rFonts w:cstheme="minorHAnsi"/>
          <w:lang w:val="en-GB"/>
        </w:rPr>
        <w:t xml:space="preserve">resulted in 431 additional titles </w:t>
      </w:r>
      <w:r w:rsidR="000D2CC7" w:rsidRPr="00E22246">
        <w:rPr>
          <w:rFonts w:cstheme="minorHAnsi"/>
          <w:lang w:val="en-GB"/>
        </w:rPr>
        <w:t>after filtering by subject categories</w:t>
      </w:r>
      <w:r w:rsidR="00423677" w:rsidRPr="00E22246">
        <w:rPr>
          <w:rFonts w:cstheme="minorHAnsi"/>
          <w:lang w:val="en-GB"/>
        </w:rPr>
        <w:t xml:space="preserve"> (of which some where duplicated from the first search</w:t>
      </w:r>
      <w:r w:rsidR="008B1920" w:rsidRPr="00E22246">
        <w:rPr>
          <w:rFonts w:cstheme="minorHAnsi"/>
          <w:lang w:val="en-GB"/>
        </w:rPr>
        <w:t>)</w:t>
      </w:r>
      <w:r w:rsidR="002565F0">
        <w:rPr>
          <w:rFonts w:cstheme="minorHAnsi"/>
          <w:lang w:val="en-GB"/>
        </w:rPr>
        <w:t xml:space="preserve"> and t</w:t>
      </w:r>
      <w:r w:rsidR="00A2123A">
        <w:rPr>
          <w:rFonts w:cstheme="minorHAnsi"/>
          <w:lang w:val="en-GB"/>
        </w:rPr>
        <w:t>he third search (</w:t>
      </w:r>
      <w:r w:rsidR="00A2123A" w:rsidRPr="00E22246">
        <w:rPr>
          <w:rFonts w:cstheme="minorHAnsi"/>
          <w:lang w:val="en-GB"/>
        </w:rPr>
        <w:t xml:space="preserve">search </w:t>
      </w:r>
      <w:commentRangeStart w:id="29"/>
      <w:commentRangeStart w:id="30"/>
      <w:r w:rsidR="00A2123A" w:rsidRPr="00E22246">
        <w:rPr>
          <w:rFonts w:cstheme="minorHAnsi"/>
          <w:lang w:val="en-GB"/>
        </w:rPr>
        <w:t xml:space="preserve">date: </w:t>
      </w:r>
      <w:r w:rsidR="00035E2B">
        <w:rPr>
          <w:rFonts w:cstheme="minorHAnsi"/>
          <w:lang w:val="en-GB"/>
        </w:rPr>
        <w:t xml:space="preserve">29 June </w:t>
      </w:r>
      <w:r w:rsidR="00A2123A" w:rsidRPr="00E22246">
        <w:rPr>
          <w:rFonts w:cstheme="minorHAnsi"/>
          <w:lang w:val="en-GB"/>
        </w:rPr>
        <w:t>20</w:t>
      </w:r>
      <w:r w:rsidR="00483B6E">
        <w:rPr>
          <w:rFonts w:cstheme="minorHAnsi"/>
          <w:lang w:val="en-GB"/>
        </w:rPr>
        <w:t>20</w:t>
      </w:r>
      <w:commentRangeEnd w:id="29"/>
      <w:r w:rsidR="00483C12">
        <w:rPr>
          <w:rStyle w:val="CommentReference"/>
        </w:rPr>
        <w:commentReference w:id="29"/>
      </w:r>
      <w:commentRangeEnd w:id="30"/>
      <w:r w:rsidR="00A36DAA">
        <w:rPr>
          <w:rStyle w:val="CommentReference"/>
        </w:rPr>
        <w:commentReference w:id="30"/>
      </w:r>
      <w:r w:rsidR="00A2123A">
        <w:rPr>
          <w:rFonts w:cstheme="minorHAnsi"/>
          <w:lang w:val="en-GB"/>
        </w:rPr>
        <w:t>) yielded</w:t>
      </w:r>
      <w:r w:rsidR="00CD2E42">
        <w:rPr>
          <w:rFonts w:cstheme="minorHAnsi"/>
          <w:lang w:val="en-GB"/>
        </w:rPr>
        <w:t xml:space="preserve"> 6</w:t>
      </w:r>
      <w:r w:rsidR="00483B6E">
        <w:rPr>
          <w:rFonts w:cstheme="minorHAnsi"/>
          <w:lang w:val="en-GB"/>
        </w:rPr>
        <w:t>26</w:t>
      </w:r>
      <w:r w:rsidR="004F67E7">
        <w:rPr>
          <w:rFonts w:cstheme="minorHAnsi"/>
          <w:lang w:val="en-GB"/>
        </w:rPr>
        <w:t xml:space="preserve"> but</w:t>
      </w:r>
      <w:r w:rsidR="00A2123A">
        <w:rPr>
          <w:rFonts w:cstheme="minorHAnsi"/>
          <w:lang w:val="en-GB"/>
        </w:rPr>
        <w:t xml:space="preserve"> no additional articles as they had either been selected already or did not meet the criteria. </w:t>
      </w:r>
      <w:r w:rsidR="00AB323D" w:rsidRPr="00E22246">
        <w:rPr>
          <w:rFonts w:eastAsiaTheme="minorEastAsia"/>
        </w:rPr>
        <w:t>A</w:t>
      </w:r>
      <w:proofErr w:type="spellStart"/>
      <w:r w:rsidR="00AB323D" w:rsidRPr="00E22246">
        <w:rPr>
          <w:rFonts w:cstheme="minorHAnsi"/>
          <w:lang w:val="en-GB"/>
        </w:rPr>
        <w:t>rticles</w:t>
      </w:r>
      <w:proofErr w:type="spellEnd"/>
      <w:r w:rsidR="00AB323D" w:rsidRPr="00E22246">
        <w:rPr>
          <w:rFonts w:cstheme="minorHAnsi"/>
          <w:lang w:val="en-GB"/>
        </w:rPr>
        <w:t xml:space="preserve"> where filtered out at </w:t>
      </w:r>
      <w:r w:rsidR="00AB323D" w:rsidRPr="00E22246">
        <w:rPr>
          <w:rFonts w:eastAsiaTheme="minorEastAsia"/>
          <w:lang w:val="en-GB"/>
        </w:rPr>
        <w:t>the abstract and whole-</w:t>
      </w:r>
      <w:r w:rsidR="007A6779" w:rsidRPr="00E22246">
        <w:rPr>
          <w:rFonts w:cstheme="minorHAnsi"/>
          <w:lang w:val="en-GB"/>
        </w:rPr>
        <w:t>article</w:t>
      </w:r>
      <w:r w:rsidR="007A6779" w:rsidRPr="00E22246">
        <w:rPr>
          <w:rFonts w:eastAsiaTheme="minorEastAsia"/>
          <w:lang w:val="en-GB"/>
        </w:rPr>
        <w:t xml:space="preserve"> </w:t>
      </w:r>
      <w:r w:rsidR="00AB323D" w:rsidRPr="00E22246">
        <w:rPr>
          <w:rFonts w:eastAsiaTheme="minorEastAsia"/>
          <w:lang w:val="en-GB"/>
        </w:rPr>
        <w:t xml:space="preserve">stage </w:t>
      </w:r>
      <w:r w:rsidR="00AB323D" w:rsidRPr="00E22246">
        <w:rPr>
          <w:rFonts w:cstheme="minorHAnsi"/>
          <w:lang w:val="en-GB"/>
        </w:rPr>
        <w:t xml:space="preserve">if the original reference could not be identified and evaluated, </w:t>
      </w:r>
      <w:r w:rsidR="005F3DA4" w:rsidRPr="00E22246">
        <w:rPr>
          <w:rFonts w:cstheme="minorHAnsi"/>
          <w:lang w:val="en-GB"/>
        </w:rPr>
        <w:t>if data were normalized (i.e. using a priori defined scaling relationships to show corrected data rather than measured values)</w:t>
      </w:r>
      <w:r w:rsidR="00AB323D" w:rsidRPr="00E22246">
        <w:rPr>
          <w:rFonts w:cstheme="minorHAnsi"/>
          <w:lang w:val="en-GB"/>
        </w:rPr>
        <w:t xml:space="preserve">, </w:t>
      </w:r>
      <w:r w:rsidR="00A7427C" w:rsidRPr="00E22246">
        <w:rPr>
          <w:rFonts w:cstheme="minorHAnsi"/>
          <w:lang w:val="en-GB"/>
        </w:rPr>
        <w:t xml:space="preserve">there was no acclimation, </w:t>
      </w:r>
      <w:r w:rsidR="005A6801" w:rsidRPr="00E22246">
        <w:rPr>
          <w:rFonts w:cstheme="minorHAnsi"/>
          <w:lang w:val="en-GB"/>
        </w:rPr>
        <w:t xml:space="preserve">or </w:t>
      </w:r>
      <w:r w:rsidR="00AB323D" w:rsidRPr="00E22246">
        <w:rPr>
          <w:rFonts w:cstheme="minorHAnsi"/>
          <w:lang w:val="en-GB"/>
        </w:rPr>
        <w:t xml:space="preserve">if it was not </w:t>
      </w:r>
      <w:r w:rsidR="00A7427C" w:rsidRPr="00E22246">
        <w:rPr>
          <w:rFonts w:cstheme="minorHAnsi"/>
          <w:lang w:val="en-GB"/>
        </w:rPr>
        <w:t xml:space="preserve">maximum consumption rate. </w:t>
      </w:r>
      <w:r w:rsidR="006C2461" w:rsidRPr="00E22246">
        <w:rPr>
          <w:rFonts w:cstheme="minorHAnsi"/>
          <w:lang w:val="en-GB"/>
        </w:rPr>
        <w:t xml:space="preserve">As with the growth data, definitions of ad-libitum </w:t>
      </w:r>
      <w:r w:rsidR="00F23E29" w:rsidRPr="00E22246">
        <w:rPr>
          <w:rFonts w:cstheme="minorHAnsi"/>
          <w:lang w:val="en-GB"/>
        </w:rPr>
        <w:t xml:space="preserve">feeding </w:t>
      </w:r>
      <w:r w:rsidR="006C2461" w:rsidRPr="00E22246">
        <w:rPr>
          <w:rFonts w:cstheme="minorHAnsi"/>
          <w:lang w:val="en-GB"/>
        </w:rPr>
        <w:t xml:space="preserve">may differ between studies – the key for our purpose is that </w:t>
      </w:r>
      <w:r w:rsidR="00F23E29" w:rsidRPr="00E22246">
        <w:rPr>
          <w:rFonts w:cstheme="minorHAnsi"/>
          <w:lang w:val="en-GB"/>
        </w:rPr>
        <w:t xml:space="preserve">food </w:t>
      </w:r>
      <w:r w:rsidR="006C2461" w:rsidRPr="00E22246">
        <w:rPr>
          <w:rFonts w:cstheme="minorHAnsi"/>
          <w:lang w:val="en-GB"/>
        </w:rPr>
        <w:t xml:space="preserve">rations led to satiation and </w:t>
      </w:r>
      <w:r w:rsidR="0036645E">
        <w:rPr>
          <w:rFonts w:cstheme="minorHAnsi"/>
          <w:lang w:val="en-GB"/>
        </w:rPr>
        <w:t xml:space="preserve">were </w:t>
      </w:r>
      <w:r w:rsidR="006C2461" w:rsidRPr="00E22246">
        <w:rPr>
          <w:rFonts w:cstheme="minorHAnsi"/>
          <w:lang w:val="en-GB"/>
        </w:rPr>
        <w:t>not be limiting</w:t>
      </w:r>
      <w:r w:rsidR="000722A3">
        <w:rPr>
          <w:rFonts w:cstheme="minorHAnsi"/>
          <w:lang w:val="en-GB"/>
        </w:rPr>
        <w:t xml:space="preserve">. </w:t>
      </w:r>
      <w:r w:rsidR="00F9480E" w:rsidRPr="00E22246">
        <w:rPr>
          <w:rFonts w:cstheme="minorHAnsi"/>
          <w:lang w:val="en-GB"/>
        </w:rPr>
        <w:t xml:space="preserve">Consumption rates </w:t>
      </w:r>
      <w:r w:rsidR="00AB323D" w:rsidRPr="00E22246">
        <w:t xml:space="preserve">were converted </w:t>
      </w:r>
      <m:oMath>
        <m:r>
          <m:rPr>
            <m:sty m:val="p"/>
          </m:rPr>
          <w:rPr>
            <w:rFonts w:ascii="Cambria Math" w:hAnsi="Cambria Math"/>
          </w:rPr>
          <m:t>g</m:t>
        </m:r>
        <m:r>
          <w:rPr>
            <w:rFonts w:ascii="Cambria Math" w:hAnsi="Cambria Math"/>
          </w:rPr>
          <m:t xml:space="preserve"> </m:t>
        </m:r>
        <m:sSup>
          <m:sSupPr>
            <m:ctrlPr>
              <w:rPr>
                <w:rFonts w:ascii="Cambria Math" w:hAnsi="Cambria Math"/>
                <w:iCs/>
              </w:rPr>
            </m:ctrlPr>
          </m:sSupPr>
          <m:e>
            <m:r>
              <m:rPr>
                <m:sty m:val="p"/>
              </m:rPr>
              <w:rPr>
                <w:rFonts w:ascii="Cambria Math" w:hAnsi="Cambria Math"/>
              </w:rPr>
              <m:t>day</m:t>
            </m:r>
          </m:e>
          <m:sup>
            <m:r>
              <m:rPr>
                <m:sty m:val="p"/>
              </m:rPr>
              <w:rPr>
                <w:rFonts w:ascii="Cambria Math" w:hAnsi="Cambria Math"/>
              </w:rPr>
              <m:t>-1</m:t>
            </m:r>
          </m:sup>
        </m:sSup>
      </m:oMath>
      <w:r w:rsidR="00717135" w:rsidRPr="00E22246">
        <w:rPr>
          <w:rFonts w:eastAsiaTheme="minorEastAsia"/>
          <w:iCs/>
        </w:rPr>
        <w:t xml:space="preserve"> (but note we fitted models to mass-specific rates, </w:t>
      </w:r>
      <m:oMath>
        <m:r>
          <m:rPr>
            <m:sty m:val="p"/>
          </m:rPr>
          <w:rPr>
            <w:rFonts w:ascii="Cambria Math" w:hAnsi="Cambria Math"/>
          </w:rPr>
          <m:t>g</m:t>
        </m:r>
        <m:r>
          <w:rPr>
            <w:rFonts w:ascii="Cambria Math" w:hAnsi="Cambria Math"/>
          </w:rPr>
          <m:t xml:space="preserve"> </m:t>
        </m:r>
        <m:sSup>
          <m:sSupPr>
            <m:ctrlPr>
              <w:rPr>
                <w:rFonts w:ascii="Cambria Math" w:hAnsi="Cambria Math"/>
                <w:iCs/>
              </w:rPr>
            </m:ctrlPr>
          </m:sSupPr>
          <m:e>
            <m:r>
              <m:rPr>
                <m:sty m:val="p"/>
              </m:rPr>
              <w:rPr>
                <w:rFonts w:ascii="Cambria Math" w:hAnsi="Cambria Math"/>
              </w:rPr>
              <m:t>g</m:t>
            </m:r>
            <m:ctrlPr>
              <w:rPr>
                <w:rFonts w:ascii="Cambria Math" w:hAnsi="Cambria Math"/>
                <w:i/>
              </w:rPr>
            </m:ctrlPr>
          </m:e>
          <m:sup>
            <m:r>
              <m:rPr>
                <m:sty m:val="p"/>
              </m:rPr>
              <w:rPr>
                <w:rFonts w:ascii="Cambria Math" w:hAnsi="Cambria Math"/>
              </w:rPr>
              <m:t>-1</m:t>
            </m:r>
          </m:sup>
        </m:sSup>
        <m:r>
          <w:rPr>
            <w:rFonts w:ascii="Cambria Math" w:hAnsi="Cambria Math"/>
          </w:rPr>
          <m:t xml:space="preserve"> </m:t>
        </m:r>
        <m:sSup>
          <m:sSupPr>
            <m:ctrlPr>
              <w:rPr>
                <w:rFonts w:ascii="Cambria Math" w:hAnsi="Cambria Math"/>
                <w:iCs/>
              </w:rPr>
            </m:ctrlPr>
          </m:sSupPr>
          <m:e>
            <m:r>
              <m:rPr>
                <m:sty m:val="p"/>
              </m:rPr>
              <w:rPr>
                <w:rFonts w:ascii="Cambria Math" w:hAnsi="Cambria Math"/>
              </w:rPr>
              <m:t>day</m:t>
            </m:r>
          </m:e>
          <m:sup>
            <m:r>
              <m:rPr>
                <m:sty m:val="p"/>
              </m:rPr>
              <w:rPr>
                <w:rFonts w:ascii="Cambria Math" w:hAnsi="Cambria Math"/>
              </w:rPr>
              <m:t>-1</m:t>
            </m:r>
          </m:sup>
        </m:sSup>
      </m:oMath>
      <w:r w:rsidR="00717135" w:rsidRPr="00E22246">
        <w:rPr>
          <w:rFonts w:eastAsiaTheme="minorEastAsia"/>
          <w:iCs/>
        </w:rPr>
        <w:t>)</w:t>
      </w:r>
      <w:r w:rsidR="00AB323D" w:rsidRPr="00E22246">
        <w:rPr>
          <w:rFonts w:eastAsiaTheme="minorEastAsia"/>
          <w:iCs/>
        </w:rPr>
        <w:t>.</w:t>
      </w:r>
      <w:r w:rsidR="00AB323D" w:rsidRPr="00E22246">
        <w:t xml:space="preserve"> These data where compiled in the file </w:t>
      </w:r>
      <w:r w:rsidR="00CC05C6" w:rsidRPr="00E22246">
        <w:rPr>
          <w:rFonts w:cstheme="minorHAnsi"/>
          <w:lang w:val="en-GB"/>
        </w:rPr>
        <w:t>consumption</w:t>
      </w:r>
      <w:r w:rsidR="00AB323D" w:rsidRPr="00E22246">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30F41E52" w14:textId="77777777" w:rsidR="006A1BF7" w:rsidRPr="00647D43" w:rsidRDefault="006A1BF7" w:rsidP="006A1BF7">
      <w:pPr>
        <w:pStyle w:val="Heading2"/>
        <w:contextualSpacing/>
        <w:jc w:val="both"/>
        <w:rPr>
          <w:rFonts w:asciiTheme="minorHAnsi" w:hAnsiTheme="minorHAnsi" w:cstheme="minorHAnsi"/>
          <w:i/>
          <w:iCs/>
          <w:color w:val="auto"/>
          <w:sz w:val="22"/>
          <w:szCs w:val="22"/>
          <w:lang w:val="en-GB"/>
        </w:rPr>
      </w:pPr>
      <w:bookmarkStart w:id="31" w:name="_Toc50829346"/>
      <w:r w:rsidRPr="00647D43">
        <w:rPr>
          <w:rFonts w:asciiTheme="minorHAnsi" w:hAnsiTheme="minorHAnsi" w:cstheme="minorHAnsi"/>
          <w:i/>
          <w:iCs/>
          <w:color w:val="auto"/>
          <w:sz w:val="22"/>
          <w:szCs w:val="22"/>
          <w:lang w:val="en-GB"/>
        </w:rPr>
        <w:t>Metabolic rate</w:t>
      </w:r>
      <w:bookmarkEnd w:id="31"/>
    </w:p>
    <w:p w14:paraId="203C0522" w14:textId="506C8C1F" w:rsidR="006A1BF7" w:rsidRDefault="00116162" w:rsidP="006A1BF7">
      <w:pPr>
        <w:spacing w:line="480" w:lineRule="auto"/>
        <w:contextualSpacing/>
        <w:jc w:val="both"/>
        <w:rPr>
          <w:rFonts w:cstheme="minorHAnsi"/>
          <w:lang w:val="en-GB"/>
        </w:rPr>
      </w:pPr>
      <w:r>
        <w:rPr>
          <w:rFonts w:cstheme="minorHAnsi"/>
          <w:lang w:val="en-GB"/>
        </w:rPr>
        <w:t>W</w:t>
      </w:r>
      <w:r w:rsidRPr="004559BC">
        <w:rPr>
          <w:rFonts w:cstheme="minorHAnsi"/>
          <w:lang w:val="en-GB"/>
        </w:rPr>
        <w:t>e used the following topic terms</w:t>
      </w:r>
      <w:r w:rsidR="00C60D46">
        <w:rPr>
          <w:rFonts w:cstheme="minorHAnsi"/>
          <w:lang w:val="en-GB"/>
        </w:rPr>
        <w:t xml:space="preserve"> for metabolic rate</w:t>
      </w:r>
      <w:r w:rsidR="006920E1">
        <w:rPr>
          <w:rFonts w:cstheme="minorHAnsi"/>
          <w:lang w:val="en-GB"/>
        </w:rPr>
        <w:t xml:space="preserve"> data</w:t>
      </w:r>
      <w:r w:rsidRPr="004559BC">
        <w:rPr>
          <w:rFonts w:cstheme="minorHAnsi"/>
          <w:lang w:val="en-GB"/>
        </w:rPr>
        <w:t>: (metabolism OR "oxygen-consumption" OR "oxygen consumption") AND (mass OR weight OR size) AND (temperature*)</w:t>
      </w:r>
      <w:r>
        <w:rPr>
          <w:rFonts w:cstheme="minorHAnsi"/>
          <w:lang w:val="en-GB"/>
        </w:rPr>
        <w:t xml:space="preserve">. * </w:t>
      </w:r>
      <w:r w:rsidRPr="0026293B">
        <w:rPr>
          <w:rFonts w:cstheme="minorHAnsi"/>
          <w:lang w:val="en-GB"/>
        </w:rPr>
        <w:t>represents any group of characters, including no character</w:t>
      </w:r>
      <w:r w:rsidR="00340D14">
        <w:rPr>
          <w:rFonts w:cstheme="minorHAnsi"/>
          <w:lang w:val="en-GB"/>
        </w:rPr>
        <w:t>.</w:t>
      </w:r>
      <w:r w:rsidRPr="00E12CCB">
        <w:rPr>
          <w:rFonts w:cstheme="minorHAnsi"/>
          <w:lang w:val="en-GB"/>
        </w:rPr>
        <w:t xml:space="preserve"> </w:t>
      </w:r>
      <w:r w:rsidR="006A1BF7" w:rsidRPr="00E12CCB">
        <w:rPr>
          <w:rFonts w:cstheme="minorHAnsi"/>
          <w:lang w:val="en-GB"/>
        </w:rPr>
        <w:t>The search for metabolic rate experiments</w:t>
      </w:r>
      <w:r w:rsidR="006A1BF7">
        <w:rPr>
          <w:rFonts w:cstheme="minorHAnsi"/>
          <w:lang w:val="en-GB"/>
        </w:rPr>
        <w:t xml:space="preserve"> </w:t>
      </w:r>
      <w:r w:rsidR="006A1BF7" w:rsidRPr="00E12CCB">
        <w:rPr>
          <w:lang w:val="en-GB"/>
        </w:rPr>
        <w:t xml:space="preserve">resulted in 8405 articles (search date: </w:t>
      </w:r>
      <w:r w:rsidR="00504A26">
        <w:rPr>
          <w:lang w:val="en-GB"/>
        </w:rPr>
        <w:t xml:space="preserve">6 June </w:t>
      </w:r>
      <w:r w:rsidR="006A1BF7" w:rsidRPr="00E12CCB">
        <w:rPr>
          <w:lang w:val="en-GB"/>
        </w:rPr>
        <w:t>2019), which was reduced to 3458 after applying filters for subject categories.</w:t>
      </w:r>
      <w:r w:rsidR="006A1BF7" w:rsidRPr="0066495C">
        <w:rPr>
          <w:rFonts w:eastAsiaTheme="minorEastAsia"/>
          <w:lang w:val="en-GB"/>
        </w:rPr>
        <w:t xml:space="preserve"> </w:t>
      </w:r>
      <w:r w:rsidR="006A1BF7" w:rsidRPr="00E12CCB">
        <w:rPr>
          <w:rFonts w:eastAsiaTheme="minorEastAsia"/>
        </w:rPr>
        <w:t>A</w:t>
      </w:r>
      <w:proofErr w:type="spellStart"/>
      <w:r w:rsidR="006A1BF7" w:rsidRPr="00E12CCB">
        <w:rPr>
          <w:rFonts w:cstheme="minorHAnsi"/>
          <w:lang w:val="en-GB"/>
        </w:rPr>
        <w:t>rticles</w:t>
      </w:r>
      <w:proofErr w:type="spellEnd"/>
      <w:r w:rsidR="006A1BF7" w:rsidRPr="00E12CCB">
        <w:rPr>
          <w:rFonts w:cstheme="minorHAnsi"/>
          <w:lang w:val="en-GB"/>
        </w:rPr>
        <w:t xml:space="preserve"> where filtered out at </w:t>
      </w:r>
      <w:r w:rsidR="006A1BF7" w:rsidRPr="0066495C">
        <w:rPr>
          <w:rFonts w:eastAsiaTheme="minorEastAsia"/>
          <w:lang w:val="en-GB"/>
        </w:rPr>
        <w:t xml:space="preserve">the </w:t>
      </w:r>
      <w:r w:rsidR="006A1BF7" w:rsidRPr="0066495C">
        <w:rPr>
          <w:rFonts w:eastAsiaTheme="minorEastAsia"/>
          <w:lang w:val="en-GB"/>
        </w:rPr>
        <w:lastRenderedPageBreak/>
        <w:t>abstract and whole-</w:t>
      </w:r>
      <w:r w:rsidR="006A1BF7" w:rsidRPr="009C0FC1">
        <w:rPr>
          <w:rFonts w:eastAsiaTheme="minorEastAsia"/>
        </w:rPr>
        <w:t>art</w:t>
      </w:r>
      <w:r w:rsidR="006A1BF7">
        <w:rPr>
          <w:rFonts w:eastAsiaTheme="minorEastAsia"/>
        </w:rPr>
        <w:t>icle</w:t>
      </w:r>
      <w:r w:rsidR="006A1BF7" w:rsidRPr="0066495C">
        <w:rPr>
          <w:rFonts w:eastAsiaTheme="minorEastAsia"/>
          <w:lang w:val="en-GB"/>
        </w:rPr>
        <w:t xml:space="preserve"> stage </w:t>
      </w:r>
      <w:r w:rsidR="006A1BF7" w:rsidRPr="00E12CCB">
        <w:rPr>
          <w:rFonts w:cstheme="minorHAnsi"/>
          <w:lang w:val="en-GB"/>
        </w:rPr>
        <w:t xml:space="preserve">if the original reference could not be identified and evaluated, if </w:t>
      </w:r>
      <w:r w:rsidR="006A1BF7">
        <w:rPr>
          <w:rFonts w:cstheme="minorHAnsi"/>
          <w:lang w:val="en-GB"/>
        </w:rPr>
        <w:t>data</w:t>
      </w:r>
      <w:r w:rsidR="006A1BF7" w:rsidRPr="00E12CCB">
        <w:rPr>
          <w:rFonts w:cstheme="minorHAnsi"/>
          <w:lang w:val="en-GB"/>
        </w:rPr>
        <w:t xml:space="preserve"> were normalized (i.e.</w:t>
      </w:r>
      <w:r w:rsidR="006A1BF7">
        <w:rPr>
          <w:rFonts w:cstheme="minorHAnsi"/>
          <w:lang w:val="en-GB"/>
        </w:rPr>
        <w:t xml:space="preserve"> </w:t>
      </w:r>
      <w:r w:rsidR="006A1BF7" w:rsidRPr="00E12CCB">
        <w:rPr>
          <w:rFonts w:cstheme="minorHAnsi"/>
          <w:lang w:val="en-GB"/>
        </w:rPr>
        <w:t>using a priori defined scaling relationships</w:t>
      </w:r>
      <w:r w:rsidR="006A1BF7">
        <w:rPr>
          <w:rFonts w:cstheme="minorHAnsi"/>
          <w:lang w:val="en-GB"/>
        </w:rPr>
        <w:t xml:space="preserve"> to normalize data for data a given size </w:t>
      </w:r>
      <w:r w:rsidR="006A1BF7" w:rsidRPr="00E12CCB">
        <w:rPr>
          <w:rFonts w:cstheme="minorHAnsi"/>
          <w:lang w:val="en-GB"/>
        </w:rPr>
        <w:t xml:space="preserve">rather than </w:t>
      </w:r>
      <w:r w:rsidR="006A1BF7">
        <w:rPr>
          <w:rFonts w:cstheme="minorHAnsi"/>
          <w:lang w:val="en-GB"/>
        </w:rPr>
        <w:t>measured</w:t>
      </w:r>
      <w:r w:rsidR="006A1BF7" w:rsidRPr="00E12CCB">
        <w:rPr>
          <w:rFonts w:cstheme="minorHAnsi"/>
          <w:lang w:val="en-GB"/>
        </w:rPr>
        <w:t xml:space="preserve"> values)</w:t>
      </w:r>
      <w:r w:rsidR="006A1BF7">
        <w:rPr>
          <w:rFonts w:cstheme="minorHAnsi"/>
          <w:lang w:val="en-GB"/>
        </w:rPr>
        <w:t xml:space="preserve">, if </w:t>
      </w:r>
      <w:r w:rsidR="006A1BF7" w:rsidRPr="00E12CCB">
        <w:rPr>
          <w:rFonts w:cstheme="minorHAnsi"/>
          <w:lang w:val="en-GB"/>
        </w:rPr>
        <w:t>there was no acclimation</w:t>
      </w:r>
      <w:r w:rsidR="006A1BF7">
        <w:rPr>
          <w:rFonts w:cstheme="minorHAnsi"/>
          <w:lang w:val="en-GB"/>
        </w:rPr>
        <w:t xml:space="preserve"> or </w:t>
      </w:r>
      <w:r w:rsidR="006A1BF7" w:rsidRPr="00E12CCB">
        <w:rPr>
          <w:rFonts w:cstheme="minorHAnsi"/>
          <w:lang w:val="en-GB"/>
        </w:rPr>
        <w:t>if it was not standard</w:t>
      </w:r>
      <w:r w:rsidR="006A1BF7">
        <w:rPr>
          <w:rFonts w:cstheme="minorHAnsi"/>
          <w:lang w:val="en-GB"/>
        </w:rPr>
        <w:t xml:space="preserve">, </w:t>
      </w:r>
      <w:r w:rsidR="006A1BF7" w:rsidRPr="00E12CCB">
        <w:rPr>
          <w:rFonts w:cstheme="minorHAnsi"/>
          <w:lang w:val="en-GB"/>
        </w:rPr>
        <w:t>routine</w:t>
      </w:r>
      <w:r w:rsidR="006A1BF7">
        <w:rPr>
          <w:rFonts w:cstheme="minorHAnsi"/>
          <w:lang w:val="en-GB"/>
        </w:rPr>
        <w:t xml:space="preserve"> or </w:t>
      </w:r>
      <w:r w:rsidR="006A1BF7" w:rsidRPr="00E12CCB">
        <w:rPr>
          <w:rFonts w:cstheme="minorHAnsi"/>
          <w:lang w:val="en-GB"/>
        </w:rPr>
        <w:t>resting metabolic rate</w:t>
      </w:r>
      <w:r w:rsidR="006A1BF7">
        <w:rPr>
          <w:rFonts w:cstheme="minorHAnsi"/>
          <w:lang w:val="en-GB"/>
        </w:rPr>
        <w:t>. The latter was defined as oxygen consumption</w:t>
      </w:r>
      <w:r w:rsidR="006A1BF7" w:rsidRPr="00E12CCB">
        <w:rPr>
          <w:rFonts w:cstheme="minorHAnsi"/>
          <w:lang w:val="en-GB"/>
        </w:rPr>
        <w:t xml:space="preserve"> of </w:t>
      </w:r>
      <w:r w:rsidR="006A1BF7">
        <w:rPr>
          <w:rFonts w:cstheme="minorHAnsi"/>
          <w:lang w:val="en-GB"/>
        </w:rPr>
        <w:t xml:space="preserve">an </w:t>
      </w:r>
      <w:r w:rsidR="006A1BF7" w:rsidRPr="00E12CCB">
        <w:rPr>
          <w:rFonts w:cstheme="minorHAnsi"/>
          <w:lang w:val="en-GB"/>
        </w:rPr>
        <w:t>unfed fish at no or little spontaneous activity</w:t>
      </w:r>
      <w:r w:rsidR="006A1BF7">
        <w:rPr>
          <w:rFonts w:cstheme="minorHAnsi"/>
          <w:lang w:val="en-GB"/>
        </w:rPr>
        <w:t>, in line with common convention</w:t>
      </w:r>
      <w:r w:rsidR="0006236D">
        <w:rPr>
          <w:rFonts w:eastAsiaTheme="minorEastAsia"/>
          <w:lang w:val="en-GB"/>
        </w:rPr>
        <w:t>.</w:t>
      </w:r>
      <w:r w:rsidR="003C6E69" w:rsidRPr="00E12CCB">
        <w:t xml:space="preserve"> </w:t>
      </w:r>
      <w:r w:rsidR="006A1BF7" w:rsidRPr="00E12CCB">
        <w:t xml:space="preserve">Metabolic rates were converted to </w:t>
      </w:r>
      <m:oMath>
        <m:r>
          <m:rPr>
            <m:sty m:val="p"/>
          </m:rPr>
          <w:rPr>
            <w:rFonts w:ascii="Cambria Math" w:hAnsi="Cambria Math"/>
          </w:rPr>
          <m:t>mg</m:t>
        </m:r>
        <m:r>
          <w:rPr>
            <w:rFonts w:ascii="Cambria Math" w:hAnsi="Cambria Math"/>
          </w:rPr>
          <m:t xml:space="preserve"> </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 </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-1</m:t>
            </m:r>
          </m:sup>
        </m:sSup>
      </m:oMath>
      <w:r w:rsidR="006A1BF7">
        <w:rPr>
          <w:rFonts w:eastAsiaTheme="minorEastAsia"/>
          <w:iCs/>
        </w:rPr>
        <w:t xml:space="preserve">, because it was </w:t>
      </w:r>
      <w:r w:rsidR="006A1BF7" w:rsidRPr="00E12CCB">
        <w:t>the most common unit</w:t>
      </w:r>
      <w:r w:rsidR="006A1BF7">
        <w:t xml:space="preserve"> in the data set (but not models where fitted to mass-specific rates, </w:t>
      </w:r>
      <m:oMath>
        <m:r>
          <m:rPr>
            <m:sty m:val="p"/>
          </m:rPr>
          <w:rPr>
            <w:rFonts w:ascii="Cambria Math" w:hAnsi="Cambria Math"/>
          </w:rPr>
          <m:t>mg</m:t>
        </m:r>
        <m:r>
          <w:rPr>
            <w:rFonts w:ascii="Cambria Math" w:hAnsi="Cambria Math"/>
          </w:rPr>
          <m:t xml:space="preserve"> </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sSup>
          <m:sSupPr>
            <m:ctrlPr>
              <w:rPr>
                <w:rFonts w:ascii="Cambria Math" w:hAnsi="Cambria Math"/>
              </w:rPr>
            </m:ctrlPr>
          </m:sSupPr>
          <m:e>
            <m:r>
              <m:rPr>
                <m:sty m:val="p"/>
              </m:rPr>
              <w:rPr>
                <w:rFonts w:ascii="Cambria Math" w:hAnsi="Cambria Math"/>
              </w:rPr>
              <m:t xml:space="preserve"> g</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 xml:space="preserve"> h</m:t>
            </m:r>
          </m:e>
          <m:sup>
            <m:r>
              <m:rPr>
                <m:sty m:val="p"/>
              </m:rPr>
              <w:rPr>
                <w:rFonts w:ascii="Cambria Math" w:hAnsi="Cambria Math"/>
              </w:rPr>
              <m:t>-1</m:t>
            </m:r>
          </m:sup>
        </m:sSup>
      </m:oMath>
      <w:r w:rsidR="006A1BF7">
        <w:t>). Th</w:t>
      </w:r>
      <w:r w:rsidR="006A1BF7" w:rsidRPr="00E12CCB">
        <w:t xml:space="preserve">ese data where compiled in the file </w:t>
      </w:r>
      <w:r w:rsidR="006A1BF7" w:rsidRPr="00E12CCB">
        <w:rPr>
          <w:rFonts w:cstheme="minorHAnsi"/>
          <w:lang w:val="en-GB"/>
        </w:rPr>
        <w:t>metabolism_data.xlsx.</w:t>
      </w:r>
    </w:p>
    <w:p w14:paraId="6F486CDB" w14:textId="48850777" w:rsidR="00FB4174" w:rsidRDefault="00FB4174" w:rsidP="006A1BF7">
      <w:pPr>
        <w:spacing w:line="480" w:lineRule="auto"/>
        <w:contextualSpacing/>
        <w:jc w:val="both"/>
        <w:rPr>
          <w:rFonts w:cstheme="minorHAnsi"/>
          <w:lang w:val="en-GB"/>
        </w:rPr>
      </w:pPr>
    </w:p>
    <w:p w14:paraId="327C4E73" w14:textId="65DA7308" w:rsidR="00FB4174" w:rsidRDefault="00FB4174" w:rsidP="006A1BF7">
      <w:pPr>
        <w:spacing w:line="480" w:lineRule="auto"/>
        <w:contextualSpacing/>
        <w:jc w:val="both"/>
        <w:rPr>
          <w:rFonts w:cstheme="minorHAnsi"/>
          <w:lang w:val="en-GB"/>
        </w:rPr>
      </w:pPr>
    </w:p>
    <w:p w14:paraId="087BF145" w14:textId="15E3A51B" w:rsidR="00FB4174" w:rsidRDefault="00FB4174" w:rsidP="006A1BF7">
      <w:pPr>
        <w:spacing w:line="480" w:lineRule="auto"/>
        <w:contextualSpacing/>
        <w:jc w:val="both"/>
        <w:rPr>
          <w:rFonts w:cstheme="minorHAnsi"/>
          <w:lang w:val="en-GB"/>
        </w:rPr>
      </w:pPr>
    </w:p>
    <w:p w14:paraId="5941C9C2" w14:textId="4BE60638" w:rsidR="00FB4174" w:rsidRDefault="00FB4174" w:rsidP="006A1BF7">
      <w:pPr>
        <w:spacing w:line="480" w:lineRule="auto"/>
        <w:contextualSpacing/>
        <w:jc w:val="both"/>
        <w:rPr>
          <w:rFonts w:cstheme="minorHAnsi"/>
          <w:lang w:val="en-GB"/>
        </w:rPr>
      </w:pPr>
    </w:p>
    <w:p w14:paraId="52897E04" w14:textId="7FB439F7" w:rsidR="00FB4174" w:rsidRDefault="00FB4174" w:rsidP="006A1BF7">
      <w:pPr>
        <w:spacing w:line="480" w:lineRule="auto"/>
        <w:contextualSpacing/>
        <w:jc w:val="both"/>
        <w:rPr>
          <w:rFonts w:cstheme="minorHAnsi"/>
          <w:lang w:val="en-GB"/>
        </w:rPr>
      </w:pPr>
    </w:p>
    <w:p w14:paraId="4020A2C1" w14:textId="3F10A0DA" w:rsidR="00FB4174" w:rsidRDefault="00FB4174" w:rsidP="006A1BF7">
      <w:pPr>
        <w:spacing w:line="480" w:lineRule="auto"/>
        <w:contextualSpacing/>
        <w:jc w:val="both"/>
        <w:rPr>
          <w:rFonts w:cstheme="minorHAnsi"/>
          <w:lang w:val="en-GB"/>
        </w:rPr>
      </w:pPr>
    </w:p>
    <w:p w14:paraId="7BF7A3C2" w14:textId="66523E23" w:rsidR="00FB4174" w:rsidRDefault="00FB4174" w:rsidP="006A1BF7">
      <w:pPr>
        <w:spacing w:line="480" w:lineRule="auto"/>
        <w:contextualSpacing/>
        <w:jc w:val="both"/>
        <w:rPr>
          <w:rFonts w:cstheme="minorHAnsi"/>
          <w:lang w:val="en-GB"/>
        </w:rPr>
      </w:pPr>
    </w:p>
    <w:p w14:paraId="7C26BDDF" w14:textId="754F0932" w:rsidR="00FB4174" w:rsidRDefault="00FB4174" w:rsidP="006A1BF7">
      <w:pPr>
        <w:spacing w:line="480" w:lineRule="auto"/>
        <w:contextualSpacing/>
        <w:jc w:val="both"/>
        <w:rPr>
          <w:rFonts w:cstheme="minorHAnsi"/>
          <w:lang w:val="en-GB"/>
        </w:rPr>
      </w:pPr>
    </w:p>
    <w:p w14:paraId="7420C6A9" w14:textId="28723935" w:rsidR="00FB4174" w:rsidRDefault="00FB4174" w:rsidP="006A1BF7">
      <w:pPr>
        <w:spacing w:line="480" w:lineRule="auto"/>
        <w:contextualSpacing/>
        <w:jc w:val="both"/>
        <w:rPr>
          <w:rFonts w:cstheme="minorHAnsi"/>
          <w:lang w:val="en-GB"/>
        </w:rPr>
      </w:pPr>
    </w:p>
    <w:p w14:paraId="41096AD0" w14:textId="21538F1F" w:rsidR="00FB4174" w:rsidRDefault="00FB4174" w:rsidP="006A1BF7">
      <w:pPr>
        <w:spacing w:line="480" w:lineRule="auto"/>
        <w:contextualSpacing/>
        <w:jc w:val="both"/>
        <w:rPr>
          <w:rFonts w:cstheme="minorHAnsi"/>
          <w:lang w:val="en-GB"/>
        </w:rPr>
      </w:pPr>
    </w:p>
    <w:p w14:paraId="1DA65EC6" w14:textId="128E827C" w:rsidR="00FB4174" w:rsidRDefault="00FB4174" w:rsidP="006A1BF7">
      <w:pPr>
        <w:spacing w:line="480" w:lineRule="auto"/>
        <w:contextualSpacing/>
        <w:jc w:val="both"/>
        <w:rPr>
          <w:rFonts w:cstheme="minorHAnsi"/>
          <w:lang w:val="en-GB"/>
        </w:rPr>
      </w:pPr>
    </w:p>
    <w:p w14:paraId="00309D80" w14:textId="6416F1CB" w:rsidR="00FB4174" w:rsidRDefault="00FB4174" w:rsidP="006A1BF7">
      <w:pPr>
        <w:spacing w:line="480" w:lineRule="auto"/>
        <w:contextualSpacing/>
        <w:jc w:val="both"/>
        <w:rPr>
          <w:rFonts w:cstheme="minorHAnsi"/>
          <w:lang w:val="en-GB"/>
        </w:rPr>
      </w:pPr>
    </w:p>
    <w:p w14:paraId="5F46DEB9" w14:textId="3CDB4F9A" w:rsidR="00FB4174" w:rsidRDefault="00FB4174" w:rsidP="006A1BF7">
      <w:pPr>
        <w:spacing w:line="480" w:lineRule="auto"/>
        <w:contextualSpacing/>
        <w:jc w:val="both"/>
        <w:rPr>
          <w:rFonts w:cstheme="minorHAnsi"/>
          <w:lang w:val="en-GB"/>
        </w:rPr>
      </w:pPr>
    </w:p>
    <w:p w14:paraId="44898C1B" w14:textId="6BD0B462" w:rsidR="00FB4174" w:rsidRDefault="00FB4174" w:rsidP="006A1BF7">
      <w:pPr>
        <w:spacing w:line="480" w:lineRule="auto"/>
        <w:contextualSpacing/>
        <w:jc w:val="both"/>
        <w:rPr>
          <w:rFonts w:cstheme="minorHAnsi"/>
          <w:lang w:val="en-GB"/>
        </w:rPr>
      </w:pPr>
    </w:p>
    <w:p w14:paraId="40A505DE" w14:textId="15DEEFA4" w:rsidR="00FB4174" w:rsidRDefault="00FB4174" w:rsidP="006A1BF7">
      <w:pPr>
        <w:spacing w:line="480" w:lineRule="auto"/>
        <w:contextualSpacing/>
        <w:jc w:val="both"/>
        <w:rPr>
          <w:rFonts w:cstheme="minorHAnsi"/>
          <w:lang w:val="en-GB"/>
        </w:rPr>
      </w:pPr>
    </w:p>
    <w:p w14:paraId="249C1FD3" w14:textId="77777777" w:rsidR="00FB4174" w:rsidRDefault="00FB4174" w:rsidP="006A1BF7">
      <w:pPr>
        <w:spacing w:line="480" w:lineRule="auto"/>
        <w:contextualSpacing/>
        <w:jc w:val="both"/>
        <w:rPr>
          <w:rFonts w:cstheme="minorHAnsi"/>
          <w:lang w:val="en-GB"/>
        </w:rPr>
      </w:pPr>
    </w:p>
    <w:p w14:paraId="137F6279" w14:textId="77777777" w:rsidR="009E346B" w:rsidRDefault="009E346B" w:rsidP="006A1BF7">
      <w:pPr>
        <w:spacing w:line="480" w:lineRule="auto"/>
        <w:contextualSpacing/>
        <w:jc w:val="both"/>
        <w:rPr>
          <w:rFonts w:cstheme="minorHAnsi"/>
          <w:lang w:val="en-GB"/>
        </w:rPr>
      </w:pPr>
    </w:p>
    <w:p w14:paraId="115C3572" w14:textId="16AAEBBE" w:rsidR="009A7914" w:rsidRDefault="009A7914" w:rsidP="009A7914">
      <w:pPr>
        <w:widowControl w:val="0"/>
        <w:tabs>
          <w:tab w:val="center" w:pos="4513"/>
        </w:tabs>
        <w:spacing w:line="480" w:lineRule="auto"/>
        <w:contextualSpacing/>
        <w:jc w:val="both"/>
        <w:rPr>
          <w:lang w:val="en-GB"/>
        </w:rPr>
      </w:pPr>
      <w:r w:rsidRPr="00074799">
        <w:rPr>
          <w:b/>
          <w:bCs/>
          <w:lang w:val="en-GB"/>
        </w:rPr>
        <w:lastRenderedPageBreak/>
        <w:t>Table S</w:t>
      </w:r>
      <w:r>
        <w:rPr>
          <w:b/>
          <w:bCs/>
          <w:lang w:val="en-GB"/>
        </w:rPr>
        <w:t>1</w:t>
      </w:r>
      <w:r w:rsidRPr="00074799">
        <w:rPr>
          <w:lang w:val="en-GB"/>
        </w:rPr>
        <w:t xml:space="preserve"> </w:t>
      </w:r>
      <w:r w:rsidR="00F73A7D">
        <w:rPr>
          <w:lang w:val="en-GB"/>
        </w:rPr>
        <w:t>Explanation of data columns</w:t>
      </w:r>
      <w:r w:rsidR="00231B2F">
        <w:rPr>
          <w:lang w:val="en-GB"/>
        </w:rPr>
        <w:t xml:space="preserve"> (G=growth data, </w:t>
      </w:r>
      <w:proofErr w:type="spellStart"/>
      <w:r w:rsidR="00231B2F">
        <w:rPr>
          <w:lang w:val="en-GB"/>
        </w:rPr>
        <w:t>T</w:t>
      </w:r>
      <w:r w:rsidR="00231B2F" w:rsidRPr="004C66A1">
        <w:rPr>
          <w:vertAlign w:val="subscript"/>
          <w:lang w:val="en-GB"/>
        </w:rPr>
        <w:t>opt</w:t>
      </w:r>
      <w:proofErr w:type="spellEnd"/>
      <w:r w:rsidR="00231B2F" w:rsidRPr="002047F9">
        <w:rPr>
          <w:lang w:val="en-GB"/>
        </w:rPr>
        <w:t>=</w:t>
      </w:r>
      <w:r w:rsidR="00231B2F">
        <w:rPr>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689"/>
        <w:gridCol w:w="4819"/>
        <w:gridCol w:w="1508"/>
      </w:tblGrid>
      <w:tr w:rsidR="00802F21" w:rsidRPr="003F0225" w14:paraId="0EC7C994" w14:textId="77777777" w:rsidTr="00845F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7B1E59" w14:textId="2781FDAB" w:rsidR="002E574F" w:rsidRPr="003F0225" w:rsidRDefault="002E574F" w:rsidP="00F226F7">
            <w:pPr>
              <w:widowControl w:val="0"/>
              <w:tabs>
                <w:tab w:val="center" w:pos="4513"/>
              </w:tabs>
              <w:contextualSpacing/>
              <w:rPr>
                <w:b w:val="0"/>
                <w:bCs w:val="0"/>
                <w:lang w:val="en-GB"/>
              </w:rPr>
            </w:pPr>
            <w:r w:rsidRPr="003F0225">
              <w:rPr>
                <w:b w:val="0"/>
                <w:bCs w:val="0"/>
                <w:lang w:val="en-GB"/>
              </w:rPr>
              <w:t>Column</w:t>
            </w:r>
          </w:p>
        </w:tc>
        <w:tc>
          <w:tcPr>
            <w:tcW w:w="4819" w:type="dxa"/>
          </w:tcPr>
          <w:p w14:paraId="2347FE32" w14:textId="6D582595" w:rsidR="002E574F" w:rsidRPr="003F0225" w:rsidRDefault="002E574F" w:rsidP="00F226F7">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3F0225">
              <w:rPr>
                <w:b w:val="0"/>
                <w:bCs w:val="0"/>
                <w:lang w:val="en-GB"/>
              </w:rPr>
              <w:t>Explanation</w:t>
            </w:r>
          </w:p>
        </w:tc>
        <w:tc>
          <w:tcPr>
            <w:tcW w:w="1508" w:type="dxa"/>
          </w:tcPr>
          <w:p w14:paraId="1BEF910B" w14:textId="32E8E001" w:rsidR="002E574F" w:rsidRPr="003F0225" w:rsidRDefault="002E574F" w:rsidP="00F226F7">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3F0225">
              <w:rPr>
                <w:b w:val="0"/>
                <w:bCs w:val="0"/>
                <w:lang w:val="en-GB"/>
              </w:rPr>
              <w:t>Datasets</w:t>
            </w:r>
          </w:p>
        </w:tc>
      </w:tr>
      <w:tr w:rsidR="00A430C0" w:rsidRPr="003F0225" w14:paraId="29B18893"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90BC6BF" w14:textId="6E3AF3CE" w:rsidR="00A430C0" w:rsidRPr="003F0225" w:rsidRDefault="00A430C0" w:rsidP="002B5EFE">
            <w:pPr>
              <w:rPr>
                <w:i/>
                <w:iCs/>
                <w:color w:val="000000"/>
              </w:rPr>
            </w:pPr>
            <w:r w:rsidRPr="00A430C0">
              <w:rPr>
                <w:i/>
                <w:iCs/>
                <w:color w:val="000000"/>
              </w:rPr>
              <w:t>growth_rate_%/day</w:t>
            </w:r>
          </w:p>
        </w:tc>
        <w:tc>
          <w:tcPr>
            <w:tcW w:w="4819" w:type="dxa"/>
          </w:tcPr>
          <w:p w14:paraId="23D451E0" w14:textId="0A236EC3" w:rsidR="00A430C0" w:rsidRPr="001869D4" w:rsidRDefault="001869D4" w:rsidP="00F226F7">
            <w:pPr>
              <w:contextualSpacing/>
              <w:cnfStyle w:val="000000000000" w:firstRow="0" w:lastRow="0" w:firstColumn="0" w:lastColumn="0" w:oddVBand="0" w:evenVBand="0" w:oddHBand="0" w:evenHBand="0" w:firstRowFirstColumn="0" w:firstRowLastColumn="0" w:lastRowFirstColumn="0" w:lastRowLastColumn="0"/>
              <w:rPr>
                <w:color w:val="000000"/>
                <w:lang w:val="sv-SE"/>
              </w:rPr>
            </w:pPr>
            <w:r>
              <w:rPr>
                <w:color w:val="000000"/>
                <w:lang w:val="sv-SE"/>
              </w:rPr>
              <w:t xml:space="preserve">Main </w:t>
            </w:r>
            <w:proofErr w:type="spellStart"/>
            <w:r>
              <w:rPr>
                <w:color w:val="000000"/>
                <w:lang w:val="sv-SE"/>
              </w:rPr>
              <w:t>response</w:t>
            </w:r>
            <w:proofErr w:type="spellEnd"/>
            <w:r>
              <w:rPr>
                <w:color w:val="000000"/>
                <w:lang w:val="sv-SE"/>
              </w:rPr>
              <w:t xml:space="preserve"> </w:t>
            </w:r>
            <w:proofErr w:type="spellStart"/>
            <w:r>
              <w:rPr>
                <w:color w:val="000000"/>
                <w:lang w:val="sv-SE"/>
              </w:rPr>
              <w:t>variable</w:t>
            </w:r>
            <w:proofErr w:type="spellEnd"/>
            <w:r w:rsidR="00384BF5">
              <w:rPr>
                <w:color w:val="000000"/>
                <w:lang w:val="sv-SE"/>
              </w:rPr>
              <w:t>.</w:t>
            </w:r>
          </w:p>
        </w:tc>
        <w:tc>
          <w:tcPr>
            <w:tcW w:w="1508" w:type="dxa"/>
          </w:tcPr>
          <w:p w14:paraId="2355B29A" w14:textId="3568B2B1" w:rsidR="00A430C0" w:rsidRDefault="00A430C0" w:rsidP="00F226F7">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w:t>
            </w:r>
            <w:r w:rsidR="00C01BD9">
              <w:rPr>
                <w:lang w:val="en-GB"/>
              </w:rPr>
              <w:t xml:space="preserve">, </w:t>
            </w:r>
            <w:proofErr w:type="spellStart"/>
            <w:r w:rsidR="00C01BD9">
              <w:rPr>
                <w:lang w:val="en-GB"/>
              </w:rPr>
              <w:t>T</w:t>
            </w:r>
            <w:r w:rsidR="00C01BD9" w:rsidRPr="004C66A1">
              <w:rPr>
                <w:vertAlign w:val="subscript"/>
                <w:lang w:val="en-GB"/>
              </w:rPr>
              <w:t>opt</w:t>
            </w:r>
            <w:proofErr w:type="spellEnd"/>
          </w:p>
        </w:tc>
      </w:tr>
      <w:tr w:rsidR="0014775B" w:rsidRPr="003F0225" w14:paraId="3B5A59D6"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EF52110" w14:textId="63E00FBA" w:rsidR="0014775B" w:rsidRPr="00A430C0" w:rsidRDefault="0014775B" w:rsidP="0014775B">
            <w:pPr>
              <w:rPr>
                <w:i/>
                <w:iCs/>
                <w:color w:val="000000"/>
              </w:rPr>
            </w:pPr>
            <w:r w:rsidRPr="0014775B">
              <w:rPr>
                <w:i/>
                <w:iCs/>
                <w:color w:val="000000"/>
              </w:rPr>
              <w:t>opt_temp_c</w:t>
            </w:r>
          </w:p>
        </w:tc>
        <w:tc>
          <w:tcPr>
            <w:tcW w:w="4819" w:type="dxa"/>
          </w:tcPr>
          <w:p w14:paraId="4D025201" w14:textId="0C5CEE88" w:rsidR="0014775B" w:rsidRDefault="0014775B" w:rsidP="0014775B">
            <w:pPr>
              <w:contextualSpacing/>
              <w:cnfStyle w:val="000000000000" w:firstRow="0" w:lastRow="0" w:firstColumn="0" w:lastColumn="0" w:oddVBand="0" w:evenVBand="0" w:oddHBand="0" w:evenHBand="0" w:firstRowFirstColumn="0" w:firstRowLastColumn="0" w:lastRowFirstColumn="0" w:lastRowLastColumn="0"/>
              <w:rPr>
                <w:color w:val="000000"/>
                <w:lang w:val="sv-SE"/>
              </w:rPr>
            </w:pPr>
            <w:r>
              <w:rPr>
                <w:color w:val="000000"/>
                <w:lang w:val="sv-SE"/>
              </w:rPr>
              <w:t xml:space="preserve">Main </w:t>
            </w:r>
            <w:proofErr w:type="spellStart"/>
            <w:r>
              <w:rPr>
                <w:color w:val="000000"/>
                <w:lang w:val="sv-SE"/>
              </w:rPr>
              <w:t>response</w:t>
            </w:r>
            <w:proofErr w:type="spellEnd"/>
            <w:r>
              <w:rPr>
                <w:color w:val="000000"/>
                <w:lang w:val="sv-SE"/>
              </w:rPr>
              <w:t xml:space="preserve"> </w:t>
            </w:r>
            <w:proofErr w:type="spellStart"/>
            <w:r>
              <w:rPr>
                <w:color w:val="000000"/>
                <w:lang w:val="sv-SE"/>
              </w:rPr>
              <w:t>variable</w:t>
            </w:r>
            <w:proofErr w:type="spellEnd"/>
            <w:r w:rsidR="00384BF5">
              <w:rPr>
                <w:color w:val="000000"/>
                <w:lang w:val="sv-SE"/>
              </w:rPr>
              <w:t>.</w:t>
            </w:r>
          </w:p>
        </w:tc>
        <w:tc>
          <w:tcPr>
            <w:tcW w:w="1508" w:type="dxa"/>
          </w:tcPr>
          <w:p w14:paraId="6D10DF7B" w14:textId="291202AF" w:rsidR="0014775B"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T</w:t>
            </w:r>
            <w:r w:rsidRPr="004C66A1">
              <w:rPr>
                <w:vertAlign w:val="subscript"/>
                <w:lang w:val="en-GB"/>
              </w:rPr>
              <w:t>opt</w:t>
            </w:r>
            <w:proofErr w:type="spellEnd"/>
          </w:p>
        </w:tc>
      </w:tr>
      <w:tr w:rsidR="004979EB" w:rsidRPr="003F0225" w14:paraId="635D2E7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25E911F" w14:textId="118F6B62" w:rsidR="004979EB" w:rsidRPr="0014775B" w:rsidRDefault="004979EB" w:rsidP="0014775B">
            <w:pPr>
              <w:rPr>
                <w:i/>
                <w:iCs/>
                <w:color w:val="000000"/>
              </w:rPr>
            </w:pPr>
            <w:r w:rsidRPr="004979EB">
              <w:rPr>
                <w:i/>
                <w:iCs/>
                <w:color w:val="000000"/>
              </w:rPr>
              <w:t>initial_mass_g</w:t>
            </w:r>
          </w:p>
        </w:tc>
        <w:tc>
          <w:tcPr>
            <w:tcW w:w="4819" w:type="dxa"/>
          </w:tcPr>
          <w:p w14:paraId="50F213F9" w14:textId="64379A04" w:rsidR="004979EB" w:rsidRPr="006E0920" w:rsidRDefault="006E0920"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sidRPr="006E0920">
              <w:rPr>
                <w:color w:val="000000"/>
              </w:rPr>
              <w:t>Body mass [g] at the onset of the growth trial</w:t>
            </w:r>
            <w:r w:rsidR="00384BF5">
              <w:rPr>
                <w:color w:val="000000"/>
              </w:rPr>
              <w:t>.</w:t>
            </w:r>
          </w:p>
        </w:tc>
        <w:tc>
          <w:tcPr>
            <w:tcW w:w="1508" w:type="dxa"/>
          </w:tcPr>
          <w:p w14:paraId="71F51CC2" w14:textId="01F40EB0"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p>
        </w:tc>
      </w:tr>
      <w:tr w:rsidR="004979EB" w:rsidRPr="003F0225" w14:paraId="2C03154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8CD86E5" w14:textId="40025109" w:rsidR="004979EB" w:rsidRPr="0014775B" w:rsidRDefault="004979EB" w:rsidP="0014775B">
            <w:pPr>
              <w:rPr>
                <w:i/>
                <w:iCs/>
                <w:color w:val="000000"/>
              </w:rPr>
            </w:pPr>
            <w:r w:rsidRPr="004979EB">
              <w:rPr>
                <w:i/>
                <w:iCs/>
                <w:color w:val="000000"/>
              </w:rPr>
              <w:t>final_mass_g</w:t>
            </w:r>
          </w:p>
        </w:tc>
        <w:tc>
          <w:tcPr>
            <w:tcW w:w="4819" w:type="dxa"/>
          </w:tcPr>
          <w:p w14:paraId="4FBCC0FA" w14:textId="441C77A6" w:rsidR="004979EB" w:rsidRPr="006E0920" w:rsidRDefault="006E0920"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sidRPr="006E0920">
              <w:rPr>
                <w:color w:val="000000"/>
              </w:rPr>
              <w:t xml:space="preserve">Body mass [g] at the </w:t>
            </w:r>
            <w:r>
              <w:rPr>
                <w:color w:val="000000"/>
              </w:rPr>
              <w:t xml:space="preserve">end </w:t>
            </w:r>
            <w:r w:rsidRPr="006E0920">
              <w:rPr>
                <w:color w:val="000000"/>
              </w:rPr>
              <w:t>of the growth trial</w:t>
            </w:r>
            <w:r w:rsidR="00384BF5">
              <w:rPr>
                <w:color w:val="000000"/>
              </w:rPr>
              <w:t>.</w:t>
            </w:r>
          </w:p>
        </w:tc>
        <w:tc>
          <w:tcPr>
            <w:tcW w:w="1508" w:type="dxa"/>
          </w:tcPr>
          <w:p w14:paraId="17442318" w14:textId="35F5ED95"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p>
        </w:tc>
      </w:tr>
      <w:tr w:rsidR="004979EB" w:rsidRPr="003F0225" w14:paraId="01E0A05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25F9E28" w14:textId="2813FE9A" w:rsidR="004979EB" w:rsidRPr="004979EB" w:rsidRDefault="004979EB" w:rsidP="0014775B">
            <w:pPr>
              <w:rPr>
                <w:i/>
                <w:iCs/>
                <w:color w:val="000000"/>
              </w:rPr>
            </w:pPr>
            <w:r w:rsidRPr="004979EB">
              <w:rPr>
                <w:i/>
                <w:iCs/>
                <w:color w:val="000000"/>
              </w:rPr>
              <w:t>geom_mean_mass_g</w:t>
            </w:r>
          </w:p>
        </w:tc>
        <w:tc>
          <w:tcPr>
            <w:tcW w:w="4819" w:type="dxa"/>
          </w:tcPr>
          <w:p w14:paraId="39433D19" w14:textId="1327003C" w:rsidR="004979EB" w:rsidRPr="00234BAC" w:rsidRDefault="00234BAC"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rPr>
              <w:t>Geometric mean mass in t</w:t>
            </w:r>
            <w:r w:rsidRPr="00234BAC">
              <w:rPr>
                <w:color w:val="000000"/>
                <w:vertAlign w:val="subscript"/>
              </w:rPr>
              <w:t>1</w:t>
            </w:r>
            <w:r>
              <w:rPr>
                <w:color w:val="000000"/>
              </w:rPr>
              <w:t xml:space="preserve"> and t</w:t>
            </w:r>
            <w:r w:rsidRPr="00234BAC">
              <w:rPr>
                <w:color w:val="000000"/>
                <w:vertAlign w:val="subscript"/>
              </w:rPr>
              <w:t>2</w:t>
            </w:r>
            <w:r>
              <w:rPr>
                <w:color w:val="000000"/>
              </w:rPr>
              <w:t xml:space="preserve"> </w:t>
            </w:r>
            <w:r w:rsidRPr="006E0920">
              <w:rPr>
                <w:color w:val="000000"/>
              </w:rPr>
              <w:t>of the growth trial</w:t>
            </w:r>
            <w:r w:rsidR="00384BF5">
              <w:rPr>
                <w:color w:val="000000"/>
              </w:rPr>
              <w:t>.</w:t>
            </w:r>
          </w:p>
        </w:tc>
        <w:tc>
          <w:tcPr>
            <w:tcW w:w="1508" w:type="dxa"/>
          </w:tcPr>
          <w:p w14:paraId="638BB661" w14:textId="36A82BB2"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p>
        </w:tc>
      </w:tr>
      <w:tr w:rsidR="004979EB" w:rsidRPr="003F0225" w14:paraId="587E053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1735803" w14:textId="4202F345" w:rsidR="004979EB" w:rsidRPr="004979EB" w:rsidRDefault="004979EB" w:rsidP="0014775B">
            <w:pPr>
              <w:rPr>
                <w:i/>
                <w:iCs/>
                <w:color w:val="000000"/>
              </w:rPr>
            </w:pPr>
            <w:r w:rsidRPr="004979EB">
              <w:rPr>
                <w:i/>
                <w:iCs/>
                <w:color w:val="000000"/>
              </w:rPr>
              <w:t>size_group</w:t>
            </w:r>
          </w:p>
        </w:tc>
        <w:tc>
          <w:tcPr>
            <w:tcW w:w="4819" w:type="dxa"/>
          </w:tcPr>
          <w:p w14:paraId="610425FC" w14:textId="3F4661D1" w:rsidR="004979EB" w:rsidRPr="003614CE" w:rsidRDefault="003614CE"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sidRPr="003614CE">
              <w:rPr>
                <w:color w:val="000000"/>
              </w:rPr>
              <w:t>Representative body mass of size</w:t>
            </w:r>
            <w:r>
              <w:rPr>
                <w:color w:val="000000"/>
              </w:rPr>
              <w:t xml:space="preserve"> group in the growth trial, in case initial, final or geometric body mass could not be retrieved</w:t>
            </w:r>
            <w:r w:rsidR="00384BF5">
              <w:rPr>
                <w:color w:val="000000"/>
              </w:rPr>
              <w:t>.</w:t>
            </w:r>
          </w:p>
        </w:tc>
        <w:tc>
          <w:tcPr>
            <w:tcW w:w="1508" w:type="dxa"/>
          </w:tcPr>
          <w:p w14:paraId="77321C8B" w14:textId="6CA118D6"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p>
        </w:tc>
      </w:tr>
      <w:tr w:rsidR="0014775B" w:rsidRPr="003F0225" w14:paraId="236A888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532184B" w14:textId="77777777" w:rsidR="0014775B" w:rsidRPr="00A430C0" w:rsidRDefault="0014775B" w:rsidP="0014775B">
            <w:pPr>
              <w:rPr>
                <w:i/>
                <w:iCs/>
                <w:color w:val="000000"/>
              </w:rPr>
            </w:pPr>
            <w:r w:rsidRPr="00A430C0">
              <w:rPr>
                <w:i/>
                <w:iCs/>
                <w:color w:val="000000"/>
              </w:rPr>
              <w:t>consumption</w:t>
            </w:r>
          </w:p>
          <w:p w14:paraId="127850E4" w14:textId="77777777" w:rsidR="0014775B" w:rsidRPr="003F0225" w:rsidRDefault="0014775B" w:rsidP="0014775B">
            <w:pPr>
              <w:rPr>
                <w:i/>
                <w:iCs/>
                <w:color w:val="000000"/>
              </w:rPr>
            </w:pPr>
          </w:p>
        </w:tc>
        <w:tc>
          <w:tcPr>
            <w:tcW w:w="4819" w:type="dxa"/>
          </w:tcPr>
          <w:p w14:paraId="2CC40815" w14:textId="5C22D4B1" w:rsidR="0014775B" w:rsidRPr="003F0225" w:rsidRDefault="0014775B"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lang w:val="sv-SE"/>
              </w:rPr>
              <w:t xml:space="preserve">Main </w:t>
            </w:r>
            <w:proofErr w:type="spellStart"/>
            <w:r>
              <w:rPr>
                <w:color w:val="000000"/>
                <w:lang w:val="sv-SE"/>
              </w:rPr>
              <w:t>response</w:t>
            </w:r>
            <w:proofErr w:type="spellEnd"/>
            <w:r>
              <w:rPr>
                <w:color w:val="000000"/>
                <w:lang w:val="sv-SE"/>
              </w:rPr>
              <w:t xml:space="preserve"> </w:t>
            </w:r>
            <w:proofErr w:type="spellStart"/>
            <w:r>
              <w:rPr>
                <w:color w:val="000000"/>
                <w:lang w:val="sv-SE"/>
              </w:rPr>
              <w:t>variable</w:t>
            </w:r>
            <w:proofErr w:type="spellEnd"/>
            <w:r w:rsidR="00384BF5">
              <w:rPr>
                <w:color w:val="000000"/>
                <w:lang w:val="sv-SE"/>
              </w:rPr>
              <w:t>.</w:t>
            </w:r>
          </w:p>
        </w:tc>
        <w:tc>
          <w:tcPr>
            <w:tcW w:w="1508" w:type="dxa"/>
          </w:tcPr>
          <w:p w14:paraId="7776CB84" w14:textId="66A82596" w:rsidR="0014775B"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r>
      <w:tr w:rsidR="00801BD0" w:rsidRPr="003F0225" w14:paraId="064296C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CA7E6C4" w14:textId="77777777" w:rsidR="0014775B" w:rsidRPr="003F0225" w:rsidRDefault="0014775B" w:rsidP="0014775B">
            <w:pPr>
              <w:rPr>
                <w:i/>
                <w:iCs/>
                <w:color w:val="000000"/>
              </w:rPr>
            </w:pPr>
            <w:r w:rsidRPr="003F0225">
              <w:rPr>
                <w:i/>
                <w:iCs/>
                <w:color w:val="000000"/>
              </w:rPr>
              <w:t>metabolic_rate</w:t>
            </w:r>
          </w:p>
          <w:p w14:paraId="218CE68B" w14:textId="5D0AFBDD" w:rsidR="0014775B" w:rsidRPr="003F0225" w:rsidRDefault="0014775B" w:rsidP="0014775B">
            <w:pPr>
              <w:contextualSpacing/>
              <w:rPr>
                <w:i/>
                <w:iCs/>
                <w:color w:val="000000"/>
              </w:rPr>
            </w:pPr>
          </w:p>
        </w:tc>
        <w:tc>
          <w:tcPr>
            <w:tcW w:w="4819" w:type="dxa"/>
          </w:tcPr>
          <w:p w14:paraId="357529AE" w14:textId="21F8AD73" w:rsidR="0014775B" w:rsidRPr="003F0225" w:rsidRDefault="0014775B"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lang w:val="sv-SE"/>
              </w:rPr>
              <w:t xml:space="preserve">Main </w:t>
            </w:r>
            <w:proofErr w:type="spellStart"/>
            <w:r>
              <w:rPr>
                <w:color w:val="000000"/>
                <w:lang w:val="sv-SE"/>
              </w:rPr>
              <w:t>response</w:t>
            </w:r>
            <w:proofErr w:type="spellEnd"/>
            <w:r>
              <w:rPr>
                <w:color w:val="000000"/>
                <w:lang w:val="sv-SE"/>
              </w:rPr>
              <w:t xml:space="preserve"> </w:t>
            </w:r>
            <w:proofErr w:type="spellStart"/>
            <w:r>
              <w:rPr>
                <w:color w:val="000000"/>
                <w:lang w:val="sv-SE"/>
              </w:rPr>
              <w:t>variable</w:t>
            </w:r>
            <w:proofErr w:type="spellEnd"/>
            <w:r w:rsidR="00384BF5">
              <w:rPr>
                <w:color w:val="000000"/>
                <w:lang w:val="sv-SE"/>
              </w:rPr>
              <w:t>.</w:t>
            </w:r>
          </w:p>
        </w:tc>
        <w:tc>
          <w:tcPr>
            <w:tcW w:w="1508" w:type="dxa"/>
          </w:tcPr>
          <w:p w14:paraId="6ACCC11D" w14:textId="53E2E839" w:rsidR="0014775B" w:rsidRPr="003F0225"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r>
      <w:tr w:rsidR="004D167E" w:rsidRPr="003F0225" w14:paraId="79CB916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99B960A" w14:textId="77777777" w:rsidR="004D167E" w:rsidRPr="003F0225" w:rsidRDefault="004D167E" w:rsidP="004D167E">
            <w:pPr>
              <w:rPr>
                <w:i/>
                <w:iCs/>
                <w:color w:val="000000"/>
              </w:rPr>
            </w:pPr>
            <w:r w:rsidRPr="003F0225">
              <w:rPr>
                <w:i/>
                <w:iCs/>
                <w:color w:val="000000"/>
              </w:rPr>
              <w:t>type</w:t>
            </w:r>
          </w:p>
          <w:p w14:paraId="66EF246F" w14:textId="77777777" w:rsidR="004D167E" w:rsidRPr="003F0225" w:rsidRDefault="004D167E" w:rsidP="004D167E">
            <w:pPr>
              <w:rPr>
                <w:i/>
                <w:iCs/>
                <w:color w:val="000000"/>
              </w:rPr>
            </w:pPr>
          </w:p>
        </w:tc>
        <w:tc>
          <w:tcPr>
            <w:tcW w:w="4819" w:type="dxa"/>
          </w:tcPr>
          <w:p w14:paraId="7F55A524" w14:textId="37A7230E" w:rsidR="004D167E" w:rsidRPr="00E82C2B" w:rsidRDefault="00E82C2B" w:rsidP="004D167E">
            <w:pPr>
              <w:contextualSpacing/>
              <w:cnfStyle w:val="000000000000" w:firstRow="0" w:lastRow="0" w:firstColumn="0" w:lastColumn="0" w:oddVBand="0" w:evenVBand="0" w:oddHBand="0" w:evenHBand="0" w:firstRowFirstColumn="0" w:firstRowLastColumn="0" w:lastRowFirstColumn="0" w:lastRowLastColumn="0"/>
              <w:rPr>
                <w:color w:val="000000"/>
              </w:rPr>
            </w:pPr>
            <w:r w:rsidRPr="00E82C2B">
              <w:rPr>
                <w:color w:val="000000"/>
              </w:rPr>
              <w:t>Type of respiration measurement (resting</w:t>
            </w:r>
            <w:r>
              <w:rPr>
                <w:color w:val="000000"/>
              </w:rPr>
              <w:t>, routine, standard)</w:t>
            </w:r>
            <w:r w:rsidR="00384BF5">
              <w:rPr>
                <w:color w:val="000000"/>
              </w:rPr>
              <w:t>.</w:t>
            </w:r>
          </w:p>
        </w:tc>
        <w:tc>
          <w:tcPr>
            <w:tcW w:w="1508" w:type="dxa"/>
          </w:tcPr>
          <w:p w14:paraId="13AD48B9" w14:textId="10D7F7B2" w:rsidR="004D167E"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r>
      <w:tr w:rsidR="00801BD0" w:rsidRPr="003F0225" w14:paraId="2938C2DA"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97907CE" w14:textId="77777777" w:rsidR="004D167E" w:rsidRPr="003F0225" w:rsidRDefault="004D167E" w:rsidP="004D167E">
            <w:pPr>
              <w:rPr>
                <w:i/>
                <w:iCs/>
                <w:color w:val="000000"/>
              </w:rPr>
            </w:pPr>
            <w:r w:rsidRPr="003F0225">
              <w:rPr>
                <w:i/>
                <w:iCs/>
                <w:color w:val="000000"/>
              </w:rPr>
              <w:t>unit</w:t>
            </w:r>
          </w:p>
          <w:p w14:paraId="439FB007" w14:textId="7EAEF652" w:rsidR="004D167E" w:rsidRPr="003F0225" w:rsidRDefault="004D167E" w:rsidP="004D167E">
            <w:pPr>
              <w:contextualSpacing/>
              <w:rPr>
                <w:i/>
                <w:iCs/>
                <w:color w:val="000000"/>
              </w:rPr>
            </w:pPr>
          </w:p>
        </w:tc>
        <w:tc>
          <w:tcPr>
            <w:tcW w:w="4819" w:type="dxa"/>
          </w:tcPr>
          <w:p w14:paraId="6030E4EB" w14:textId="2CC25E44"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Unit of response variable</w:t>
            </w:r>
            <w:r w:rsidR="00384BF5">
              <w:rPr>
                <w:lang w:val="en-GB"/>
              </w:rPr>
              <w:t>.</w:t>
            </w:r>
          </w:p>
        </w:tc>
        <w:tc>
          <w:tcPr>
            <w:tcW w:w="1508" w:type="dxa"/>
          </w:tcPr>
          <w:p w14:paraId="4ECAE62F" w14:textId="42EF8C9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 M</w:t>
            </w:r>
          </w:p>
        </w:tc>
      </w:tr>
      <w:tr w:rsidR="00801BD0" w:rsidRPr="003F0225" w14:paraId="7FD4391F"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8AD16BF" w14:textId="77777777" w:rsidR="004D167E" w:rsidRPr="003F0225" w:rsidRDefault="004D167E" w:rsidP="004D167E">
            <w:pPr>
              <w:rPr>
                <w:i/>
                <w:iCs/>
                <w:color w:val="000000"/>
              </w:rPr>
            </w:pPr>
            <w:r w:rsidRPr="003F0225">
              <w:rPr>
                <w:i/>
                <w:iCs/>
                <w:color w:val="000000"/>
              </w:rPr>
              <w:t>original_unit</w:t>
            </w:r>
          </w:p>
          <w:p w14:paraId="0197F84C" w14:textId="1EA8BB20" w:rsidR="004D167E" w:rsidRPr="003F0225" w:rsidRDefault="004D167E" w:rsidP="004D167E">
            <w:pPr>
              <w:contextualSpacing/>
              <w:rPr>
                <w:i/>
                <w:iCs/>
                <w:color w:val="000000"/>
              </w:rPr>
            </w:pPr>
          </w:p>
        </w:tc>
        <w:tc>
          <w:tcPr>
            <w:tcW w:w="4819" w:type="dxa"/>
          </w:tcPr>
          <w:p w14:paraId="3E1D1995" w14:textId="7D0B121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Original unit of response variable. If different from “</w:t>
            </w:r>
            <w:r w:rsidRPr="005D1507">
              <w:rPr>
                <w:b/>
                <w:bCs/>
                <w:i/>
                <w:iCs/>
                <w:lang w:val="en-GB"/>
              </w:rPr>
              <w:t>unit</w:t>
            </w:r>
            <w:r>
              <w:rPr>
                <w:lang w:val="en-GB"/>
              </w:rPr>
              <w:t>”, see “</w:t>
            </w:r>
            <w:r w:rsidRPr="001869D4">
              <w:rPr>
                <w:b/>
                <w:bCs/>
                <w:i/>
                <w:iCs/>
                <w:lang w:val="en-GB"/>
              </w:rPr>
              <w:t>notes</w:t>
            </w:r>
            <w:r>
              <w:rPr>
                <w:lang w:val="en-GB"/>
              </w:rPr>
              <w:t>” column for information on conversion</w:t>
            </w:r>
            <w:r w:rsidR="00384BF5">
              <w:rPr>
                <w:lang w:val="en-GB"/>
              </w:rPr>
              <w:t>.</w:t>
            </w:r>
          </w:p>
        </w:tc>
        <w:tc>
          <w:tcPr>
            <w:tcW w:w="1508" w:type="dxa"/>
          </w:tcPr>
          <w:p w14:paraId="7D6B35C7" w14:textId="7F3DA0D2"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 M</w:t>
            </w:r>
          </w:p>
        </w:tc>
      </w:tr>
      <w:tr w:rsidR="00801BD0" w:rsidRPr="003F0225" w14:paraId="35060C4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E4E89C9" w14:textId="77777777" w:rsidR="004D167E" w:rsidRPr="003F0225" w:rsidRDefault="004D167E" w:rsidP="004D167E">
            <w:pPr>
              <w:rPr>
                <w:i/>
                <w:iCs/>
                <w:color w:val="000000"/>
              </w:rPr>
            </w:pPr>
            <w:r w:rsidRPr="003F0225">
              <w:rPr>
                <w:i/>
                <w:iCs/>
                <w:color w:val="000000"/>
              </w:rPr>
              <w:t>mass_g</w:t>
            </w:r>
          </w:p>
          <w:p w14:paraId="0BA04FE7" w14:textId="43B78998" w:rsidR="004D167E" w:rsidRPr="003F0225" w:rsidRDefault="004D167E" w:rsidP="004D167E">
            <w:pPr>
              <w:contextualSpacing/>
              <w:rPr>
                <w:i/>
                <w:iCs/>
                <w:color w:val="000000"/>
              </w:rPr>
            </w:pPr>
          </w:p>
        </w:tc>
        <w:tc>
          <w:tcPr>
            <w:tcW w:w="4819" w:type="dxa"/>
          </w:tcPr>
          <w:p w14:paraId="20260B4A" w14:textId="1D91BA34" w:rsidR="004D167E" w:rsidRPr="003F0225" w:rsidRDefault="0046151D"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Body mass in experiment [g]</w:t>
            </w:r>
            <w:r w:rsidR="00384BF5">
              <w:rPr>
                <w:lang w:val="en-GB"/>
              </w:rPr>
              <w:t>.</w:t>
            </w:r>
            <w:r w:rsidR="002D06AA">
              <w:rPr>
                <w:lang w:val="en-GB"/>
              </w:rPr>
              <w:t xml:space="preserve"> Some studies report body masses before and some after the feeding trials</w:t>
            </w:r>
            <w:r w:rsidR="00C37064">
              <w:rPr>
                <w:lang w:val="en-GB"/>
              </w:rPr>
              <w:t>. See “</w:t>
            </w:r>
            <w:r w:rsidR="00C37064" w:rsidRPr="001869D4">
              <w:rPr>
                <w:b/>
                <w:bCs/>
                <w:i/>
                <w:iCs/>
                <w:lang w:val="en-GB"/>
              </w:rPr>
              <w:t>notes</w:t>
            </w:r>
            <w:r w:rsidR="00C37064">
              <w:rPr>
                <w:lang w:val="en-GB"/>
              </w:rPr>
              <w:t>”</w:t>
            </w:r>
            <w:r w:rsidR="0067590A">
              <w:rPr>
                <w:lang w:val="en-GB"/>
              </w:rPr>
              <w:t>.</w:t>
            </w:r>
          </w:p>
        </w:tc>
        <w:tc>
          <w:tcPr>
            <w:tcW w:w="1508" w:type="dxa"/>
          </w:tcPr>
          <w:p w14:paraId="6E8BDC76" w14:textId="226129F1"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 M</w:t>
            </w:r>
          </w:p>
        </w:tc>
      </w:tr>
      <w:tr w:rsidR="00801BD0" w:rsidRPr="003F0225" w14:paraId="058E984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474FF0C" w14:textId="77777777" w:rsidR="004D167E" w:rsidRPr="003F0225" w:rsidRDefault="004D167E" w:rsidP="004D167E">
            <w:pPr>
              <w:rPr>
                <w:i/>
                <w:iCs/>
                <w:color w:val="000000"/>
              </w:rPr>
            </w:pPr>
            <w:r w:rsidRPr="003F0225">
              <w:rPr>
                <w:i/>
                <w:iCs/>
                <w:color w:val="000000"/>
              </w:rPr>
              <w:t>temp_c</w:t>
            </w:r>
          </w:p>
          <w:p w14:paraId="4412CDF9" w14:textId="07EBDCC6" w:rsidR="004D167E" w:rsidRPr="003F0225" w:rsidRDefault="004D167E" w:rsidP="004D167E">
            <w:pPr>
              <w:contextualSpacing/>
              <w:rPr>
                <w:i/>
                <w:iCs/>
                <w:color w:val="000000"/>
              </w:rPr>
            </w:pPr>
          </w:p>
        </w:tc>
        <w:tc>
          <w:tcPr>
            <w:tcW w:w="4819" w:type="dxa"/>
          </w:tcPr>
          <w:p w14:paraId="2074A7CB" w14:textId="5AA3D052" w:rsidR="004D167E" w:rsidRPr="003F0225" w:rsidRDefault="0046151D"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Experimental temperature [</w:t>
            </w:r>
            <m:oMath>
              <m:r>
                <w:rPr>
                  <w:rFonts w:ascii="Cambria Math" w:hAnsi="Cambria Math"/>
                  <w:lang w:val="en-GB"/>
                </w:rPr>
                <m:t>℃</m:t>
              </m:r>
            </m:oMath>
            <w:r w:rsidR="00690D78">
              <w:rPr>
                <w:rFonts w:eastAsiaTheme="minorEastAsia"/>
                <w:lang w:val="en-GB"/>
              </w:rPr>
              <w:t>]</w:t>
            </w:r>
            <w:r w:rsidR="00384BF5">
              <w:rPr>
                <w:rFonts w:eastAsiaTheme="minorEastAsia"/>
                <w:lang w:val="en-GB"/>
              </w:rPr>
              <w:t>.</w:t>
            </w:r>
          </w:p>
        </w:tc>
        <w:tc>
          <w:tcPr>
            <w:tcW w:w="1508" w:type="dxa"/>
          </w:tcPr>
          <w:p w14:paraId="3655E486" w14:textId="52372828"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C, M</w:t>
            </w:r>
          </w:p>
        </w:tc>
      </w:tr>
      <w:tr w:rsidR="00801BD0" w:rsidRPr="003F0225" w14:paraId="134FAA23"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D303178" w14:textId="77777777" w:rsidR="004D167E" w:rsidRPr="003F0225" w:rsidRDefault="004D167E" w:rsidP="004D167E">
            <w:pPr>
              <w:rPr>
                <w:i/>
                <w:iCs/>
                <w:color w:val="000000"/>
              </w:rPr>
            </w:pPr>
            <w:r w:rsidRPr="003F0225">
              <w:rPr>
                <w:i/>
                <w:iCs/>
                <w:color w:val="000000"/>
              </w:rPr>
              <w:t>above_peak_temp</w:t>
            </w:r>
          </w:p>
          <w:p w14:paraId="4A73ADE2" w14:textId="420A33C9" w:rsidR="004D167E" w:rsidRPr="003F0225" w:rsidRDefault="004D167E" w:rsidP="004D167E">
            <w:pPr>
              <w:contextualSpacing/>
              <w:rPr>
                <w:i/>
                <w:iCs/>
                <w:color w:val="000000"/>
              </w:rPr>
            </w:pPr>
          </w:p>
        </w:tc>
        <w:tc>
          <w:tcPr>
            <w:tcW w:w="4819" w:type="dxa"/>
          </w:tcPr>
          <w:p w14:paraId="52E2A0C0" w14:textId="283697DE" w:rsidR="004D167E" w:rsidRPr="003F0225" w:rsidRDefault="00A41C3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commentRangeStart w:id="32"/>
            <w:commentRangeStart w:id="33"/>
            <w:r>
              <w:rPr>
                <w:lang w:val="en-GB"/>
              </w:rPr>
              <w:t xml:space="preserve">Is the experiment </w:t>
            </w:r>
            <w:r w:rsidR="005D0723">
              <w:rPr>
                <w:lang w:val="en-GB"/>
              </w:rPr>
              <w:t>conduced at temperature above peak temperature for the given siz</w:t>
            </w:r>
            <w:r w:rsidR="008F01DD">
              <w:rPr>
                <w:lang w:val="en-GB"/>
              </w:rPr>
              <w:t>e</w:t>
            </w:r>
            <w:r w:rsidR="005D0723">
              <w:rPr>
                <w:lang w:val="en-GB"/>
              </w:rPr>
              <w:t xml:space="preserve"> group?</w:t>
            </w:r>
            <w:r w:rsidR="00D05CCE">
              <w:rPr>
                <w:lang w:val="en-GB"/>
              </w:rPr>
              <w:t xml:space="preserve"> </w:t>
            </w:r>
            <w:ins w:id="34" w:author="Max Lindmark" w:date="2020-10-27T15:40:00Z">
              <w:r w:rsidR="009E346B">
                <w:rPr>
                  <w:lang w:val="en-GB"/>
                </w:rPr>
                <w:t xml:space="preserve">Y/N. </w:t>
              </w:r>
            </w:ins>
            <w:del w:id="35" w:author="Max Lindmark" w:date="2020-10-27T15:40:00Z">
              <w:r w:rsidR="00D05CCE" w:rsidDel="009E346B">
                <w:rPr>
                  <w:lang w:val="en-GB"/>
                </w:rPr>
                <w:delText xml:space="preserve">Determined </w:delText>
              </w:r>
              <w:r w:rsidR="001D7403" w:rsidDel="009E346B">
                <w:rPr>
                  <w:lang w:val="en-GB"/>
                </w:rPr>
                <w:delText xml:space="preserve">either by the authors using e.g. polynomial regression to be a size between experimental sizes, or as the temperature where the rate was highest or </w:delText>
              </w:r>
              <w:r w:rsidR="00D05CCE" w:rsidDel="009E346B">
                <w:rPr>
                  <w:lang w:val="en-GB"/>
                </w:rPr>
                <w:delText xml:space="preserve">by </w:delText>
              </w:r>
              <w:r w:rsidR="005A342E" w:rsidDel="009E346B">
                <w:rPr>
                  <w:lang w:val="en-GB"/>
                </w:rPr>
                <w:delText xml:space="preserve">graphically </w:delText>
              </w:r>
              <w:r w:rsidR="00D05CCE" w:rsidDel="009E346B">
                <w:rPr>
                  <w:lang w:val="en-GB"/>
                </w:rPr>
                <w:delText>inspectin</w:delText>
              </w:r>
              <w:r w:rsidR="00745B9B" w:rsidDel="009E346B">
                <w:rPr>
                  <w:lang w:val="en-GB"/>
                </w:rPr>
                <w:delText>g</w:delText>
              </w:r>
              <w:r w:rsidR="00D05CCE" w:rsidDel="009E346B">
                <w:rPr>
                  <w:lang w:val="en-GB"/>
                </w:rPr>
                <w:delText xml:space="preserve"> data</w:delText>
              </w:r>
              <w:r w:rsidR="005217F7" w:rsidDel="009E346B">
                <w:rPr>
                  <w:lang w:val="en-GB"/>
                </w:rPr>
                <w:delText xml:space="preserve"> for each species </w:delText>
              </w:r>
              <w:r w:rsidR="000104C1" w:rsidDel="009E346B">
                <w:rPr>
                  <w:lang w:val="en-GB"/>
                </w:rPr>
                <w:delText>separately</w:delText>
              </w:r>
              <w:r w:rsidR="008B0784" w:rsidDel="009E346B">
                <w:rPr>
                  <w:lang w:val="en-GB"/>
                </w:rPr>
                <w:delText xml:space="preserve">, see </w:delText>
              </w:r>
              <w:r w:rsidR="00117DBE" w:rsidDel="009E346B">
                <w:fldChar w:fldCharType="begin"/>
              </w:r>
              <w:r w:rsidR="00117DBE" w:rsidDel="009E346B">
                <w:delInstrText xml:space="preserve"> HYPERLINK "https://github.com/maxlindmark/scaling/blob/master/R/exploration/explore_clean_meta_cons.R" </w:delInstrText>
              </w:r>
              <w:r w:rsidR="00117DBE" w:rsidDel="009E346B">
                <w:fldChar w:fldCharType="separate"/>
              </w:r>
              <w:r w:rsidR="008B0784" w:rsidRPr="001B0B45" w:rsidDel="009E346B">
                <w:rPr>
                  <w:rStyle w:val="Hyperlink"/>
                  <w:lang w:val="en-GB"/>
                </w:rPr>
                <w:delText>https://github.com/maxlindmark/scaling/blob/master/R/exploration/explore_clean_meta_cons.R</w:delText>
              </w:r>
              <w:r w:rsidR="00117DBE" w:rsidDel="009E346B">
                <w:rPr>
                  <w:rStyle w:val="Hyperlink"/>
                  <w:lang w:val="en-GB"/>
                </w:rPr>
                <w:fldChar w:fldCharType="end"/>
              </w:r>
              <w:r w:rsidR="008B0784" w:rsidDel="009E346B">
                <w:rPr>
                  <w:lang w:val="en-GB"/>
                </w:rPr>
                <w:delText xml:space="preserve">  and </w:delText>
              </w:r>
              <w:r w:rsidR="00117DBE" w:rsidDel="009E346B">
                <w:fldChar w:fldCharType="begin"/>
              </w:r>
              <w:r w:rsidR="00117DBE" w:rsidDel="009E346B">
                <w:delInstrText xml:space="preserve"> HYPERLINK "https://github.com/maxlindmark/scaling/blob/master/R/exploration/explore_clean_growth.R" </w:delInstrText>
              </w:r>
              <w:r w:rsidR="00117DBE" w:rsidDel="009E346B">
                <w:fldChar w:fldCharType="separate"/>
              </w:r>
              <w:r w:rsidR="008B0784" w:rsidRPr="001B0B45" w:rsidDel="009E346B">
                <w:rPr>
                  <w:rStyle w:val="Hyperlink"/>
                  <w:lang w:val="en-GB"/>
                </w:rPr>
                <w:delText>https://github.com/maxlindmark/scaling/blob/master/R/exploration/explore_clean_growth.R</w:delText>
              </w:r>
              <w:r w:rsidR="00117DBE" w:rsidDel="009E346B">
                <w:rPr>
                  <w:rStyle w:val="Hyperlink"/>
                  <w:lang w:val="en-GB"/>
                </w:rPr>
                <w:fldChar w:fldCharType="end"/>
              </w:r>
              <w:r w:rsidR="008B0784" w:rsidDel="009E346B">
                <w:rPr>
                  <w:lang w:val="en-GB"/>
                </w:rPr>
                <w:delText xml:space="preserve"> </w:delText>
              </w:r>
              <w:commentRangeEnd w:id="32"/>
              <w:r w:rsidR="001F7D5E" w:rsidDel="009E346B">
                <w:rPr>
                  <w:rStyle w:val="CommentReference"/>
                </w:rPr>
                <w:commentReference w:id="32"/>
              </w:r>
            </w:del>
            <w:commentRangeEnd w:id="33"/>
            <w:r w:rsidR="00402C4C">
              <w:rPr>
                <w:rStyle w:val="CommentReference"/>
              </w:rPr>
              <w:commentReference w:id="33"/>
            </w:r>
          </w:p>
        </w:tc>
        <w:tc>
          <w:tcPr>
            <w:tcW w:w="1508" w:type="dxa"/>
          </w:tcPr>
          <w:p w14:paraId="5B3DC3EF" w14:textId="7B42CD63"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C, M</w:t>
            </w:r>
          </w:p>
        </w:tc>
      </w:tr>
      <w:tr w:rsidR="00801BD0" w:rsidRPr="003F0225" w14:paraId="3E67EA8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D86609F" w14:textId="77777777" w:rsidR="004D167E" w:rsidRPr="003F0225" w:rsidRDefault="004D167E" w:rsidP="004D167E">
            <w:pPr>
              <w:rPr>
                <w:i/>
                <w:iCs/>
                <w:color w:val="000000"/>
              </w:rPr>
            </w:pPr>
            <w:r w:rsidRPr="003F0225">
              <w:rPr>
                <w:i/>
                <w:iCs/>
                <w:color w:val="000000"/>
              </w:rPr>
              <w:t>common_name</w:t>
            </w:r>
          </w:p>
          <w:p w14:paraId="723EB10A" w14:textId="7CE50764" w:rsidR="004D167E" w:rsidRPr="003F0225" w:rsidRDefault="004D167E" w:rsidP="004D167E">
            <w:pPr>
              <w:contextualSpacing/>
              <w:rPr>
                <w:i/>
                <w:iCs/>
                <w:color w:val="000000"/>
              </w:rPr>
            </w:pPr>
          </w:p>
        </w:tc>
        <w:tc>
          <w:tcPr>
            <w:tcW w:w="4819" w:type="dxa"/>
          </w:tcPr>
          <w:p w14:paraId="6A1AD2E7" w14:textId="596F80F3"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Common name of species</w:t>
            </w:r>
            <w:r w:rsidR="00384BF5">
              <w:rPr>
                <w:lang w:val="en-GB"/>
              </w:rPr>
              <w:t>.</w:t>
            </w:r>
          </w:p>
        </w:tc>
        <w:tc>
          <w:tcPr>
            <w:tcW w:w="1508" w:type="dxa"/>
          </w:tcPr>
          <w:p w14:paraId="2219D4F1" w14:textId="7D440AF9"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525F9A1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2B449B2" w14:textId="77777777" w:rsidR="004D167E" w:rsidRPr="003F0225" w:rsidRDefault="004D167E" w:rsidP="004D167E">
            <w:pPr>
              <w:rPr>
                <w:i/>
                <w:iCs/>
                <w:color w:val="000000"/>
              </w:rPr>
            </w:pPr>
            <w:r w:rsidRPr="003F0225">
              <w:rPr>
                <w:i/>
                <w:iCs/>
                <w:color w:val="000000"/>
              </w:rPr>
              <w:t>species</w:t>
            </w:r>
          </w:p>
          <w:p w14:paraId="339DB5A8" w14:textId="547045D2" w:rsidR="004D167E" w:rsidRPr="003F0225" w:rsidRDefault="004D167E" w:rsidP="004D167E">
            <w:pPr>
              <w:contextualSpacing/>
              <w:rPr>
                <w:i/>
                <w:iCs/>
                <w:color w:val="000000"/>
              </w:rPr>
            </w:pPr>
          </w:p>
        </w:tc>
        <w:tc>
          <w:tcPr>
            <w:tcW w:w="4819" w:type="dxa"/>
          </w:tcPr>
          <w:p w14:paraId="444EBBBB" w14:textId="4954E8B0"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Scientific name of species</w:t>
            </w:r>
            <w:r w:rsidR="00384BF5">
              <w:rPr>
                <w:lang w:val="en-GB"/>
              </w:rPr>
              <w:t>.</w:t>
            </w:r>
          </w:p>
        </w:tc>
        <w:tc>
          <w:tcPr>
            <w:tcW w:w="1508" w:type="dxa"/>
          </w:tcPr>
          <w:p w14:paraId="1B84DCA3" w14:textId="020978E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6EF8346C"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E606185" w14:textId="77777777" w:rsidR="004D167E" w:rsidRPr="003F0225" w:rsidRDefault="004D167E" w:rsidP="004D167E">
            <w:pPr>
              <w:rPr>
                <w:i/>
                <w:iCs/>
                <w:color w:val="000000"/>
              </w:rPr>
            </w:pPr>
            <w:r w:rsidRPr="003F0225">
              <w:rPr>
                <w:i/>
                <w:iCs/>
                <w:color w:val="000000"/>
              </w:rPr>
              <w:t>genus</w:t>
            </w:r>
          </w:p>
          <w:p w14:paraId="38A7EAFB" w14:textId="25A26DDD" w:rsidR="004D167E" w:rsidRPr="003F0225" w:rsidRDefault="004D167E" w:rsidP="004D167E">
            <w:pPr>
              <w:contextualSpacing/>
              <w:rPr>
                <w:i/>
                <w:iCs/>
                <w:color w:val="000000"/>
              </w:rPr>
            </w:pPr>
          </w:p>
        </w:tc>
        <w:tc>
          <w:tcPr>
            <w:tcW w:w="4819" w:type="dxa"/>
          </w:tcPr>
          <w:p w14:paraId="1CEE6B9D" w14:textId="5D8EC629"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Genus of species</w:t>
            </w:r>
            <w:r w:rsidR="00384BF5">
              <w:rPr>
                <w:lang w:val="en-GB"/>
              </w:rPr>
              <w:t>.</w:t>
            </w:r>
          </w:p>
        </w:tc>
        <w:tc>
          <w:tcPr>
            <w:tcW w:w="1508" w:type="dxa"/>
          </w:tcPr>
          <w:p w14:paraId="01A32401" w14:textId="1E964DAC"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13B04B0C"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B2DF733" w14:textId="77777777" w:rsidR="004D167E" w:rsidRPr="003F0225" w:rsidRDefault="004D167E" w:rsidP="004D167E">
            <w:pPr>
              <w:rPr>
                <w:i/>
                <w:iCs/>
                <w:color w:val="000000"/>
              </w:rPr>
            </w:pPr>
            <w:r w:rsidRPr="003F0225">
              <w:rPr>
                <w:i/>
                <w:iCs/>
                <w:color w:val="000000"/>
              </w:rPr>
              <w:t>family</w:t>
            </w:r>
          </w:p>
          <w:p w14:paraId="42FFFB03" w14:textId="3FE38DF2" w:rsidR="004D167E" w:rsidRPr="003F0225" w:rsidRDefault="004D167E" w:rsidP="004D167E">
            <w:pPr>
              <w:contextualSpacing/>
              <w:rPr>
                <w:i/>
                <w:iCs/>
                <w:color w:val="000000"/>
              </w:rPr>
            </w:pPr>
          </w:p>
        </w:tc>
        <w:tc>
          <w:tcPr>
            <w:tcW w:w="4819" w:type="dxa"/>
          </w:tcPr>
          <w:p w14:paraId="714D6B98" w14:textId="276EB7D2"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Family of species</w:t>
            </w:r>
            <w:r w:rsidR="00384BF5">
              <w:rPr>
                <w:lang w:val="en-GB"/>
              </w:rPr>
              <w:t>.</w:t>
            </w:r>
          </w:p>
        </w:tc>
        <w:tc>
          <w:tcPr>
            <w:tcW w:w="1508" w:type="dxa"/>
          </w:tcPr>
          <w:p w14:paraId="42258753" w14:textId="1E97FB0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38F8D55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9F150CF" w14:textId="77777777" w:rsidR="004D167E" w:rsidRPr="003F0225" w:rsidRDefault="004D167E" w:rsidP="004D167E">
            <w:pPr>
              <w:rPr>
                <w:i/>
                <w:iCs/>
                <w:color w:val="000000"/>
              </w:rPr>
            </w:pPr>
            <w:r w:rsidRPr="003F0225">
              <w:rPr>
                <w:i/>
                <w:iCs/>
                <w:color w:val="000000"/>
              </w:rPr>
              <w:t>order</w:t>
            </w:r>
          </w:p>
          <w:p w14:paraId="6D3BD78F" w14:textId="0BBE6C6A" w:rsidR="004D167E" w:rsidRPr="003F0225" w:rsidRDefault="004D167E" w:rsidP="004D167E">
            <w:pPr>
              <w:contextualSpacing/>
              <w:rPr>
                <w:i/>
                <w:iCs/>
                <w:color w:val="000000"/>
              </w:rPr>
            </w:pPr>
          </w:p>
        </w:tc>
        <w:tc>
          <w:tcPr>
            <w:tcW w:w="4819" w:type="dxa"/>
          </w:tcPr>
          <w:p w14:paraId="2BC97EBD" w14:textId="03852F28"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Order of species</w:t>
            </w:r>
            <w:r w:rsidR="00384BF5">
              <w:rPr>
                <w:lang w:val="en-GB"/>
              </w:rPr>
              <w:t>.</w:t>
            </w:r>
          </w:p>
        </w:tc>
        <w:tc>
          <w:tcPr>
            <w:tcW w:w="1508" w:type="dxa"/>
          </w:tcPr>
          <w:p w14:paraId="6C0FE0D0" w14:textId="09D05973"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416DADD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71A5DE1" w14:textId="77777777" w:rsidR="004D167E" w:rsidRPr="003F0225" w:rsidRDefault="004D167E" w:rsidP="004D167E">
            <w:pPr>
              <w:rPr>
                <w:i/>
                <w:iCs/>
                <w:color w:val="000000"/>
              </w:rPr>
            </w:pPr>
            <w:r w:rsidRPr="003F0225">
              <w:rPr>
                <w:i/>
                <w:iCs/>
                <w:color w:val="000000"/>
              </w:rPr>
              <w:t>habitat</w:t>
            </w:r>
          </w:p>
          <w:p w14:paraId="3D1CC7FD" w14:textId="7E5B67C4" w:rsidR="004D167E" w:rsidRPr="003F0225" w:rsidRDefault="004D167E" w:rsidP="004D167E">
            <w:pPr>
              <w:contextualSpacing/>
              <w:rPr>
                <w:i/>
                <w:iCs/>
              </w:rPr>
            </w:pPr>
          </w:p>
        </w:tc>
        <w:tc>
          <w:tcPr>
            <w:tcW w:w="4819" w:type="dxa"/>
          </w:tcPr>
          <w:p w14:paraId="143111E6" w14:textId="1DD6F8E0" w:rsidR="004D167E" w:rsidRPr="003F0225" w:rsidRDefault="00E64E48"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Species natural habitat, taken from </w:t>
            </w:r>
            <w:proofErr w:type="spellStart"/>
            <w:r w:rsidR="00E144DD">
              <w:rPr>
                <w:lang w:val="en-GB"/>
              </w:rPr>
              <w:t>FishBase</w:t>
            </w:r>
            <w:proofErr w:type="spellEnd"/>
            <w:r w:rsidR="00E144DD">
              <w:rPr>
                <w:lang w:val="en-GB"/>
              </w:rPr>
              <w:t xml:space="preserve"> </w:t>
            </w:r>
            <w:r w:rsidR="00AB5459">
              <w:rPr>
                <w:lang w:val="en-GB"/>
              </w:rPr>
              <w:fldChar w:fldCharType="begin"/>
            </w:r>
            <w:r w:rsidR="0094528A">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Pr>
                <w:lang w:val="en-GB"/>
              </w:rPr>
              <w:fldChar w:fldCharType="separate"/>
            </w:r>
            <w:r w:rsidR="0094528A">
              <w:rPr>
                <w:noProof/>
                <w:lang w:val="en-GB"/>
              </w:rPr>
              <w:t>(Froese &amp; Pauly 2019)</w:t>
            </w:r>
            <w:r w:rsidR="00AB5459">
              <w:rPr>
                <w:lang w:val="en-GB"/>
              </w:rPr>
              <w:fldChar w:fldCharType="end"/>
            </w:r>
            <w:r w:rsidR="00384BF5">
              <w:rPr>
                <w:lang w:val="en-GB"/>
              </w:rPr>
              <w:t>.</w:t>
            </w:r>
          </w:p>
        </w:tc>
        <w:tc>
          <w:tcPr>
            <w:tcW w:w="1508" w:type="dxa"/>
          </w:tcPr>
          <w:p w14:paraId="398867FE" w14:textId="55A9AD0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6554BEA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7C16C5F9" w14:textId="77777777" w:rsidR="004D167E" w:rsidRPr="003F0225" w:rsidRDefault="004D167E" w:rsidP="004D167E">
            <w:pPr>
              <w:rPr>
                <w:i/>
                <w:iCs/>
                <w:color w:val="000000"/>
              </w:rPr>
            </w:pPr>
            <w:r w:rsidRPr="003F0225">
              <w:rPr>
                <w:i/>
                <w:iCs/>
                <w:color w:val="000000"/>
              </w:rPr>
              <w:t>lifestyle</w:t>
            </w:r>
          </w:p>
          <w:p w14:paraId="27B3EEF3" w14:textId="2B3C600D" w:rsidR="004D167E" w:rsidRPr="003F0225" w:rsidRDefault="004D167E" w:rsidP="004D167E">
            <w:pPr>
              <w:contextualSpacing/>
              <w:rPr>
                <w:i/>
                <w:iCs/>
                <w:color w:val="000000"/>
              </w:rPr>
            </w:pPr>
          </w:p>
        </w:tc>
        <w:tc>
          <w:tcPr>
            <w:tcW w:w="4819" w:type="dxa"/>
          </w:tcPr>
          <w:p w14:paraId="3CE296D3" w14:textId="7CE77C01" w:rsidR="004D167E" w:rsidRPr="003F0225" w:rsidRDefault="002101B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Lifestyle of species, taken from </w:t>
            </w:r>
            <w:proofErr w:type="spellStart"/>
            <w:r>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384BF5">
              <w:rPr>
                <w:lang w:val="en-GB"/>
              </w:rPr>
              <w:t>.</w:t>
            </w:r>
          </w:p>
        </w:tc>
        <w:tc>
          <w:tcPr>
            <w:tcW w:w="1508" w:type="dxa"/>
          </w:tcPr>
          <w:p w14:paraId="5BC0FF7B" w14:textId="2D6E3BBF"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7774C08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50428FC" w14:textId="77777777" w:rsidR="004D167E" w:rsidRPr="003F0225" w:rsidRDefault="004D167E" w:rsidP="004D167E">
            <w:pPr>
              <w:rPr>
                <w:i/>
                <w:iCs/>
                <w:color w:val="000000"/>
              </w:rPr>
            </w:pPr>
            <w:r w:rsidRPr="003F0225">
              <w:rPr>
                <w:i/>
                <w:iCs/>
                <w:color w:val="000000"/>
              </w:rPr>
              <w:t>biogeography</w:t>
            </w:r>
          </w:p>
          <w:p w14:paraId="7F241464" w14:textId="19F5F77C" w:rsidR="004D167E" w:rsidRPr="003F0225" w:rsidRDefault="004D167E" w:rsidP="004D167E">
            <w:pPr>
              <w:widowControl w:val="0"/>
              <w:tabs>
                <w:tab w:val="center" w:pos="4513"/>
              </w:tabs>
              <w:contextualSpacing/>
              <w:rPr>
                <w:i/>
                <w:iCs/>
                <w:lang w:val="en-GB"/>
              </w:rPr>
            </w:pPr>
          </w:p>
        </w:tc>
        <w:tc>
          <w:tcPr>
            <w:tcW w:w="4819" w:type="dxa"/>
          </w:tcPr>
          <w:p w14:paraId="262F31D9" w14:textId="44D49CB6" w:rsidR="004D167E" w:rsidRPr="003F0225" w:rsidRDefault="002E6543"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Biogeography of species, taken from </w:t>
            </w:r>
            <w:proofErr w:type="spellStart"/>
            <w:r>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384BF5">
              <w:rPr>
                <w:lang w:val="en-GB"/>
              </w:rPr>
              <w:t>.</w:t>
            </w:r>
          </w:p>
        </w:tc>
        <w:tc>
          <w:tcPr>
            <w:tcW w:w="1508" w:type="dxa"/>
          </w:tcPr>
          <w:p w14:paraId="7B980C7F" w14:textId="3251D51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72D1FCB8"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2225BC8" w14:textId="77777777" w:rsidR="004D167E" w:rsidRPr="003F0225" w:rsidRDefault="004D167E" w:rsidP="004D167E">
            <w:pPr>
              <w:rPr>
                <w:i/>
                <w:iCs/>
                <w:color w:val="000000"/>
              </w:rPr>
            </w:pPr>
            <w:r w:rsidRPr="003F0225">
              <w:rPr>
                <w:i/>
                <w:iCs/>
                <w:color w:val="000000"/>
              </w:rPr>
              <w:lastRenderedPageBreak/>
              <w:t>trophic_level</w:t>
            </w:r>
          </w:p>
          <w:p w14:paraId="550BE159" w14:textId="11347FAC" w:rsidR="004D167E" w:rsidRPr="003F0225" w:rsidRDefault="004D167E" w:rsidP="004D167E">
            <w:pPr>
              <w:widowControl w:val="0"/>
              <w:tabs>
                <w:tab w:val="center" w:pos="4513"/>
              </w:tabs>
              <w:contextualSpacing/>
              <w:rPr>
                <w:i/>
                <w:iCs/>
                <w:lang w:val="en-GB"/>
              </w:rPr>
            </w:pPr>
          </w:p>
        </w:tc>
        <w:tc>
          <w:tcPr>
            <w:tcW w:w="4819" w:type="dxa"/>
          </w:tcPr>
          <w:p w14:paraId="43D1048C" w14:textId="606CD322" w:rsidR="004D167E" w:rsidRPr="003F0225" w:rsidRDefault="00C82E69"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Trophic level of species, taken from </w:t>
            </w:r>
            <w:proofErr w:type="spellStart"/>
            <w:r>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384BF5">
              <w:rPr>
                <w:lang w:val="en-GB"/>
              </w:rPr>
              <w:t>.</w:t>
            </w:r>
          </w:p>
        </w:tc>
        <w:tc>
          <w:tcPr>
            <w:tcW w:w="1508" w:type="dxa"/>
          </w:tcPr>
          <w:p w14:paraId="44A85A4E" w14:textId="3067C441"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6E9E48BA"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E71ED4B" w14:textId="0B475819" w:rsidR="00915408" w:rsidRPr="003F0225" w:rsidRDefault="00915408" w:rsidP="00915408">
            <w:pPr>
              <w:rPr>
                <w:i/>
                <w:iCs/>
                <w:color w:val="000000"/>
              </w:rPr>
            </w:pPr>
            <w:r w:rsidRPr="00915408">
              <w:rPr>
                <w:i/>
                <w:iCs/>
                <w:color w:val="000000"/>
              </w:rPr>
              <w:t>w_maturation_g</w:t>
            </w:r>
          </w:p>
        </w:tc>
        <w:tc>
          <w:tcPr>
            <w:tcW w:w="4819" w:type="dxa"/>
          </w:tcPr>
          <w:p w14:paraId="63A919C1" w14:textId="52D5B8C3" w:rsidR="00915408" w:rsidRDefault="00915644"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Body mass [g] at maturation</w:t>
            </w:r>
            <w:r w:rsidR="00E71112">
              <w:rPr>
                <w:lang w:val="en-GB"/>
              </w:rPr>
              <w:t xml:space="preserve"> taken from </w:t>
            </w:r>
            <w:proofErr w:type="spellStart"/>
            <w:r w:rsidR="00E71112">
              <w:rPr>
                <w:lang w:val="en-GB"/>
              </w:rPr>
              <w:t>FishBase</w:t>
            </w:r>
            <w:proofErr w:type="spellEnd"/>
            <w:r w:rsidR="00915408">
              <w:rPr>
                <w:lang w:val="en-GB"/>
              </w:rPr>
              <w:t xml:space="preserve"> </w:t>
            </w:r>
            <w:r w:rsidR="00915408">
              <w:rPr>
                <w:lang w:val="en-GB"/>
              </w:rPr>
              <w:fldChar w:fldCharType="begin"/>
            </w:r>
            <w:r w:rsidR="0094528A">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Pr>
                <w:lang w:val="en-GB"/>
              </w:rPr>
              <w:fldChar w:fldCharType="separate"/>
            </w:r>
            <w:r w:rsidR="0094528A">
              <w:rPr>
                <w:noProof/>
                <w:lang w:val="en-GB"/>
              </w:rPr>
              <w:t>(Froese &amp; Pauly 2019)</w:t>
            </w:r>
            <w:r w:rsidR="00915408">
              <w:rPr>
                <w:lang w:val="en-GB"/>
              </w:rPr>
              <w:fldChar w:fldCharType="end"/>
            </w:r>
            <w:r w:rsidR="00F7261E">
              <w:rPr>
                <w:lang w:val="en-GB"/>
              </w:rPr>
              <w:t>.</w:t>
            </w:r>
            <w:r w:rsidR="00915408">
              <w:rPr>
                <w:lang w:val="en-GB"/>
              </w:rPr>
              <w:t xml:space="preserve"> </w:t>
            </w:r>
            <w:r w:rsidR="00F7261E">
              <w:rPr>
                <w:lang w:val="en-GB"/>
              </w:rPr>
              <w:t>I</w:t>
            </w:r>
            <w:r w:rsidR="00915408">
              <w:rPr>
                <w:lang w:val="en-GB"/>
              </w:rPr>
              <w:t>f not available, weight was estimated from length using species-specific allometric weight-length</w:t>
            </w:r>
            <w:r w:rsidR="00F7261E">
              <w:rPr>
                <w:lang w:val="en-GB"/>
              </w:rPr>
              <w:t>,</w:t>
            </w:r>
            <w:r w:rsidR="00915408">
              <w:rPr>
                <w:lang w:val="en-GB"/>
              </w:rPr>
              <w:t xml:space="preserve"> else taken from </w:t>
            </w:r>
            <w:r w:rsidR="008614E5">
              <w:rPr>
                <w:lang w:val="en-GB"/>
              </w:rPr>
              <w:t>alternative</w:t>
            </w:r>
            <w:r w:rsidR="00915408">
              <w:rPr>
                <w:lang w:val="en-GB"/>
              </w:rPr>
              <w:t xml:space="preserve"> source</w:t>
            </w:r>
            <w:r w:rsidR="008614E5">
              <w:rPr>
                <w:lang w:val="en-GB"/>
              </w:rPr>
              <w:t>s</w:t>
            </w:r>
            <w:r w:rsidR="00915408">
              <w:rPr>
                <w:lang w:val="en-GB"/>
              </w:rPr>
              <w:t xml:space="preserve"> (</w:t>
            </w:r>
            <w:proofErr w:type="gramStart"/>
            <w:r w:rsidR="00915408">
              <w:rPr>
                <w:lang w:val="en-GB"/>
              </w:rPr>
              <w:t xml:space="preserve">see </w:t>
            </w:r>
            <w:r w:rsidR="00915408" w:rsidRPr="00801BD0">
              <w:rPr>
                <w:lang w:val="en-GB"/>
              </w:rPr>
              <w:t>”</w:t>
            </w:r>
            <w:r w:rsidR="00915408" w:rsidRPr="001869D4">
              <w:rPr>
                <w:b/>
                <w:bCs/>
                <w:i/>
                <w:iCs/>
                <w:lang w:val="en-GB"/>
              </w:rPr>
              <w:t>notes</w:t>
            </w:r>
            <w:proofErr w:type="gramEnd"/>
            <w:r w:rsidR="00915408" w:rsidRPr="00801BD0">
              <w:rPr>
                <w:lang w:val="en-GB"/>
              </w:rPr>
              <w:t>”</w:t>
            </w:r>
            <w:r w:rsidR="00915408">
              <w:rPr>
                <w:lang w:val="en-GB"/>
              </w:rPr>
              <w:t>)</w:t>
            </w:r>
            <w:r w:rsidR="00F316C4">
              <w:rPr>
                <w:lang w:val="en-GB"/>
              </w:rPr>
              <w:t>. Used to estimate relative body size across species in the data</w:t>
            </w:r>
            <w:r w:rsidR="003B67C2">
              <w:rPr>
                <w:lang w:val="en-GB"/>
              </w:rPr>
              <w:t xml:space="preserve"> and to normalized optimum growth temperatures across species.</w:t>
            </w:r>
          </w:p>
        </w:tc>
        <w:tc>
          <w:tcPr>
            <w:tcW w:w="1508" w:type="dxa"/>
          </w:tcPr>
          <w:p w14:paraId="694DF433" w14:textId="0791AE64" w:rsidR="00915408"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p>
        </w:tc>
      </w:tr>
      <w:tr w:rsidR="00915408" w:rsidRPr="003F0225" w14:paraId="47A3D81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1C60635" w14:textId="77777777" w:rsidR="00915408" w:rsidRPr="003F0225" w:rsidRDefault="00915408" w:rsidP="00915408">
            <w:pPr>
              <w:rPr>
                <w:i/>
                <w:iCs/>
                <w:color w:val="000000"/>
              </w:rPr>
            </w:pPr>
            <w:r w:rsidRPr="003F0225">
              <w:rPr>
                <w:i/>
                <w:iCs/>
                <w:color w:val="000000"/>
              </w:rPr>
              <w:t>w_max_published_g</w:t>
            </w:r>
          </w:p>
          <w:p w14:paraId="7CD91EBE" w14:textId="5D8D4966" w:rsidR="00915408" w:rsidRPr="003F0225" w:rsidRDefault="00915408" w:rsidP="00915408">
            <w:pPr>
              <w:widowControl w:val="0"/>
              <w:tabs>
                <w:tab w:val="center" w:pos="4513"/>
              </w:tabs>
              <w:contextualSpacing/>
              <w:rPr>
                <w:i/>
                <w:iCs/>
                <w:lang w:val="en-GB"/>
              </w:rPr>
            </w:pPr>
          </w:p>
        </w:tc>
        <w:tc>
          <w:tcPr>
            <w:tcW w:w="4819" w:type="dxa"/>
          </w:tcPr>
          <w:p w14:paraId="307D61A0" w14:textId="519BA7B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Max. published weight</w:t>
            </w:r>
            <w:r w:rsidR="00E71112">
              <w:rPr>
                <w:lang w:val="en-GB"/>
              </w:rPr>
              <w:t xml:space="preserve"> </w:t>
            </w:r>
            <w:r w:rsidR="0035658F">
              <w:rPr>
                <w:lang w:val="en-GB"/>
              </w:rPr>
              <w:t xml:space="preserve">[g] </w:t>
            </w:r>
            <w:r w:rsidR="00E71112">
              <w:rPr>
                <w:lang w:val="en-GB"/>
              </w:rPr>
              <w:t xml:space="preserve">taken from </w:t>
            </w:r>
            <w:proofErr w:type="spellStart"/>
            <w:r w:rsidR="00E71112">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E71112">
              <w:rPr>
                <w:lang w:val="en-GB"/>
              </w:rPr>
              <w:t>.</w:t>
            </w:r>
            <w:r>
              <w:rPr>
                <w:lang w:val="en-GB"/>
              </w:rPr>
              <w:t xml:space="preserve"> </w:t>
            </w:r>
            <w:r w:rsidR="00E71112">
              <w:rPr>
                <w:lang w:val="en-GB"/>
              </w:rPr>
              <w:t>I</w:t>
            </w:r>
            <w:r>
              <w:rPr>
                <w:lang w:val="en-GB"/>
              </w:rPr>
              <w:t>f not available, weight was estimated from length using species-specific allometric weight-length</w:t>
            </w:r>
            <w:r w:rsidR="00E71112">
              <w:rPr>
                <w:lang w:val="en-GB"/>
              </w:rPr>
              <w:t>,</w:t>
            </w:r>
            <w:r>
              <w:rPr>
                <w:lang w:val="en-GB"/>
              </w:rPr>
              <w:t xml:space="preserve"> else taken from </w:t>
            </w:r>
            <w:r w:rsidR="008614E5">
              <w:rPr>
                <w:lang w:val="en-GB"/>
              </w:rPr>
              <w:t>alternative</w:t>
            </w:r>
            <w:r>
              <w:rPr>
                <w:lang w:val="en-GB"/>
              </w:rPr>
              <w:t xml:space="preserve"> source</w:t>
            </w:r>
            <w:r w:rsidR="008614E5">
              <w:rPr>
                <w:lang w:val="en-GB"/>
              </w:rPr>
              <w:t>s</w:t>
            </w:r>
            <w:r>
              <w:rPr>
                <w:lang w:val="en-GB"/>
              </w:rPr>
              <w:t xml:space="preserve"> (</w:t>
            </w:r>
            <w:proofErr w:type="gramStart"/>
            <w:r>
              <w:rPr>
                <w:lang w:val="en-GB"/>
              </w:rPr>
              <w:t xml:space="preserve">see </w:t>
            </w:r>
            <w:r w:rsidRPr="00801BD0">
              <w:rPr>
                <w:lang w:val="en-GB"/>
              </w:rPr>
              <w:t>”</w:t>
            </w:r>
            <w:r w:rsidRPr="001869D4">
              <w:rPr>
                <w:b/>
                <w:bCs/>
                <w:i/>
                <w:iCs/>
                <w:lang w:val="en-GB"/>
              </w:rPr>
              <w:t>notes</w:t>
            </w:r>
            <w:proofErr w:type="gramEnd"/>
            <w:r w:rsidRPr="00801BD0">
              <w:rPr>
                <w:lang w:val="en-GB"/>
              </w:rPr>
              <w:t>”</w:t>
            </w:r>
            <w:r>
              <w:rPr>
                <w:lang w:val="en-GB"/>
              </w:rPr>
              <w:t>)</w:t>
            </w:r>
            <w:r w:rsidR="00F316C4">
              <w:rPr>
                <w:lang w:val="en-GB"/>
              </w:rPr>
              <w:t>. Used to estimate relative body size across species in the data.</w:t>
            </w:r>
          </w:p>
        </w:tc>
        <w:tc>
          <w:tcPr>
            <w:tcW w:w="1508" w:type="dxa"/>
          </w:tcPr>
          <w:p w14:paraId="551701AD" w14:textId="248B4298"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473F147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7155E95" w14:textId="77777777" w:rsidR="00915408" w:rsidRPr="003F0225" w:rsidRDefault="00915408" w:rsidP="00915408">
            <w:pPr>
              <w:rPr>
                <w:i/>
                <w:iCs/>
                <w:color w:val="000000"/>
              </w:rPr>
            </w:pPr>
            <w:r w:rsidRPr="003F0225">
              <w:rPr>
                <w:i/>
                <w:iCs/>
                <w:color w:val="000000"/>
              </w:rPr>
              <w:t>env_temp_min</w:t>
            </w:r>
          </w:p>
          <w:p w14:paraId="5A33C9F2" w14:textId="77777777" w:rsidR="00915408" w:rsidRPr="003F0225" w:rsidRDefault="00915408" w:rsidP="00915408">
            <w:pPr>
              <w:widowControl w:val="0"/>
              <w:tabs>
                <w:tab w:val="center" w:pos="4513"/>
              </w:tabs>
              <w:contextualSpacing/>
              <w:rPr>
                <w:i/>
                <w:iCs/>
                <w:lang w:val="en-GB"/>
              </w:rPr>
            </w:pPr>
          </w:p>
        </w:tc>
        <w:tc>
          <w:tcPr>
            <w:tcW w:w="4819" w:type="dxa"/>
          </w:tcPr>
          <w:p w14:paraId="4BF2910F" w14:textId="56CA70A6"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Min. environmental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w:t>
            </w:r>
            <w:proofErr w:type="spellStart"/>
            <w:r>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8614E5">
              <w:rPr>
                <w:lang w:val="en-GB"/>
              </w:rPr>
              <w:t xml:space="preserve">. If not available on </w:t>
            </w:r>
            <w:proofErr w:type="spellStart"/>
            <w:r w:rsidR="008614E5">
              <w:rPr>
                <w:lang w:val="en-GB"/>
              </w:rPr>
              <w:t>FishBase</w:t>
            </w:r>
            <w:proofErr w:type="spellEnd"/>
            <w:r w:rsidR="008614E5">
              <w:rPr>
                <w:lang w:val="en-GB"/>
              </w:rPr>
              <w:t>, data were taken from alternative sources</w:t>
            </w:r>
            <w:r w:rsidR="004E3AF7">
              <w:rPr>
                <w:lang w:val="en-GB"/>
              </w:rPr>
              <w:t xml:space="preserve"> (</w:t>
            </w:r>
            <w:proofErr w:type="gramStart"/>
            <w:r w:rsidR="004E3AF7">
              <w:rPr>
                <w:lang w:val="en-GB"/>
              </w:rPr>
              <w:t xml:space="preserve">see </w:t>
            </w:r>
            <w:r w:rsidR="004E3AF7" w:rsidRPr="00801BD0">
              <w:rPr>
                <w:lang w:val="en-GB"/>
              </w:rPr>
              <w:t>”</w:t>
            </w:r>
            <w:r w:rsidR="004E3AF7" w:rsidRPr="001869D4">
              <w:rPr>
                <w:b/>
                <w:bCs/>
                <w:i/>
                <w:iCs/>
                <w:lang w:val="en-GB"/>
              </w:rPr>
              <w:t>notes</w:t>
            </w:r>
            <w:proofErr w:type="gramEnd"/>
            <w:r w:rsidR="004E3AF7" w:rsidRPr="00801BD0">
              <w:rPr>
                <w:lang w:val="en-GB"/>
              </w:rPr>
              <w:t>”</w:t>
            </w:r>
            <w:r w:rsidR="004E3AF7">
              <w:rPr>
                <w:lang w:val="en-GB"/>
              </w:rPr>
              <w:t>)</w:t>
            </w:r>
            <w:r w:rsidR="00956E13">
              <w:rPr>
                <w:lang w:val="en-GB"/>
              </w:rPr>
              <w:t>. Used to compare experimental temperatures to common temperatures for species</w:t>
            </w:r>
            <w:r w:rsidR="00384BF5">
              <w:rPr>
                <w:lang w:val="en-GB"/>
              </w:rPr>
              <w:t>.</w:t>
            </w:r>
          </w:p>
        </w:tc>
        <w:tc>
          <w:tcPr>
            <w:tcW w:w="1508" w:type="dxa"/>
          </w:tcPr>
          <w:p w14:paraId="33B3D5B9" w14:textId="7AC19C20"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777D6DA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6B976CC" w14:textId="77777777" w:rsidR="00915408" w:rsidRPr="003F0225" w:rsidRDefault="00915408" w:rsidP="00915408">
            <w:pPr>
              <w:rPr>
                <w:i/>
                <w:iCs/>
                <w:color w:val="000000"/>
              </w:rPr>
            </w:pPr>
            <w:r w:rsidRPr="003F0225">
              <w:rPr>
                <w:i/>
                <w:iCs/>
                <w:color w:val="000000"/>
              </w:rPr>
              <w:t>env_temp_max</w:t>
            </w:r>
          </w:p>
          <w:p w14:paraId="5A0074D0" w14:textId="5FA683AE" w:rsidR="00915408" w:rsidRPr="003F0225" w:rsidRDefault="00915408" w:rsidP="00915408">
            <w:pPr>
              <w:widowControl w:val="0"/>
              <w:tabs>
                <w:tab w:val="center" w:pos="4513"/>
              </w:tabs>
              <w:contextualSpacing/>
              <w:rPr>
                <w:i/>
                <w:iCs/>
                <w:lang w:val="en-GB"/>
              </w:rPr>
            </w:pPr>
          </w:p>
        </w:tc>
        <w:tc>
          <w:tcPr>
            <w:tcW w:w="4819" w:type="dxa"/>
          </w:tcPr>
          <w:p w14:paraId="5E8E4520" w14:textId="1028C06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Max. environmental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w:t>
            </w:r>
            <w:proofErr w:type="spellStart"/>
            <w:r>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6831FB">
              <w:rPr>
                <w:lang w:val="en-GB"/>
              </w:rPr>
              <w:t xml:space="preserve">. If not available on </w:t>
            </w:r>
            <w:proofErr w:type="spellStart"/>
            <w:r w:rsidR="006831FB">
              <w:rPr>
                <w:lang w:val="en-GB"/>
              </w:rPr>
              <w:t>FishBase</w:t>
            </w:r>
            <w:proofErr w:type="spellEnd"/>
            <w:r w:rsidR="006831FB">
              <w:rPr>
                <w:lang w:val="en-GB"/>
              </w:rPr>
              <w:t>, data were taken from alternative sources (</w:t>
            </w:r>
            <w:proofErr w:type="gramStart"/>
            <w:r w:rsidR="006831FB">
              <w:rPr>
                <w:lang w:val="en-GB"/>
              </w:rPr>
              <w:t xml:space="preserve">see </w:t>
            </w:r>
            <w:r w:rsidR="006831FB" w:rsidRPr="00801BD0">
              <w:rPr>
                <w:lang w:val="en-GB"/>
              </w:rPr>
              <w:t>”</w:t>
            </w:r>
            <w:r w:rsidR="006831FB" w:rsidRPr="001869D4">
              <w:rPr>
                <w:b/>
                <w:bCs/>
                <w:i/>
                <w:iCs/>
                <w:lang w:val="en-GB"/>
              </w:rPr>
              <w:t>notes</w:t>
            </w:r>
            <w:proofErr w:type="gramEnd"/>
            <w:r w:rsidR="006831FB" w:rsidRPr="00801BD0">
              <w:rPr>
                <w:lang w:val="en-GB"/>
              </w:rPr>
              <w:t>”</w:t>
            </w:r>
            <w:r w:rsidR="006831FB">
              <w:rPr>
                <w:lang w:val="en-GB"/>
              </w:rPr>
              <w:t>)</w:t>
            </w:r>
            <w:r w:rsidR="00956E13">
              <w:rPr>
                <w:lang w:val="en-GB"/>
              </w:rPr>
              <w:t>. Used to compare experimental temperatures to common temperatures for species</w:t>
            </w:r>
            <w:r w:rsidR="00384BF5">
              <w:rPr>
                <w:lang w:val="en-GB"/>
              </w:rPr>
              <w:t>.</w:t>
            </w:r>
          </w:p>
        </w:tc>
        <w:tc>
          <w:tcPr>
            <w:tcW w:w="1508" w:type="dxa"/>
          </w:tcPr>
          <w:p w14:paraId="12FEB63E" w14:textId="49FD9CE2"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6FC12799"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EE44C60" w14:textId="77777777" w:rsidR="00915408" w:rsidRPr="003F0225" w:rsidRDefault="00915408" w:rsidP="00915408">
            <w:pPr>
              <w:rPr>
                <w:i/>
                <w:iCs/>
                <w:color w:val="000000"/>
              </w:rPr>
            </w:pPr>
            <w:r w:rsidRPr="003F0225">
              <w:rPr>
                <w:i/>
                <w:iCs/>
                <w:color w:val="000000"/>
              </w:rPr>
              <w:t>env_temp_mid</w:t>
            </w:r>
          </w:p>
          <w:p w14:paraId="21E3D351" w14:textId="06A3F31A" w:rsidR="00915408" w:rsidRPr="003F0225" w:rsidRDefault="00915408" w:rsidP="00915408">
            <w:pPr>
              <w:widowControl w:val="0"/>
              <w:tabs>
                <w:tab w:val="center" w:pos="4513"/>
              </w:tabs>
              <w:contextualSpacing/>
              <w:rPr>
                <w:i/>
                <w:iCs/>
                <w:lang w:val="en-GB"/>
              </w:rPr>
            </w:pPr>
          </w:p>
        </w:tc>
        <w:tc>
          <w:tcPr>
            <w:tcW w:w="4819" w:type="dxa"/>
          </w:tcPr>
          <w:p w14:paraId="3C2EA0D2" w14:textId="077F93A8"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Median of environmental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w:t>
            </w:r>
            <w:proofErr w:type="spellStart"/>
            <w:r>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6831FB">
              <w:rPr>
                <w:lang w:val="en-GB"/>
              </w:rPr>
              <w:t xml:space="preserve">. If not available on </w:t>
            </w:r>
            <w:proofErr w:type="spellStart"/>
            <w:r w:rsidR="006831FB">
              <w:rPr>
                <w:lang w:val="en-GB"/>
              </w:rPr>
              <w:t>FishBase</w:t>
            </w:r>
            <w:proofErr w:type="spellEnd"/>
            <w:r w:rsidR="006831FB">
              <w:rPr>
                <w:lang w:val="en-GB"/>
              </w:rPr>
              <w:t>, data were taken from alternative sources (</w:t>
            </w:r>
            <w:proofErr w:type="gramStart"/>
            <w:r w:rsidR="006831FB">
              <w:rPr>
                <w:lang w:val="en-GB"/>
              </w:rPr>
              <w:t xml:space="preserve">see </w:t>
            </w:r>
            <w:r w:rsidR="006831FB" w:rsidRPr="00801BD0">
              <w:rPr>
                <w:lang w:val="en-GB"/>
              </w:rPr>
              <w:t>”</w:t>
            </w:r>
            <w:r w:rsidR="006831FB" w:rsidRPr="001869D4">
              <w:rPr>
                <w:b/>
                <w:bCs/>
                <w:i/>
                <w:iCs/>
                <w:lang w:val="en-GB"/>
              </w:rPr>
              <w:t>notes</w:t>
            </w:r>
            <w:proofErr w:type="gramEnd"/>
            <w:r w:rsidR="006831FB" w:rsidRPr="00801BD0">
              <w:rPr>
                <w:lang w:val="en-GB"/>
              </w:rPr>
              <w:t>”</w:t>
            </w:r>
            <w:r w:rsidR="006831FB">
              <w:rPr>
                <w:lang w:val="en-GB"/>
              </w:rPr>
              <w:t>)</w:t>
            </w:r>
            <w:r w:rsidR="00956E13">
              <w:rPr>
                <w:lang w:val="en-GB"/>
              </w:rPr>
              <w:t>. Used to compare experimental temperatures to common temperatures for species</w:t>
            </w:r>
            <w:r w:rsidR="00384BF5">
              <w:rPr>
                <w:lang w:val="en-GB"/>
              </w:rPr>
              <w:t>.</w:t>
            </w:r>
          </w:p>
        </w:tc>
        <w:tc>
          <w:tcPr>
            <w:tcW w:w="1508" w:type="dxa"/>
          </w:tcPr>
          <w:p w14:paraId="63DC5C52" w14:textId="24FA8B11"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1C3878B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0058FD5" w14:textId="77777777" w:rsidR="00915408" w:rsidRPr="003F0225" w:rsidRDefault="00915408" w:rsidP="00915408">
            <w:pPr>
              <w:rPr>
                <w:i/>
                <w:iCs/>
                <w:color w:val="000000"/>
              </w:rPr>
            </w:pPr>
            <w:r w:rsidRPr="003F0225">
              <w:rPr>
                <w:i/>
                <w:iCs/>
                <w:color w:val="000000"/>
              </w:rPr>
              <w:t>pref_temp_mid</w:t>
            </w:r>
          </w:p>
          <w:p w14:paraId="6019133D" w14:textId="5596FCF1" w:rsidR="00915408" w:rsidRPr="003F0225" w:rsidRDefault="00915408" w:rsidP="00915408">
            <w:pPr>
              <w:widowControl w:val="0"/>
              <w:tabs>
                <w:tab w:val="center" w:pos="4513"/>
              </w:tabs>
              <w:contextualSpacing/>
              <w:rPr>
                <w:i/>
                <w:iCs/>
                <w:lang w:val="en-GB"/>
              </w:rPr>
            </w:pPr>
          </w:p>
        </w:tc>
        <w:tc>
          <w:tcPr>
            <w:tcW w:w="4819" w:type="dxa"/>
          </w:tcPr>
          <w:p w14:paraId="3D03F256" w14:textId="4BACFC14"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Median of preferred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w:t>
            </w:r>
            <w:proofErr w:type="spellStart"/>
            <w:r>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6831FB">
              <w:rPr>
                <w:lang w:val="en-GB"/>
              </w:rPr>
              <w:t xml:space="preserve">. If not available on </w:t>
            </w:r>
            <w:proofErr w:type="spellStart"/>
            <w:r w:rsidR="006831FB">
              <w:rPr>
                <w:lang w:val="en-GB"/>
              </w:rPr>
              <w:t>FishBase</w:t>
            </w:r>
            <w:proofErr w:type="spellEnd"/>
            <w:r w:rsidR="006831FB">
              <w:rPr>
                <w:lang w:val="en-GB"/>
              </w:rPr>
              <w:t>, data were taken from alternative sources (</w:t>
            </w:r>
            <w:proofErr w:type="gramStart"/>
            <w:r w:rsidR="006831FB">
              <w:rPr>
                <w:lang w:val="en-GB"/>
              </w:rPr>
              <w:t xml:space="preserve">see </w:t>
            </w:r>
            <w:r w:rsidR="006831FB" w:rsidRPr="00801BD0">
              <w:rPr>
                <w:lang w:val="en-GB"/>
              </w:rPr>
              <w:t>”</w:t>
            </w:r>
            <w:r w:rsidR="006831FB" w:rsidRPr="001869D4">
              <w:rPr>
                <w:b/>
                <w:bCs/>
                <w:i/>
                <w:iCs/>
                <w:lang w:val="en-GB"/>
              </w:rPr>
              <w:t>notes</w:t>
            </w:r>
            <w:proofErr w:type="gramEnd"/>
            <w:r w:rsidR="006831FB" w:rsidRPr="00801BD0">
              <w:rPr>
                <w:lang w:val="en-GB"/>
              </w:rPr>
              <w:t>”</w:t>
            </w:r>
            <w:r w:rsidR="006831FB">
              <w:rPr>
                <w:lang w:val="en-GB"/>
              </w:rPr>
              <w:t>)</w:t>
            </w:r>
            <w:r w:rsidR="0033365E">
              <w:rPr>
                <w:lang w:val="en-GB"/>
              </w:rPr>
              <w:t xml:space="preserve">. </w:t>
            </w:r>
            <w:r w:rsidR="00956E13">
              <w:rPr>
                <w:lang w:val="en-GB"/>
              </w:rPr>
              <w:t>Used to compare experimental temperatures to common temperatures for species</w:t>
            </w:r>
            <w:r w:rsidR="00384BF5">
              <w:rPr>
                <w:lang w:val="en-GB"/>
              </w:rPr>
              <w:t>.</w:t>
            </w:r>
          </w:p>
        </w:tc>
        <w:tc>
          <w:tcPr>
            <w:tcW w:w="1508" w:type="dxa"/>
          </w:tcPr>
          <w:p w14:paraId="5B74ABA7" w14:textId="6BD841E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01D4AD9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7CBD9F2B" w14:textId="77777777" w:rsidR="00915408" w:rsidRPr="003F0225" w:rsidRDefault="00915408" w:rsidP="00915408">
            <w:pPr>
              <w:rPr>
                <w:i/>
                <w:iCs/>
              </w:rPr>
            </w:pPr>
            <w:r w:rsidRPr="003F0225">
              <w:rPr>
                <w:i/>
                <w:iCs/>
              </w:rPr>
              <w:t>notes</w:t>
            </w:r>
          </w:p>
          <w:p w14:paraId="4ED1524C" w14:textId="3AF114ED" w:rsidR="00915408" w:rsidRPr="003F0225" w:rsidRDefault="00915408" w:rsidP="00915408">
            <w:pPr>
              <w:widowControl w:val="0"/>
              <w:tabs>
                <w:tab w:val="center" w:pos="4513"/>
              </w:tabs>
              <w:contextualSpacing/>
              <w:rPr>
                <w:i/>
                <w:iCs/>
                <w:lang w:val="en-GB"/>
              </w:rPr>
            </w:pPr>
          </w:p>
        </w:tc>
        <w:tc>
          <w:tcPr>
            <w:tcW w:w="4819" w:type="dxa"/>
          </w:tcPr>
          <w:p w14:paraId="4F4F1AEE" w14:textId="3819F398" w:rsidR="00915408" w:rsidRPr="003F0225" w:rsidRDefault="00DD01F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This column contai</w:t>
            </w:r>
            <w:r w:rsidR="002E39F2">
              <w:rPr>
                <w:lang w:val="en-GB"/>
              </w:rPr>
              <w:t xml:space="preserve">ns </w:t>
            </w:r>
            <w:r w:rsidR="008508AC">
              <w:rPr>
                <w:lang w:val="en-GB"/>
              </w:rPr>
              <w:t xml:space="preserve">additional information, including if data were sent by authors, if any column above has data that is not from the main source (i.e. </w:t>
            </w:r>
            <w:proofErr w:type="spellStart"/>
            <w:r w:rsidR="008508AC">
              <w:rPr>
                <w:lang w:val="en-GB"/>
              </w:rPr>
              <w:t>FishBase</w:t>
            </w:r>
            <w:proofErr w:type="spellEnd"/>
            <w:r w:rsidR="008508AC">
              <w:rPr>
                <w:lang w:val="en-GB"/>
              </w:rPr>
              <w:t>)</w:t>
            </w:r>
            <w:r w:rsidR="00BA184B">
              <w:rPr>
                <w:lang w:val="en-GB"/>
              </w:rPr>
              <w:t>, how certain metrics were calculated, alternative common names</w:t>
            </w:r>
            <w:r w:rsidR="00610CD7">
              <w:rPr>
                <w:lang w:val="en-GB"/>
              </w:rPr>
              <w:t>, comments on the experiment</w:t>
            </w:r>
            <w:r w:rsidR="003D67F3">
              <w:rPr>
                <w:lang w:val="en-GB"/>
              </w:rPr>
              <w:t>al protocol</w:t>
            </w:r>
            <w:r w:rsidR="007B5B3A">
              <w:rPr>
                <w:lang w:val="en-GB"/>
              </w:rPr>
              <w:t>, information on conversion to standard “</w:t>
            </w:r>
            <w:r w:rsidR="007B5B3A" w:rsidRPr="007B5B3A">
              <w:rPr>
                <w:b/>
                <w:bCs/>
                <w:i/>
                <w:iCs/>
                <w:lang w:val="en-GB"/>
              </w:rPr>
              <w:t>unit</w:t>
            </w:r>
            <w:r w:rsidR="007B5B3A">
              <w:rPr>
                <w:lang w:val="en-GB"/>
              </w:rPr>
              <w:t>”</w:t>
            </w:r>
            <w:r w:rsidR="00384BF5">
              <w:rPr>
                <w:lang w:val="en-GB"/>
              </w:rPr>
              <w:t>.</w:t>
            </w:r>
          </w:p>
        </w:tc>
        <w:tc>
          <w:tcPr>
            <w:tcW w:w="1508" w:type="dxa"/>
          </w:tcPr>
          <w:p w14:paraId="28C8F6D4" w14:textId="524A02EB"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7DCCDB9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7136486" w14:textId="54FA0D46" w:rsidR="00915408" w:rsidRPr="003F0225" w:rsidRDefault="00915408" w:rsidP="00566866">
            <w:pPr>
              <w:rPr>
                <w:i/>
                <w:iCs/>
                <w:lang w:val="en-GB"/>
              </w:rPr>
            </w:pPr>
            <w:r w:rsidRPr="003F0225">
              <w:rPr>
                <w:i/>
                <w:iCs/>
                <w:color w:val="000000"/>
              </w:rPr>
              <w:t>reference</w:t>
            </w:r>
          </w:p>
        </w:tc>
        <w:tc>
          <w:tcPr>
            <w:tcW w:w="4819" w:type="dxa"/>
          </w:tcPr>
          <w:p w14:paraId="1E044226" w14:textId="4023CA70"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Source (See Table S2)</w:t>
            </w:r>
            <w:r w:rsidR="00384BF5">
              <w:rPr>
                <w:lang w:val="en-GB"/>
              </w:rPr>
              <w:t>.</w:t>
            </w:r>
          </w:p>
        </w:tc>
        <w:tc>
          <w:tcPr>
            <w:tcW w:w="1508" w:type="dxa"/>
          </w:tcPr>
          <w:p w14:paraId="246A71A4" w14:textId="5B47CC8E"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bl>
    <w:p w14:paraId="07AEFB6F" w14:textId="77777777" w:rsidR="009A7914" w:rsidRDefault="009A7914" w:rsidP="009A7914">
      <w:pPr>
        <w:widowControl w:val="0"/>
        <w:tabs>
          <w:tab w:val="center" w:pos="4513"/>
        </w:tabs>
        <w:spacing w:line="480" w:lineRule="auto"/>
        <w:contextualSpacing/>
        <w:jc w:val="both"/>
        <w:rPr>
          <w:lang w:val="en-GB"/>
        </w:rPr>
      </w:pPr>
    </w:p>
    <w:p w14:paraId="5633A90F" w14:textId="14AD0D00" w:rsidR="009C7CF3" w:rsidRDefault="00794677" w:rsidP="00C100F1">
      <w:pPr>
        <w:widowControl w:val="0"/>
        <w:tabs>
          <w:tab w:val="center" w:pos="4513"/>
        </w:tabs>
        <w:spacing w:line="480" w:lineRule="auto"/>
        <w:contextualSpacing/>
        <w:jc w:val="both"/>
        <w:rPr>
          <w:lang w:val="en-GB"/>
        </w:rPr>
      </w:pPr>
      <w:r w:rsidRPr="00074799">
        <w:rPr>
          <w:b/>
          <w:bCs/>
          <w:lang w:val="en-GB"/>
        </w:rPr>
        <w:lastRenderedPageBreak/>
        <w:t>Table S</w:t>
      </w:r>
      <w:r w:rsidRPr="00074799">
        <w:rPr>
          <w:b/>
          <w:bCs/>
        </w:rPr>
        <w:t>2</w:t>
      </w:r>
      <w:r w:rsidRPr="00074799">
        <w:rPr>
          <w:lang w:val="en-GB"/>
        </w:rPr>
        <w:t xml:space="preserve"> </w:t>
      </w:r>
      <w:r>
        <w:rPr>
          <w:lang w:val="en-GB"/>
        </w:rPr>
        <w:t>Species</w:t>
      </w:r>
      <w:r w:rsidR="00743208">
        <w:rPr>
          <w:lang w:val="en-GB"/>
        </w:rPr>
        <w:t xml:space="preserve">, common name, the </w:t>
      </w:r>
      <w:r>
        <w:rPr>
          <w:lang w:val="en-GB"/>
        </w:rPr>
        <w:t>data set</w:t>
      </w:r>
      <w:r w:rsidR="00743208">
        <w:rPr>
          <w:lang w:val="en-GB"/>
        </w:rPr>
        <w:t>(</w:t>
      </w:r>
      <w:r>
        <w:rPr>
          <w:lang w:val="en-GB"/>
        </w:rPr>
        <w:t>s</w:t>
      </w:r>
      <w:r w:rsidR="00743208">
        <w:rPr>
          <w:lang w:val="en-GB"/>
        </w:rPr>
        <w:t>)</w:t>
      </w:r>
      <w:r>
        <w:rPr>
          <w:lang w:val="en-GB"/>
        </w:rPr>
        <w:t xml:space="preserve"> </w:t>
      </w:r>
      <w:r w:rsidR="00743208">
        <w:rPr>
          <w:lang w:val="en-GB"/>
        </w:rPr>
        <w:t xml:space="preserve">in which they appear and the </w:t>
      </w:r>
      <w:r>
        <w:rPr>
          <w:lang w:val="en-GB"/>
        </w:rPr>
        <w:t>sources</w:t>
      </w:r>
      <w:r w:rsidR="00743208">
        <w:rPr>
          <w:lang w:val="en-GB"/>
        </w:rPr>
        <w:t xml:space="preserve"> </w:t>
      </w:r>
      <w:r w:rsidR="002047F9">
        <w:rPr>
          <w:lang w:val="en-GB"/>
        </w:rPr>
        <w:t xml:space="preserve">(G=growth data, </w:t>
      </w:r>
      <w:proofErr w:type="spellStart"/>
      <w:r w:rsidR="002047F9">
        <w:rPr>
          <w:lang w:val="en-GB"/>
        </w:rPr>
        <w:t>T</w:t>
      </w:r>
      <w:r w:rsidR="002047F9" w:rsidRPr="004C66A1">
        <w:rPr>
          <w:vertAlign w:val="subscript"/>
          <w:lang w:val="en-GB"/>
        </w:rPr>
        <w:t>opt</w:t>
      </w:r>
      <w:proofErr w:type="spellEnd"/>
      <w:r w:rsidR="002047F9" w:rsidRPr="002047F9">
        <w:rPr>
          <w:lang w:val="en-GB"/>
        </w:rPr>
        <w:t>=</w:t>
      </w:r>
      <w:r w:rsidR="002047F9">
        <w:rPr>
          <w:lang w:val="en-GB"/>
        </w:rPr>
        <w:t>optimum growth temperature data, C=maximum consumption data, M=metabolism data)</w:t>
      </w:r>
      <w:r w:rsidR="00BC0CFB">
        <w:rPr>
          <w:lang w:val="en-GB"/>
        </w:rPr>
        <w:t>.</w:t>
      </w:r>
      <w:r w:rsidR="00CE4F14">
        <w:rPr>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942"/>
        <w:gridCol w:w="2250"/>
        <w:gridCol w:w="1258"/>
        <w:gridCol w:w="2566"/>
      </w:tblGrid>
      <w:tr w:rsidR="00EF4556" w:rsidRPr="000A3CC8"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0A3CC8" w:rsidRDefault="008C386B" w:rsidP="00733831">
            <w:pPr>
              <w:widowControl w:val="0"/>
              <w:tabs>
                <w:tab w:val="center" w:pos="4513"/>
              </w:tabs>
              <w:contextualSpacing/>
              <w:rPr>
                <w:b w:val="0"/>
                <w:bCs w:val="0"/>
                <w:lang w:val="en-GB"/>
              </w:rPr>
            </w:pPr>
            <w:r w:rsidRPr="000A3CC8">
              <w:rPr>
                <w:b w:val="0"/>
                <w:bCs w:val="0"/>
                <w:lang w:val="en-GB"/>
              </w:rPr>
              <w:t>Species</w:t>
            </w:r>
          </w:p>
        </w:tc>
        <w:tc>
          <w:tcPr>
            <w:tcW w:w="0" w:type="auto"/>
          </w:tcPr>
          <w:p w14:paraId="02BE0AB8" w14:textId="6C57E525"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0A3CC8">
              <w:rPr>
                <w:b w:val="0"/>
                <w:bCs w:val="0"/>
                <w:lang w:val="en-GB"/>
              </w:rPr>
              <w:t>Common name</w:t>
            </w:r>
          </w:p>
        </w:tc>
        <w:tc>
          <w:tcPr>
            <w:tcW w:w="0" w:type="auto"/>
          </w:tcPr>
          <w:p w14:paraId="78F8395C" w14:textId="6FEF8E6A"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0A3CC8">
              <w:rPr>
                <w:b w:val="0"/>
                <w:bCs w:val="0"/>
                <w:lang w:val="en-GB"/>
              </w:rPr>
              <w:t>Datasets</w:t>
            </w:r>
          </w:p>
        </w:tc>
        <w:tc>
          <w:tcPr>
            <w:tcW w:w="0" w:type="auto"/>
          </w:tcPr>
          <w:p w14:paraId="65BD72A2" w14:textId="51C973CC"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0A3CC8">
              <w:rPr>
                <w:b w:val="0"/>
                <w:bCs w:val="0"/>
                <w:lang w:val="en-GB"/>
              </w:rPr>
              <w:t>Source</w:t>
            </w:r>
          </w:p>
        </w:tc>
      </w:tr>
      <w:tr w:rsidR="00EF4556" w:rsidRPr="000A3CC8"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0A3CC8" w:rsidRDefault="00531FA4" w:rsidP="00733831">
            <w:pPr>
              <w:contextualSpacing/>
              <w:rPr>
                <w:i/>
                <w:iCs/>
                <w:color w:val="000000"/>
              </w:rPr>
            </w:pPr>
            <w:r w:rsidRPr="000A3CC8">
              <w:rPr>
                <w:i/>
                <w:iCs/>
                <w:color w:val="000000"/>
              </w:rPr>
              <w:t>Pseudopleuronectes yokohamae</w:t>
            </w:r>
          </w:p>
        </w:tc>
        <w:tc>
          <w:tcPr>
            <w:tcW w:w="0" w:type="auto"/>
          </w:tcPr>
          <w:p w14:paraId="5BC239F7" w14:textId="552BCB8D" w:rsidR="008C386B" w:rsidRPr="000A3CC8" w:rsidRDefault="008C386B" w:rsidP="00733831">
            <w:pPr>
              <w:contextualSpacing/>
              <w:cnfStyle w:val="000000000000" w:firstRow="0" w:lastRow="0" w:firstColumn="0" w:lastColumn="0" w:oddVBand="0" w:evenVBand="0" w:oddHBand="0" w:evenHBand="0" w:firstRowFirstColumn="0" w:firstRowLastColumn="0" w:lastRowFirstColumn="0" w:lastRowLastColumn="0"/>
              <w:rPr>
                <w:color w:val="000000"/>
              </w:rPr>
            </w:pPr>
            <w:r w:rsidRPr="000A3CC8">
              <w:rPr>
                <w:color w:val="000000"/>
              </w:rPr>
              <w:t>Marbled flounder</w:t>
            </w:r>
          </w:p>
        </w:tc>
        <w:tc>
          <w:tcPr>
            <w:tcW w:w="0" w:type="auto"/>
          </w:tcPr>
          <w:p w14:paraId="1A41FE2D" w14:textId="62F61234"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r w:rsidR="00524CA3" w:rsidRPr="001174A0">
              <w:rPr>
                <w:lang w:val="en-GB"/>
              </w:rPr>
              <w:t>, C</w:t>
            </w:r>
          </w:p>
        </w:tc>
        <w:tc>
          <w:tcPr>
            <w:tcW w:w="0" w:type="auto"/>
          </w:tcPr>
          <w:p w14:paraId="70C0C47C" w14:textId="10974C53"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Pseudopleuronectes yokohamae","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0A3CC8">
              <w:rPr>
                <w:lang w:val="en-GB"/>
              </w:rPr>
              <w:fldChar w:fldCharType="separate"/>
            </w:r>
            <w:r w:rsidRPr="000A3CC8">
              <w:rPr>
                <w:lang w:val="en-GB"/>
              </w:rPr>
              <w:t xml:space="preserve">(Tomiyama </w:t>
            </w:r>
            <w:r w:rsidRPr="000A3CC8">
              <w:rPr>
                <w:i/>
                <w:iCs/>
                <w:lang w:val="en-GB"/>
              </w:rPr>
              <w:t>et al.</w:t>
            </w:r>
            <w:r w:rsidRPr="000A3CC8">
              <w:rPr>
                <w:lang w:val="en-GB"/>
              </w:rPr>
              <w:t xml:space="preserve"> 2018)</w:t>
            </w:r>
            <w:r w:rsidRPr="000A3CC8">
              <w:rPr>
                <w:lang w:val="en-GB"/>
              </w:rPr>
              <w:fldChar w:fldCharType="end"/>
            </w:r>
          </w:p>
        </w:tc>
      </w:tr>
      <w:tr w:rsidR="000F21BD" w:rsidRPr="000A3CC8"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0A3CC8" w:rsidRDefault="00531FA4" w:rsidP="00733831">
            <w:pPr>
              <w:contextualSpacing/>
              <w:rPr>
                <w:i/>
                <w:iCs/>
                <w:color w:val="000000"/>
              </w:rPr>
            </w:pPr>
            <w:r w:rsidRPr="000A3CC8">
              <w:rPr>
                <w:i/>
                <w:iCs/>
                <w:color w:val="000000"/>
              </w:rPr>
              <w:t>Cyclopterus lumpus</w:t>
            </w:r>
          </w:p>
        </w:tc>
        <w:tc>
          <w:tcPr>
            <w:tcW w:w="0" w:type="auto"/>
          </w:tcPr>
          <w:p w14:paraId="5B3CCA37" w14:textId="236DB8B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Lumpfish</w:t>
            </w:r>
          </w:p>
        </w:tc>
        <w:tc>
          <w:tcPr>
            <w:tcW w:w="0" w:type="auto"/>
          </w:tcPr>
          <w:p w14:paraId="2DDA7CDC" w14:textId="28CCB03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31F4DE36" w14:textId="1FF8A9E7"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(Cyclopterus lumpus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0A3CC8">
              <w:rPr>
                <w:lang w:val="en-GB"/>
              </w:rPr>
              <w:fldChar w:fldCharType="separate"/>
            </w:r>
            <w:r w:rsidRPr="000A3CC8">
              <w:rPr>
                <w:lang w:val="en-GB"/>
              </w:rPr>
              <w:t xml:space="preserve">(Nytrø </w:t>
            </w:r>
            <w:r w:rsidRPr="000A3CC8">
              <w:rPr>
                <w:i/>
                <w:iCs/>
                <w:lang w:val="en-GB"/>
              </w:rPr>
              <w:t>et al.</w:t>
            </w:r>
            <w:r w:rsidRPr="000A3CC8">
              <w:rPr>
                <w:lang w:val="en-GB"/>
              </w:rPr>
              <w:t xml:space="preserve"> 2014)</w:t>
            </w:r>
            <w:r w:rsidRPr="000A3CC8">
              <w:rPr>
                <w:lang w:val="en-GB"/>
              </w:rPr>
              <w:fldChar w:fldCharType="end"/>
            </w:r>
          </w:p>
        </w:tc>
      </w:tr>
      <w:tr w:rsidR="000F21BD" w:rsidRPr="000A3CC8"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0A3CC8" w:rsidRDefault="00531FA4" w:rsidP="00733831">
            <w:pPr>
              <w:contextualSpacing/>
              <w:rPr>
                <w:i/>
                <w:iCs/>
                <w:color w:val="000000"/>
              </w:rPr>
            </w:pPr>
            <w:r w:rsidRPr="000A3CC8">
              <w:rPr>
                <w:i/>
                <w:iCs/>
                <w:color w:val="000000"/>
              </w:rPr>
              <w:t>Paralichthys olivaceus</w:t>
            </w:r>
          </w:p>
        </w:tc>
        <w:tc>
          <w:tcPr>
            <w:tcW w:w="0" w:type="auto"/>
          </w:tcPr>
          <w:p w14:paraId="50B6F572" w14:textId="44EDF9B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Japanese flounder</w:t>
            </w:r>
          </w:p>
        </w:tc>
        <w:tc>
          <w:tcPr>
            <w:tcW w:w="0" w:type="auto"/>
          </w:tcPr>
          <w:p w14:paraId="1CB8C9A1" w14:textId="708A43B2"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r w:rsidR="003A1022" w:rsidRPr="001174A0">
              <w:rPr>
                <w:lang w:val="en-GB"/>
              </w:rPr>
              <w:t>, C</w:t>
            </w:r>
          </w:p>
        </w:tc>
        <w:tc>
          <w:tcPr>
            <w:tcW w:w="0" w:type="auto"/>
          </w:tcPr>
          <w:p w14:paraId="781BDC1C" w14:textId="5E4EC9E1"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0A3CC8">
              <w:rPr>
                <w:lang w:val="en-GB"/>
              </w:rPr>
              <w:fldChar w:fldCharType="separate"/>
            </w:r>
            <w:r w:rsidRPr="000A3CC8">
              <w:rPr>
                <w:lang w:val="en-GB"/>
              </w:rPr>
              <w:t xml:space="preserve">(Iwata </w:t>
            </w:r>
            <w:r w:rsidRPr="000A3CC8">
              <w:rPr>
                <w:i/>
                <w:iCs/>
                <w:lang w:val="en-GB"/>
              </w:rPr>
              <w:t>et al.</w:t>
            </w:r>
            <w:r w:rsidRPr="000A3CC8">
              <w:rPr>
                <w:lang w:val="en-GB"/>
              </w:rPr>
              <w:t xml:space="preserve"> 1994)</w:t>
            </w:r>
            <w:r w:rsidRPr="000A3CC8">
              <w:rPr>
                <w:lang w:val="en-GB"/>
              </w:rPr>
              <w:fldChar w:fldCharType="end"/>
            </w:r>
          </w:p>
        </w:tc>
      </w:tr>
      <w:tr w:rsidR="00EF4556" w:rsidRPr="000A3CC8"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0A3CC8" w:rsidRDefault="00531FA4" w:rsidP="00733831">
            <w:pPr>
              <w:contextualSpacing/>
              <w:rPr>
                <w:i/>
                <w:iCs/>
                <w:color w:val="000000"/>
              </w:rPr>
            </w:pPr>
            <w:r w:rsidRPr="000A3CC8">
              <w:rPr>
                <w:i/>
                <w:iCs/>
                <w:color w:val="000000"/>
              </w:rPr>
              <w:t>Salvelinus alpinus</w:t>
            </w:r>
          </w:p>
        </w:tc>
        <w:tc>
          <w:tcPr>
            <w:tcW w:w="0" w:type="auto"/>
          </w:tcPr>
          <w:p w14:paraId="26E03DCB" w14:textId="2232DF65"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Arctic char</w:t>
            </w:r>
          </w:p>
        </w:tc>
        <w:tc>
          <w:tcPr>
            <w:tcW w:w="0" w:type="auto"/>
          </w:tcPr>
          <w:p w14:paraId="625398F0" w14:textId="7A53CAF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3C1F2700" w14:textId="4950F558"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0A3CC8">
              <w:rPr>
                <w:lang w:val="en-GB"/>
              </w:rPr>
              <w:fldChar w:fldCharType="separate"/>
            </w:r>
            <w:r w:rsidRPr="000A3CC8">
              <w:rPr>
                <w:lang w:val="en-GB"/>
              </w:rPr>
              <w:t xml:space="preserve">(Siikavuopio </w:t>
            </w:r>
            <w:r w:rsidRPr="000A3CC8">
              <w:rPr>
                <w:i/>
                <w:iCs/>
                <w:lang w:val="en-GB"/>
              </w:rPr>
              <w:t>et al.</w:t>
            </w:r>
            <w:r w:rsidRPr="000A3CC8">
              <w:rPr>
                <w:lang w:val="en-GB"/>
              </w:rPr>
              <w:t xml:space="preserve"> 2013)</w:t>
            </w:r>
            <w:r w:rsidRPr="000A3CC8">
              <w:rPr>
                <w:lang w:val="en-GB"/>
              </w:rPr>
              <w:fldChar w:fldCharType="end"/>
            </w:r>
          </w:p>
        </w:tc>
      </w:tr>
      <w:tr w:rsidR="000F21BD" w:rsidRPr="000A3CC8"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0A3CC8" w:rsidRDefault="00531FA4" w:rsidP="00733831">
            <w:pPr>
              <w:contextualSpacing/>
              <w:rPr>
                <w:i/>
                <w:iCs/>
                <w:color w:val="000000"/>
              </w:rPr>
            </w:pPr>
            <w:r w:rsidRPr="000A3CC8">
              <w:rPr>
                <w:i/>
                <w:iCs/>
                <w:color w:val="000000"/>
              </w:rPr>
              <w:t>Salmo salar</w:t>
            </w:r>
          </w:p>
        </w:tc>
        <w:tc>
          <w:tcPr>
            <w:tcW w:w="0" w:type="auto"/>
          </w:tcPr>
          <w:p w14:paraId="7766D962" w14:textId="2B319B03"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Atlantic salmon</w:t>
            </w:r>
          </w:p>
        </w:tc>
        <w:tc>
          <w:tcPr>
            <w:tcW w:w="0" w:type="auto"/>
          </w:tcPr>
          <w:p w14:paraId="2DD831D8" w14:textId="7B9EC10B"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59FD0202" w14:textId="676DF969"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0A3CC8">
              <w:rPr>
                <w:lang w:val="en-GB"/>
              </w:rPr>
              <w:fldChar w:fldCharType="separate"/>
            </w:r>
            <w:r w:rsidRPr="000A3CC8">
              <w:rPr>
                <w:lang w:val="en-GB"/>
              </w:rPr>
              <w:t xml:space="preserve">(Handeland </w:t>
            </w:r>
            <w:r w:rsidRPr="000A3CC8">
              <w:rPr>
                <w:i/>
                <w:iCs/>
                <w:lang w:val="en-GB"/>
              </w:rPr>
              <w:t>et al.</w:t>
            </w:r>
            <w:r w:rsidRPr="000A3CC8">
              <w:rPr>
                <w:lang w:val="en-GB"/>
              </w:rPr>
              <w:t xml:space="preserve"> 2008)</w:t>
            </w:r>
            <w:r w:rsidRPr="000A3CC8">
              <w:rPr>
                <w:lang w:val="en-GB"/>
              </w:rPr>
              <w:fldChar w:fldCharType="end"/>
            </w:r>
          </w:p>
        </w:tc>
      </w:tr>
      <w:tr w:rsidR="000F21BD" w:rsidRPr="00690382"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0A3CC8" w:rsidRDefault="00531FA4" w:rsidP="00733831">
            <w:pPr>
              <w:contextualSpacing/>
              <w:rPr>
                <w:i/>
                <w:iCs/>
                <w:color w:val="000000"/>
              </w:rPr>
            </w:pPr>
            <w:r w:rsidRPr="000A3CC8">
              <w:rPr>
                <w:i/>
                <w:iCs/>
                <w:color w:val="000000"/>
              </w:rPr>
              <w:t>Lates calcarifer</w:t>
            </w:r>
          </w:p>
        </w:tc>
        <w:tc>
          <w:tcPr>
            <w:tcW w:w="0" w:type="auto"/>
          </w:tcPr>
          <w:p w14:paraId="2457CE1A" w14:textId="632244D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Barramundi</w:t>
            </w:r>
          </w:p>
        </w:tc>
        <w:tc>
          <w:tcPr>
            <w:tcW w:w="0" w:type="auto"/>
          </w:tcPr>
          <w:p w14:paraId="47434539" w14:textId="3F87044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r w:rsidR="00D26F82" w:rsidRPr="001174A0">
              <w:rPr>
                <w:lang w:val="en-GB"/>
              </w:rPr>
              <w:t>, C</w:t>
            </w:r>
            <w:r w:rsidR="005D0D54">
              <w:rPr>
                <w:lang w:val="en-GB"/>
              </w:rPr>
              <w:t>, M</w:t>
            </w:r>
          </w:p>
        </w:tc>
        <w:tc>
          <w:tcPr>
            <w:tcW w:w="0" w:type="auto"/>
          </w:tcPr>
          <w:p w14:paraId="685DBAD6" w14:textId="77777777" w:rsidR="00690382"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0A3CC8">
              <w:rPr>
                <w:lang w:val="en-GB"/>
              </w:rPr>
              <w:fldChar w:fldCharType="begin"/>
            </w:r>
            <w:r w:rsidRPr="0018108D">
              <w:rPr>
                <w:lang w:val="sv-SE"/>
              </w:rPr>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w:instrText>
            </w:r>
            <w:r w:rsidRPr="000A3CC8">
              <w:rPr>
                <w:lang w:val="en-GB"/>
              </w:rPr>
              <w:instrText>ﬂ</w:instrText>
            </w:r>
            <w:r w:rsidRPr="0018108D">
              <w:rPr>
                <w:lang w:val="sv-SE"/>
              </w:rPr>
              <w:instrText xml:space="preserve">uence of size (W) on the daily growth rate (DGR, g </w:instrText>
            </w:r>
            <w:r w:rsidRPr="000A3CC8">
              <w:rPr>
                <w:lang w:val="en-GB"/>
              </w:rPr>
              <w:instrText>ﬁ</w:instrText>
            </w:r>
            <w:r w:rsidRPr="0018108D">
              <w:rPr>
                <w:lang w:val="sv-SE"/>
              </w:rPr>
              <w:instrText xml:space="preserve">sh− 1 d−1) was modelled with the power function DGR = </w:instrText>
            </w:r>
            <w:r w:rsidRPr="000A3CC8">
              <w:rPr>
                <w:lang w:val="en-GB"/>
              </w:rPr>
              <w:instrText>α</w:instrText>
            </w:r>
            <w:r w:rsidRPr="0018108D">
              <w:rPr>
                <w:lang w:val="sv-SE"/>
              </w:rPr>
              <w:instrText>W</w:instrText>
            </w:r>
            <w:r w:rsidRPr="000A3CC8">
              <w:rPr>
                <w:lang w:val="en-GB"/>
              </w:rPr>
              <w:instrText>γ</w:instrText>
            </w:r>
            <w:r w:rsidRPr="0018108D">
              <w:rPr>
                <w:lang w:val="sv-SE"/>
              </w:rPr>
              <w:instrText xml:space="preserve">, where </w:instrText>
            </w:r>
            <w:r w:rsidRPr="000A3CC8">
              <w:rPr>
                <w:lang w:val="en-GB"/>
              </w:rPr>
              <w:instrText>α</w:instrText>
            </w:r>
            <w:r w:rsidRPr="0018108D">
              <w:rPr>
                <w:lang w:val="sv-SE"/>
              </w:rPr>
              <w:instrText xml:space="preserve"> and </w:instrText>
            </w:r>
            <w:r w:rsidRPr="000A3CC8">
              <w:rPr>
                <w:lang w:val="en-GB"/>
              </w:rPr>
              <w:instrText>γ</w:instrText>
            </w:r>
            <w:r w:rsidRPr="0018108D">
              <w:rPr>
                <w:lang w:val="sv-SE"/>
              </w:rPr>
              <w:instrText xml:space="preserve"> are constants </w:instrText>
            </w:r>
            <w:r w:rsidRPr="000A3CC8">
              <w:rPr>
                <w:lang w:val="en-GB"/>
              </w:rPr>
              <w:instrText>ﬁ</w:instrText>
            </w:r>
            <w:r w:rsidRPr="0018108D">
              <w:rPr>
                <w:lang w:val="sv-SE"/>
              </w:rPr>
              <w:instrText>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w:instrText>
            </w:r>
            <w:r w:rsidRPr="000A3CC8">
              <w:rPr>
                <w:lang w:val="en-GB"/>
              </w:rPr>
              <w:instrText>ﬁ</w:instrText>
            </w:r>
            <w:r w:rsidRPr="0018108D">
              <w:rPr>
                <w:lang w:val="sv-SE"/>
              </w:rPr>
              <w:instrText>ciency from 26 °C to 35 °C. Feed ef</w:instrText>
            </w:r>
            <w:r w:rsidRPr="000A3CC8">
              <w:rPr>
                <w:lang w:val="en-GB"/>
              </w:rPr>
              <w:instrText>ﬁ</w:instrText>
            </w:r>
            <w:r w:rsidRPr="0018108D">
              <w:rPr>
                <w:lang w:val="sv-SE"/>
              </w:rPr>
              <w:instrText xml:space="preserve">ciency was higher in small </w:instrText>
            </w:r>
            <w:r w:rsidRPr="000A3CC8">
              <w:rPr>
                <w:lang w:val="en-GB"/>
              </w:rPr>
              <w:instrText>ﬁ</w:instrText>
            </w:r>
            <w:r w:rsidRPr="0018108D">
              <w:rPr>
                <w:lang w:val="sv-SE"/>
              </w:rPr>
              <w:instrText xml:space="preserve">sh than in large </w:instrText>
            </w:r>
            <w:r w:rsidRPr="000A3CC8">
              <w:rPr>
                <w:lang w:val="en-GB"/>
              </w:rPr>
              <w:instrText>ﬁ</w:instrText>
            </w:r>
            <w:r w:rsidRPr="0018108D">
              <w:rPr>
                <w:lang w:val="sv-SE"/>
              </w:rPr>
              <w:instrText>sh. Although size had no effect on nutrient digestibility, temperatures in</w:instrText>
            </w:r>
            <w:r w:rsidRPr="000A3CC8">
              <w:rPr>
                <w:lang w:val="en-GB"/>
              </w:rPr>
              <w:instrText>ﬂ</w:instrText>
            </w:r>
            <w:r w:rsidRPr="0018108D">
              <w:rPr>
                <w:lang w:val="sv-SE"/>
              </w:rPr>
              <w:instrText>uenced the apparent digestibility of dry matter, energy and phosphorous. The partitioning of consumed energy between growth, heat loss, nitrogen excretion and faeces showed increased energy losses through nitrogen excretion at 38 °C. Size and temperature had signi</w:instrText>
            </w:r>
            <w:r w:rsidRPr="000A3CC8">
              <w:rPr>
                <w:lang w:val="en-GB"/>
              </w:rPr>
              <w:instrText>ﬁ</w:instrText>
            </w:r>
            <w:r w:rsidRPr="0018108D">
              <w:rPr>
                <w:lang w:val="sv-SE"/>
              </w:rPr>
              <w:instrText xml:space="preserve">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lang w:val="en-GB"/>
              </w:rPr>
              <w:fldChar w:fldCharType="separate"/>
            </w:r>
            <w:r w:rsidRPr="0018108D">
              <w:rPr>
                <w:lang w:val="sv-SE"/>
              </w:rPr>
              <w:t xml:space="preserve">(Bermudes </w:t>
            </w:r>
            <w:r w:rsidRPr="0018108D">
              <w:rPr>
                <w:i/>
                <w:iCs/>
                <w:lang w:val="sv-SE"/>
              </w:rPr>
              <w:t>et al.</w:t>
            </w:r>
            <w:r w:rsidRPr="0018108D">
              <w:rPr>
                <w:lang w:val="sv-SE"/>
              </w:rPr>
              <w:t xml:space="preserve"> 2010)</w:t>
            </w:r>
            <w:r w:rsidRPr="000A3CC8">
              <w:rPr>
                <w:lang w:val="en-GB"/>
              </w:rPr>
              <w:fldChar w:fldCharType="end"/>
            </w:r>
          </w:p>
          <w:p w14:paraId="686D9FB6" w14:textId="77777777" w:rsidR="00690382" w:rsidRPr="00690382" w:rsidRDefault="0018108D"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0A3CC8">
              <w:rPr>
                <w:lang w:val="en-GB"/>
              </w:rPr>
              <w:fldChar w:fldCharType="begin"/>
            </w:r>
            <w:r w:rsidR="006C33B1">
              <w:rPr>
                <w:lang w:val="sv-SE"/>
              </w:rPr>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lang w:val="en-GB"/>
              </w:rPr>
              <w:fldChar w:fldCharType="separate"/>
            </w:r>
            <w:r w:rsidRPr="0018108D">
              <w:rPr>
                <w:lang w:val="sv-SE"/>
              </w:rPr>
              <w:t xml:space="preserve">(Bermudes </w:t>
            </w:r>
            <w:r w:rsidRPr="0018108D">
              <w:rPr>
                <w:i/>
                <w:iCs/>
                <w:lang w:val="sv-SE"/>
              </w:rPr>
              <w:t>et al.</w:t>
            </w:r>
            <w:r w:rsidRPr="0018108D">
              <w:rPr>
                <w:lang w:val="sv-SE"/>
              </w:rPr>
              <w:t xml:space="preserve"> 2010)</w:t>
            </w:r>
            <w:r w:rsidRPr="000A3CC8">
              <w:rPr>
                <w:lang w:val="en-GB"/>
              </w:rPr>
              <w:fldChar w:fldCharType="end"/>
            </w:r>
          </w:p>
          <w:p w14:paraId="79D4C1DD" w14:textId="77777777" w:rsidR="00690382" w:rsidRPr="00690382" w:rsidRDefault="0018108D"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0A3CC8">
              <w:rPr>
                <w:lang w:val="en-GB"/>
              </w:rPr>
              <w:fldChar w:fldCharType="begin"/>
            </w:r>
            <w:r w:rsidR="006C33B1">
              <w:rPr>
                <w:lang w:val="sv-SE"/>
              </w:rPr>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lang w:val="en-GB"/>
              </w:rPr>
              <w:fldChar w:fldCharType="separate"/>
            </w:r>
            <w:r w:rsidRPr="00690382">
              <w:rPr>
                <w:lang w:val="sv-SE"/>
              </w:rPr>
              <w:t xml:space="preserve">(Bermudes </w:t>
            </w:r>
            <w:r w:rsidRPr="00690382">
              <w:rPr>
                <w:i/>
                <w:iCs/>
                <w:lang w:val="sv-SE"/>
              </w:rPr>
              <w:t>et al.</w:t>
            </w:r>
            <w:r w:rsidRPr="00690382">
              <w:rPr>
                <w:lang w:val="sv-SE"/>
              </w:rPr>
              <w:t xml:space="preserve"> 2010)</w:t>
            </w:r>
            <w:r w:rsidRPr="000A3CC8">
              <w:rPr>
                <w:lang w:val="en-GB"/>
              </w:rPr>
              <w:fldChar w:fldCharType="end"/>
            </w:r>
          </w:p>
          <w:p w14:paraId="7AC368F4" w14:textId="003484BC" w:rsidR="008C386B" w:rsidRPr="00690382" w:rsidRDefault="006C33B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Pr>
                <w:lang w:val="en-GB"/>
              </w:rPr>
              <w:fldChar w:fldCharType="begin"/>
            </w:r>
            <w:r w:rsidRPr="00690382">
              <w:rPr>
                <w:lang w:val="sv-SE"/>
              </w:rPr>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Lates calcarifer (Bloch), in freshwater","volume":"37","author":[{"family":"Glencross","given":"Brett D"},{"family":"Felsing","given":"Malene"}],"issued":{"date-parts":[["2006",8]]}}}],"schema":"https://github.com/citation-style-language/schema/raw/master/csl-citation.json"} </w:instrText>
            </w:r>
            <w:r>
              <w:rPr>
                <w:lang w:val="en-GB"/>
              </w:rPr>
              <w:fldChar w:fldCharType="separate"/>
            </w:r>
            <w:r w:rsidRPr="00690382">
              <w:rPr>
                <w:noProof/>
                <w:lang w:val="sv-SE"/>
              </w:rPr>
              <w:t>(Glencross &amp; Felsing 2006)</w:t>
            </w:r>
            <w:r>
              <w:rPr>
                <w:lang w:val="en-GB"/>
              </w:rPr>
              <w:fldChar w:fldCharType="end"/>
            </w:r>
          </w:p>
        </w:tc>
      </w:tr>
      <w:tr w:rsidR="000F21BD" w:rsidRPr="000A3CC8"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0A3CC8" w:rsidRDefault="00531FA4" w:rsidP="00733831">
            <w:pPr>
              <w:contextualSpacing/>
              <w:rPr>
                <w:i/>
                <w:iCs/>
                <w:color w:val="000000"/>
              </w:rPr>
            </w:pPr>
            <w:r w:rsidRPr="000A3CC8">
              <w:rPr>
                <w:i/>
                <w:iCs/>
                <w:color w:val="000000"/>
              </w:rPr>
              <w:t>Gadus morhua</w:t>
            </w:r>
          </w:p>
        </w:tc>
        <w:tc>
          <w:tcPr>
            <w:tcW w:w="0" w:type="auto"/>
          </w:tcPr>
          <w:p w14:paraId="75EAB89A" w14:textId="666A762D"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Atlantic cod</w:t>
            </w:r>
          </w:p>
        </w:tc>
        <w:tc>
          <w:tcPr>
            <w:tcW w:w="0" w:type="auto"/>
          </w:tcPr>
          <w:p w14:paraId="38290503" w14:textId="5077EEBD"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r w:rsidR="00D10F9B">
              <w:rPr>
                <w:lang w:val="en-GB"/>
              </w:rPr>
              <w:t>, M</w:t>
            </w:r>
          </w:p>
        </w:tc>
        <w:tc>
          <w:tcPr>
            <w:tcW w:w="0" w:type="auto"/>
          </w:tcPr>
          <w:p w14:paraId="492FB5E3" w14:textId="77777777" w:rsidR="008C386B" w:rsidRPr="00F73A7D"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0A3CC8">
              <w:rPr>
                <w:lang w:val="en-GB"/>
              </w:rPr>
              <w:fldChar w:fldCharType="begin"/>
            </w:r>
            <w:r w:rsidRPr="00F73A7D">
              <w:rPr>
                <w:lang w:val="sv-SE"/>
              </w:rPr>
              <w:instrText xml:space="preserve"> ADDIN ZOTERO_ITEM CSL_CITATION {"citationID":"2WpynZoF","properties":{"formattedCitation":"(Bj\\uc0\\u246{}rnsson {\\i{}et al.} 2007)","plainCitation":"(Björnsson et al. 2007)","noteIndex":0},"citationItems":[{"id":830,"uris":["http://zotero.org/users/6116610/items/HFRXIBLW"],"uri":["http://zotero.org/users/6116610/items/HFRXIBLW"],"itemData":{"id":830,"type":"article-journal","abstract":"Results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w:instrText>
            </w:r>
            <w:r w:rsidRPr="000A3CC8">
              <w:rPr>
                <w:lang w:val="en-GB"/>
              </w:rPr>
              <w:instrText>α</w:instrText>
            </w:r>
            <w:r w:rsidRPr="00F73A7D">
              <w:rPr>
                <w:lang w:val="sv-SE"/>
              </w:rPr>
              <w:instrText xml:space="preserve"> + </w:instrText>
            </w:r>
            <w:r w:rsidRPr="000A3CC8">
              <w:rPr>
                <w:lang w:val="en-GB"/>
              </w:rPr>
              <w:instrText>β</w:instrText>
            </w:r>
            <w:r w:rsidRPr="00F73A7D">
              <w:rPr>
                <w:lang w:val="sv-SE"/>
              </w:rPr>
              <w:instrText xml:space="preserve">lnW. Both </w:instrText>
            </w:r>
            <w:r w:rsidRPr="000A3CC8">
              <w:rPr>
                <w:lang w:val="en-GB"/>
              </w:rPr>
              <w:instrText>α</w:instrText>
            </w:r>
            <w:r w:rsidRPr="00F73A7D">
              <w:rPr>
                <w:lang w:val="sv-SE"/>
              </w:rPr>
              <w:instrText xml:space="preserve"> and </w:instrText>
            </w:r>
            <w:r w:rsidRPr="000A3CC8">
              <w:rPr>
                <w:lang w:val="en-GB"/>
              </w:rPr>
              <w:instrText>β</w:instrText>
            </w:r>
            <w:r w:rsidRPr="00F73A7D">
              <w:rPr>
                <w:lang w:val="sv-SE"/>
              </w:rPr>
              <w:instrText xml:space="preserve"> were found to be a function of temperature (T °C): </w:instrText>
            </w:r>
            <w:r w:rsidRPr="000A3CC8">
              <w:rPr>
                <w:lang w:val="en-GB"/>
              </w:rPr>
              <w:instrText>α</w:instrText>
            </w:r>
            <w:r w:rsidRPr="00F73A7D">
              <w:rPr>
                <w:lang w:val="sv-SE"/>
              </w:rPr>
              <w:instrText xml:space="preserve"> = a + bT + cT2; </w:instrText>
            </w:r>
            <w:r w:rsidRPr="000A3CC8">
              <w:rPr>
                <w:lang w:val="en-GB"/>
              </w:rPr>
              <w:instrText>β</w:instrText>
            </w:r>
            <w:r w:rsidRPr="00F73A7D">
              <w:rPr>
                <w:lang w:val="sv-SE"/>
              </w:rPr>
              <w:instrText xml:space="preserve">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0A3CC8">
              <w:rPr>
                <w:lang w:val="en-GB"/>
              </w:rPr>
              <w:fldChar w:fldCharType="separate"/>
            </w:r>
            <w:r w:rsidRPr="00F73A7D">
              <w:rPr>
                <w:lang w:val="sv-SE"/>
              </w:rPr>
              <w:t xml:space="preserve">(Björnsson </w:t>
            </w:r>
            <w:r w:rsidRPr="00F73A7D">
              <w:rPr>
                <w:i/>
                <w:iCs/>
                <w:lang w:val="sv-SE"/>
              </w:rPr>
              <w:t>et al.</w:t>
            </w:r>
            <w:r w:rsidRPr="00F73A7D">
              <w:rPr>
                <w:lang w:val="sv-SE"/>
              </w:rPr>
              <w:t xml:space="preserve"> 2007)</w:t>
            </w:r>
            <w:r w:rsidRPr="000A3CC8">
              <w:rPr>
                <w:lang w:val="en-GB"/>
              </w:rPr>
              <w:fldChar w:fldCharType="end"/>
            </w:r>
          </w:p>
          <w:p w14:paraId="3D8F8CFE" w14:textId="4E39CE18" w:rsidR="00D10F9B" w:rsidRPr="00F73A7D" w:rsidRDefault="00D10F9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0A3CC8">
              <w:rPr>
                <w:lang w:val="en-GB"/>
              </w:rPr>
              <w:fldChar w:fldCharType="begin"/>
            </w:r>
            <w:r w:rsidR="00622641" w:rsidRPr="00F73A7D">
              <w:rPr>
                <w:lang w:val="sv-SE"/>
              </w:rPr>
              <w:instrText xml:space="preserve"> ADDIN ZOTERO_ITEM CSL_CITATION {"citationID":"I8HUf2BH","properties":{"formattedCitation":"(Bj\\uc0\\u246{}rnsson {\\i{}et al.} 2007)","plainCitation":"(Björnsson et al. 2007)","noteIndex":0},"citationItems":[{"id":830,"uris":["http://zotero.org/users/6116610/items/HFRXIBLW"],"uri":["http://zotero.org/users/6116610/items/HFRXIBLW"],"itemData":{"id":830,"type":"article-journal","abstract":"Results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w:instrText>
            </w:r>
            <w:r w:rsidR="00622641">
              <w:rPr>
                <w:lang w:val="en-GB"/>
              </w:rPr>
              <w:instrText>α</w:instrText>
            </w:r>
            <w:r w:rsidR="00622641" w:rsidRPr="00F73A7D">
              <w:rPr>
                <w:lang w:val="sv-SE"/>
              </w:rPr>
              <w:instrText xml:space="preserve"> + </w:instrText>
            </w:r>
            <w:r w:rsidR="00622641">
              <w:rPr>
                <w:lang w:val="en-GB"/>
              </w:rPr>
              <w:instrText>β</w:instrText>
            </w:r>
            <w:r w:rsidR="00622641" w:rsidRPr="00F73A7D">
              <w:rPr>
                <w:lang w:val="sv-SE"/>
              </w:rPr>
              <w:instrText xml:space="preserve">lnW. Both </w:instrText>
            </w:r>
            <w:r w:rsidR="00622641">
              <w:rPr>
                <w:lang w:val="en-GB"/>
              </w:rPr>
              <w:instrText>α</w:instrText>
            </w:r>
            <w:r w:rsidR="00622641" w:rsidRPr="00F73A7D">
              <w:rPr>
                <w:lang w:val="sv-SE"/>
              </w:rPr>
              <w:instrText xml:space="preserve"> and </w:instrText>
            </w:r>
            <w:r w:rsidR="00622641">
              <w:rPr>
                <w:lang w:val="en-GB"/>
              </w:rPr>
              <w:instrText>β</w:instrText>
            </w:r>
            <w:r w:rsidR="00622641" w:rsidRPr="00F73A7D">
              <w:rPr>
                <w:lang w:val="sv-SE"/>
              </w:rPr>
              <w:instrText xml:space="preserve"> were found to be a function of temperature (T °C): </w:instrText>
            </w:r>
            <w:r w:rsidR="00622641">
              <w:rPr>
                <w:lang w:val="en-GB"/>
              </w:rPr>
              <w:instrText>α</w:instrText>
            </w:r>
            <w:r w:rsidR="00622641" w:rsidRPr="00F73A7D">
              <w:rPr>
                <w:lang w:val="sv-SE"/>
              </w:rPr>
              <w:instrText xml:space="preserve"> = a + bT + cT2; </w:instrText>
            </w:r>
            <w:r w:rsidR="00622641">
              <w:rPr>
                <w:lang w:val="en-GB"/>
              </w:rPr>
              <w:instrText>β</w:instrText>
            </w:r>
            <w:r w:rsidR="00622641" w:rsidRPr="00F73A7D">
              <w:rPr>
                <w:lang w:val="sv-SE"/>
              </w:rPr>
              <w:instrText xml:space="preserve">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0A3CC8">
              <w:rPr>
                <w:lang w:val="en-GB"/>
              </w:rPr>
              <w:fldChar w:fldCharType="separate"/>
            </w:r>
            <w:r w:rsidRPr="00F73A7D">
              <w:rPr>
                <w:lang w:val="sv-SE"/>
              </w:rPr>
              <w:t xml:space="preserve">(Björnsson </w:t>
            </w:r>
            <w:r w:rsidRPr="00F73A7D">
              <w:rPr>
                <w:i/>
                <w:iCs/>
                <w:lang w:val="sv-SE"/>
              </w:rPr>
              <w:t>et al.</w:t>
            </w:r>
            <w:r w:rsidRPr="00F73A7D">
              <w:rPr>
                <w:lang w:val="sv-SE"/>
              </w:rPr>
              <w:t xml:space="preserve"> 2007)</w:t>
            </w:r>
            <w:r w:rsidRPr="000A3CC8">
              <w:rPr>
                <w:lang w:val="en-GB"/>
              </w:rPr>
              <w:fldChar w:fldCharType="end"/>
            </w:r>
          </w:p>
          <w:p w14:paraId="18B217CA" w14:textId="77FF865E" w:rsidR="00D10F9B" w:rsidRPr="000A3CC8" w:rsidRDefault="0062264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Gadus morhua L.","volume":"179","author":[{"family":"Tirsgaard","given":"Bjørn"},{"family":"Behrens","given":"Jane W."},{"family":"Steffensen","given":"John F."}],"issued":{"date-parts":[["2015",1]]}}}],"schema":"https://github.com/citation-style-language/schema/raw/master/csl-citation.json"} </w:instrText>
            </w:r>
            <w:r>
              <w:rPr>
                <w:lang w:val="en-GB"/>
              </w:rPr>
              <w:fldChar w:fldCharType="separate"/>
            </w:r>
            <w:r w:rsidRPr="00622641">
              <w:rPr>
                <w:lang w:val="en-GB"/>
              </w:rPr>
              <w:t xml:space="preserve">(Tirsgaard </w:t>
            </w:r>
            <w:r w:rsidRPr="00622641">
              <w:rPr>
                <w:i/>
                <w:iCs/>
                <w:lang w:val="en-GB"/>
              </w:rPr>
              <w:t>et al.</w:t>
            </w:r>
            <w:r w:rsidRPr="00622641">
              <w:rPr>
                <w:lang w:val="en-GB"/>
              </w:rPr>
              <w:t xml:space="preserve"> 2015)</w:t>
            </w:r>
            <w:r>
              <w:rPr>
                <w:lang w:val="en-GB"/>
              </w:rPr>
              <w:fldChar w:fldCharType="end"/>
            </w:r>
          </w:p>
        </w:tc>
      </w:tr>
      <w:tr w:rsidR="000F21BD" w:rsidRPr="000A3CC8"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0A3CC8" w:rsidRDefault="00531FA4" w:rsidP="00733831">
            <w:pPr>
              <w:contextualSpacing/>
              <w:rPr>
                <w:i/>
                <w:iCs/>
                <w:color w:val="000000"/>
              </w:rPr>
            </w:pPr>
            <w:r w:rsidRPr="000A3CC8">
              <w:rPr>
                <w:i/>
                <w:iCs/>
                <w:color w:val="000000"/>
              </w:rPr>
              <w:t>Hippoglossus hippoglossus</w:t>
            </w:r>
          </w:p>
        </w:tc>
        <w:tc>
          <w:tcPr>
            <w:tcW w:w="0" w:type="auto"/>
          </w:tcPr>
          <w:p w14:paraId="7590CA48" w14:textId="19B1B0C2"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Atlantic halibut</w:t>
            </w:r>
          </w:p>
        </w:tc>
        <w:tc>
          <w:tcPr>
            <w:tcW w:w="0" w:type="auto"/>
          </w:tcPr>
          <w:p w14:paraId="3DC210A0" w14:textId="50AB3198"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59049ABF" w14:textId="141DD99C"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(Hippoglossus hippoglossus L.)","volume":"142","author":[{"family":"Björnsson","given":"Björn"},{"family":"Tryggvadóttir","given":"Soffía Vala"}],"issued":{"date-parts":[["1996",6]]}}}],"schema":"https://github.com/citation-style-language/schema/raw/master/csl-citation.json"} </w:instrText>
            </w:r>
            <w:r w:rsidRPr="000A3CC8">
              <w:rPr>
                <w:lang w:val="en-GB"/>
              </w:rPr>
              <w:fldChar w:fldCharType="separate"/>
            </w:r>
            <w:r w:rsidRPr="000A3CC8">
              <w:rPr>
                <w:lang w:val="en-GB"/>
              </w:rPr>
              <w:t>(Björnsson &amp; Tryggvadóttir 1996)</w:t>
            </w:r>
            <w:r w:rsidRPr="000A3CC8">
              <w:rPr>
                <w:lang w:val="en-GB"/>
              </w:rPr>
              <w:fldChar w:fldCharType="end"/>
            </w:r>
          </w:p>
        </w:tc>
      </w:tr>
      <w:tr w:rsidR="000F21BD" w:rsidRPr="000A3CC8"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0A3CC8" w:rsidRDefault="00531FA4" w:rsidP="00733831">
            <w:pPr>
              <w:contextualSpacing/>
              <w:rPr>
                <w:i/>
                <w:iCs/>
                <w:color w:val="000000"/>
              </w:rPr>
            </w:pPr>
            <w:r w:rsidRPr="000A3CC8">
              <w:rPr>
                <w:i/>
                <w:iCs/>
                <w:color w:val="000000"/>
              </w:rPr>
              <w:t>Scophthalmus maximus</w:t>
            </w:r>
          </w:p>
        </w:tc>
        <w:tc>
          <w:tcPr>
            <w:tcW w:w="0" w:type="auto"/>
          </w:tcPr>
          <w:p w14:paraId="61EDD560" w14:textId="76F1429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Turbot</w:t>
            </w:r>
          </w:p>
        </w:tc>
        <w:tc>
          <w:tcPr>
            <w:tcW w:w="0" w:type="auto"/>
          </w:tcPr>
          <w:p w14:paraId="5647DE7C" w14:textId="529A6A9C"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1E2F11F7" w14:textId="385CD0F5"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(Scophthalmus maximus)","volume":"295","author":[{"family":"Árnason","given":"Tómas"},{"family":"Björnsson","given":"Björn"},{"family":"Steinarsson","given":"Agnar"},{"family":"Oddgeirsson","given":"Matthías"}],"issued":{"date-parts":[["2009",10]]}}}],"schema":"https://github.com/citation-style-language/schema/raw/master/csl-citation.json"} </w:instrText>
            </w:r>
            <w:r w:rsidRPr="000A3CC8">
              <w:rPr>
                <w:lang w:val="en-GB"/>
              </w:rPr>
              <w:fldChar w:fldCharType="separate"/>
            </w:r>
            <w:r w:rsidRPr="000A3CC8">
              <w:rPr>
                <w:lang w:val="en-GB"/>
              </w:rPr>
              <w:t xml:space="preserve">(Árnason </w:t>
            </w:r>
            <w:r w:rsidRPr="000A3CC8">
              <w:rPr>
                <w:i/>
                <w:iCs/>
                <w:lang w:val="en-GB"/>
              </w:rPr>
              <w:t>et al.</w:t>
            </w:r>
            <w:r w:rsidRPr="000A3CC8">
              <w:rPr>
                <w:lang w:val="en-GB"/>
              </w:rPr>
              <w:t xml:space="preserve"> 2009)</w:t>
            </w:r>
            <w:r w:rsidRPr="000A3CC8">
              <w:rPr>
                <w:lang w:val="en-GB"/>
              </w:rPr>
              <w:fldChar w:fldCharType="end"/>
            </w:r>
          </w:p>
        </w:tc>
      </w:tr>
      <w:tr w:rsidR="000F21BD" w:rsidRPr="000A3CC8"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0A3CC8" w:rsidRDefault="00531FA4" w:rsidP="00733831">
            <w:pPr>
              <w:contextualSpacing/>
              <w:rPr>
                <w:i/>
                <w:iCs/>
                <w:color w:val="000000"/>
              </w:rPr>
            </w:pPr>
            <w:r w:rsidRPr="000A3CC8">
              <w:rPr>
                <w:i/>
                <w:iCs/>
                <w:color w:val="000000"/>
              </w:rPr>
              <w:t>Boreogadus saida</w:t>
            </w:r>
          </w:p>
        </w:tc>
        <w:tc>
          <w:tcPr>
            <w:tcW w:w="0" w:type="auto"/>
          </w:tcPr>
          <w:p w14:paraId="6622CDEF" w14:textId="0C9B18CB"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Arctic cod</w:t>
            </w:r>
          </w:p>
        </w:tc>
        <w:tc>
          <w:tcPr>
            <w:tcW w:w="0" w:type="auto"/>
          </w:tcPr>
          <w:p w14:paraId="0FE2C421" w14:textId="08F8CD13"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098AE1A3" w14:textId="06933013"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00483BD1">
              <w:rPr>
                <w:lang w:val="en-GB"/>
              </w:rPr>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(Boreogadus saida)","volume":"74","author":[{"family":"Laurel","given":"Benjamin J."},{"family":"Copeman","given":"Louise A."},{"family":"Spencer","given":"Mara"},{"family":"Iseri","given":"Paul"}],"editor":[{"family":"Robert","given":"Dominique"}],"issued":{"date-parts":[["2017",7,1]]}}}],"schema":"https://github.com/citation-style-language/schema/raw/master/csl-citation.json"} </w:instrText>
            </w:r>
            <w:r w:rsidRPr="000A3CC8">
              <w:rPr>
                <w:lang w:val="en-GB"/>
              </w:rPr>
              <w:fldChar w:fldCharType="separate"/>
            </w:r>
            <w:r w:rsidRPr="000A3CC8">
              <w:rPr>
                <w:lang w:val="en-GB"/>
              </w:rPr>
              <w:t xml:space="preserve">(Laurel </w:t>
            </w:r>
            <w:r w:rsidRPr="000A3CC8">
              <w:rPr>
                <w:i/>
                <w:iCs/>
                <w:lang w:val="en-GB"/>
              </w:rPr>
              <w:t>et al.</w:t>
            </w:r>
            <w:r w:rsidRPr="000A3CC8">
              <w:rPr>
                <w:lang w:val="en-GB"/>
              </w:rPr>
              <w:t xml:space="preserve"> 2017)</w:t>
            </w:r>
            <w:r w:rsidRPr="000A3CC8">
              <w:rPr>
                <w:lang w:val="en-GB"/>
              </w:rPr>
              <w:fldChar w:fldCharType="end"/>
            </w:r>
          </w:p>
        </w:tc>
      </w:tr>
      <w:tr w:rsidR="000F21BD" w:rsidRPr="000A3CC8"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0A3CC8" w:rsidRDefault="00531FA4" w:rsidP="00733831">
            <w:pPr>
              <w:contextualSpacing/>
              <w:rPr>
                <w:i/>
                <w:iCs/>
                <w:color w:val="000000"/>
              </w:rPr>
            </w:pPr>
            <w:r w:rsidRPr="000A3CC8">
              <w:rPr>
                <w:i/>
                <w:iCs/>
                <w:color w:val="000000"/>
              </w:rPr>
              <w:t>Rachycentron canadum</w:t>
            </w:r>
          </w:p>
        </w:tc>
        <w:tc>
          <w:tcPr>
            <w:tcW w:w="0" w:type="auto"/>
          </w:tcPr>
          <w:p w14:paraId="0AFB3F97" w14:textId="09100678"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Cobia</w:t>
            </w:r>
          </w:p>
        </w:tc>
        <w:tc>
          <w:tcPr>
            <w:tcW w:w="0" w:type="auto"/>
          </w:tcPr>
          <w:p w14:paraId="76CC9575" w14:textId="1203AF54"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r w:rsidR="001174A0" w:rsidRPr="001174A0">
              <w:rPr>
                <w:lang w:val="en-GB"/>
              </w:rPr>
              <w:t>, C</w:t>
            </w:r>
          </w:p>
        </w:tc>
        <w:tc>
          <w:tcPr>
            <w:tcW w:w="0" w:type="auto"/>
          </w:tcPr>
          <w:p w14:paraId="218E9B52" w14:textId="697CB6E5"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(Rachycentron canadum)","volume":"426-427","author":[{"family":"Sun","given":"Lihua"},{"family":"Chen","given":"Haoru"}],"issued":{"date-parts":[["2014",4]]}}}],"schema":"https://github.com/citation-style-language/schema/raw/master/csl-citation.json"} </w:instrText>
            </w:r>
            <w:r w:rsidRPr="000A3CC8">
              <w:rPr>
                <w:lang w:val="en-GB"/>
              </w:rPr>
              <w:fldChar w:fldCharType="separate"/>
            </w:r>
            <w:r w:rsidRPr="000A3CC8">
              <w:rPr>
                <w:noProof/>
                <w:lang w:val="en-GB"/>
              </w:rPr>
              <w:t>(Sun &amp; Chen 2014)</w:t>
            </w:r>
            <w:r w:rsidRPr="000A3CC8">
              <w:rPr>
                <w:lang w:val="en-GB"/>
              </w:rPr>
              <w:fldChar w:fldCharType="end"/>
            </w:r>
          </w:p>
        </w:tc>
      </w:tr>
      <w:tr w:rsidR="000F21BD" w:rsidRPr="000A3CC8"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0A3CC8" w:rsidRDefault="00531FA4" w:rsidP="00733831">
            <w:pPr>
              <w:contextualSpacing/>
              <w:rPr>
                <w:i/>
                <w:iCs/>
              </w:rPr>
            </w:pPr>
            <w:r w:rsidRPr="000A3CC8">
              <w:rPr>
                <w:i/>
                <w:iCs/>
              </w:rPr>
              <w:t>Pelteobagrus fulvidraco</w:t>
            </w:r>
          </w:p>
        </w:tc>
        <w:tc>
          <w:tcPr>
            <w:tcW w:w="0" w:type="auto"/>
          </w:tcPr>
          <w:p w14:paraId="5106A261" w14:textId="0731F1C0"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t>Yellow catfish</w:t>
            </w:r>
          </w:p>
        </w:tc>
        <w:tc>
          <w:tcPr>
            <w:tcW w:w="0" w:type="auto"/>
          </w:tcPr>
          <w:p w14:paraId="43C5373F" w14:textId="4F9EFBF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proofErr w:type="gramStart"/>
            <w:r w:rsidR="004C66A1">
              <w:rPr>
                <w:lang w:val="en-GB"/>
              </w:rPr>
              <w:t>T</w:t>
            </w:r>
            <w:r w:rsidR="004C66A1" w:rsidRPr="004C66A1">
              <w:rPr>
                <w:vertAlign w:val="subscript"/>
                <w:lang w:val="en-GB"/>
              </w:rPr>
              <w:t>opt</w:t>
            </w:r>
            <w:r w:rsidR="00064013" w:rsidRPr="00064013">
              <w:rPr>
                <w:lang w:val="en-GB"/>
              </w:rPr>
              <w:t>,C</w:t>
            </w:r>
            <w:proofErr w:type="spellEnd"/>
            <w:proofErr w:type="gramEnd"/>
          </w:p>
        </w:tc>
        <w:tc>
          <w:tcPr>
            <w:tcW w:w="0" w:type="auto"/>
          </w:tcPr>
          <w:p w14:paraId="7FE537A3" w14:textId="623DB538"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0A3CC8">
              <w:rPr>
                <w:lang w:val="en-GB"/>
              </w:rPr>
              <w:fldChar w:fldCharType="separate"/>
            </w:r>
            <w:r w:rsidRPr="000A3CC8">
              <w:rPr>
                <w:lang w:val="en-GB"/>
              </w:rPr>
              <w:t xml:space="preserve">(Zhang </w:t>
            </w:r>
            <w:r w:rsidRPr="000A3CC8">
              <w:rPr>
                <w:i/>
                <w:iCs/>
                <w:lang w:val="en-GB"/>
              </w:rPr>
              <w:t>et al.</w:t>
            </w:r>
            <w:r w:rsidRPr="000A3CC8">
              <w:rPr>
                <w:lang w:val="en-GB"/>
              </w:rPr>
              <w:t xml:space="preserve"> 2017)</w:t>
            </w:r>
            <w:r w:rsidRPr="000A3CC8">
              <w:rPr>
                <w:lang w:val="en-GB"/>
              </w:rPr>
              <w:fldChar w:fldCharType="end"/>
            </w:r>
          </w:p>
        </w:tc>
      </w:tr>
      <w:tr w:rsidR="000F21BD" w:rsidRPr="000A3CC8"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750F8B" w:rsidRDefault="00531FA4" w:rsidP="00733831">
            <w:pPr>
              <w:contextualSpacing/>
              <w:rPr>
                <w:i/>
                <w:iCs/>
                <w:color w:val="000000"/>
              </w:rPr>
            </w:pPr>
            <w:r w:rsidRPr="00750F8B">
              <w:rPr>
                <w:i/>
                <w:iCs/>
                <w:color w:val="000000"/>
              </w:rPr>
              <w:t>Anarhichas minor</w:t>
            </w:r>
          </w:p>
        </w:tc>
        <w:tc>
          <w:tcPr>
            <w:tcW w:w="0" w:type="auto"/>
          </w:tcPr>
          <w:p w14:paraId="6A0A9154" w14:textId="41BE53C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Spotted wolffish</w:t>
            </w:r>
          </w:p>
        </w:tc>
        <w:tc>
          <w:tcPr>
            <w:tcW w:w="0" w:type="auto"/>
          </w:tcPr>
          <w:p w14:paraId="3869C1DB" w14:textId="33297EF9"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4C3EBBF6" w14:textId="7351EAC7"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Anarhichas minor","volume":"68","author":[{"family":"Imsland","given":"A. K."},{"family":"Foss","given":"A."},{"family":"Sparboe","given":"L. O."},{"family":"Sigurdsson","given":"S."}],"issued":{"date-parts":[["2006",4]]}}}],"schema":"https://github.com/citation-style-language/schema/raw/master/csl-citation.json"} </w:instrText>
            </w:r>
            <w:r w:rsidRPr="000A3CC8">
              <w:rPr>
                <w:lang w:val="en-GB"/>
              </w:rPr>
              <w:fldChar w:fldCharType="separate"/>
            </w:r>
            <w:r w:rsidRPr="000A3CC8">
              <w:rPr>
                <w:lang w:val="en-GB"/>
              </w:rPr>
              <w:t xml:space="preserve">(Imsland </w:t>
            </w:r>
            <w:r w:rsidRPr="000A3CC8">
              <w:rPr>
                <w:i/>
                <w:iCs/>
                <w:lang w:val="en-GB"/>
              </w:rPr>
              <w:t>et al.</w:t>
            </w:r>
            <w:r w:rsidRPr="000A3CC8">
              <w:rPr>
                <w:lang w:val="en-GB"/>
              </w:rPr>
              <w:t xml:space="preserve"> 2006)</w:t>
            </w:r>
            <w:r w:rsidRPr="000A3CC8">
              <w:rPr>
                <w:lang w:val="en-GB"/>
              </w:rPr>
              <w:fldChar w:fldCharType="end"/>
            </w:r>
          </w:p>
        </w:tc>
      </w:tr>
      <w:tr w:rsidR="00EF4556" w:rsidRPr="000A3CC8"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750F8B" w:rsidRDefault="009D25C5" w:rsidP="00733831">
            <w:pPr>
              <w:widowControl w:val="0"/>
              <w:tabs>
                <w:tab w:val="center" w:pos="4513"/>
              </w:tabs>
              <w:contextualSpacing/>
              <w:rPr>
                <w:i/>
                <w:iCs/>
                <w:lang w:val="en-GB"/>
              </w:rPr>
            </w:pPr>
            <w:r w:rsidRPr="00750F8B">
              <w:rPr>
                <w:i/>
                <w:iCs/>
                <w:lang w:val="en-GB"/>
              </w:rPr>
              <w:t>Oncorhynchus mykiss</w:t>
            </w:r>
          </w:p>
        </w:tc>
        <w:tc>
          <w:tcPr>
            <w:tcW w:w="0" w:type="auto"/>
          </w:tcPr>
          <w:p w14:paraId="79CC6CA8" w14:textId="5D383BD0" w:rsidR="008C386B" w:rsidRPr="000A3CC8" w:rsidRDefault="009D25C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9D25C5">
              <w:rPr>
                <w:lang w:val="en-GB"/>
              </w:rPr>
              <w:t>Rainbow trout</w:t>
            </w:r>
          </w:p>
        </w:tc>
        <w:tc>
          <w:tcPr>
            <w:tcW w:w="0" w:type="auto"/>
          </w:tcPr>
          <w:p w14:paraId="308CD3EF" w14:textId="615560D8" w:rsidR="008C386B" w:rsidRPr="000A3CC8" w:rsidRDefault="0036404F"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r w:rsidR="008754AF">
              <w:rPr>
                <w:lang w:val="en-GB"/>
              </w:rPr>
              <w:t>, M</w:t>
            </w:r>
          </w:p>
        </w:tc>
        <w:tc>
          <w:tcPr>
            <w:tcW w:w="0" w:type="auto"/>
          </w:tcPr>
          <w:p w14:paraId="25AB4CB8" w14:textId="3621E944" w:rsidR="008C386B" w:rsidRPr="000A3CC8" w:rsidRDefault="00801508"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Salmo gairdneri Richardson, 1836","volume":"3","author":[{"family":"From","given":"Jon"},{"family":"Rasmussen","given":"Gorm"}],"issued":{"date-parts":[["1984"]]}}}],"schema":"https://github.com/citation-style-language/schema/raw/master/csl-citation.json"} </w:instrText>
            </w:r>
            <w:r>
              <w:rPr>
                <w:lang w:val="en-GB"/>
              </w:rPr>
              <w:fldChar w:fldCharType="separate"/>
            </w:r>
            <w:r>
              <w:rPr>
                <w:noProof/>
                <w:lang w:val="en-GB"/>
              </w:rPr>
              <w:t>(From &amp; Rasmussen 1984)</w:t>
            </w:r>
            <w:r>
              <w:rPr>
                <w:lang w:val="en-GB"/>
              </w:rPr>
              <w:fldChar w:fldCharType="end"/>
            </w:r>
          </w:p>
        </w:tc>
      </w:tr>
      <w:tr w:rsidR="00EF4556" w:rsidRPr="000A3CC8"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4E55B0" w:rsidRDefault="007064FA" w:rsidP="00733831">
            <w:pPr>
              <w:widowControl w:val="0"/>
              <w:tabs>
                <w:tab w:val="center" w:pos="4513"/>
              </w:tabs>
              <w:contextualSpacing/>
              <w:rPr>
                <w:i/>
                <w:iCs/>
                <w:lang w:val="en-GB"/>
              </w:rPr>
            </w:pPr>
            <w:proofErr w:type="spellStart"/>
            <w:r w:rsidRPr="004E55B0">
              <w:rPr>
                <w:i/>
                <w:iCs/>
                <w:lang w:val="en-GB"/>
              </w:rPr>
              <w:t>Perca</w:t>
            </w:r>
            <w:proofErr w:type="spellEnd"/>
            <w:r w:rsidRPr="004E55B0">
              <w:rPr>
                <w:i/>
                <w:iCs/>
                <w:lang w:val="en-GB"/>
              </w:rPr>
              <w:t> </w:t>
            </w:r>
            <w:proofErr w:type="spellStart"/>
            <w:r w:rsidRPr="004E55B0">
              <w:rPr>
                <w:i/>
                <w:iCs/>
                <w:lang w:val="en-GB"/>
              </w:rPr>
              <w:t>fluviatilis</w:t>
            </w:r>
            <w:proofErr w:type="spellEnd"/>
          </w:p>
        </w:tc>
        <w:tc>
          <w:tcPr>
            <w:tcW w:w="0" w:type="auto"/>
          </w:tcPr>
          <w:p w14:paraId="42C54138" w14:textId="48CD8079"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Eurasian perch</w:t>
            </w:r>
          </w:p>
        </w:tc>
        <w:tc>
          <w:tcPr>
            <w:tcW w:w="0" w:type="auto"/>
          </w:tcPr>
          <w:p w14:paraId="57C3F689" w14:textId="6EB796F8"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C</w:t>
            </w:r>
          </w:p>
        </w:tc>
        <w:tc>
          <w:tcPr>
            <w:tcW w:w="0" w:type="auto"/>
          </w:tcPr>
          <w:p w14:paraId="13D5DA23" w14:textId="77BE96D8"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fldChar w:fldCharType="begin"/>
            </w:r>
            <w:r w:rsidRPr="004E55B0">
              <w:rPr>
                <w:lang w:val="en-GB"/>
              </w:rPr>
              <w:instrText xml:space="preserve"> ADDIN ZOTERO_ITEM CSL_CITATION {"citationID":"suLNu18Q","properties":{"formattedCitation":"(Lessmark 1983)","plainCitation":"(Lessmark 1983)","noteIndex":0},"citationItems":[{"id":165,"uris":["http://zotero.org/users/6116610/items/7LCTYEID"],"uri":["http://zotero.org/users/6116610/items/7LCTYEID"],"itemData":{"id":165,"type":"article-journal","container-title":"Limnologiska Institutionen, Lunds Universitet (Sweden)","title":"Competition between perch (Perca fluviatilis) and roach (Rutilus rutilus) in south Swedish lakes","author":[{"family":"Lessmark","given":"Olof"}],"issued":{"date-parts":[["1983"]]}}}],"schema":"https://github.com/citation-style-language/schema/raw/master/csl-citation.json"} </w:instrText>
            </w:r>
            <w:r w:rsidRPr="004E55B0">
              <w:rPr>
                <w:lang w:val="en-GB"/>
              </w:rPr>
              <w:fldChar w:fldCharType="separate"/>
            </w:r>
            <w:r w:rsidRPr="004E55B0">
              <w:rPr>
                <w:noProof/>
                <w:lang w:val="en-GB"/>
              </w:rPr>
              <w:t>(Lessmark 1983)</w:t>
            </w:r>
            <w:r w:rsidRPr="004E55B0">
              <w:rPr>
                <w:lang w:val="en-GB"/>
              </w:rPr>
              <w:fldChar w:fldCharType="end"/>
            </w:r>
          </w:p>
        </w:tc>
      </w:tr>
      <w:tr w:rsidR="00EF4556" w:rsidRPr="000A3CC8"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4E55B0" w:rsidRDefault="007064FA" w:rsidP="00733831">
            <w:pPr>
              <w:widowControl w:val="0"/>
              <w:tabs>
                <w:tab w:val="center" w:pos="4513"/>
              </w:tabs>
              <w:contextualSpacing/>
              <w:rPr>
                <w:i/>
                <w:iCs/>
                <w:lang w:val="en-GB"/>
              </w:rPr>
            </w:pPr>
            <w:proofErr w:type="spellStart"/>
            <w:r w:rsidRPr="004E55B0">
              <w:rPr>
                <w:i/>
                <w:iCs/>
                <w:lang w:val="en-GB"/>
              </w:rPr>
              <w:t>Phoxinus</w:t>
            </w:r>
            <w:proofErr w:type="spellEnd"/>
            <w:r w:rsidRPr="004E55B0">
              <w:rPr>
                <w:i/>
                <w:iCs/>
                <w:lang w:val="en-GB"/>
              </w:rPr>
              <w:t xml:space="preserve"> </w:t>
            </w:r>
            <w:proofErr w:type="spellStart"/>
            <w:r w:rsidRPr="004E55B0">
              <w:rPr>
                <w:i/>
                <w:iCs/>
                <w:lang w:val="en-GB"/>
              </w:rPr>
              <w:t>phoxinus</w:t>
            </w:r>
            <w:proofErr w:type="spellEnd"/>
          </w:p>
        </w:tc>
        <w:tc>
          <w:tcPr>
            <w:tcW w:w="0" w:type="auto"/>
          </w:tcPr>
          <w:p w14:paraId="241EDFCB" w14:textId="2DECB769"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Eurasian minnow</w:t>
            </w:r>
          </w:p>
        </w:tc>
        <w:tc>
          <w:tcPr>
            <w:tcW w:w="0" w:type="auto"/>
          </w:tcPr>
          <w:p w14:paraId="0426C16E" w14:textId="69D7FF11" w:rsidR="008C386B" w:rsidRPr="004E55B0" w:rsidRDefault="00ED5EF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C</w:t>
            </w:r>
            <w:r w:rsidR="007D4355">
              <w:rPr>
                <w:lang w:val="en-GB"/>
              </w:rPr>
              <w:t>, M</w:t>
            </w:r>
          </w:p>
        </w:tc>
        <w:tc>
          <w:tcPr>
            <w:tcW w:w="0" w:type="auto"/>
          </w:tcPr>
          <w:p w14:paraId="5DD751AE" w14:textId="7AC97A66" w:rsidR="008C386B" w:rsidRPr="004E55B0" w:rsidRDefault="00ED5EF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fldChar w:fldCharType="begin"/>
            </w:r>
            <w:r w:rsidRPr="004E55B0">
              <w:rPr>
                <w:lang w:val="en-GB"/>
              </w:rPr>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Phoxinus phoxinus: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4E55B0">
              <w:rPr>
                <w:lang w:val="en-GB"/>
              </w:rPr>
              <w:fldChar w:fldCharType="separate"/>
            </w:r>
            <w:r w:rsidRPr="004E55B0">
              <w:rPr>
                <w:noProof/>
                <w:lang w:val="en-GB"/>
              </w:rPr>
              <w:t>(Cui &amp; Wootton 1988)</w:t>
            </w:r>
            <w:r w:rsidRPr="004E55B0">
              <w:rPr>
                <w:lang w:val="en-GB"/>
              </w:rPr>
              <w:fldChar w:fldCharType="end"/>
            </w:r>
          </w:p>
        </w:tc>
      </w:tr>
      <w:tr w:rsidR="00EF4556" w:rsidRPr="000A3CC8"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4E55B0" w:rsidRDefault="00750F8B" w:rsidP="00733831">
            <w:pPr>
              <w:contextualSpacing/>
              <w:rPr>
                <w:i/>
                <w:iCs/>
              </w:rPr>
            </w:pPr>
            <w:r w:rsidRPr="004E55B0">
              <w:rPr>
                <w:i/>
                <w:iCs/>
              </w:rPr>
              <w:t>Coregonus hoyi</w:t>
            </w:r>
          </w:p>
          <w:p w14:paraId="561F3528" w14:textId="77777777" w:rsidR="008C386B" w:rsidRPr="004E55B0" w:rsidRDefault="008C386B" w:rsidP="00733831">
            <w:pPr>
              <w:widowControl w:val="0"/>
              <w:tabs>
                <w:tab w:val="center" w:pos="4513"/>
              </w:tabs>
              <w:contextualSpacing/>
              <w:rPr>
                <w:i/>
                <w:iCs/>
                <w:lang w:val="en-GB"/>
              </w:rPr>
            </w:pPr>
          </w:p>
        </w:tc>
        <w:tc>
          <w:tcPr>
            <w:tcW w:w="0" w:type="auto"/>
          </w:tcPr>
          <w:p w14:paraId="29584DA9" w14:textId="77777777" w:rsidR="00750F8B" w:rsidRPr="004E55B0" w:rsidRDefault="00750F8B" w:rsidP="00733831">
            <w:pPr>
              <w:contextualSpacing/>
              <w:cnfStyle w:val="000000000000" w:firstRow="0" w:lastRow="0" w:firstColumn="0" w:lastColumn="0" w:oddVBand="0" w:evenVBand="0" w:oddHBand="0" w:evenHBand="0" w:firstRowFirstColumn="0" w:firstRowLastColumn="0" w:lastRowFirstColumn="0" w:lastRowLastColumn="0"/>
            </w:pPr>
            <w:r w:rsidRPr="004E55B0">
              <w:t>Bloater</w:t>
            </w:r>
          </w:p>
          <w:p w14:paraId="6BE5AC16" w14:textId="77777777" w:rsidR="008C386B" w:rsidRPr="004E55B0"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
        </w:tc>
        <w:tc>
          <w:tcPr>
            <w:tcW w:w="0" w:type="auto"/>
          </w:tcPr>
          <w:p w14:paraId="064727FC" w14:textId="47AC1CEF" w:rsidR="008C386B" w:rsidRPr="004E55B0" w:rsidRDefault="00750F8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C</w:t>
            </w:r>
          </w:p>
        </w:tc>
        <w:tc>
          <w:tcPr>
            <w:tcW w:w="0" w:type="auto"/>
          </w:tcPr>
          <w:p w14:paraId="72D5A9F6" w14:textId="2FAB3B0D" w:rsidR="008C386B" w:rsidRPr="004E55B0" w:rsidRDefault="00750F8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fldChar w:fldCharType="begin"/>
            </w:r>
            <w:r w:rsidR="00483BD1" w:rsidRPr="004E55B0">
              <w:rPr>
                <w:lang w:val="en-GB"/>
              </w:rPr>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4E55B0">
              <w:rPr>
                <w:lang w:val="en-GB"/>
              </w:rPr>
              <w:fldChar w:fldCharType="separate"/>
            </w:r>
            <w:r w:rsidR="00483BD1" w:rsidRPr="004E55B0">
              <w:rPr>
                <w:noProof/>
                <w:lang w:val="en-GB"/>
              </w:rPr>
              <w:t>(Binkowski &amp; Rudstam 1994)</w:t>
            </w:r>
            <w:r w:rsidRPr="004E55B0">
              <w:rPr>
                <w:lang w:val="en-GB"/>
              </w:rPr>
              <w:fldChar w:fldCharType="end"/>
            </w:r>
          </w:p>
        </w:tc>
      </w:tr>
      <w:tr w:rsidR="00EF4556" w:rsidRPr="000A3CC8"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4E55B0" w:rsidRDefault="004E55B0" w:rsidP="00733831">
            <w:pPr>
              <w:widowControl w:val="0"/>
              <w:tabs>
                <w:tab w:val="center" w:pos="4513"/>
              </w:tabs>
              <w:contextualSpacing/>
              <w:rPr>
                <w:i/>
                <w:iCs/>
                <w:lang w:val="en-GB"/>
              </w:rPr>
            </w:pPr>
            <w:proofErr w:type="spellStart"/>
            <w:r w:rsidRPr="004E55B0">
              <w:rPr>
                <w:i/>
                <w:iCs/>
                <w:lang w:val="en-GB"/>
              </w:rPr>
              <w:t>Pomoxis</w:t>
            </w:r>
            <w:proofErr w:type="spellEnd"/>
            <w:r w:rsidRPr="004E55B0">
              <w:rPr>
                <w:i/>
                <w:iCs/>
                <w:lang w:val="en-GB"/>
              </w:rPr>
              <w:t xml:space="preserve"> </w:t>
            </w:r>
            <w:proofErr w:type="spellStart"/>
            <w:r w:rsidRPr="004E55B0">
              <w:rPr>
                <w:i/>
                <w:iCs/>
                <w:lang w:val="en-GB"/>
              </w:rPr>
              <w:t>annularis</w:t>
            </w:r>
            <w:proofErr w:type="spellEnd"/>
          </w:p>
        </w:tc>
        <w:tc>
          <w:tcPr>
            <w:tcW w:w="0" w:type="auto"/>
          </w:tcPr>
          <w:p w14:paraId="75CBE104" w14:textId="71EFCF67" w:rsidR="008C386B" w:rsidRPr="004E55B0" w:rsidRDefault="004E55B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White crappie</w:t>
            </w:r>
          </w:p>
        </w:tc>
        <w:tc>
          <w:tcPr>
            <w:tcW w:w="0" w:type="auto"/>
          </w:tcPr>
          <w:p w14:paraId="2B794B36" w14:textId="05339E43" w:rsidR="008C386B" w:rsidRPr="004E55B0" w:rsidRDefault="00DA470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67472CB5" w14:textId="2A273840" w:rsidR="008C386B" w:rsidRPr="004E55B0" w:rsidRDefault="00DA470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3A7D39">
              <w:rPr>
                <w:lang w:val="en-GB"/>
              </w:rPr>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Pr>
                <w:lang w:val="en-GB"/>
              </w:rPr>
              <w:fldChar w:fldCharType="separate"/>
            </w:r>
            <w:r w:rsidR="003A7D39">
              <w:rPr>
                <w:lang w:val="en-GB"/>
              </w:rPr>
              <w:t>(Hayward &amp; Arnold 1996)</w:t>
            </w:r>
            <w:r>
              <w:rPr>
                <w:lang w:val="en-GB"/>
              </w:rPr>
              <w:fldChar w:fldCharType="end"/>
            </w:r>
          </w:p>
        </w:tc>
      </w:tr>
      <w:tr w:rsidR="00EF4556" w:rsidRPr="000A3CC8"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4E55B0" w:rsidRDefault="003A7D39" w:rsidP="00733831">
            <w:pPr>
              <w:widowControl w:val="0"/>
              <w:tabs>
                <w:tab w:val="center" w:pos="4513"/>
              </w:tabs>
              <w:contextualSpacing/>
              <w:rPr>
                <w:i/>
                <w:iCs/>
                <w:lang w:val="en-GB"/>
              </w:rPr>
            </w:pPr>
            <w:r w:rsidRPr="003A7D39">
              <w:rPr>
                <w:i/>
                <w:iCs/>
                <w:lang w:val="en-GB"/>
              </w:rPr>
              <w:t xml:space="preserve">Gambusia </w:t>
            </w:r>
            <w:proofErr w:type="spellStart"/>
            <w:r w:rsidRPr="003A7D39">
              <w:rPr>
                <w:i/>
                <w:iCs/>
                <w:lang w:val="en-GB"/>
              </w:rPr>
              <w:t>affinis</w:t>
            </w:r>
            <w:proofErr w:type="spellEnd"/>
          </w:p>
        </w:tc>
        <w:tc>
          <w:tcPr>
            <w:tcW w:w="0" w:type="auto"/>
          </w:tcPr>
          <w:p w14:paraId="52C6F654" w14:textId="6F6801DA"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A7D39">
              <w:rPr>
                <w:lang w:val="en-GB"/>
              </w:rPr>
              <w:t>Western mosquitofish</w:t>
            </w:r>
          </w:p>
        </w:tc>
        <w:tc>
          <w:tcPr>
            <w:tcW w:w="0" w:type="auto"/>
          </w:tcPr>
          <w:p w14:paraId="3FF3EBBF" w14:textId="2F902831"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0BA7E0C5" w14:textId="56D7E3D4"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Pr>
                <w:lang w:val="en-GB"/>
              </w:rPr>
              <w:fldChar w:fldCharType="separate"/>
            </w:r>
            <w:r>
              <w:rPr>
                <w:noProof/>
                <w:lang w:val="en-GB"/>
              </w:rPr>
              <w:t>(Chipps &amp; Wahl 2004)</w:t>
            </w:r>
            <w:r>
              <w:rPr>
                <w:lang w:val="en-GB"/>
              </w:rPr>
              <w:fldChar w:fldCharType="end"/>
            </w:r>
          </w:p>
        </w:tc>
      </w:tr>
      <w:tr w:rsidR="00EF4556" w:rsidRPr="000A3CC8"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4E55B0" w:rsidRDefault="003A7D39" w:rsidP="00733831">
            <w:pPr>
              <w:widowControl w:val="0"/>
              <w:tabs>
                <w:tab w:val="center" w:pos="4513"/>
              </w:tabs>
              <w:contextualSpacing/>
              <w:rPr>
                <w:i/>
                <w:iCs/>
                <w:lang w:val="en-GB"/>
              </w:rPr>
            </w:pPr>
            <w:proofErr w:type="spellStart"/>
            <w:r w:rsidRPr="003A7D39">
              <w:rPr>
                <w:i/>
                <w:iCs/>
                <w:lang w:val="en-GB"/>
              </w:rPr>
              <w:t>Morone</w:t>
            </w:r>
            <w:proofErr w:type="spellEnd"/>
            <w:r w:rsidRPr="003A7D39">
              <w:rPr>
                <w:i/>
                <w:iCs/>
                <w:lang w:val="en-GB"/>
              </w:rPr>
              <w:t xml:space="preserve"> saxatilis</w:t>
            </w:r>
          </w:p>
        </w:tc>
        <w:tc>
          <w:tcPr>
            <w:tcW w:w="0" w:type="auto"/>
          </w:tcPr>
          <w:p w14:paraId="28C148B8" w14:textId="59B99AD8"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A7D39">
              <w:rPr>
                <w:lang w:val="en-GB"/>
              </w:rPr>
              <w:t>Striped bass</w:t>
            </w:r>
          </w:p>
        </w:tc>
        <w:tc>
          <w:tcPr>
            <w:tcW w:w="0" w:type="auto"/>
          </w:tcPr>
          <w:p w14:paraId="192B7BDA" w14:textId="0B58F8B6"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343B1444" w14:textId="2EF0E064"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Pr>
                <w:lang w:val="en-GB"/>
              </w:rPr>
              <w:fldChar w:fldCharType="separate"/>
            </w:r>
            <w:r w:rsidRPr="003A7D39">
              <w:rPr>
                <w:lang w:val="en-GB"/>
              </w:rPr>
              <w:t xml:space="preserve">(Duston </w:t>
            </w:r>
            <w:r w:rsidRPr="003A7D39">
              <w:rPr>
                <w:i/>
                <w:iCs/>
                <w:lang w:val="en-GB"/>
              </w:rPr>
              <w:t>et al.</w:t>
            </w:r>
            <w:r w:rsidRPr="003A7D39">
              <w:rPr>
                <w:lang w:val="en-GB"/>
              </w:rPr>
              <w:t xml:space="preserve"> 2004)</w:t>
            </w:r>
            <w:r>
              <w:rPr>
                <w:lang w:val="en-GB"/>
              </w:rPr>
              <w:fldChar w:fldCharType="end"/>
            </w:r>
          </w:p>
        </w:tc>
      </w:tr>
      <w:tr w:rsidR="00EF4556" w:rsidRPr="000A3CC8"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4E55B0" w:rsidRDefault="003A7D39" w:rsidP="00733831">
            <w:pPr>
              <w:widowControl w:val="0"/>
              <w:tabs>
                <w:tab w:val="center" w:pos="4513"/>
              </w:tabs>
              <w:contextualSpacing/>
              <w:rPr>
                <w:i/>
                <w:iCs/>
                <w:lang w:val="en-GB"/>
              </w:rPr>
            </w:pPr>
            <w:r w:rsidRPr="003A7D39">
              <w:rPr>
                <w:i/>
                <w:iCs/>
                <w:lang w:val="en-GB"/>
              </w:rPr>
              <w:t>Salvelinus fontinalis</w:t>
            </w:r>
          </w:p>
        </w:tc>
        <w:tc>
          <w:tcPr>
            <w:tcW w:w="0" w:type="auto"/>
          </w:tcPr>
          <w:p w14:paraId="6143C0B4" w14:textId="48B18CEB"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A7D39">
              <w:rPr>
                <w:lang w:val="en-GB"/>
              </w:rPr>
              <w:t>Brook trout</w:t>
            </w:r>
          </w:p>
        </w:tc>
        <w:tc>
          <w:tcPr>
            <w:tcW w:w="0" w:type="auto"/>
          </w:tcPr>
          <w:p w14:paraId="750271CD" w14:textId="37E98C53"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r w:rsidR="00CE4F14">
              <w:rPr>
                <w:lang w:val="en-GB"/>
              </w:rPr>
              <w:t>, M</w:t>
            </w:r>
          </w:p>
        </w:tc>
        <w:tc>
          <w:tcPr>
            <w:tcW w:w="0" w:type="auto"/>
          </w:tcPr>
          <w:p w14:paraId="79D4B497" w14:textId="0E2C68CD" w:rsidR="008C386B" w:rsidRPr="004E55B0" w:rsidRDefault="00844B2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Pr>
                <w:lang w:val="en-GB"/>
              </w:rPr>
              <w:fldChar w:fldCharType="separate"/>
            </w:r>
            <w:r>
              <w:rPr>
                <w:noProof/>
                <w:lang w:val="en-GB"/>
              </w:rPr>
              <w:t>(Baldwin 1957)</w:t>
            </w:r>
            <w:r>
              <w:rPr>
                <w:lang w:val="en-GB"/>
              </w:rPr>
              <w:fldChar w:fldCharType="end"/>
            </w:r>
            <w:r w:rsidR="00531185">
              <w:rPr>
                <w:lang w:val="en-GB"/>
              </w:rPr>
              <w:t xml:space="preserve"> </w:t>
            </w:r>
            <w:r w:rsidR="00531185">
              <w:rPr>
                <w:lang w:val="en-GB"/>
              </w:rPr>
              <w:fldChar w:fldCharType="begin"/>
            </w:r>
            <w:r w:rsidR="00A104C1">
              <w:rPr>
                <w:lang w:val="en-GB"/>
              </w:rPr>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Pr>
                <w:lang w:val="en-GB"/>
              </w:rPr>
              <w:fldChar w:fldCharType="separate"/>
            </w:r>
            <w:r w:rsidR="00531185">
              <w:rPr>
                <w:noProof/>
                <w:lang w:val="en-GB"/>
              </w:rPr>
              <w:t>(Beamish 1964)</w:t>
            </w:r>
            <w:r w:rsidR="00531185">
              <w:rPr>
                <w:lang w:val="en-GB"/>
              </w:rPr>
              <w:fldChar w:fldCharType="end"/>
            </w:r>
          </w:p>
        </w:tc>
      </w:tr>
      <w:tr w:rsidR="00EF4556" w:rsidRPr="000A3CC8"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4E55B0" w:rsidRDefault="00B05DD3" w:rsidP="00733831">
            <w:pPr>
              <w:widowControl w:val="0"/>
              <w:tabs>
                <w:tab w:val="center" w:pos="4513"/>
              </w:tabs>
              <w:contextualSpacing/>
              <w:rPr>
                <w:i/>
                <w:iCs/>
                <w:lang w:val="en-GB"/>
              </w:rPr>
            </w:pPr>
            <w:r w:rsidRPr="00B05DD3">
              <w:rPr>
                <w:i/>
                <w:iCs/>
                <w:lang w:val="en-GB"/>
              </w:rPr>
              <w:t xml:space="preserve">Leuciscus </w:t>
            </w:r>
            <w:proofErr w:type="spellStart"/>
            <w:r w:rsidRPr="00B05DD3">
              <w:rPr>
                <w:i/>
                <w:iCs/>
                <w:lang w:val="en-GB"/>
              </w:rPr>
              <w:t>leuciscus</w:t>
            </w:r>
            <w:proofErr w:type="spellEnd"/>
          </w:p>
        </w:tc>
        <w:tc>
          <w:tcPr>
            <w:tcW w:w="0" w:type="auto"/>
          </w:tcPr>
          <w:p w14:paraId="07A28FA6" w14:textId="79DF13BD" w:rsidR="008C386B" w:rsidRPr="004E55B0" w:rsidRDefault="00B05DD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DD3">
              <w:rPr>
                <w:lang w:val="en-GB"/>
              </w:rPr>
              <w:t>Dace</w:t>
            </w:r>
          </w:p>
        </w:tc>
        <w:tc>
          <w:tcPr>
            <w:tcW w:w="0" w:type="auto"/>
          </w:tcPr>
          <w:p w14:paraId="79AD1B95" w14:textId="68CB3E6B" w:rsidR="008C386B" w:rsidRPr="004E55B0" w:rsidRDefault="00B05DD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010815C6" w14:textId="4648B7EF"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Pr>
                <w:lang w:val="en-GB"/>
              </w:rPr>
              <w:fldChar w:fldCharType="separate"/>
            </w:r>
            <w:r>
              <w:rPr>
                <w:noProof/>
                <w:lang w:val="en-GB"/>
              </w:rPr>
              <w:t>(Marmulla &amp; Rosch 1990)</w:t>
            </w:r>
            <w:r>
              <w:rPr>
                <w:lang w:val="en-GB"/>
              </w:rPr>
              <w:fldChar w:fldCharType="end"/>
            </w:r>
          </w:p>
        </w:tc>
      </w:tr>
      <w:tr w:rsidR="00EF4556" w:rsidRPr="000A3CC8"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4E55B0" w:rsidRDefault="002F5421" w:rsidP="00733831">
            <w:pPr>
              <w:widowControl w:val="0"/>
              <w:tabs>
                <w:tab w:val="center" w:pos="4513"/>
              </w:tabs>
              <w:contextualSpacing/>
              <w:rPr>
                <w:i/>
                <w:iCs/>
                <w:lang w:val="en-GB"/>
              </w:rPr>
            </w:pPr>
            <w:r w:rsidRPr="002F5421">
              <w:rPr>
                <w:i/>
                <w:iCs/>
                <w:lang w:val="en-GB"/>
              </w:rPr>
              <w:t xml:space="preserve">Lepomis </w:t>
            </w:r>
            <w:proofErr w:type="spellStart"/>
            <w:r w:rsidRPr="002F5421">
              <w:rPr>
                <w:i/>
                <w:iCs/>
                <w:lang w:val="en-GB"/>
              </w:rPr>
              <w:t>microlophus</w:t>
            </w:r>
            <w:proofErr w:type="spellEnd"/>
          </w:p>
        </w:tc>
        <w:tc>
          <w:tcPr>
            <w:tcW w:w="0" w:type="auto"/>
          </w:tcPr>
          <w:p w14:paraId="3F00B685" w14:textId="3CB232F0"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F5421">
              <w:rPr>
                <w:lang w:val="en-GB"/>
              </w:rPr>
              <w:t>Redear</w:t>
            </w:r>
            <w:proofErr w:type="spellEnd"/>
            <w:r w:rsidRPr="002F5421">
              <w:rPr>
                <w:lang w:val="en-GB"/>
              </w:rPr>
              <w:t xml:space="preserve"> sunfish</w:t>
            </w:r>
          </w:p>
        </w:tc>
        <w:tc>
          <w:tcPr>
            <w:tcW w:w="0" w:type="auto"/>
          </w:tcPr>
          <w:p w14:paraId="59977ED7" w14:textId="06835C89"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23E9F0DC" w14:textId="79F696F2"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Lepomis microlophus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Pr>
                <w:lang w:val="en-GB"/>
              </w:rPr>
              <w:fldChar w:fldCharType="separate"/>
            </w:r>
            <w:r w:rsidRPr="002F6002">
              <w:rPr>
                <w:lang w:val="en-GB"/>
              </w:rPr>
              <w:t xml:space="preserve">(Wang </w:t>
            </w:r>
            <w:r w:rsidRPr="002F6002">
              <w:rPr>
                <w:i/>
                <w:iCs/>
                <w:lang w:val="en-GB"/>
              </w:rPr>
              <w:t>et al.</w:t>
            </w:r>
            <w:r w:rsidRPr="002F6002">
              <w:rPr>
                <w:lang w:val="en-GB"/>
              </w:rPr>
              <w:t xml:space="preserve"> 2003)</w:t>
            </w:r>
            <w:r>
              <w:rPr>
                <w:lang w:val="en-GB"/>
              </w:rPr>
              <w:fldChar w:fldCharType="end"/>
            </w:r>
          </w:p>
        </w:tc>
      </w:tr>
      <w:tr w:rsidR="00EF4556" w:rsidRPr="00F73A7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4E55B0" w:rsidRDefault="002F6002" w:rsidP="00733831">
            <w:pPr>
              <w:widowControl w:val="0"/>
              <w:tabs>
                <w:tab w:val="center" w:pos="4513"/>
              </w:tabs>
              <w:contextualSpacing/>
              <w:rPr>
                <w:i/>
                <w:iCs/>
                <w:lang w:val="en-GB"/>
              </w:rPr>
            </w:pPr>
            <w:proofErr w:type="spellStart"/>
            <w:r w:rsidRPr="002F6002">
              <w:rPr>
                <w:i/>
                <w:iCs/>
                <w:lang w:val="en-GB"/>
              </w:rPr>
              <w:t>Channa</w:t>
            </w:r>
            <w:proofErr w:type="spellEnd"/>
            <w:r w:rsidRPr="002F6002">
              <w:rPr>
                <w:i/>
                <w:iCs/>
                <w:lang w:val="en-GB"/>
              </w:rPr>
              <w:t> argus</w:t>
            </w:r>
          </w:p>
        </w:tc>
        <w:tc>
          <w:tcPr>
            <w:tcW w:w="0" w:type="auto"/>
          </w:tcPr>
          <w:p w14:paraId="18A1975A" w14:textId="79E4C34E"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F6002">
              <w:rPr>
                <w:lang w:val="en-GB"/>
              </w:rPr>
              <w:t>Chineese</w:t>
            </w:r>
            <w:proofErr w:type="spellEnd"/>
            <w:r w:rsidRPr="002F6002">
              <w:rPr>
                <w:lang w:val="en-GB"/>
              </w:rPr>
              <w:t xml:space="preserve"> snakehead</w:t>
            </w:r>
          </w:p>
        </w:tc>
        <w:tc>
          <w:tcPr>
            <w:tcW w:w="0" w:type="auto"/>
          </w:tcPr>
          <w:p w14:paraId="606479CD" w14:textId="370061D9"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r w:rsidR="001C7BA5">
              <w:rPr>
                <w:lang w:val="en-GB"/>
              </w:rPr>
              <w:t>, M</w:t>
            </w:r>
          </w:p>
        </w:tc>
        <w:tc>
          <w:tcPr>
            <w:tcW w:w="0" w:type="auto"/>
          </w:tcPr>
          <w:p w14:paraId="6801C874" w14:textId="77777777" w:rsidR="008C386B" w:rsidRPr="00F73A7D" w:rsidRDefault="00037B3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Pr>
                <w:lang w:val="en-GB"/>
              </w:rPr>
              <w:fldChar w:fldCharType="begin"/>
            </w:r>
            <w:r w:rsidRPr="00F73A7D">
              <w:rPr>
                <w:lang w:val="sv-SE"/>
              </w:rPr>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Pr>
                <w:lang w:val="en-GB"/>
              </w:rPr>
              <w:fldChar w:fldCharType="separate"/>
            </w:r>
            <w:r w:rsidRPr="00F73A7D">
              <w:rPr>
                <w:lang w:val="sv-SE"/>
              </w:rPr>
              <w:t xml:space="preserve">(Liu </w:t>
            </w:r>
            <w:r w:rsidRPr="00F73A7D">
              <w:rPr>
                <w:i/>
                <w:iCs/>
                <w:lang w:val="sv-SE"/>
              </w:rPr>
              <w:t>et al.</w:t>
            </w:r>
            <w:r w:rsidRPr="00F73A7D">
              <w:rPr>
                <w:lang w:val="sv-SE"/>
              </w:rPr>
              <w:t xml:space="preserve"> 1998)</w:t>
            </w:r>
            <w:r>
              <w:rPr>
                <w:lang w:val="en-GB"/>
              </w:rPr>
              <w:fldChar w:fldCharType="end"/>
            </w:r>
          </w:p>
          <w:p w14:paraId="09A18B5D" w14:textId="3E6EBDB2" w:rsidR="002210A0" w:rsidRPr="00F73A7D" w:rsidRDefault="00B2124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Pr>
                <w:lang w:val="en-GB"/>
              </w:rPr>
              <w:fldChar w:fldCharType="begin"/>
            </w:r>
            <w:r w:rsidRPr="00F73A7D">
              <w:rPr>
                <w:lang w:val="sv-SE"/>
              </w:rPr>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w:instrText>
            </w:r>
            <w:r>
              <w:rPr>
                <w:lang w:val="en-GB"/>
              </w:rPr>
              <w:instrText>ﬁ</w:instrText>
            </w:r>
            <w:r w:rsidRPr="00F73A7D">
              <w:rPr>
                <w:lang w:val="sv-SE"/>
              </w:rPr>
              <w:instrText xml:space="preserve">sh Siniperca chuatsi weighing 42.1 – 510.2 g and Chinese snakehead Channa argus weighing 41.5–510.3 g at 10, 15, 20, 25, 30 and 35°C. Heat increment of feeding was measured in mandarin </w:instrText>
            </w:r>
            <w:r>
              <w:rPr>
                <w:lang w:val="en-GB"/>
              </w:rPr>
              <w:instrText>ﬁ</w:instrText>
            </w:r>
            <w:r w:rsidRPr="00F73A7D">
              <w:rPr>
                <w:lang w:val="sv-SE"/>
              </w:rPr>
              <w:instrText xml:space="preserve">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w:instrText>
            </w:r>
            <w:r>
              <w:rPr>
                <w:lang w:val="en-GB"/>
              </w:rPr>
              <w:instrText>ﬁ</w:instrText>
            </w:r>
            <w:r w:rsidRPr="00F73A7D">
              <w:rPr>
                <w:lang w:val="sv-SE"/>
              </w:rPr>
              <w:instrText xml:space="preserve">sh and 2.10 in snakehead (PB0.05), indicating that resting metabolism in snakehead increased with temperature at a faster rate than in mandarin </w:instrText>
            </w:r>
            <w:r>
              <w:rPr>
                <w:lang w:val="en-GB"/>
              </w:rPr>
              <w:instrText>ﬁ</w:instrText>
            </w:r>
            <w:r w:rsidRPr="00F73A7D">
              <w:rPr>
                <w:lang w:val="sv-SE"/>
              </w:rPr>
              <w:instrText xml:space="preserve">sh. Multiple regression models were used to describe the effects of body weight (W, g) and temperature (T, °C) on the resting metabolism (Rs, mg O2/h): ln Rs = − 5.343 + 0.772 ln W + 1.387 ln T for the mandarin </w:instrText>
            </w:r>
            <w:r>
              <w:rPr>
                <w:lang w:val="en-GB"/>
              </w:rPr>
              <w:instrText>ﬁ</w:instrText>
            </w:r>
            <w:r w:rsidRPr="00F73A7D">
              <w:rPr>
                <w:lang w:val="sv-SE"/>
              </w:rPr>
              <w:instrText xml:space="preserve">sh and ln Rs = − 7.863 + 0.801 ln W + 2.104 ln T for the Chinese snakehead. The proportion of food energy channelled to heat increment was 8.7% in mandarin </w:instrText>
            </w:r>
            <w:r>
              <w:rPr>
                <w:lang w:val="en-GB"/>
              </w:rPr>
              <w:instrText>ﬁ</w:instrText>
            </w:r>
            <w:r w:rsidRPr="00F73A7D">
              <w:rPr>
                <w:lang w:val="sv-SE"/>
              </w:rPr>
              <w:instrText xml:space="preserve">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Pr>
                <w:lang w:val="en-GB"/>
              </w:rPr>
              <w:fldChar w:fldCharType="separate"/>
            </w:r>
            <w:r w:rsidRPr="00F73A7D">
              <w:rPr>
                <w:lang w:val="sv-SE"/>
              </w:rPr>
              <w:t xml:space="preserve">(Liu </w:t>
            </w:r>
            <w:r w:rsidRPr="00F73A7D">
              <w:rPr>
                <w:i/>
                <w:iCs/>
                <w:lang w:val="sv-SE"/>
              </w:rPr>
              <w:t>et al.</w:t>
            </w:r>
            <w:r w:rsidRPr="00F73A7D">
              <w:rPr>
                <w:lang w:val="sv-SE"/>
              </w:rPr>
              <w:t xml:space="preserve"> 2000)</w:t>
            </w:r>
            <w:r>
              <w:rPr>
                <w:lang w:val="en-GB"/>
              </w:rPr>
              <w:fldChar w:fldCharType="end"/>
            </w:r>
          </w:p>
        </w:tc>
      </w:tr>
      <w:tr w:rsidR="00293A53" w:rsidRPr="00B21240"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2F6002" w:rsidRDefault="00293A53" w:rsidP="00733831">
            <w:pPr>
              <w:widowControl w:val="0"/>
              <w:tabs>
                <w:tab w:val="center" w:pos="4513"/>
              </w:tabs>
              <w:contextualSpacing/>
              <w:rPr>
                <w:i/>
                <w:iCs/>
                <w:lang w:val="en-GB"/>
              </w:rPr>
            </w:pPr>
            <w:proofErr w:type="spellStart"/>
            <w:r w:rsidRPr="001C7BA5">
              <w:rPr>
                <w:i/>
                <w:iCs/>
                <w:lang w:val="en-GB"/>
              </w:rPr>
              <w:lastRenderedPageBreak/>
              <w:t>Siniperca</w:t>
            </w:r>
            <w:proofErr w:type="spellEnd"/>
            <w:r w:rsidRPr="001C7BA5">
              <w:rPr>
                <w:i/>
                <w:iCs/>
                <w:lang w:val="en-GB"/>
              </w:rPr>
              <w:t xml:space="preserve"> </w:t>
            </w:r>
            <w:proofErr w:type="spellStart"/>
            <w:r w:rsidRPr="001C7BA5">
              <w:rPr>
                <w:i/>
                <w:iCs/>
                <w:lang w:val="en-GB"/>
              </w:rPr>
              <w:t>chuatsi</w:t>
            </w:r>
            <w:proofErr w:type="spellEnd"/>
          </w:p>
        </w:tc>
        <w:tc>
          <w:tcPr>
            <w:tcW w:w="0" w:type="auto"/>
          </w:tcPr>
          <w:p w14:paraId="3058E997" w14:textId="754A0127" w:rsidR="00293A53" w:rsidRPr="002F6002"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1C7BA5">
              <w:rPr>
                <w:lang w:val="en-GB"/>
              </w:rPr>
              <w:t>Mandarin fish</w:t>
            </w:r>
          </w:p>
        </w:tc>
        <w:tc>
          <w:tcPr>
            <w:tcW w:w="0" w:type="auto"/>
          </w:tcPr>
          <w:p w14:paraId="5E06126E" w14:textId="1EB0245B" w:rsidR="00293A53" w:rsidRDefault="0002546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C, </w:t>
            </w:r>
            <w:r w:rsidR="00293A53">
              <w:rPr>
                <w:lang w:val="en-GB"/>
              </w:rPr>
              <w:t>M</w:t>
            </w:r>
          </w:p>
        </w:tc>
        <w:tc>
          <w:tcPr>
            <w:tcW w:w="0" w:type="auto"/>
          </w:tcPr>
          <w:p w14:paraId="02BE2D08" w14:textId="156A05ED" w:rsidR="00B21240" w:rsidRPr="00B21240" w:rsidRDefault="00B2124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Pr>
                <w:lang w:val="en-GB"/>
              </w:rPr>
              <w:fldChar w:fldCharType="begin"/>
            </w:r>
            <w:r w:rsidRPr="00B21240">
              <w:rPr>
                <w:lang w:val="sv-SE"/>
              </w:rPr>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Pr>
                <w:lang w:val="en-GB"/>
              </w:rPr>
              <w:fldChar w:fldCharType="separate"/>
            </w:r>
            <w:r w:rsidRPr="00B21240">
              <w:rPr>
                <w:lang w:val="sv-SE"/>
              </w:rPr>
              <w:t xml:space="preserve">(Liu </w:t>
            </w:r>
            <w:r w:rsidRPr="00B21240">
              <w:rPr>
                <w:i/>
                <w:iCs/>
                <w:lang w:val="sv-SE"/>
              </w:rPr>
              <w:t>et al.</w:t>
            </w:r>
            <w:r w:rsidRPr="00B21240">
              <w:rPr>
                <w:lang w:val="sv-SE"/>
              </w:rPr>
              <w:t xml:space="preserve"> 1998)</w:t>
            </w:r>
            <w:r>
              <w:rPr>
                <w:lang w:val="en-GB"/>
              </w:rPr>
              <w:fldChar w:fldCharType="end"/>
            </w:r>
          </w:p>
          <w:p w14:paraId="29FDF83A" w14:textId="0B4575A0" w:rsidR="00293A53" w:rsidRPr="00B21240" w:rsidRDefault="002210A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Pr>
                <w:lang w:val="en-GB"/>
              </w:rPr>
              <w:fldChar w:fldCharType="begin"/>
            </w:r>
            <w:r w:rsidRPr="00B21240">
              <w:rPr>
                <w:lang w:val="sv-SE"/>
              </w:rPr>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w:instrText>
            </w:r>
            <w:r>
              <w:rPr>
                <w:lang w:val="en-GB"/>
              </w:rPr>
              <w:instrText>ﬁ</w:instrText>
            </w:r>
            <w:r w:rsidRPr="00B21240">
              <w:rPr>
                <w:lang w:val="sv-SE"/>
              </w:rPr>
              <w:instrText xml:space="preserve">sh Siniperca chuatsi weighing 42.1 – 510.2 g and Chinese snakehead Channa argus weighing 41.5–510.3 g at 10, 15, 20, 25, 30 and 35°C. Heat increment of feeding was measured in mandarin </w:instrText>
            </w:r>
            <w:r>
              <w:rPr>
                <w:lang w:val="en-GB"/>
              </w:rPr>
              <w:instrText>ﬁ</w:instrText>
            </w:r>
            <w:r w:rsidRPr="00B21240">
              <w:rPr>
                <w:lang w:val="sv-SE"/>
              </w:rPr>
              <w:instrText xml:space="preserve">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w:instrText>
            </w:r>
            <w:r>
              <w:rPr>
                <w:lang w:val="en-GB"/>
              </w:rPr>
              <w:instrText>ﬁ</w:instrText>
            </w:r>
            <w:r w:rsidRPr="00B21240">
              <w:rPr>
                <w:lang w:val="sv-SE"/>
              </w:rPr>
              <w:instrText xml:space="preserve">sh and 2.10 in snakehead (PB0.05), indicating that resting metabolism in snakehead increased with temperature at a faster rate than in mandarin </w:instrText>
            </w:r>
            <w:r>
              <w:rPr>
                <w:lang w:val="en-GB"/>
              </w:rPr>
              <w:instrText>ﬁ</w:instrText>
            </w:r>
            <w:r w:rsidRPr="00B21240">
              <w:rPr>
                <w:lang w:val="sv-SE"/>
              </w:rPr>
              <w:instrText xml:space="preserve">sh. Multiple regression models were used to describe the effects of body weight (W, g) and temperature (T, °C) on the resting metabolism (Rs, mg O2/h): ln Rs = − 5.343 + 0.772 ln W + 1.387 ln T for the mandarin </w:instrText>
            </w:r>
            <w:r>
              <w:rPr>
                <w:lang w:val="en-GB"/>
              </w:rPr>
              <w:instrText>ﬁ</w:instrText>
            </w:r>
            <w:r w:rsidRPr="00B21240">
              <w:rPr>
                <w:lang w:val="sv-SE"/>
              </w:rPr>
              <w:instrText xml:space="preserve">sh and ln Rs = − 7.863 + 0.801 ln W + 2.104 ln T for the Chinese snakehead. The proportion of food energy channelled to heat increment was 8.7% in mandarin </w:instrText>
            </w:r>
            <w:r>
              <w:rPr>
                <w:lang w:val="en-GB"/>
              </w:rPr>
              <w:instrText>ﬁ</w:instrText>
            </w:r>
            <w:r w:rsidRPr="00B21240">
              <w:rPr>
                <w:lang w:val="sv-SE"/>
              </w:rPr>
              <w:instrText xml:space="preserve">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Pr>
                <w:lang w:val="en-GB"/>
              </w:rPr>
              <w:fldChar w:fldCharType="separate"/>
            </w:r>
            <w:r w:rsidRPr="00B21240">
              <w:rPr>
                <w:lang w:val="sv-SE"/>
              </w:rPr>
              <w:t xml:space="preserve">(Liu </w:t>
            </w:r>
            <w:r w:rsidRPr="00B21240">
              <w:rPr>
                <w:i/>
                <w:iCs/>
                <w:lang w:val="sv-SE"/>
              </w:rPr>
              <w:t>et al.</w:t>
            </w:r>
            <w:r w:rsidRPr="00B21240">
              <w:rPr>
                <w:lang w:val="sv-SE"/>
              </w:rPr>
              <w:t xml:space="preserve"> 2000)</w:t>
            </w:r>
            <w:r>
              <w:rPr>
                <w:lang w:val="en-GB"/>
              </w:rPr>
              <w:fldChar w:fldCharType="end"/>
            </w:r>
          </w:p>
        </w:tc>
      </w:tr>
      <w:tr w:rsidR="00293A53" w:rsidRPr="000A3CC8"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4E55B0" w:rsidRDefault="00293A53" w:rsidP="00733831">
            <w:pPr>
              <w:widowControl w:val="0"/>
              <w:tabs>
                <w:tab w:val="center" w:pos="4513"/>
              </w:tabs>
              <w:contextualSpacing/>
              <w:rPr>
                <w:i/>
                <w:iCs/>
                <w:lang w:val="en-GB"/>
              </w:rPr>
            </w:pPr>
            <w:proofErr w:type="spellStart"/>
            <w:r w:rsidRPr="00037B31">
              <w:rPr>
                <w:i/>
                <w:iCs/>
                <w:lang w:val="en-GB"/>
              </w:rPr>
              <w:t>Gasterosteus</w:t>
            </w:r>
            <w:proofErr w:type="spellEnd"/>
            <w:r w:rsidRPr="00037B31">
              <w:rPr>
                <w:i/>
                <w:iCs/>
                <w:lang w:val="en-GB"/>
              </w:rPr>
              <w:t xml:space="preserve"> aculeatus</w:t>
            </w:r>
          </w:p>
        </w:tc>
        <w:tc>
          <w:tcPr>
            <w:tcW w:w="0" w:type="auto"/>
          </w:tcPr>
          <w:p w14:paraId="23B54149" w14:textId="15C88C74"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37B31">
              <w:rPr>
                <w:lang w:val="en-GB"/>
              </w:rPr>
              <w:t>Three-spined stickleback</w:t>
            </w:r>
          </w:p>
        </w:tc>
        <w:tc>
          <w:tcPr>
            <w:tcW w:w="0" w:type="auto"/>
          </w:tcPr>
          <w:p w14:paraId="31144B1D" w14:textId="3D4A70EC"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72926515" w14:textId="69F38C59"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Gasterosteus aculeatus L. and Phoxinus phoxinus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Pr>
                <w:lang w:val="en-GB"/>
              </w:rPr>
              <w:fldChar w:fldCharType="separate"/>
            </w:r>
            <w:r w:rsidRPr="00037B31">
              <w:rPr>
                <w:lang w:val="en-GB"/>
              </w:rPr>
              <w:t xml:space="preserve">(Wootton </w:t>
            </w:r>
            <w:r w:rsidRPr="00037B31">
              <w:rPr>
                <w:i/>
                <w:iCs/>
                <w:lang w:val="en-GB"/>
              </w:rPr>
              <w:t>et al.</w:t>
            </w:r>
            <w:r w:rsidRPr="00037B31">
              <w:rPr>
                <w:lang w:val="en-GB"/>
              </w:rPr>
              <w:t xml:space="preserve"> 1980)</w:t>
            </w:r>
            <w:r>
              <w:rPr>
                <w:lang w:val="en-GB"/>
              </w:rPr>
              <w:fldChar w:fldCharType="end"/>
            </w:r>
          </w:p>
        </w:tc>
      </w:tr>
      <w:tr w:rsidR="00293A53" w:rsidRPr="000A3CC8"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4E55B0" w:rsidRDefault="00293A53" w:rsidP="00733831">
            <w:pPr>
              <w:widowControl w:val="0"/>
              <w:tabs>
                <w:tab w:val="center" w:pos="4513"/>
              </w:tabs>
              <w:contextualSpacing/>
              <w:rPr>
                <w:i/>
                <w:iCs/>
                <w:lang w:val="en-GB"/>
              </w:rPr>
            </w:pPr>
            <w:r w:rsidRPr="00013BFF">
              <w:rPr>
                <w:i/>
                <w:iCs/>
                <w:lang w:val="en-GB"/>
              </w:rPr>
              <w:t>Salmo trutta</w:t>
            </w:r>
          </w:p>
        </w:tc>
        <w:tc>
          <w:tcPr>
            <w:tcW w:w="0" w:type="auto"/>
          </w:tcPr>
          <w:p w14:paraId="5341AF04" w14:textId="775EC3DA"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13BFF">
              <w:rPr>
                <w:lang w:val="en-GB"/>
              </w:rPr>
              <w:t>Brown trout</w:t>
            </w:r>
          </w:p>
        </w:tc>
        <w:tc>
          <w:tcPr>
            <w:tcW w:w="0" w:type="auto"/>
          </w:tcPr>
          <w:p w14:paraId="50DED109" w14:textId="098C8519"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0F063936" w14:textId="05CB0358"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(Salmo trutta L.) in Relation to Body Weight, Water Temperature and Ration Size","volume":"45","author":[{"family":"Elliott","given":"J. M."}],"issued":{"date-parts":[["1976",10]]}}}],"schema":"https://github.com/citation-style-language/schema/raw/master/csl-citation.json"} </w:instrText>
            </w:r>
            <w:r>
              <w:rPr>
                <w:lang w:val="en-GB"/>
              </w:rPr>
              <w:fldChar w:fldCharType="separate"/>
            </w:r>
            <w:r>
              <w:rPr>
                <w:noProof/>
                <w:lang w:val="en-GB"/>
              </w:rPr>
              <w:t>(Elliott 1976)</w:t>
            </w:r>
            <w:r>
              <w:rPr>
                <w:lang w:val="en-GB"/>
              </w:rPr>
              <w:fldChar w:fldCharType="end"/>
            </w:r>
          </w:p>
        </w:tc>
      </w:tr>
      <w:tr w:rsidR="00293A53" w:rsidRPr="000A3CC8"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0A3CC8" w:rsidRDefault="00293A53" w:rsidP="00733831">
            <w:pPr>
              <w:widowControl w:val="0"/>
              <w:tabs>
                <w:tab w:val="center" w:pos="4513"/>
              </w:tabs>
              <w:contextualSpacing/>
              <w:rPr>
                <w:i/>
                <w:iCs/>
                <w:lang w:val="en-GB"/>
              </w:rPr>
            </w:pPr>
            <w:proofErr w:type="spellStart"/>
            <w:r w:rsidRPr="006726D9">
              <w:rPr>
                <w:i/>
                <w:iCs/>
                <w:lang w:val="en-GB"/>
              </w:rPr>
              <w:t>Epinephelus</w:t>
            </w:r>
            <w:proofErr w:type="spellEnd"/>
            <w:r w:rsidRPr="006726D9">
              <w:rPr>
                <w:i/>
                <w:iCs/>
                <w:lang w:val="en-GB"/>
              </w:rPr>
              <w:t xml:space="preserve"> </w:t>
            </w:r>
            <w:proofErr w:type="spellStart"/>
            <w:r w:rsidRPr="006726D9">
              <w:rPr>
                <w:i/>
                <w:iCs/>
                <w:lang w:val="en-GB"/>
              </w:rPr>
              <w:t>coioides</w:t>
            </w:r>
            <w:proofErr w:type="spellEnd"/>
          </w:p>
        </w:tc>
        <w:tc>
          <w:tcPr>
            <w:tcW w:w="0" w:type="auto"/>
          </w:tcPr>
          <w:p w14:paraId="5E226246" w14:textId="6B0BC75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726D9">
              <w:rPr>
                <w:lang w:val="en-GB"/>
              </w:rPr>
              <w:t>Orange-spotted grouper</w:t>
            </w:r>
          </w:p>
        </w:tc>
        <w:tc>
          <w:tcPr>
            <w:tcW w:w="0" w:type="auto"/>
          </w:tcPr>
          <w:p w14:paraId="0252B014" w14:textId="37B6E66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39399E3F" w14:textId="2221E3B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{"citationID":"Djx2RB8L","properties":{"formattedCitation":"(Lin {\\i{}et al.} 2008)","plainCitation":"(Lin et al. 2008)","noteIndex":0},"citationItems":[{"id":"whvRDQkF/XkJUQVGd","uris":["http://zotero.org/users/6116610/items/TU3SMQYR"],"uri":["http://zotero.org/users/6116610/items/TU3SMQYR"],"itemData":{"id":2079,"type":"article-journal","abstract":"Effects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(Epinephelus coioides H.)","volume":"26","author":[{"family":"Lin","given":"Xiangzhi"},{"family":"Xie","given":"Shouqi"},{"family":"Su","given":"Yongquan"},{"family":"Cui","given":"Yibo"}],"issued":{"date-parts":[["2008",2]]}}}],"schema":"https://github.com/citation-style-language/schema/raw/master/csl-citation.json"} </w:instrText>
            </w:r>
            <w:r>
              <w:rPr>
                <w:lang w:val="en-GB"/>
              </w:rPr>
              <w:fldChar w:fldCharType="separate"/>
            </w:r>
            <w:r w:rsidRPr="00D26F82">
              <w:rPr>
                <w:lang w:val="en-GB"/>
              </w:rPr>
              <w:t xml:space="preserve">(Lin </w:t>
            </w:r>
            <w:r w:rsidRPr="00D26F82">
              <w:rPr>
                <w:i/>
                <w:iCs/>
                <w:lang w:val="en-GB"/>
              </w:rPr>
              <w:t>et al.</w:t>
            </w:r>
            <w:r w:rsidRPr="00D26F82">
              <w:rPr>
                <w:lang w:val="en-GB"/>
              </w:rPr>
              <w:t xml:space="preserve"> 2008)</w:t>
            </w:r>
            <w:r>
              <w:rPr>
                <w:lang w:val="en-GB"/>
              </w:rPr>
              <w:fldChar w:fldCharType="end"/>
            </w:r>
          </w:p>
        </w:tc>
      </w:tr>
      <w:tr w:rsidR="00293A53" w:rsidRPr="000A3CC8"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0A3CC8" w:rsidRDefault="00293A53" w:rsidP="00733831">
            <w:pPr>
              <w:widowControl w:val="0"/>
              <w:tabs>
                <w:tab w:val="center" w:pos="4513"/>
              </w:tabs>
              <w:contextualSpacing/>
              <w:rPr>
                <w:i/>
                <w:iCs/>
                <w:lang w:val="en-GB"/>
              </w:rPr>
            </w:pPr>
            <w:r w:rsidRPr="006042C6">
              <w:rPr>
                <w:i/>
                <w:iCs/>
                <w:lang w:val="en-GB"/>
              </w:rPr>
              <w:t xml:space="preserve">Coregonus </w:t>
            </w:r>
            <w:proofErr w:type="spellStart"/>
            <w:r w:rsidRPr="006042C6">
              <w:rPr>
                <w:i/>
                <w:iCs/>
                <w:lang w:val="en-GB"/>
              </w:rPr>
              <w:t>albula</w:t>
            </w:r>
            <w:proofErr w:type="spellEnd"/>
          </w:p>
        </w:tc>
        <w:tc>
          <w:tcPr>
            <w:tcW w:w="0" w:type="auto"/>
          </w:tcPr>
          <w:p w14:paraId="57C57CD5" w14:textId="1C99786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042C6">
              <w:rPr>
                <w:lang w:val="en-GB"/>
              </w:rPr>
              <w:t>Vendace</w:t>
            </w:r>
          </w:p>
        </w:tc>
        <w:tc>
          <w:tcPr>
            <w:tcW w:w="0" w:type="auto"/>
          </w:tcPr>
          <w:p w14:paraId="439B8571" w14:textId="2636427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405B201C" w14:textId="2B6100F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0A3CC8" w:rsidRDefault="00293A53" w:rsidP="00733831">
            <w:pPr>
              <w:widowControl w:val="0"/>
              <w:tabs>
                <w:tab w:val="center" w:pos="4513"/>
              </w:tabs>
              <w:contextualSpacing/>
              <w:rPr>
                <w:i/>
                <w:iCs/>
                <w:lang w:val="en-GB"/>
              </w:rPr>
            </w:pPr>
            <w:r w:rsidRPr="002A4B22">
              <w:rPr>
                <w:i/>
                <w:iCs/>
                <w:lang w:val="en-GB"/>
              </w:rPr>
              <w:t xml:space="preserve">Coregonus </w:t>
            </w:r>
            <w:proofErr w:type="spellStart"/>
            <w:r w:rsidRPr="002A4B22">
              <w:rPr>
                <w:i/>
                <w:iCs/>
                <w:lang w:val="en-GB"/>
              </w:rPr>
              <w:t>fontanae</w:t>
            </w:r>
            <w:proofErr w:type="spellEnd"/>
          </w:p>
        </w:tc>
        <w:tc>
          <w:tcPr>
            <w:tcW w:w="0" w:type="auto"/>
          </w:tcPr>
          <w:p w14:paraId="5E58B32A" w14:textId="59CE5CD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A4B22">
              <w:rPr>
                <w:lang w:val="en-GB"/>
              </w:rPr>
              <w:t>Stechlin</w:t>
            </w:r>
            <w:proofErr w:type="spellEnd"/>
            <w:r w:rsidRPr="002A4B22">
              <w:rPr>
                <w:lang w:val="en-GB"/>
              </w:rPr>
              <w:t xml:space="preserve"> cisco</w:t>
            </w:r>
          </w:p>
        </w:tc>
        <w:tc>
          <w:tcPr>
            <w:tcW w:w="0" w:type="auto"/>
          </w:tcPr>
          <w:p w14:paraId="5CD8DDE2" w14:textId="3925C07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06C51879" w14:textId="4455064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0A3CC8" w:rsidRDefault="00293A53" w:rsidP="00733831">
            <w:pPr>
              <w:widowControl w:val="0"/>
              <w:tabs>
                <w:tab w:val="center" w:pos="4513"/>
              </w:tabs>
              <w:contextualSpacing/>
              <w:rPr>
                <w:i/>
                <w:iCs/>
                <w:lang w:val="en-GB"/>
              </w:rPr>
            </w:pPr>
            <w:proofErr w:type="spellStart"/>
            <w:r w:rsidRPr="002A4B22">
              <w:rPr>
                <w:i/>
                <w:iCs/>
                <w:lang w:val="en-GB"/>
              </w:rPr>
              <w:t>Abramis</w:t>
            </w:r>
            <w:proofErr w:type="spellEnd"/>
            <w:r w:rsidRPr="002A4B22">
              <w:rPr>
                <w:i/>
                <w:iCs/>
                <w:lang w:val="en-GB"/>
              </w:rPr>
              <w:t xml:space="preserve"> </w:t>
            </w:r>
            <w:proofErr w:type="spellStart"/>
            <w:r w:rsidRPr="002A4B22">
              <w:rPr>
                <w:i/>
                <w:iCs/>
                <w:lang w:val="en-GB"/>
              </w:rPr>
              <w:t>brama</w:t>
            </w:r>
            <w:proofErr w:type="spellEnd"/>
          </w:p>
        </w:tc>
        <w:tc>
          <w:tcPr>
            <w:tcW w:w="0" w:type="auto"/>
          </w:tcPr>
          <w:p w14:paraId="66B2FCB7" w14:textId="1A7DCC87"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A4B22">
              <w:rPr>
                <w:lang w:val="en-GB"/>
              </w:rPr>
              <w:t>Common bream</w:t>
            </w:r>
          </w:p>
        </w:tc>
        <w:tc>
          <w:tcPr>
            <w:tcW w:w="0" w:type="auto"/>
          </w:tcPr>
          <w:p w14:paraId="7EFFE7F9" w14:textId="78567A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A733451" w14:textId="3121525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0A3CC8" w:rsidRDefault="00293A53" w:rsidP="00733831">
            <w:pPr>
              <w:widowControl w:val="0"/>
              <w:tabs>
                <w:tab w:val="center" w:pos="4513"/>
              </w:tabs>
              <w:contextualSpacing/>
              <w:rPr>
                <w:i/>
                <w:iCs/>
                <w:lang w:val="en-GB"/>
              </w:rPr>
            </w:pPr>
            <w:r w:rsidRPr="009A5FA0">
              <w:rPr>
                <w:i/>
                <w:iCs/>
                <w:lang w:val="en-GB"/>
              </w:rPr>
              <w:t xml:space="preserve">Rutilus </w:t>
            </w:r>
            <w:proofErr w:type="spellStart"/>
            <w:r w:rsidRPr="009A5FA0">
              <w:rPr>
                <w:i/>
                <w:iCs/>
                <w:lang w:val="en-GB"/>
              </w:rPr>
              <w:t>rutilus</w:t>
            </w:r>
            <w:proofErr w:type="spellEnd"/>
          </w:p>
        </w:tc>
        <w:tc>
          <w:tcPr>
            <w:tcW w:w="0" w:type="auto"/>
          </w:tcPr>
          <w:p w14:paraId="4189793B" w14:textId="573696D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9A5FA0">
              <w:rPr>
                <w:lang w:val="en-GB"/>
              </w:rPr>
              <w:t>Common roach</w:t>
            </w:r>
          </w:p>
        </w:tc>
        <w:tc>
          <w:tcPr>
            <w:tcW w:w="0" w:type="auto"/>
          </w:tcPr>
          <w:p w14:paraId="446423EC" w14:textId="6445C04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0C2E0B6" w14:textId="409DFB5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0A3CC8" w:rsidRDefault="00293A53" w:rsidP="00733831">
            <w:pPr>
              <w:widowControl w:val="0"/>
              <w:tabs>
                <w:tab w:val="center" w:pos="4513"/>
              </w:tabs>
              <w:contextualSpacing/>
              <w:rPr>
                <w:i/>
                <w:iCs/>
                <w:lang w:val="en-GB"/>
              </w:rPr>
            </w:pPr>
            <w:r w:rsidRPr="006E74EA">
              <w:rPr>
                <w:i/>
                <w:iCs/>
                <w:lang w:val="en-GB"/>
              </w:rPr>
              <w:t>Salvelinus </w:t>
            </w:r>
            <w:proofErr w:type="spellStart"/>
            <w:r w:rsidRPr="006E74EA">
              <w:rPr>
                <w:i/>
                <w:iCs/>
                <w:lang w:val="en-GB"/>
              </w:rPr>
              <w:t>confluentus</w:t>
            </w:r>
            <w:proofErr w:type="spellEnd"/>
          </w:p>
        </w:tc>
        <w:tc>
          <w:tcPr>
            <w:tcW w:w="0" w:type="auto"/>
          </w:tcPr>
          <w:p w14:paraId="65F38C8C" w14:textId="0856BD2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A84BDD">
              <w:rPr>
                <w:lang w:val="en-GB"/>
              </w:rPr>
              <w:t>Bull trout</w:t>
            </w:r>
          </w:p>
        </w:tc>
        <w:tc>
          <w:tcPr>
            <w:tcW w:w="0" w:type="auto"/>
          </w:tcPr>
          <w:p w14:paraId="5961C6F5" w14:textId="7DFEA01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71A9673" w14:textId="3473D7B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Pr>
                <w:lang w:val="en-GB"/>
              </w:rPr>
              <w:fldChar w:fldCharType="separate"/>
            </w:r>
            <w:r w:rsidRPr="008754AF">
              <w:rPr>
                <w:lang w:val="en-GB"/>
              </w:rPr>
              <w:t xml:space="preserve">(Mesa </w:t>
            </w:r>
            <w:r w:rsidRPr="008754AF">
              <w:rPr>
                <w:i/>
                <w:iCs/>
                <w:lang w:val="en-GB"/>
              </w:rPr>
              <w:t>et al.</w:t>
            </w:r>
            <w:r w:rsidRPr="008754AF">
              <w:rPr>
                <w:lang w:val="en-GB"/>
              </w:rPr>
              <w:t xml:space="preserve"> 2013)</w:t>
            </w:r>
            <w:r>
              <w:rPr>
                <w:lang w:val="en-GB"/>
              </w:rPr>
              <w:fldChar w:fldCharType="end"/>
            </w:r>
          </w:p>
        </w:tc>
      </w:tr>
      <w:tr w:rsidR="00293A53" w:rsidRPr="000A3CC8"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6E74EA" w:rsidRDefault="00293A53" w:rsidP="00733831">
            <w:pPr>
              <w:widowControl w:val="0"/>
              <w:tabs>
                <w:tab w:val="center" w:pos="4513"/>
              </w:tabs>
              <w:contextualSpacing/>
              <w:rPr>
                <w:i/>
                <w:iCs/>
                <w:lang w:val="en-GB"/>
              </w:rPr>
            </w:pPr>
            <w:r w:rsidRPr="002578EB">
              <w:rPr>
                <w:i/>
                <w:iCs/>
                <w:lang w:val="en-GB"/>
              </w:rPr>
              <w:t xml:space="preserve">Catostomus </w:t>
            </w:r>
            <w:proofErr w:type="spellStart"/>
            <w:r w:rsidRPr="002578EB">
              <w:rPr>
                <w:i/>
                <w:iCs/>
                <w:lang w:val="en-GB"/>
              </w:rPr>
              <w:t>commersonii</w:t>
            </w:r>
            <w:proofErr w:type="spellEnd"/>
          </w:p>
        </w:tc>
        <w:tc>
          <w:tcPr>
            <w:tcW w:w="0" w:type="auto"/>
          </w:tcPr>
          <w:p w14:paraId="3F34CC0A" w14:textId="68E7624D" w:rsidR="00293A53" w:rsidRPr="00A84BDD"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578EB">
              <w:rPr>
                <w:lang w:val="en-GB"/>
              </w:rPr>
              <w:t>White sucker</w:t>
            </w:r>
          </w:p>
        </w:tc>
        <w:tc>
          <w:tcPr>
            <w:tcW w:w="0" w:type="auto"/>
          </w:tcPr>
          <w:p w14:paraId="67847FBC" w14:textId="0FB31CC3"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12542E9" w14:textId="3C82BEC2"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lang w:val="en-GB"/>
              </w:rPr>
              <w:fldChar w:fldCharType="separate"/>
            </w:r>
            <w:r>
              <w:rPr>
                <w:noProof/>
                <w:lang w:val="en-GB"/>
              </w:rPr>
              <w:t>(Beamish 1964)</w:t>
            </w:r>
            <w:r>
              <w:rPr>
                <w:lang w:val="en-GB"/>
              </w:rPr>
              <w:fldChar w:fldCharType="end"/>
            </w:r>
          </w:p>
        </w:tc>
      </w:tr>
      <w:tr w:rsidR="00293A53" w:rsidRPr="000A3CC8"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2578EB" w:rsidRDefault="00293A53" w:rsidP="00733831">
            <w:pPr>
              <w:widowControl w:val="0"/>
              <w:tabs>
                <w:tab w:val="center" w:pos="4513"/>
              </w:tabs>
              <w:contextualSpacing/>
              <w:rPr>
                <w:i/>
                <w:iCs/>
                <w:lang w:val="en-GB"/>
              </w:rPr>
            </w:pPr>
            <w:r w:rsidRPr="002578EB">
              <w:rPr>
                <w:i/>
                <w:iCs/>
                <w:lang w:val="en-GB"/>
              </w:rPr>
              <w:t xml:space="preserve">Cyprinus </w:t>
            </w:r>
            <w:proofErr w:type="spellStart"/>
            <w:r w:rsidRPr="002578EB">
              <w:rPr>
                <w:i/>
                <w:iCs/>
                <w:lang w:val="en-GB"/>
              </w:rPr>
              <w:t>carpio</w:t>
            </w:r>
            <w:proofErr w:type="spellEnd"/>
          </w:p>
        </w:tc>
        <w:tc>
          <w:tcPr>
            <w:tcW w:w="0" w:type="auto"/>
          </w:tcPr>
          <w:p w14:paraId="0EF85E7C" w14:textId="794CD892" w:rsidR="00293A53" w:rsidRPr="002578EB"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578EB">
              <w:rPr>
                <w:lang w:val="en-GB"/>
              </w:rPr>
              <w:t>Common carp</w:t>
            </w:r>
          </w:p>
        </w:tc>
        <w:tc>
          <w:tcPr>
            <w:tcW w:w="0" w:type="auto"/>
          </w:tcPr>
          <w:p w14:paraId="694D775D" w14:textId="71E6B9A3"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BE90D17" w14:textId="5B20544E"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lang w:val="en-GB"/>
              </w:rPr>
              <w:fldChar w:fldCharType="separate"/>
            </w:r>
            <w:r>
              <w:rPr>
                <w:noProof/>
                <w:lang w:val="en-GB"/>
              </w:rPr>
              <w:t>(Beamish 1964)</w:t>
            </w:r>
            <w:r>
              <w:rPr>
                <w:lang w:val="en-GB"/>
              </w:rPr>
              <w:fldChar w:fldCharType="end"/>
            </w:r>
          </w:p>
        </w:tc>
      </w:tr>
      <w:tr w:rsidR="00293A53" w:rsidRPr="000A3CC8"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2578EB" w:rsidRDefault="00293A53" w:rsidP="00733831">
            <w:pPr>
              <w:widowControl w:val="0"/>
              <w:tabs>
                <w:tab w:val="center" w:pos="4513"/>
              </w:tabs>
              <w:contextualSpacing/>
              <w:rPr>
                <w:i/>
                <w:iCs/>
                <w:lang w:val="en-GB"/>
              </w:rPr>
            </w:pPr>
            <w:r w:rsidRPr="002578EB">
              <w:rPr>
                <w:i/>
                <w:iCs/>
                <w:lang w:val="en-GB"/>
              </w:rPr>
              <w:t>Ameiurus nebulosus</w:t>
            </w:r>
          </w:p>
        </w:tc>
        <w:tc>
          <w:tcPr>
            <w:tcW w:w="0" w:type="auto"/>
          </w:tcPr>
          <w:p w14:paraId="07470171" w14:textId="626F0133" w:rsidR="00293A53" w:rsidRPr="002578EB"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578EB">
              <w:rPr>
                <w:lang w:val="en-GB"/>
              </w:rPr>
              <w:t>Brown bullhead</w:t>
            </w:r>
          </w:p>
        </w:tc>
        <w:tc>
          <w:tcPr>
            <w:tcW w:w="0" w:type="auto"/>
          </w:tcPr>
          <w:p w14:paraId="4A0F073E" w14:textId="06CC945A"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D95C265" w14:textId="37EDFF9C"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lang w:val="en-GB"/>
              </w:rPr>
              <w:fldChar w:fldCharType="separate"/>
            </w:r>
            <w:r>
              <w:rPr>
                <w:noProof/>
                <w:lang w:val="en-GB"/>
              </w:rPr>
              <w:t>(Beamish 1964)</w:t>
            </w:r>
            <w:r>
              <w:rPr>
                <w:lang w:val="en-GB"/>
              </w:rPr>
              <w:fldChar w:fldCharType="end"/>
            </w:r>
          </w:p>
        </w:tc>
      </w:tr>
      <w:tr w:rsidR="00293A53" w:rsidRPr="000A3CC8"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0A3CC8" w:rsidRDefault="00293A53" w:rsidP="00733831">
            <w:pPr>
              <w:widowControl w:val="0"/>
              <w:tabs>
                <w:tab w:val="center" w:pos="4513"/>
              </w:tabs>
              <w:contextualSpacing/>
              <w:rPr>
                <w:i/>
                <w:iCs/>
                <w:lang w:val="en-GB"/>
              </w:rPr>
            </w:pPr>
            <w:proofErr w:type="spellStart"/>
            <w:r w:rsidRPr="004A7A24">
              <w:rPr>
                <w:i/>
                <w:iCs/>
                <w:lang w:val="en-GB"/>
              </w:rPr>
              <w:t>Silurus</w:t>
            </w:r>
            <w:proofErr w:type="spellEnd"/>
            <w:r w:rsidRPr="004A7A24">
              <w:rPr>
                <w:i/>
                <w:iCs/>
                <w:lang w:val="en-GB"/>
              </w:rPr>
              <w:t xml:space="preserve"> </w:t>
            </w:r>
            <w:proofErr w:type="spellStart"/>
            <w:r w:rsidRPr="004A7A24">
              <w:rPr>
                <w:i/>
                <w:iCs/>
                <w:lang w:val="en-GB"/>
              </w:rPr>
              <w:t>meridionalis</w:t>
            </w:r>
            <w:proofErr w:type="spellEnd"/>
          </w:p>
        </w:tc>
        <w:tc>
          <w:tcPr>
            <w:tcW w:w="0" w:type="auto"/>
          </w:tcPr>
          <w:p w14:paraId="4BDD44EC" w14:textId="7DE0896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A7A24">
              <w:rPr>
                <w:lang w:val="en-GB"/>
              </w:rPr>
              <w:t>Southern catfish</w:t>
            </w:r>
          </w:p>
        </w:tc>
        <w:tc>
          <w:tcPr>
            <w:tcW w:w="0" w:type="auto"/>
          </w:tcPr>
          <w:p w14:paraId="37B925B1" w14:textId="28C420B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4E7C646" w14:textId="10901B5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(Silurus meridionalis Chen). I. Resting Metabolic Rate as a Function of Body Weight and Temperature","volume":"63","author":[{"family":"Xie","given":"Xiaojun."},{"family":"Sun","given":"Ruyung."}],"issued":{"date-parts":[["1990"]]}}}],"schema":"https://github.com/citation-style-language/schema/raw/master/csl-citation.json"} </w:instrText>
            </w:r>
            <w:r>
              <w:rPr>
                <w:lang w:val="en-GB"/>
              </w:rPr>
              <w:fldChar w:fldCharType="separate"/>
            </w:r>
            <w:r>
              <w:rPr>
                <w:noProof/>
                <w:lang w:val="en-GB"/>
              </w:rPr>
              <w:t>(Xie &amp; Sun 1990)</w:t>
            </w:r>
            <w:r>
              <w:rPr>
                <w:lang w:val="en-GB"/>
              </w:rPr>
              <w:fldChar w:fldCharType="end"/>
            </w:r>
          </w:p>
        </w:tc>
      </w:tr>
      <w:tr w:rsidR="00293A53" w:rsidRPr="000A3CC8"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0A3CC8" w:rsidRDefault="00293A53" w:rsidP="00733831">
            <w:pPr>
              <w:widowControl w:val="0"/>
              <w:tabs>
                <w:tab w:val="center" w:pos="4513"/>
              </w:tabs>
              <w:contextualSpacing/>
              <w:rPr>
                <w:i/>
                <w:iCs/>
                <w:lang w:val="en-GB"/>
              </w:rPr>
            </w:pPr>
            <w:r w:rsidRPr="00596767">
              <w:rPr>
                <w:i/>
                <w:iCs/>
                <w:lang w:val="en-GB"/>
              </w:rPr>
              <w:t>Carassius auratus</w:t>
            </w:r>
          </w:p>
        </w:tc>
        <w:tc>
          <w:tcPr>
            <w:tcW w:w="0" w:type="auto"/>
          </w:tcPr>
          <w:p w14:paraId="4B12BFD5" w14:textId="75A9C68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596767">
              <w:rPr>
                <w:lang w:val="en-GB"/>
              </w:rPr>
              <w:t>Goldfish</w:t>
            </w:r>
          </w:p>
        </w:tc>
        <w:tc>
          <w:tcPr>
            <w:tcW w:w="0" w:type="auto"/>
          </w:tcPr>
          <w:p w14:paraId="4C8B03E7" w14:textId="6EEF45B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0C218CAA" w14:textId="27BE15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Carassius auratus l","title-short":"RESPIRATION OF FISHES WITH SPECIAL EMPHASIS ON STANDARD OXYGEN CONSUMPTION","volume":"42","author":[{"family":"Beamish","given":"F. W. H."},{"family":"Mookherjii","given":"P. S."}],"issued":{"date-parts":[["1964",3,1]]}}}],"schema":"https://github.com/citation-style-language/schema/raw/master/csl-citation.json"} </w:instrText>
            </w:r>
            <w:r>
              <w:rPr>
                <w:lang w:val="en-GB"/>
              </w:rPr>
              <w:fldChar w:fldCharType="separate"/>
            </w:r>
            <w:r>
              <w:rPr>
                <w:noProof/>
                <w:lang w:val="en-GB"/>
              </w:rPr>
              <w:t>(Beamish &amp; Mookherjii 1964)</w:t>
            </w:r>
            <w:r>
              <w:rPr>
                <w:lang w:val="en-GB"/>
              </w:rPr>
              <w:fldChar w:fldCharType="end"/>
            </w:r>
          </w:p>
        </w:tc>
      </w:tr>
      <w:tr w:rsidR="00293A53" w:rsidRPr="000A3CC8"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0A3CC8" w:rsidRDefault="00293A53" w:rsidP="00733831">
            <w:pPr>
              <w:widowControl w:val="0"/>
              <w:tabs>
                <w:tab w:val="center" w:pos="4513"/>
              </w:tabs>
              <w:contextualSpacing/>
              <w:rPr>
                <w:i/>
                <w:iCs/>
                <w:lang w:val="en-GB"/>
              </w:rPr>
            </w:pPr>
            <w:proofErr w:type="spellStart"/>
            <w:r w:rsidRPr="00F3071C">
              <w:rPr>
                <w:i/>
                <w:iCs/>
                <w:lang w:val="en-GB"/>
              </w:rPr>
              <w:t>Pomadasys</w:t>
            </w:r>
            <w:proofErr w:type="spellEnd"/>
            <w:r w:rsidRPr="00F3071C">
              <w:rPr>
                <w:i/>
                <w:iCs/>
                <w:lang w:val="en-GB"/>
              </w:rPr>
              <w:t xml:space="preserve"> </w:t>
            </w:r>
            <w:proofErr w:type="spellStart"/>
            <w:r w:rsidRPr="00F3071C">
              <w:rPr>
                <w:i/>
                <w:iCs/>
                <w:lang w:val="en-GB"/>
              </w:rPr>
              <w:t>commersonnii</w:t>
            </w:r>
            <w:proofErr w:type="spellEnd"/>
          </w:p>
        </w:tc>
        <w:tc>
          <w:tcPr>
            <w:tcW w:w="0" w:type="auto"/>
          </w:tcPr>
          <w:p w14:paraId="6BCFF84E" w14:textId="5AFD32F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F3071C">
              <w:rPr>
                <w:lang w:val="en-GB"/>
              </w:rPr>
              <w:t>Spotted grunter</w:t>
            </w:r>
          </w:p>
        </w:tc>
        <w:tc>
          <w:tcPr>
            <w:tcW w:w="0" w:type="auto"/>
          </w:tcPr>
          <w:p w14:paraId="2FE9CFCA" w14:textId="3B0622B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7D53A9F" w14:textId="2487B34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Pomadysis commersonni (Lacépéde, 1802)","volume":"84a","author":[{"family":"Du Perez","given":"Hein","suffix":"H."},{"family":"McLachlan","given":"Anton"},{"family":"Marais","given":"J.F.K"}],"issued":{"date-parts":[["1986"]]}}}],"schema":"https://github.com/citation-style-language/schema/raw/master/csl-citation.json"} </w:instrText>
            </w:r>
            <w:r>
              <w:rPr>
                <w:lang w:val="en-GB"/>
              </w:rPr>
              <w:fldChar w:fldCharType="separate"/>
            </w:r>
            <w:r w:rsidRPr="00357E3D">
              <w:rPr>
                <w:lang w:val="en-GB"/>
              </w:rPr>
              <w:t xml:space="preserve">(Du Perez </w:t>
            </w:r>
            <w:r w:rsidRPr="00357E3D">
              <w:rPr>
                <w:i/>
                <w:iCs/>
                <w:lang w:val="en-GB"/>
              </w:rPr>
              <w:t>et al.</w:t>
            </w:r>
            <w:r w:rsidRPr="00357E3D">
              <w:rPr>
                <w:lang w:val="en-GB"/>
              </w:rPr>
              <w:t xml:space="preserve"> 1986)</w:t>
            </w:r>
            <w:r>
              <w:rPr>
                <w:lang w:val="en-GB"/>
              </w:rPr>
              <w:fldChar w:fldCharType="end"/>
            </w:r>
          </w:p>
        </w:tc>
      </w:tr>
      <w:tr w:rsidR="00293A53" w:rsidRPr="000A3CC8"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0A3CC8" w:rsidRDefault="00293A53" w:rsidP="00733831">
            <w:pPr>
              <w:widowControl w:val="0"/>
              <w:tabs>
                <w:tab w:val="center" w:pos="4513"/>
              </w:tabs>
              <w:contextualSpacing/>
              <w:rPr>
                <w:i/>
                <w:iCs/>
                <w:lang w:val="en-GB"/>
              </w:rPr>
            </w:pPr>
            <w:r w:rsidRPr="00357E3D">
              <w:rPr>
                <w:i/>
                <w:iCs/>
                <w:lang w:val="en-GB"/>
              </w:rPr>
              <w:t>Melanogrammus aeglefinus</w:t>
            </w:r>
          </w:p>
        </w:tc>
        <w:tc>
          <w:tcPr>
            <w:tcW w:w="0" w:type="auto"/>
          </w:tcPr>
          <w:p w14:paraId="550E4E4A" w14:textId="040AE6F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57E3D">
              <w:rPr>
                <w:lang w:val="en-GB"/>
              </w:rPr>
              <w:t>Haddock</w:t>
            </w:r>
          </w:p>
        </w:tc>
        <w:tc>
          <w:tcPr>
            <w:tcW w:w="0" w:type="auto"/>
          </w:tcPr>
          <w:p w14:paraId="77A8AED7" w14:textId="04F632D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D485D14" w14:textId="645A562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Pr>
                <w:lang w:val="en-GB"/>
              </w:rPr>
              <w:fldChar w:fldCharType="separate"/>
            </w:r>
            <w:r w:rsidRPr="001A4685">
              <w:rPr>
                <w:lang w:val="en-GB"/>
              </w:rPr>
              <w:t xml:space="preserve">(Peck </w:t>
            </w:r>
            <w:r w:rsidRPr="001A4685">
              <w:rPr>
                <w:i/>
                <w:iCs/>
                <w:lang w:val="en-GB"/>
              </w:rPr>
              <w:t>et al.</w:t>
            </w:r>
            <w:r w:rsidRPr="001A4685">
              <w:rPr>
                <w:lang w:val="en-GB"/>
              </w:rPr>
              <w:t xml:space="preserve"> 2005)</w:t>
            </w:r>
            <w:r>
              <w:rPr>
                <w:lang w:val="en-GB"/>
              </w:rPr>
              <w:fldChar w:fldCharType="end"/>
            </w:r>
          </w:p>
        </w:tc>
      </w:tr>
      <w:tr w:rsidR="00293A53" w:rsidRPr="000A3CC8"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0A3CC8" w:rsidRDefault="00293A53" w:rsidP="00733831">
            <w:pPr>
              <w:widowControl w:val="0"/>
              <w:tabs>
                <w:tab w:val="center" w:pos="4513"/>
              </w:tabs>
              <w:contextualSpacing/>
              <w:rPr>
                <w:i/>
                <w:iCs/>
                <w:lang w:val="en-GB"/>
              </w:rPr>
            </w:pPr>
            <w:proofErr w:type="spellStart"/>
            <w:r w:rsidRPr="00E561B2">
              <w:rPr>
                <w:i/>
                <w:iCs/>
                <w:lang w:val="en-GB"/>
              </w:rPr>
              <w:t>Centropristis</w:t>
            </w:r>
            <w:proofErr w:type="spellEnd"/>
            <w:r w:rsidRPr="00E561B2">
              <w:rPr>
                <w:i/>
                <w:iCs/>
                <w:lang w:val="en-GB"/>
              </w:rPr>
              <w:t xml:space="preserve"> striata</w:t>
            </w:r>
          </w:p>
        </w:tc>
        <w:tc>
          <w:tcPr>
            <w:tcW w:w="0" w:type="auto"/>
          </w:tcPr>
          <w:p w14:paraId="0DD57025" w14:textId="24E4A18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E561B2">
              <w:rPr>
                <w:lang w:val="en-GB"/>
              </w:rPr>
              <w:t>Black sea bass</w:t>
            </w:r>
          </w:p>
        </w:tc>
        <w:tc>
          <w:tcPr>
            <w:tcW w:w="0" w:type="auto"/>
          </w:tcPr>
          <w:p w14:paraId="15987667" w14:textId="632B38F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502F788" w14:textId="0F49B24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(Centropristis striata)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Pr>
                <w:lang w:val="en-GB"/>
              </w:rPr>
              <w:fldChar w:fldCharType="separate"/>
            </w:r>
            <w:r w:rsidRPr="00F834A1">
              <w:rPr>
                <w:lang w:val="en-GB"/>
              </w:rPr>
              <w:t xml:space="preserve">(Slesinger </w:t>
            </w:r>
            <w:r w:rsidRPr="00F834A1">
              <w:rPr>
                <w:i/>
                <w:iCs/>
                <w:lang w:val="en-GB"/>
              </w:rPr>
              <w:t>et al.</w:t>
            </w:r>
            <w:r w:rsidRPr="00F834A1">
              <w:rPr>
                <w:lang w:val="en-GB"/>
              </w:rPr>
              <w:t xml:space="preserve"> 2019)</w:t>
            </w:r>
            <w:r>
              <w:rPr>
                <w:lang w:val="en-GB"/>
              </w:rPr>
              <w:fldChar w:fldCharType="end"/>
            </w:r>
          </w:p>
        </w:tc>
      </w:tr>
      <w:tr w:rsidR="00293A53" w:rsidRPr="000A3CC8"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0A3CC8" w:rsidRDefault="00293A53" w:rsidP="00733831">
            <w:pPr>
              <w:widowControl w:val="0"/>
              <w:tabs>
                <w:tab w:val="center" w:pos="4513"/>
              </w:tabs>
              <w:contextualSpacing/>
              <w:rPr>
                <w:i/>
                <w:iCs/>
                <w:lang w:val="en-GB"/>
              </w:rPr>
            </w:pPr>
            <w:r w:rsidRPr="009A7515">
              <w:rPr>
                <w:i/>
                <w:iCs/>
                <w:lang w:val="en-GB"/>
              </w:rPr>
              <w:t xml:space="preserve">Anguilla </w:t>
            </w:r>
            <w:proofErr w:type="spellStart"/>
            <w:r w:rsidRPr="009A7515">
              <w:rPr>
                <w:i/>
                <w:iCs/>
                <w:lang w:val="en-GB"/>
              </w:rPr>
              <w:t>anguilla</w:t>
            </w:r>
            <w:proofErr w:type="spellEnd"/>
          </w:p>
        </w:tc>
        <w:tc>
          <w:tcPr>
            <w:tcW w:w="0" w:type="auto"/>
          </w:tcPr>
          <w:p w14:paraId="2726D516" w14:textId="181F234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9A7515">
              <w:rPr>
                <w:lang w:val="en-GB"/>
              </w:rPr>
              <w:t>European eel</w:t>
            </w:r>
          </w:p>
        </w:tc>
        <w:tc>
          <w:tcPr>
            <w:tcW w:w="0" w:type="auto"/>
          </w:tcPr>
          <w:p w14:paraId="746AFEB9" w14:textId="0B151AF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47BB0388" w14:textId="73E23A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Anguilla anguilla","volume":"34","author":[{"family":"Degani","given":"G."},{"family":"Gallagher","given":"M. L."},{"family":"Meltzer","given":"A."}],"issued":{"date-parts":[["1989",1]]}}}],"schema":"https://github.com/citation-style-language/schema/raw/master/csl-citation.json"} </w:instrText>
            </w:r>
            <w:r>
              <w:rPr>
                <w:lang w:val="en-GB"/>
              </w:rPr>
              <w:fldChar w:fldCharType="separate"/>
            </w:r>
            <w:r w:rsidRPr="00E82326">
              <w:rPr>
                <w:lang w:val="en-GB"/>
              </w:rPr>
              <w:t xml:space="preserve">(Degani </w:t>
            </w:r>
            <w:r w:rsidRPr="00E82326">
              <w:rPr>
                <w:i/>
                <w:iCs/>
                <w:lang w:val="en-GB"/>
              </w:rPr>
              <w:t>et al.</w:t>
            </w:r>
            <w:r w:rsidRPr="00E82326">
              <w:rPr>
                <w:lang w:val="en-GB"/>
              </w:rPr>
              <w:t xml:space="preserve"> 1989)</w:t>
            </w:r>
            <w:r>
              <w:rPr>
                <w:lang w:val="en-GB"/>
              </w:rPr>
              <w:fldChar w:fldCharType="end"/>
            </w:r>
          </w:p>
        </w:tc>
      </w:tr>
      <w:tr w:rsidR="00293A53" w:rsidRPr="000A3CC8"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0A3CC8" w:rsidRDefault="00293A53" w:rsidP="00733831">
            <w:pPr>
              <w:widowControl w:val="0"/>
              <w:tabs>
                <w:tab w:val="center" w:pos="4513"/>
              </w:tabs>
              <w:contextualSpacing/>
              <w:rPr>
                <w:i/>
                <w:iCs/>
                <w:lang w:val="en-GB"/>
              </w:rPr>
            </w:pPr>
            <w:r w:rsidRPr="00D1540A">
              <w:rPr>
                <w:i/>
                <w:iCs/>
                <w:lang w:val="en-GB"/>
              </w:rPr>
              <w:t xml:space="preserve">Micropterus </w:t>
            </w:r>
            <w:proofErr w:type="spellStart"/>
            <w:r w:rsidRPr="00D1540A">
              <w:rPr>
                <w:i/>
                <w:iCs/>
                <w:lang w:val="en-GB"/>
              </w:rPr>
              <w:t>salmoides</w:t>
            </w:r>
            <w:proofErr w:type="spellEnd"/>
          </w:p>
        </w:tc>
        <w:tc>
          <w:tcPr>
            <w:tcW w:w="0" w:type="auto"/>
          </w:tcPr>
          <w:p w14:paraId="27A59DCE" w14:textId="750A3BB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D1540A">
              <w:rPr>
                <w:lang w:val="en-GB"/>
              </w:rPr>
              <w:t>Largemouth bass</w:t>
            </w:r>
          </w:p>
        </w:tc>
        <w:tc>
          <w:tcPr>
            <w:tcW w:w="0" w:type="auto"/>
          </w:tcPr>
          <w:p w14:paraId="55DB4FBC" w14:textId="679A51E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98EB7DC" w14:textId="6D81856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Pr>
                <w:lang w:val="en-GB"/>
              </w:rPr>
              <w:fldChar w:fldCharType="separate"/>
            </w:r>
            <w:r w:rsidRPr="00547E53">
              <w:rPr>
                <w:lang w:val="en-GB"/>
              </w:rPr>
              <w:t xml:space="preserve">(Glover </w:t>
            </w:r>
            <w:r w:rsidRPr="00547E53">
              <w:rPr>
                <w:i/>
                <w:iCs/>
                <w:lang w:val="en-GB"/>
              </w:rPr>
              <w:t>et al.</w:t>
            </w:r>
            <w:r w:rsidRPr="00547E53">
              <w:rPr>
                <w:lang w:val="en-GB"/>
              </w:rPr>
              <w:t xml:space="preserve"> 2012)</w:t>
            </w:r>
            <w:r>
              <w:rPr>
                <w:lang w:val="en-GB"/>
              </w:rPr>
              <w:fldChar w:fldCharType="end"/>
            </w:r>
          </w:p>
        </w:tc>
      </w:tr>
      <w:tr w:rsidR="00293A53" w:rsidRPr="000A3CC8"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0A3CC8" w:rsidRDefault="00293A53" w:rsidP="00733831">
            <w:pPr>
              <w:widowControl w:val="0"/>
              <w:tabs>
                <w:tab w:val="center" w:pos="4513"/>
              </w:tabs>
              <w:contextualSpacing/>
              <w:rPr>
                <w:i/>
                <w:iCs/>
                <w:lang w:val="en-GB"/>
              </w:rPr>
            </w:pPr>
            <w:proofErr w:type="spellStart"/>
            <w:r w:rsidRPr="00547E53">
              <w:rPr>
                <w:i/>
                <w:iCs/>
                <w:lang w:val="en-GB"/>
              </w:rPr>
              <w:t>Cyprinodon</w:t>
            </w:r>
            <w:proofErr w:type="spellEnd"/>
            <w:r w:rsidRPr="00547E53">
              <w:rPr>
                <w:i/>
                <w:iCs/>
                <w:lang w:val="en-GB"/>
              </w:rPr>
              <w:t xml:space="preserve"> </w:t>
            </w:r>
            <w:proofErr w:type="spellStart"/>
            <w:r w:rsidRPr="00547E53">
              <w:rPr>
                <w:i/>
                <w:iCs/>
                <w:lang w:val="en-GB"/>
              </w:rPr>
              <w:t>macularius</w:t>
            </w:r>
            <w:proofErr w:type="spellEnd"/>
          </w:p>
        </w:tc>
        <w:tc>
          <w:tcPr>
            <w:tcW w:w="0" w:type="auto"/>
          </w:tcPr>
          <w:p w14:paraId="7DC8D85B" w14:textId="719F437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547E53">
              <w:rPr>
                <w:lang w:val="en-GB"/>
              </w:rPr>
              <w:t>Desert pupfish</w:t>
            </w:r>
          </w:p>
        </w:tc>
        <w:tc>
          <w:tcPr>
            <w:tcW w:w="0" w:type="auto"/>
          </w:tcPr>
          <w:p w14:paraId="1A61DDD7" w14:textId="4CBF6FF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7883C01" w14:textId="082BC8C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Pr>
                <w:lang w:val="en-GB"/>
              </w:rPr>
              <w:fldChar w:fldCharType="separate"/>
            </w:r>
            <w:r w:rsidRPr="00124ECF">
              <w:rPr>
                <w:lang w:val="en-GB"/>
              </w:rPr>
              <w:t xml:space="preserve">(Heuton </w:t>
            </w:r>
            <w:r w:rsidRPr="00124ECF">
              <w:rPr>
                <w:i/>
                <w:iCs/>
                <w:lang w:val="en-GB"/>
              </w:rPr>
              <w:t>et al.</w:t>
            </w:r>
            <w:r w:rsidRPr="00124ECF">
              <w:rPr>
                <w:lang w:val="en-GB"/>
              </w:rPr>
              <w:t xml:space="preserve"> 2018)</w:t>
            </w:r>
            <w:r>
              <w:rPr>
                <w:lang w:val="en-GB"/>
              </w:rPr>
              <w:fldChar w:fldCharType="end"/>
            </w:r>
          </w:p>
        </w:tc>
      </w:tr>
      <w:tr w:rsidR="00293A53" w:rsidRPr="000A3CC8"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0A3CC8" w:rsidRDefault="00293A53" w:rsidP="00733831">
            <w:pPr>
              <w:widowControl w:val="0"/>
              <w:tabs>
                <w:tab w:val="center" w:pos="4513"/>
              </w:tabs>
              <w:contextualSpacing/>
              <w:rPr>
                <w:i/>
                <w:iCs/>
                <w:lang w:val="en-GB"/>
              </w:rPr>
            </w:pPr>
            <w:proofErr w:type="spellStart"/>
            <w:r w:rsidRPr="007626CD">
              <w:rPr>
                <w:i/>
                <w:iCs/>
                <w:lang w:val="en-GB"/>
              </w:rPr>
              <w:t>Micropogonias</w:t>
            </w:r>
            <w:proofErr w:type="spellEnd"/>
            <w:r w:rsidRPr="007626CD">
              <w:rPr>
                <w:i/>
                <w:iCs/>
                <w:lang w:val="en-GB"/>
              </w:rPr>
              <w:t xml:space="preserve"> undulatus</w:t>
            </w:r>
          </w:p>
        </w:tc>
        <w:tc>
          <w:tcPr>
            <w:tcW w:w="0" w:type="auto"/>
          </w:tcPr>
          <w:p w14:paraId="19CC4EEA" w14:textId="3EF5F74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7626CD">
              <w:rPr>
                <w:lang w:val="en-GB"/>
              </w:rPr>
              <w:t>Atlantic croaker</w:t>
            </w:r>
          </w:p>
        </w:tc>
        <w:tc>
          <w:tcPr>
            <w:tcW w:w="0" w:type="auto"/>
          </w:tcPr>
          <w:p w14:paraId="2CADAB05" w14:textId="1B3305E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D86B297" w14:textId="760DFD5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Pr>
                <w:lang w:val="en-GB"/>
              </w:rPr>
              <w:fldChar w:fldCharType="separate"/>
            </w:r>
            <w:r w:rsidRPr="00274D73">
              <w:rPr>
                <w:lang w:val="en-GB"/>
              </w:rPr>
              <w:t xml:space="preserve">(Horodysky </w:t>
            </w:r>
            <w:r w:rsidRPr="00274D73">
              <w:rPr>
                <w:i/>
                <w:iCs/>
                <w:lang w:val="en-GB"/>
              </w:rPr>
              <w:t>et al.</w:t>
            </w:r>
            <w:r w:rsidRPr="00274D73">
              <w:rPr>
                <w:lang w:val="en-GB"/>
              </w:rPr>
              <w:t xml:space="preserve"> 2011)</w:t>
            </w:r>
            <w:r>
              <w:rPr>
                <w:lang w:val="en-GB"/>
              </w:rPr>
              <w:fldChar w:fldCharType="end"/>
            </w:r>
          </w:p>
        </w:tc>
      </w:tr>
      <w:tr w:rsidR="004C4729" w:rsidRPr="000A3CC8"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7626CD" w:rsidRDefault="004C4729" w:rsidP="00733831">
            <w:pPr>
              <w:widowControl w:val="0"/>
              <w:tabs>
                <w:tab w:val="center" w:pos="4513"/>
              </w:tabs>
              <w:contextualSpacing/>
              <w:rPr>
                <w:i/>
                <w:iCs/>
                <w:lang w:val="en-GB"/>
              </w:rPr>
            </w:pPr>
            <w:proofErr w:type="spellStart"/>
            <w:r w:rsidRPr="004C4729">
              <w:rPr>
                <w:i/>
                <w:iCs/>
                <w:lang w:val="en-GB"/>
              </w:rPr>
              <w:t>Leiostomus</w:t>
            </w:r>
            <w:proofErr w:type="spellEnd"/>
            <w:r w:rsidRPr="004C4729">
              <w:rPr>
                <w:i/>
                <w:iCs/>
                <w:lang w:val="en-GB"/>
              </w:rPr>
              <w:t xml:space="preserve"> </w:t>
            </w:r>
            <w:proofErr w:type="spellStart"/>
            <w:r w:rsidRPr="004C4729">
              <w:rPr>
                <w:i/>
                <w:iCs/>
                <w:lang w:val="en-GB"/>
              </w:rPr>
              <w:t>xanthurus</w:t>
            </w:r>
            <w:proofErr w:type="spellEnd"/>
          </w:p>
        </w:tc>
        <w:tc>
          <w:tcPr>
            <w:tcW w:w="0" w:type="auto"/>
          </w:tcPr>
          <w:p w14:paraId="5E2BFF8F" w14:textId="2FFA6F99" w:rsidR="004C4729" w:rsidRPr="007626CD" w:rsidRDefault="004C472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C4729">
              <w:rPr>
                <w:lang w:val="en-GB"/>
              </w:rPr>
              <w:t>Spot</w:t>
            </w:r>
          </w:p>
        </w:tc>
        <w:tc>
          <w:tcPr>
            <w:tcW w:w="0" w:type="auto"/>
          </w:tcPr>
          <w:p w14:paraId="58F7FE45" w14:textId="256A1648" w:rsidR="004C4729" w:rsidRDefault="004C472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CE2776E" w14:textId="4E625AA0" w:rsidR="004C4729" w:rsidRDefault="00A6053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BF01F9">
              <w:rPr>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Pr>
                <w:lang w:val="en-GB"/>
              </w:rPr>
              <w:fldChar w:fldCharType="separate"/>
            </w:r>
            <w:r w:rsidRPr="00274D73">
              <w:rPr>
                <w:lang w:val="en-GB"/>
              </w:rPr>
              <w:t xml:space="preserve">(Horodysky </w:t>
            </w:r>
            <w:r w:rsidRPr="00274D73">
              <w:rPr>
                <w:i/>
                <w:iCs/>
                <w:lang w:val="en-GB"/>
              </w:rPr>
              <w:t>et al.</w:t>
            </w:r>
            <w:r w:rsidRPr="00274D73">
              <w:rPr>
                <w:lang w:val="en-GB"/>
              </w:rPr>
              <w:t xml:space="preserve"> 2011)</w:t>
            </w:r>
            <w:r>
              <w:rPr>
                <w:lang w:val="en-GB"/>
              </w:rPr>
              <w:fldChar w:fldCharType="end"/>
            </w:r>
          </w:p>
        </w:tc>
      </w:tr>
      <w:tr w:rsidR="00293A53" w:rsidRPr="000A3CC8"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0A3CC8" w:rsidRDefault="00293A53" w:rsidP="00733831">
            <w:pPr>
              <w:widowControl w:val="0"/>
              <w:tabs>
                <w:tab w:val="center" w:pos="4513"/>
              </w:tabs>
              <w:contextualSpacing/>
              <w:rPr>
                <w:i/>
                <w:iCs/>
                <w:lang w:val="en-GB"/>
              </w:rPr>
            </w:pPr>
            <w:proofErr w:type="spellStart"/>
            <w:r w:rsidRPr="00FB04C6">
              <w:rPr>
                <w:i/>
                <w:iCs/>
                <w:lang w:val="en-GB"/>
              </w:rPr>
              <w:t>Coreius</w:t>
            </w:r>
            <w:proofErr w:type="spellEnd"/>
            <w:r w:rsidRPr="00FB04C6">
              <w:rPr>
                <w:i/>
                <w:iCs/>
                <w:lang w:val="en-GB"/>
              </w:rPr>
              <w:t xml:space="preserve"> </w:t>
            </w:r>
            <w:proofErr w:type="spellStart"/>
            <w:r w:rsidRPr="00FB04C6">
              <w:rPr>
                <w:i/>
                <w:iCs/>
                <w:lang w:val="en-GB"/>
              </w:rPr>
              <w:t>guichenoti</w:t>
            </w:r>
            <w:proofErr w:type="spellEnd"/>
          </w:p>
        </w:tc>
        <w:tc>
          <w:tcPr>
            <w:tcW w:w="0" w:type="auto"/>
          </w:tcPr>
          <w:p w14:paraId="093D807D" w14:textId="658917B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FB04C6">
              <w:rPr>
                <w:lang w:val="en-GB"/>
              </w:rPr>
              <w:t xml:space="preserve">Largemouth bronze </w:t>
            </w:r>
            <w:proofErr w:type="spellStart"/>
            <w:r w:rsidRPr="00FB04C6">
              <w:rPr>
                <w:lang w:val="en-GB"/>
              </w:rPr>
              <w:t>gudgeon</w:t>
            </w:r>
            <w:proofErr w:type="spellEnd"/>
          </w:p>
        </w:tc>
        <w:tc>
          <w:tcPr>
            <w:tcW w:w="0" w:type="auto"/>
          </w:tcPr>
          <w:p w14:paraId="55065449" w14:textId="28FCEFE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EDC5A58" w14:textId="6A4B1EF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Coreius guichenoti","volume":"80","author":[{"family":"Luo","given":"Y P"},{"family":"Wang","given":"Q Q"}],"issued":{"date-parts":[["2012"]]}}}],"schema":"https://github.com/citation-style-language/schema/raw/master/csl-citation.json"} </w:instrText>
            </w:r>
            <w:r>
              <w:rPr>
                <w:lang w:val="en-GB"/>
              </w:rPr>
              <w:fldChar w:fldCharType="separate"/>
            </w:r>
            <w:r>
              <w:rPr>
                <w:noProof/>
                <w:lang w:val="en-GB"/>
              </w:rPr>
              <w:t>(Luo &amp; Wang 2012)</w:t>
            </w:r>
            <w:r>
              <w:rPr>
                <w:lang w:val="en-GB"/>
              </w:rPr>
              <w:fldChar w:fldCharType="end"/>
            </w:r>
          </w:p>
        </w:tc>
      </w:tr>
      <w:tr w:rsidR="00293A53" w:rsidRPr="000A3CC8"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0A3CC8" w:rsidRDefault="00293A53" w:rsidP="00733831">
            <w:pPr>
              <w:widowControl w:val="0"/>
              <w:tabs>
                <w:tab w:val="center" w:pos="4513"/>
              </w:tabs>
              <w:contextualSpacing/>
              <w:rPr>
                <w:i/>
                <w:iCs/>
                <w:lang w:val="en-GB"/>
              </w:rPr>
            </w:pPr>
            <w:r w:rsidRPr="006214D2">
              <w:rPr>
                <w:i/>
                <w:iCs/>
                <w:lang w:val="en-GB"/>
              </w:rPr>
              <w:t xml:space="preserve">Sprattus </w:t>
            </w:r>
            <w:proofErr w:type="spellStart"/>
            <w:r w:rsidRPr="006214D2">
              <w:rPr>
                <w:i/>
                <w:iCs/>
                <w:lang w:val="en-GB"/>
              </w:rPr>
              <w:t>sprattus</w:t>
            </w:r>
            <w:proofErr w:type="spellEnd"/>
          </w:p>
        </w:tc>
        <w:tc>
          <w:tcPr>
            <w:tcW w:w="0" w:type="auto"/>
          </w:tcPr>
          <w:p w14:paraId="46F40071" w14:textId="7849E56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214D2">
              <w:rPr>
                <w:lang w:val="en-GB"/>
              </w:rPr>
              <w:t>European sprat</w:t>
            </w:r>
          </w:p>
        </w:tc>
        <w:tc>
          <w:tcPr>
            <w:tcW w:w="0" w:type="auto"/>
          </w:tcPr>
          <w:p w14:paraId="133E8396" w14:textId="2B73D99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04ABAA0" w14:textId="283CC02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Sprattus sprattus L.","volume":"157","author":[{"family":"Meskendahl","given":"L."},{"family":"Herrmann","given":"J.-P."},{"family":"Temming","given":"A."}],"issued":{"date-parts":[["2010",9]]}}}],"schema":"https://github.com/citation-style-language/schema/raw/master/csl-citation.json"} </w:instrText>
            </w:r>
            <w:r>
              <w:rPr>
                <w:lang w:val="en-GB"/>
              </w:rPr>
              <w:fldChar w:fldCharType="separate"/>
            </w:r>
            <w:r w:rsidRPr="00760F32">
              <w:rPr>
                <w:lang w:val="en-GB"/>
              </w:rPr>
              <w:t xml:space="preserve">(Meskendahl </w:t>
            </w:r>
            <w:r w:rsidRPr="00760F32">
              <w:rPr>
                <w:i/>
                <w:iCs/>
                <w:lang w:val="en-GB"/>
              </w:rPr>
              <w:t>et al.</w:t>
            </w:r>
            <w:r w:rsidRPr="00760F32">
              <w:rPr>
                <w:lang w:val="en-GB"/>
              </w:rPr>
              <w:t xml:space="preserve"> 2010)</w:t>
            </w:r>
            <w:r>
              <w:rPr>
                <w:lang w:val="en-GB"/>
              </w:rPr>
              <w:fldChar w:fldCharType="end"/>
            </w:r>
          </w:p>
        </w:tc>
      </w:tr>
      <w:tr w:rsidR="00293A53" w:rsidRPr="000A3CC8"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0A3CC8" w:rsidRDefault="00293A53" w:rsidP="00733831">
            <w:pPr>
              <w:widowControl w:val="0"/>
              <w:tabs>
                <w:tab w:val="center" w:pos="4513"/>
              </w:tabs>
              <w:contextualSpacing/>
              <w:rPr>
                <w:i/>
                <w:iCs/>
                <w:lang w:val="en-GB"/>
              </w:rPr>
            </w:pPr>
            <w:proofErr w:type="spellStart"/>
            <w:r w:rsidRPr="00760F32">
              <w:rPr>
                <w:i/>
                <w:iCs/>
                <w:lang w:val="en-GB"/>
              </w:rPr>
              <w:t>Plectropomus</w:t>
            </w:r>
            <w:proofErr w:type="spellEnd"/>
            <w:r w:rsidRPr="00760F32">
              <w:rPr>
                <w:i/>
                <w:iCs/>
                <w:lang w:val="en-GB"/>
              </w:rPr>
              <w:t xml:space="preserve"> </w:t>
            </w:r>
            <w:proofErr w:type="spellStart"/>
            <w:r w:rsidRPr="00760F32">
              <w:rPr>
                <w:i/>
                <w:iCs/>
                <w:lang w:val="en-GB"/>
              </w:rPr>
              <w:t>leopardus</w:t>
            </w:r>
            <w:proofErr w:type="spellEnd"/>
          </w:p>
        </w:tc>
        <w:tc>
          <w:tcPr>
            <w:tcW w:w="0" w:type="auto"/>
          </w:tcPr>
          <w:p w14:paraId="396D0E33" w14:textId="79B2E3B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760F32">
              <w:rPr>
                <w:lang w:val="en-GB"/>
              </w:rPr>
              <w:t>Leopard coral grouper</w:t>
            </w:r>
          </w:p>
        </w:tc>
        <w:tc>
          <w:tcPr>
            <w:tcW w:w="0" w:type="auto"/>
          </w:tcPr>
          <w:p w14:paraId="52C99876" w14:textId="6F47977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AEACC66" w14:textId="2FEB6C7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Pr>
                <w:lang w:val="en-GB"/>
              </w:rPr>
              <w:fldChar w:fldCharType="separate"/>
            </w:r>
            <w:r w:rsidRPr="000F21BD">
              <w:rPr>
                <w:lang w:val="en-GB"/>
              </w:rPr>
              <w:t xml:space="preserve">(Messmer </w:t>
            </w:r>
            <w:r w:rsidRPr="000F21BD">
              <w:rPr>
                <w:i/>
                <w:iCs/>
                <w:lang w:val="en-GB"/>
              </w:rPr>
              <w:t>et al.</w:t>
            </w:r>
            <w:r w:rsidRPr="000F21BD">
              <w:rPr>
                <w:lang w:val="en-GB"/>
              </w:rPr>
              <w:t xml:space="preserve"> 2017)</w:t>
            </w:r>
            <w:r>
              <w:rPr>
                <w:lang w:val="en-GB"/>
              </w:rPr>
              <w:fldChar w:fldCharType="end"/>
            </w:r>
          </w:p>
        </w:tc>
      </w:tr>
      <w:tr w:rsidR="00293A53" w:rsidRPr="000A3CC8"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0A3CC8" w:rsidRDefault="00293A53" w:rsidP="00733831">
            <w:pPr>
              <w:widowControl w:val="0"/>
              <w:tabs>
                <w:tab w:val="center" w:pos="4513"/>
              </w:tabs>
              <w:contextualSpacing/>
              <w:rPr>
                <w:i/>
                <w:iCs/>
                <w:lang w:val="en-GB"/>
              </w:rPr>
            </w:pPr>
            <w:r w:rsidRPr="008136EC">
              <w:rPr>
                <w:i/>
                <w:iCs/>
                <w:lang w:val="en-GB"/>
              </w:rPr>
              <w:t>Galaxias maculatus</w:t>
            </w:r>
          </w:p>
        </w:tc>
        <w:tc>
          <w:tcPr>
            <w:tcW w:w="0" w:type="auto"/>
          </w:tcPr>
          <w:p w14:paraId="0878C8D9" w14:textId="4076D62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8136EC">
              <w:rPr>
                <w:lang w:val="en-GB"/>
              </w:rPr>
              <w:t>Common galaxias</w:t>
            </w:r>
          </w:p>
        </w:tc>
        <w:tc>
          <w:tcPr>
            <w:tcW w:w="0" w:type="auto"/>
          </w:tcPr>
          <w:p w14:paraId="170046C5" w14:textId="60E7A9F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00A7B309" w14:textId="4E897F0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Pr>
                <w:lang w:val="en-GB"/>
              </w:rPr>
              <w:fldChar w:fldCharType="separate"/>
            </w:r>
            <w:r w:rsidRPr="000F21BD">
              <w:rPr>
                <w:lang w:val="en-GB"/>
              </w:rPr>
              <w:t xml:space="preserve">(Milano </w:t>
            </w:r>
            <w:r w:rsidRPr="000F21BD">
              <w:rPr>
                <w:i/>
                <w:iCs/>
                <w:lang w:val="en-GB"/>
              </w:rPr>
              <w:t>et al.</w:t>
            </w:r>
            <w:r w:rsidRPr="000F21BD">
              <w:rPr>
                <w:lang w:val="en-GB"/>
              </w:rPr>
              <w:t xml:space="preserve"> 2016)</w:t>
            </w:r>
            <w:r>
              <w:rPr>
                <w:lang w:val="en-GB"/>
              </w:rPr>
              <w:fldChar w:fldCharType="end"/>
            </w:r>
          </w:p>
        </w:tc>
      </w:tr>
      <w:tr w:rsidR="00293A53" w:rsidRPr="000A3CC8"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0A3CC8" w:rsidRDefault="00293A53" w:rsidP="00733831">
            <w:pPr>
              <w:widowControl w:val="0"/>
              <w:tabs>
                <w:tab w:val="center" w:pos="4513"/>
              </w:tabs>
              <w:contextualSpacing/>
              <w:rPr>
                <w:i/>
                <w:iCs/>
                <w:lang w:val="en-GB"/>
              </w:rPr>
            </w:pPr>
            <w:proofErr w:type="spellStart"/>
            <w:r w:rsidRPr="000F21BD">
              <w:rPr>
                <w:i/>
                <w:iCs/>
                <w:lang w:val="en-GB"/>
              </w:rPr>
              <w:t>Polyodon</w:t>
            </w:r>
            <w:proofErr w:type="spellEnd"/>
            <w:r w:rsidRPr="000F21BD">
              <w:rPr>
                <w:i/>
                <w:iCs/>
                <w:lang w:val="en-GB"/>
              </w:rPr>
              <w:t xml:space="preserve"> </w:t>
            </w:r>
            <w:proofErr w:type="spellStart"/>
            <w:r w:rsidRPr="000F21BD">
              <w:rPr>
                <w:i/>
                <w:iCs/>
                <w:lang w:val="en-GB"/>
              </w:rPr>
              <w:t>spathula</w:t>
            </w:r>
            <w:proofErr w:type="spellEnd"/>
          </w:p>
        </w:tc>
        <w:tc>
          <w:tcPr>
            <w:tcW w:w="0" w:type="auto"/>
          </w:tcPr>
          <w:p w14:paraId="3E4CC61A" w14:textId="213C0AC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F21BD">
              <w:rPr>
                <w:lang w:val="en-GB"/>
              </w:rPr>
              <w:t>American paddlefish</w:t>
            </w:r>
          </w:p>
        </w:tc>
        <w:tc>
          <w:tcPr>
            <w:tcW w:w="0" w:type="auto"/>
          </w:tcPr>
          <w:p w14:paraId="15B742B9" w14:textId="127FC08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28782EF" w14:textId="03E15DA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Pr>
                <w:lang w:val="en-GB"/>
              </w:rPr>
              <w:fldChar w:fldCharType="separate"/>
            </w:r>
            <w:r w:rsidRPr="00EF4556">
              <w:rPr>
                <w:lang w:val="en-GB"/>
              </w:rPr>
              <w:t xml:space="preserve">(Patterson </w:t>
            </w:r>
            <w:r w:rsidRPr="00EF4556">
              <w:rPr>
                <w:i/>
                <w:iCs/>
                <w:lang w:val="en-GB"/>
              </w:rPr>
              <w:t>et al.</w:t>
            </w:r>
            <w:r w:rsidRPr="00EF4556">
              <w:rPr>
                <w:lang w:val="en-GB"/>
              </w:rPr>
              <w:t xml:space="preserve"> 2013)</w:t>
            </w:r>
            <w:r>
              <w:rPr>
                <w:lang w:val="en-GB"/>
              </w:rPr>
              <w:fldChar w:fldCharType="end"/>
            </w:r>
          </w:p>
        </w:tc>
      </w:tr>
      <w:tr w:rsidR="00293A53" w:rsidRPr="000A3CC8"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0A3CC8" w:rsidRDefault="00293A53" w:rsidP="00733831">
            <w:pPr>
              <w:widowControl w:val="0"/>
              <w:tabs>
                <w:tab w:val="center" w:pos="4513"/>
              </w:tabs>
              <w:contextualSpacing/>
              <w:rPr>
                <w:i/>
                <w:iCs/>
                <w:lang w:val="en-GB"/>
              </w:rPr>
            </w:pPr>
            <w:proofErr w:type="spellStart"/>
            <w:r w:rsidRPr="00EF4556">
              <w:rPr>
                <w:i/>
                <w:iCs/>
                <w:lang w:val="en-GB"/>
              </w:rPr>
              <w:t>Argyrosomus</w:t>
            </w:r>
            <w:proofErr w:type="spellEnd"/>
            <w:r w:rsidRPr="00EF4556">
              <w:rPr>
                <w:i/>
                <w:iCs/>
                <w:lang w:val="en-GB"/>
              </w:rPr>
              <w:t xml:space="preserve"> japonicus</w:t>
            </w:r>
          </w:p>
        </w:tc>
        <w:tc>
          <w:tcPr>
            <w:tcW w:w="0" w:type="auto"/>
          </w:tcPr>
          <w:p w14:paraId="3C3C5AE0" w14:textId="4D4FEA6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EF4556">
              <w:rPr>
                <w:lang w:val="en-GB"/>
              </w:rPr>
              <w:t>Mulloway</w:t>
            </w:r>
          </w:p>
        </w:tc>
        <w:tc>
          <w:tcPr>
            <w:tcW w:w="0" w:type="auto"/>
          </w:tcPr>
          <w:p w14:paraId="4CAA1176" w14:textId="0DE18E47"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36CB6AE" w14:textId="3B2EEDD6"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Argyrosomus japonicus","volume":"154","author":[{"family":"Pirozzi","given":"Igor"},{"family":"Booth","given":"Mark A."}],"issued":{"date-parts":[["2009",9]]}}}],"schema":"https://github.com/citation-style-language/schema/raw/master/csl-citation.json"} </w:instrText>
            </w:r>
            <w:r>
              <w:rPr>
                <w:lang w:val="en-GB"/>
              </w:rPr>
              <w:fldChar w:fldCharType="separate"/>
            </w:r>
            <w:r>
              <w:rPr>
                <w:noProof/>
                <w:lang w:val="en-GB"/>
              </w:rPr>
              <w:t>(Pirozzi &amp; Booth 2009)</w:t>
            </w:r>
            <w:r>
              <w:rPr>
                <w:lang w:val="en-GB"/>
              </w:rPr>
              <w:fldChar w:fldCharType="end"/>
            </w:r>
          </w:p>
        </w:tc>
      </w:tr>
      <w:tr w:rsidR="00293A53" w:rsidRPr="000A3CC8"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0A3CC8" w:rsidRDefault="00293A53" w:rsidP="00733831">
            <w:pPr>
              <w:widowControl w:val="0"/>
              <w:tabs>
                <w:tab w:val="center" w:pos="4513"/>
              </w:tabs>
              <w:contextualSpacing/>
              <w:rPr>
                <w:i/>
                <w:iCs/>
                <w:lang w:val="en-GB"/>
              </w:rPr>
            </w:pPr>
            <w:proofErr w:type="spellStart"/>
            <w:r w:rsidRPr="00C2493F">
              <w:rPr>
                <w:i/>
                <w:iCs/>
                <w:lang w:val="en-GB"/>
              </w:rPr>
              <w:t>Lythrypnus</w:t>
            </w:r>
            <w:proofErr w:type="spellEnd"/>
            <w:r w:rsidRPr="00C2493F">
              <w:rPr>
                <w:i/>
                <w:iCs/>
                <w:lang w:val="en-GB"/>
              </w:rPr>
              <w:t xml:space="preserve"> dalli</w:t>
            </w:r>
          </w:p>
        </w:tc>
        <w:tc>
          <w:tcPr>
            <w:tcW w:w="0" w:type="auto"/>
          </w:tcPr>
          <w:p w14:paraId="606BE459" w14:textId="3D81488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C2493F">
              <w:rPr>
                <w:lang w:val="en-GB"/>
              </w:rPr>
              <w:t>Bluebanded</w:t>
            </w:r>
            <w:proofErr w:type="spellEnd"/>
            <w:r w:rsidRPr="00C2493F">
              <w:rPr>
                <w:lang w:val="en-GB"/>
              </w:rPr>
              <w:t xml:space="preserve"> goby</w:t>
            </w:r>
          </w:p>
        </w:tc>
        <w:tc>
          <w:tcPr>
            <w:tcW w:w="0" w:type="auto"/>
          </w:tcPr>
          <w:p w14:paraId="305142EC" w14:textId="2DB0CB0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8812A02" w14:textId="031F01C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94528A">
              <w:rPr>
                <w:lang w:val="en-GB"/>
              </w:rPr>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(Lythrypnus dalli , Gilbert)","volume":"501","author":[{"family":"Rangel","given":"Racine E."},{"family":"Johnson","given":"Darren W."}],"issued":{"date-parts":[["2018",4]]}}}],"schema":"https://github.com/citation-style-language/schema/raw/master/csl-citation.json"} </w:instrText>
            </w:r>
            <w:r>
              <w:rPr>
                <w:lang w:val="en-GB"/>
              </w:rPr>
              <w:fldChar w:fldCharType="separate"/>
            </w:r>
            <w:r>
              <w:rPr>
                <w:noProof/>
                <w:lang w:val="en-GB"/>
              </w:rPr>
              <w:t>(Rangel &amp; Johnson 2018)</w:t>
            </w:r>
            <w:r>
              <w:rPr>
                <w:lang w:val="en-GB"/>
              </w:rPr>
              <w:fldChar w:fldCharType="end"/>
            </w:r>
          </w:p>
        </w:tc>
      </w:tr>
      <w:tr w:rsidR="00293A53" w:rsidRPr="000A3CC8"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C2493F" w:rsidRDefault="00293A53" w:rsidP="00733831">
            <w:pPr>
              <w:widowControl w:val="0"/>
              <w:tabs>
                <w:tab w:val="center" w:pos="4513"/>
              </w:tabs>
              <w:contextualSpacing/>
              <w:rPr>
                <w:i/>
                <w:iCs/>
                <w:lang w:val="en-GB"/>
              </w:rPr>
            </w:pPr>
            <w:proofErr w:type="spellStart"/>
            <w:r w:rsidRPr="00C2493F">
              <w:rPr>
                <w:i/>
                <w:iCs/>
                <w:lang w:val="en-GB"/>
              </w:rPr>
              <w:t>Colossoma</w:t>
            </w:r>
            <w:proofErr w:type="spellEnd"/>
            <w:r w:rsidRPr="00C2493F">
              <w:rPr>
                <w:i/>
                <w:iCs/>
                <w:lang w:val="en-GB"/>
              </w:rPr>
              <w:t xml:space="preserve"> </w:t>
            </w:r>
            <w:proofErr w:type="spellStart"/>
            <w:r w:rsidRPr="00C2493F">
              <w:rPr>
                <w:i/>
                <w:iCs/>
                <w:lang w:val="en-GB"/>
              </w:rPr>
              <w:t>macropomum</w:t>
            </w:r>
            <w:proofErr w:type="spellEnd"/>
          </w:p>
        </w:tc>
        <w:tc>
          <w:tcPr>
            <w:tcW w:w="0" w:type="auto"/>
          </w:tcPr>
          <w:p w14:paraId="33E40A5C" w14:textId="4A4C7B62" w:rsidR="00293A53" w:rsidRPr="00C2493F"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C2493F">
              <w:rPr>
                <w:lang w:val="en-GB"/>
              </w:rPr>
              <w:t>Tambaqui</w:t>
            </w:r>
            <w:proofErr w:type="spellEnd"/>
          </w:p>
        </w:tc>
        <w:tc>
          <w:tcPr>
            <w:tcW w:w="0" w:type="auto"/>
          </w:tcPr>
          <w:p w14:paraId="4E6E4A81" w14:textId="1F26D739"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782D23F5" w14:textId="00E145EE"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Colossoma macropomum en relacion al peso corporal y temperatura del agua","volume":"42","author":[{"family":"Tomala","given":"Dennis"},{"family":"Chavarria","given":"Johnny"},{"family":"Angeles","given":"Beatriz"}],"issued":{"date-parts":[["2014",11,10]]}}}],"schema":"https://github.com/citation-style-language/schema/raw/master/csl-citation.json"} </w:instrText>
            </w:r>
            <w:r>
              <w:rPr>
                <w:lang w:val="en-GB"/>
              </w:rPr>
              <w:fldChar w:fldCharType="separate"/>
            </w:r>
            <w:r w:rsidRPr="007159CC">
              <w:rPr>
                <w:lang w:val="en-GB"/>
              </w:rPr>
              <w:t xml:space="preserve">(Tomala </w:t>
            </w:r>
            <w:r w:rsidRPr="007159CC">
              <w:rPr>
                <w:i/>
                <w:iCs/>
                <w:lang w:val="en-GB"/>
              </w:rPr>
              <w:t>et al.</w:t>
            </w:r>
            <w:r w:rsidRPr="007159CC">
              <w:rPr>
                <w:lang w:val="en-GB"/>
              </w:rPr>
              <w:t xml:space="preserve"> 2014)</w:t>
            </w:r>
            <w:r>
              <w:rPr>
                <w:lang w:val="en-GB"/>
              </w:rPr>
              <w:fldChar w:fldCharType="end"/>
            </w:r>
          </w:p>
        </w:tc>
      </w:tr>
      <w:tr w:rsidR="00293A53" w:rsidRPr="000A3CC8"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C2493F" w:rsidRDefault="00293A53" w:rsidP="00733831">
            <w:pPr>
              <w:widowControl w:val="0"/>
              <w:tabs>
                <w:tab w:val="center" w:pos="4513"/>
              </w:tabs>
              <w:contextualSpacing/>
              <w:rPr>
                <w:i/>
                <w:iCs/>
                <w:lang w:val="en-GB"/>
              </w:rPr>
            </w:pPr>
            <w:r w:rsidRPr="00622641">
              <w:rPr>
                <w:i/>
                <w:iCs/>
                <w:lang w:val="en-GB"/>
              </w:rPr>
              <w:t xml:space="preserve">Carassius auratus </w:t>
            </w:r>
            <w:proofErr w:type="spellStart"/>
            <w:r w:rsidRPr="00622641">
              <w:rPr>
                <w:i/>
                <w:iCs/>
                <w:lang w:val="en-GB"/>
              </w:rPr>
              <w:t>grandoculis</w:t>
            </w:r>
            <w:proofErr w:type="spellEnd"/>
          </w:p>
        </w:tc>
        <w:tc>
          <w:tcPr>
            <w:tcW w:w="0" w:type="auto"/>
          </w:tcPr>
          <w:p w14:paraId="6816932C" w14:textId="4FB8AB66" w:rsidR="00293A53" w:rsidRPr="00C2493F"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22641">
              <w:rPr>
                <w:lang w:val="en-GB"/>
              </w:rPr>
              <w:t>Round crucian carp</w:t>
            </w:r>
          </w:p>
        </w:tc>
        <w:tc>
          <w:tcPr>
            <w:tcW w:w="0" w:type="auto"/>
          </w:tcPr>
          <w:p w14:paraId="4518DD3F" w14:textId="6F3C0AC7"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5EC80B1" w14:textId="0FA41D2A"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Pr>
                <w:lang w:val="en-GB"/>
              </w:rPr>
              <w:fldChar w:fldCharType="separate"/>
            </w:r>
            <w:r w:rsidRPr="00006E0B">
              <w:rPr>
                <w:lang w:val="en-GB"/>
              </w:rPr>
              <w:t xml:space="preserve">(Yamanaka </w:t>
            </w:r>
            <w:r w:rsidRPr="00006E0B">
              <w:rPr>
                <w:i/>
                <w:iCs/>
                <w:lang w:val="en-GB"/>
              </w:rPr>
              <w:t>et al.</w:t>
            </w:r>
            <w:r w:rsidRPr="00006E0B">
              <w:rPr>
                <w:lang w:val="en-GB"/>
              </w:rPr>
              <w:t xml:space="preserve"> 2013)</w:t>
            </w:r>
            <w:r>
              <w:rPr>
                <w:lang w:val="en-GB"/>
              </w:rPr>
              <w:fldChar w:fldCharType="end"/>
            </w:r>
          </w:p>
        </w:tc>
      </w:tr>
    </w:tbl>
    <w:p w14:paraId="332394D7" w14:textId="77777777" w:rsidR="00904064" w:rsidRDefault="00904064" w:rsidP="00C100F1">
      <w:pPr>
        <w:widowControl w:val="0"/>
        <w:tabs>
          <w:tab w:val="center" w:pos="4513"/>
        </w:tabs>
        <w:spacing w:line="480" w:lineRule="auto"/>
        <w:contextualSpacing/>
        <w:jc w:val="both"/>
        <w:rPr>
          <w:lang w:val="en-GB"/>
        </w:rPr>
      </w:pPr>
    </w:p>
    <w:p w14:paraId="3C6FF4E3" w14:textId="77777777" w:rsidR="00C100F1" w:rsidRPr="0001208F" w:rsidRDefault="00C100F1" w:rsidP="00C100F1">
      <w:pPr>
        <w:widowControl w:val="0"/>
        <w:tabs>
          <w:tab w:val="center" w:pos="4513"/>
        </w:tabs>
        <w:spacing w:line="480" w:lineRule="auto"/>
        <w:contextualSpacing/>
        <w:jc w:val="both"/>
        <w:rPr>
          <w:lang w:val="en-GB"/>
        </w:rPr>
      </w:pPr>
    </w:p>
    <w:p w14:paraId="5814D1FF" w14:textId="148048F8" w:rsidR="002A7901" w:rsidRPr="000F3C49" w:rsidRDefault="00D210E0" w:rsidP="00D545B3">
      <w:pPr>
        <w:pStyle w:val="Heading1"/>
      </w:pPr>
      <w:bookmarkStart w:id="36" w:name="_Toc50829347"/>
      <w:r>
        <w:lastRenderedPageBreak/>
        <w:t>D</w:t>
      </w:r>
      <w:r w:rsidR="002A7901" w:rsidRPr="000F3C49">
        <w:t xml:space="preserve">ata </w:t>
      </w:r>
      <w:r w:rsidR="006601CD">
        <w:t>overview</w:t>
      </w:r>
      <w:bookmarkEnd w:id="36"/>
    </w:p>
    <w:p w14:paraId="6BD530E4" w14:textId="4F8B9869" w:rsidR="002C3B90" w:rsidRDefault="002C3B90" w:rsidP="00D545B3">
      <w:pPr>
        <w:pStyle w:val="Heading2"/>
        <w:contextualSpacing/>
        <w:jc w:val="both"/>
        <w:rPr>
          <w:rFonts w:asciiTheme="minorHAnsi" w:hAnsiTheme="minorHAnsi" w:cstheme="minorHAnsi"/>
          <w:i/>
          <w:iCs/>
          <w:sz w:val="22"/>
          <w:szCs w:val="22"/>
          <w:lang w:val="en-GB"/>
        </w:rPr>
      </w:pPr>
      <w:bookmarkStart w:id="37" w:name="_Toc50829348"/>
      <w:r w:rsidRPr="00647D43">
        <w:rPr>
          <w:rFonts w:asciiTheme="minorHAnsi" w:hAnsiTheme="minorHAnsi" w:cstheme="minorHAnsi"/>
          <w:i/>
          <w:iCs/>
          <w:sz w:val="22"/>
          <w:szCs w:val="22"/>
          <w:lang w:val="en-GB"/>
        </w:rPr>
        <w:t>Growth rate</w:t>
      </w:r>
      <w:bookmarkEnd w:id="37"/>
    </w:p>
    <w:p w14:paraId="214B0E47" w14:textId="77777777" w:rsidR="0008558C" w:rsidRDefault="0008558C" w:rsidP="0008558C">
      <w:pPr>
        <w:spacing w:line="480" w:lineRule="auto"/>
        <w:contextualSpacing/>
        <w:jc w:val="both"/>
        <w:rPr>
          <w:lang w:val="en-GB"/>
        </w:rPr>
      </w:pPr>
      <w:r>
        <w:rPr>
          <w:noProof/>
          <w:lang w:eastAsia="sv-SE"/>
        </w:rPr>
        <w:drawing>
          <wp:inline distT="0" distB="0" distL="0" distR="0" wp14:anchorId="6B5D839A" wp14:editId="7D8EA992">
            <wp:extent cx="5731510" cy="5731510"/>
            <wp:effectExtent l="0" t="0" r="0" b="0"/>
            <wp:docPr id="11" name="Picture 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wth_life_phyl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76F7EBA" w14:textId="2E823807" w:rsidR="0008558C" w:rsidRPr="00E22246" w:rsidRDefault="0008558C" w:rsidP="0008558C">
      <w:pPr>
        <w:spacing w:line="480" w:lineRule="auto"/>
        <w:contextualSpacing/>
        <w:jc w:val="both"/>
        <w:rPr>
          <w:lang w:val="en-GB"/>
        </w:rPr>
      </w:pPr>
      <w:r w:rsidRPr="00E22246">
        <w:rPr>
          <w:lang w:val="en-GB"/>
        </w:rPr>
        <w:t xml:space="preserve">Fig. S1. Taxonomic representation (top) </w:t>
      </w:r>
      <w:r w:rsidR="00924220" w:rsidRPr="00E22246">
        <w:rPr>
          <w:lang w:val="en-GB"/>
        </w:rPr>
        <w:t xml:space="preserve">(order and family, the latter indicated by colour) </w:t>
      </w:r>
      <w:r w:rsidRPr="00E22246">
        <w:rPr>
          <w:lang w:val="en-GB"/>
        </w:rPr>
        <w:t>and the lifestyle</w:t>
      </w:r>
      <w:r w:rsidR="00924220" w:rsidRPr="00E22246">
        <w:rPr>
          <w:lang w:val="en-GB"/>
        </w:rPr>
        <w:t xml:space="preserve"> (indicated by colour)</w:t>
      </w:r>
      <w:r w:rsidRPr="00E22246">
        <w:rPr>
          <w:lang w:val="en-GB"/>
        </w:rPr>
        <w:t xml:space="preserve"> and habitat (bottom) of species represented in the growth </w:t>
      </w:r>
      <w:r w:rsidR="00292F00" w:rsidRPr="00E22246">
        <w:rPr>
          <w:lang w:val="en-GB"/>
        </w:rPr>
        <w:t xml:space="preserve">rate </w:t>
      </w:r>
      <w:r w:rsidRPr="00E22246">
        <w:rPr>
          <w:lang w:val="en-GB"/>
        </w:rPr>
        <w:t>dat</w:t>
      </w:r>
      <w:r w:rsidR="00292F00" w:rsidRPr="00E22246">
        <w:rPr>
          <w:lang w:val="en-GB"/>
        </w:rPr>
        <w:t>a</w:t>
      </w:r>
      <w:r w:rsidRPr="00E22246">
        <w:rPr>
          <w:lang w:val="en-GB"/>
        </w:rPr>
        <w:t>.</w:t>
      </w:r>
    </w:p>
    <w:p w14:paraId="3962E07E" w14:textId="77777777" w:rsidR="0008558C" w:rsidRPr="0008558C" w:rsidRDefault="0008558C" w:rsidP="0008558C">
      <w:pPr>
        <w:rPr>
          <w:lang w:val="en-GB"/>
        </w:rPr>
      </w:pPr>
    </w:p>
    <w:p w14:paraId="2FDCC2AE" w14:textId="67AD097A" w:rsidR="00723699" w:rsidRDefault="006E5736" w:rsidP="00D545B3">
      <w:pPr>
        <w:spacing w:line="480" w:lineRule="auto"/>
        <w:contextualSpacing/>
        <w:jc w:val="center"/>
        <w:rPr>
          <w:noProof/>
        </w:rPr>
      </w:pPr>
      <w:r>
        <w:rPr>
          <w:noProof/>
          <w:lang w:eastAsia="sv-SE"/>
        </w:rPr>
        <w:lastRenderedPageBreak/>
        <w:drawing>
          <wp:inline distT="0" distB="0" distL="0" distR="0" wp14:anchorId="74518115" wp14:editId="1C4BADA3">
            <wp:extent cx="5731510" cy="57315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wth_bio_mas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7A1090B" w14:textId="5A0D4C92" w:rsidR="001424DF" w:rsidRPr="00E22246" w:rsidRDefault="007B4CB3" w:rsidP="001424DF">
      <w:pPr>
        <w:spacing w:line="480" w:lineRule="auto"/>
        <w:contextualSpacing/>
        <w:jc w:val="both"/>
        <w:rPr>
          <w:lang w:val="en-GB"/>
        </w:rPr>
      </w:pPr>
      <w:r w:rsidRPr="00E22246">
        <w:rPr>
          <w:lang w:val="en-GB"/>
        </w:rPr>
        <w:t>Fig. S</w:t>
      </w:r>
      <w:r w:rsidR="000A050D" w:rsidRPr="00E22246">
        <w:rPr>
          <w:lang w:val="en-GB"/>
        </w:rPr>
        <w:t>2</w:t>
      </w:r>
      <w:r w:rsidRPr="00E22246">
        <w:rPr>
          <w:lang w:val="en-GB"/>
        </w:rPr>
        <w:t xml:space="preserve">. </w:t>
      </w:r>
      <w:r w:rsidR="00EF5406" w:rsidRPr="00E22246">
        <w:t xml:space="preserve">Biogeography of species </w:t>
      </w:r>
      <w:r w:rsidR="00EF5406" w:rsidRPr="00E22246">
        <w:rPr>
          <w:lang w:val="en-GB"/>
        </w:rPr>
        <w:t xml:space="preserve">(top) </w:t>
      </w:r>
      <w:ins w:id="38" w:author="Max Lindmark" w:date="2020-10-27T15:49:00Z">
        <w:r w:rsidR="00BB18E9" w:rsidRPr="00E22246">
          <w:rPr>
            <w:lang w:val="en-GB"/>
          </w:rPr>
          <w:t xml:space="preserve">of species represented in the growth rate data </w:t>
        </w:r>
      </w:ins>
      <w:r w:rsidR="00EF5406" w:rsidRPr="00E22246">
        <w:rPr>
          <w:lang w:val="en-GB"/>
        </w:rPr>
        <w:t xml:space="preserve">and </w:t>
      </w:r>
      <w:ins w:id="39" w:author="Max Lindmark" w:date="2020-10-27T15:49:00Z">
        <w:r w:rsidR="00233BE5">
          <w:rPr>
            <w:lang w:val="en-GB"/>
          </w:rPr>
          <w:t xml:space="preserve">the distribution of </w:t>
        </w:r>
      </w:ins>
      <w:del w:id="40" w:author="Max Lindmark" w:date="2020-10-27T15:49:00Z">
        <w:r w:rsidR="00EF5406" w:rsidRPr="00E22246" w:rsidDel="00B22B24">
          <w:rPr>
            <w:lang w:val="en-GB"/>
          </w:rPr>
          <w:delText xml:space="preserve">range </w:delText>
        </w:r>
        <w:r w:rsidR="00EF5406" w:rsidRPr="00E22246" w:rsidDel="00E34B84">
          <w:rPr>
            <w:lang w:val="en-GB"/>
          </w:rPr>
          <w:delText xml:space="preserve">of </w:delText>
        </w:r>
      </w:del>
      <w:r w:rsidR="00EF5406" w:rsidRPr="00E22246">
        <w:rPr>
          <w:lang w:val="en-GB"/>
        </w:rPr>
        <w:t xml:space="preserve">rescaled masses </w:t>
      </w:r>
      <w:ins w:id="41" w:author="Max Lindmark" w:date="2020-10-27T15:49:00Z">
        <w:r w:rsidR="0067752A">
          <w:rPr>
            <w:lang w:val="en-GB"/>
          </w:rPr>
          <w:t>for individual observation</w:t>
        </w:r>
        <w:r w:rsidR="00254D76">
          <w:rPr>
            <w:lang w:val="en-GB"/>
          </w:rPr>
          <w:t>s</w:t>
        </w:r>
        <w:r w:rsidR="0067752A">
          <w:rPr>
            <w:lang w:val="en-GB"/>
          </w:rPr>
          <w:t xml:space="preserve"> </w:t>
        </w:r>
      </w:ins>
      <w:r w:rsidR="00EF5406" w:rsidRPr="00E22246">
        <w:rPr>
          <w:lang w:val="en-GB"/>
        </w:rPr>
        <w:t>(mass/mass at maturation)</w:t>
      </w:r>
      <w:del w:id="42" w:author="Max Lindmark" w:date="2020-10-27T15:49:00Z">
        <w:r w:rsidR="00EF5406" w:rsidRPr="00E22246" w:rsidDel="00BB18E9">
          <w:rPr>
            <w:lang w:val="en-GB"/>
          </w:rPr>
          <w:delText xml:space="preserve"> </w:delText>
        </w:r>
        <w:r w:rsidR="001424DF" w:rsidRPr="00E22246" w:rsidDel="00BB18E9">
          <w:rPr>
            <w:lang w:val="en-GB"/>
          </w:rPr>
          <w:delText xml:space="preserve">of species represented in the growth </w:delText>
        </w:r>
        <w:r w:rsidR="00432044" w:rsidRPr="00E22246" w:rsidDel="00BB18E9">
          <w:rPr>
            <w:lang w:val="en-GB"/>
          </w:rPr>
          <w:delText xml:space="preserve">rate </w:delText>
        </w:r>
        <w:r w:rsidR="001424DF" w:rsidRPr="00E22246" w:rsidDel="00BB18E9">
          <w:rPr>
            <w:lang w:val="en-GB"/>
          </w:rPr>
          <w:delText>data</w:delText>
        </w:r>
      </w:del>
      <w:commentRangeStart w:id="43"/>
      <w:commentRangeStart w:id="44"/>
      <w:r w:rsidR="001424DF" w:rsidRPr="00E22246">
        <w:rPr>
          <w:lang w:val="en-GB"/>
        </w:rPr>
        <w:t>.</w:t>
      </w:r>
      <w:commentRangeEnd w:id="43"/>
      <w:r w:rsidR="00B74581">
        <w:rPr>
          <w:rStyle w:val="CommentReference"/>
        </w:rPr>
        <w:commentReference w:id="43"/>
      </w:r>
      <w:commentRangeEnd w:id="44"/>
      <w:r w:rsidR="008A6F84">
        <w:rPr>
          <w:rStyle w:val="CommentReference"/>
        </w:rPr>
        <w:commentReference w:id="44"/>
      </w:r>
    </w:p>
    <w:p w14:paraId="27C1114C" w14:textId="07E4BAA6" w:rsidR="00EF5406" w:rsidRPr="0066495C" w:rsidRDefault="00EF5406" w:rsidP="00EF5406">
      <w:pPr>
        <w:spacing w:line="480" w:lineRule="auto"/>
        <w:contextualSpacing/>
        <w:jc w:val="both"/>
        <w:rPr>
          <w:lang w:val="en-GB"/>
        </w:rPr>
      </w:pPr>
    </w:p>
    <w:p w14:paraId="369920A9" w14:textId="77777777" w:rsidR="007B061F" w:rsidRDefault="007B061F" w:rsidP="00D545B3">
      <w:pPr>
        <w:spacing w:line="480" w:lineRule="auto"/>
        <w:contextualSpacing/>
        <w:jc w:val="both"/>
        <w:rPr>
          <w:lang w:val="en-GB"/>
        </w:rPr>
      </w:pPr>
    </w:p>
    <w:p w14:paraId="6C349736" w14:textId="77777777" w:rsidR="007B061F" w:rsidRDefault="007B061F" w:rsidP="00D545B3">
      <w:pPr>
        <w:spacing w:line="480" w:lineRule="auto"/>
        <w:contextualSpacing/>
        <w:jc w:val="both"/>
        <w:rPr>
          <w:lang w:val="en-GB"/>
        </w:rPr>
      </w:pPr>
    </w:p>
    <w:p w14:paraId="76A61C2C" w14:textId="77777777" w:rsidR="00541131" w:rsidRDefault="00541131" w:rsidP="00D545B3">
      <w:pPr>
        <w:spacing w:line="480" w:lineRule="auto"/>
        <w:contextualSpacing/>
        <w:jc w:val="both"/>
        <w:rPr>
          <w:lang w:val="en-GB"/>
        </w:rPr>
      </w:pPr>
    </w:p>
    <w:p w14:paraId="035FB55A" w14:textId="77777777" w:rsidR="009234DE" w:rsidRPr="0066495C" w:rsidRDefault="009234DE" w:rsidP="00B34655">
      <w:pPr>
        <w:spacing w:line="480" w:lineRule="auto"/>
        <w:contextualSpacing/>
        <w:jc w:val="both"/>
        <w:rPr>
          <w:lang w:val="en-GB"/>
        </w:rPr>
      </w:pPr>
    </w:p>
    <w:p w14:paraId="34D2DABB" w14:textId="6FB27CFD" w:rsidR="002C3E4A" w:rsidRPr="0066495C" w:rsidRDefault="002C3E4A" w:rsidP="00D545B3">
      <w:pPr>
        <w:spacing w:line="480" w:lineRule="auto"/>
        <w:contextualSpacing/>
        <w:jc w:val="both"/>
        <w:rPr>
          <w:lang w:val="en-GB"/>
        </w:rPr>
      </w:pPr>
    </w:p>
    <w:p w14:paraId="128E9A44" w14:textId="6DECD07C" w:rsidR="00C15222" w:rsidRPr="00647D43" w:rsidRDefault="009B59B0" w:rsidP="00D545B3">
      <w:pPr>
        <w:spacing w:line="480" w:lineRule="auto"/>
        <w:contextualSpacing/>
        <w:jc w:val="center"/>
      </w:pPr>
      <w:r>
        <w:rPr>
          <w:noProof/>
        </w:rPr>
        <w:lastRenderedPageBreak/>
        <w:drawing>
          <wp:inline distT="0" distB="0" distL="0" distR="0" wp14:anchorId="310708DA" wp14:editId="3EFC377F">
            <wp:extent cx="5731510" cy="57315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820795E" w14:textId="187C0BA4" w:rsidR="00A44A5B" w:rsidRDefault="00A44A5B" w:rsidP="00A44A5B">
      <w:pPr>
        <w:spacing w:line="480" w:lineRule="auto"/>
        <w:contextualSpacing/>
        <w:jc w:val="both"/>
        <w:rPr>
          <w:lang w:val="en-GB"/>
        </w:rPr>
      </w:pPr>
      <w:r w:rsidRPr="0066495C">
        <w:rPr>
          <w:lang w:val="en-GB"/>
        </w:rPr>
        <w:t>Fig. S</w:t>
      </w:r>
      <w:r>
        <w:rPr>
          <w:lang w:val="en-GB"/>
        </w:rPr>
        <w:t>3</w:t>
      </w:r>
      <w:r w:rsidRPr="0066495C">
        <w:rPr>
          <w:lang w:val="en-GB"/>
        </w:rPr>
        <w:t xml:space="preserve">. </w:t>
      </w:r>
      <w:r w:rsidR="00136AF6">
        <w:rPr>
          <w:lang w:val="en-GB"/>
        </w:rPr>
        <w:t>Trophic level</w:t>
      </w:r>
      <w:r w:rsidRPr="0066495C">
        <w:rPr>
          <w:lang w:val="en-GB"/>
        </w:rPr>
        <w:t xml:space="preserve"> </w:t>
      </w:r>
      <w:r>
        <w:rPr>
          <w:lang w:val="en-GB"/>
        </w:rPr>
        <w:t xml:space="preserve">(top) and </w:t>
      </w:r>
      <w:r w:rsidR="00136AF6">
        <w:rPr>
          <w:lang w:val="en-GB"/>
        </w:rPr>
        <w:t>mass at maturation</w:t>
      </w:r>
      <w:r w:rsidR="009F1C65">
        <w:rPr>
          <w:lang w:val="en-GB"/>
        </w:rPr>
        <w:t xml:space="preserve"> (bottom)</w:t>
      </w:r>
      <w:r w:rsidR="00136AF6">
        <w:rPr>
          <w:lang w:val="en-GB"/>
        </w:rPr>
        <w:t xml:space="preserve"> of species represented in the </w:t>
      </w:r>
      <w:r>
        <w:rPr>
          <w:lang w:val="en-GB"/>
        </w:rPr>
        <w:t xml:space="preserve">growth </w:t>
      </w:r>
      <w:r w:rsidR="00A50EB1">
        <w:rPr>
          <w:lang w:val="en-GB"/>
        </w:rPr>
        <w:t xml:space="preserve">rate </w:t>
      </w:r>
      <w:r>
        <w:rPr>
          <w:lang w:val="en-GB"/>
        </w:rPr>
        <w:t>data.</w:t>
      </w:r>
    </w:p>
    <w:p w14:paraId="3340FB96" w14:textId="77777777" w:rsidR="00DA4B04" w:rsidRPr="00257745" w:rsidRDefault="00DA4B04" w:rsidP="00D545B3">
      <w:pPr>
        <w:spacing w:line="480" w:lineRule="auto"/>
        <w:contextualSpacing/>
        <w:jc w:val="both"/>
        <w:rPr>
          <w:lang w:val="en-GB"/>
        </w:rPr>
      </w:pPr>
    </w:p>
    <w:p w14:paraId="6DE8EFD6" w14:textId="5B4B12B0" w:rsidR="00F42B35" w:rsidRDefault="00F42B35" w:rsidP="00D545B3">
      <w:pPr>
        <w:spacing w:line="480" w:lineRule="auto"/>
        <w:contextualSpacing/>
        <w:jc w:val="center"/>
        <w:rPr>
          <w:noProof/>
          <w:lang w:eastAsia="sv-SE"/>
        </w:rPr>
      </w:pPr>
    </w:p>
    <w:p w14:paraId="6A18CB0B" w14:textId="328BEA28" w:rsidR="005D2063" w:rsidRDefault="005D2063" w:rsidP="00D545B3">
      <w:pPr>
        <w:spacing w:line="480" w:lineRule="auto"/>
        <w:contextualSpacing/>
        <w:jc w:val="center"/>
        <w:rPr>
          <w:noProof/>
          <w:lang w:eastAsia="sv-SE"/>
        </w:rPr>
      </w:pPr>
    </w:p>
    <w:p w14:paraId="3CA2CFF5" w14:textId="4D10B229" w:rsidR="005D2063" w:rsidRDefault="005D2063" w:rsidP="00D545B3">
      <w:pPr>
        <w:spacing w:line="480" w:lineRule="auto"/>
        <w:contextualSpacing/>
        <w:jc w:val="center"/>
        <w:rPr>
          <w:noProof/>
          <w:lang w:eastAsia="sv-SE"/>
        </w:rPr>
      </w:pPr>
    </w:p>
    <w:p w14:paraId="148FA5AA" w14:textId="65D32B45" w:rsidR="005D2063" w:rsidRDefault="005D2063" w:rsidP="00D545B3">
      <w:pPr>
        <w:spacing w:line="480" w:lineRule="auto"/>
        <w:contextualSpacing/>
        <w:jc w:val="center"/>
        <w:rPr>
          <w:noProof/>
          <w:lang w:eastAsia="sv-SE"/>
        </w:rPr>
      </w:pPr>
    </w:p>
    <w:p w14:paraId="712FDEF7" w14:textId="54898EF5" w:rsidR="005D2063" w:rsidRDefault="005D2063" w:rsidP="00D545B3">
      <w:pPr>
        <w:spacing w:line="480" w:lineRule="auto"/>
        <w:contextualSpacing/>
        <w:jc w:val="center"/>
        <w:rPr>
          <w:noProof/>
          <w:lang w:eastAsia="sv-SE"/>
        </w:rPr>
      </w:pPr>
    </w:p>
    <w:p w14:paraId="3C3E3621" w14:textId="4BCB09CE" w:rsidR="005D2063" w:rsidRDefault="00C12816" w:rsidP="00D545B3">
      <w:pPr>
        <w:spacing w:line="480" w:lineRule="auto"/>
        <w:contextualSpacing/>
        <w:jc w:val="center"/>
      </w:pPr>
      <w:r>
        <w:rPr>
          <w:noProof/>
        </w:rPr>
        <w:lastRenderedPageBreak/>
        <w:drawing>
          <wp:inline distT="0" distB="0" distL="0" distR="0" wp14:anchorId="4743FD73" wp14:editId="00626760">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4534DE" w14:textId="3F1A6554" w:rsidR="00041F03" w:rsidRPr="00E22246" w:rsidRDefault="00041F03" w:rsidP="00D545B3">
      <w:pPr>
        <w:spacing w:line="480" w:lineRule="auto"/>
        <w:contextualSpacing/>
        <w:jc w:val="both"/>
        <w:rPr>
          <w:lang w:val="en-GB"/>
        </w:rPr>
      </w:pPr>
      <w:r w:rsidRPr="00E22246">
        <w:rPr>
          <w:lang w:val="en-GB"/>
        </w:rPr>
        <w:t>Fig. S</w:t>
      </w:r>
      <w:r w:rsidR="00644768" w:rsidRPr="00E22246">
        <w:rPr>
          <w:lang w:val="en-GB"/>
        </w:rPr>
        <w:t>4</w:t>
      </w:r>
      <w:r w:rsidRPr="00E22246">
        <w:rPr>
          <w:lang w:val="en-GB"/>
        </w:rPr>
        <w:t xml:space="preserve">. </w:t>
      </w:r>
      <w:r w:rsidR="006D57E2" w:rsidRPr="00E22246">
        <w:rPr>
          <w:lang w:val="en-GB"/>
        </w:rPr>
        <w:t>Experimental</w:t>
      </w:r>
      <w:r w:rsidR="00FF6DFC" w:rsidRPr="00E22246">
        <w:rPr>
          <w:lang w:val="en-GB"/>
        </w:rPr>
        <w:t xml:space="preserve"> and </w:t>
      </w:r>
      <w:commentRangeStart w:id="45"/>
      <w:commentRangeStart w:id="46"/>
      <w:commentRangeStart w:id="47"/>
      <w:commentRangeStart w:id="48"/>
      <w:r w:rsidR="00FF6DFC" w:rsidRPr="00E22246">
        <w:rPr>
          <w:lang w:val="en-GB"/>
        </w:rPr>
        <w:t xml:space="preserve">environmental </w:t>
      </w:r>
      <w:commentRangeEnd w:id="45"/>
      <w:r w:rsidR="0032059B" w:rsidRPr="00E22246">
        <w:rPr>
          <w:rStyle w:val="CommentReference"/>
          <w:sz w:val="24"/>
          <w:szCs w:val="24"/>
        </w:rPr>
        <w:commentReference w:id="45"/>
      </w:r>
      <w:commentRangeEnd w:id="46"/>
      <w:r w:rsidR="00B359C5" w:rsidRPr="00E22246">
        <w:rPr>
          <w:rStyle w:val="CommentReference"/>
          <w:sz w:val="24"/>
          <w:szCs w:val="24"/>
        </w:rPr>
        <w:commentReference w:id="46"/>
      </w:r>
      <w:commentRangeEnd w:id="47"/>
      <w:r w:rsidR="00846639">
        <w:rPr>
          <w:rStyle w:val="CommentReference"/>
        </w:rPr>
        <w:commentReference w:id="47"/>
      </w:r>
      <w:commentRangeEnd w:id="48"/>
      <w:r w:rsidR="00C12816">
        <w:rPr>
          <w:rStyle w:val="CommentReference"/>
        </w:rPr>
        <w:commentReference w:id="48"/>
      </w:r>
      <w:r w:rsidR="00FF6DFC" w:rsidRPr="00E22246">
        <w:rPr>
          <w:lang w:val="en-GB"/>
        </w:rPr>
        <w:t xml:space="preserve">(min, median and max) temperatures (indicated by </w:t>
      </w:r>
      <w:r w:rsidR="001F1A85" w:rsidRPr="00E22246">
        <w:rPr>
          <w:lang w:val="en-GB"/>
        </w:rPr>
        <w:t>colours</w:t>
      </w:r>
      <w:r w:rsidR="00FF6DFC" w:rsidRPr="00E22246">
        <w:rPr>
          <w:lang w:val="en-GB"/>
        </w:rPr>
        <w:t xml:space="preserve">) in the growth </w:t>
      </w:r>
      <w:ins w:id="49" w:author="Max Lindmark" w:date="2020-08-17T16:51:00Z">
        <w:r w:rsidR="00A82ECB" w:rsidRPr="00E22246">
          <w:rPr>
            <w:lang w:val="en-GB"/>
          </w:rPr>
          <w:t xml:space="preserve">rate </w:t>
        </w:r>
      </w:ins>
      <w:r w:rsidR="00FF6DFC" w:rsidRPr="00E22246">
        <w:rPr>
          <w:lang w:val="en-GB"/>
        </w:rPr>
        <w:t>data.</w:t>
      </w:r>
      <w:r w:rsidR="000E1145">
        <w:rPr>
          <w:lang w:val="en-GB"/>
        </w:rPr>
        <w:t xml:space="preserve"> </w:t>
      </w:r>
      <w:ins w:id="50" w:author="Max Lindmark" w:date="2020-10-27T16:07:00Z">
        <w:r w:rsidR="00E63C55">
          <w:rPr>
            <w:lang w:val="en-GB"/>
          </w:rPr>
          <w:t xml:space="preserve">Missing temperatures </w:t>
        </w:r>
        <w:r w:rsidR="004C11D0">
          <w:rPr>
            <w:lang w:val="en-GB"/>
          </w:rPr>
          <w:t xml:space="preserve">means information was not available on </w:t>
        </w:r>
      </w:ins>
      <w:proofErr w:type="spellStart"/>
      <w:ins w:id="51" w:author="Max Lindmark" w:date="2020-10-27T16:08:00Z">
        <w:r w:rsidR="00AF0CDE">
          <w:rPr>
            <w:lang w:val="en-GB"/>
          </w:rPr>
          <w:t>F</w:t>
        </w:r>
      </w:ins>
      <w:ins w:id="52" w:author="Max Lindmark" w:date="2020-10-27T16:07:00Z">
        <w:r w:rsidR="004C11D0">
          <w:rPr>
            <w:lang w:val="en-GB"/>
          </w:rPr>
          <w:t>ish</w:t>
        </w:r>
      </w:ins>
      <w:ins w:id="53" w:author="Max Lindmark" w:date="2020-10-27T16:08:00Z">
        <w:r w:rsidR="00AF0CDE">
          <w:rPr>
            <w:lang w:val="en-GB"/>
          </w:rPr>
          <w:t>B</w:t>
        </w:r>
      </w:ins>
      <w:ins w:id="54" w:author="Max Lindmark" w:date="2020-10-27T16:07:00Z">
        <w:r w:rsidR="004C11D0">
          <w:rPr>
            <w:lang w:val="en-GB"/>
          </w:rPr>
          <w:t>ase</w:t>
        </w:r>
        <w:proofErr w:type="spellEnd"/>
        <w:r w:rsidR="004C11D0">
          <w:rPr>
            <w:lang w:val="en-GB"/>
          </w:rPr>
          <w:t>.</w:t>
        </w:r>
      </w:ins>
      <w:ins w:id="55" w:author="Max Lindmark" w:date="2020-10-27T16:13:00Z">
        <w:r w:rsidR="00BA672E">
          <w:rPr>
            <w:lang w:val="en-GB"/>
          </w:rPr>
          <w:t xml:space="preserve"> Experimental temperatures are jittered vertically for visibil</w:t>
        </w:r>
      </w:ins>
      <w:ins w:id="56" w:author="Max Lindmark" w:date="2020-10-27T16:14:00Z">
        <w:r w:rsidR="00BA672E">
          <w:rPr>
            <w:lang w:val="en-GB"/>
          </w:rPr>
          <w:t>ity</w:t>
        </w:r>
        <w:r w:rsidR="00AE00DA">
          <w:rPr>
            <w:lang w:val="en-GB"/>
          </w:rPr>
          <w:t>.</w:t>
        </w:r>
      </w:ins>
    </w:p>
    <w:p w14:paraId="26245E7E" w14:textId="5C49CD3B" w:rsidR="008150BC" w:rsidRDefault="008150BC" w:rsidP="00D545B3">
      <w:pPr>
        <w:spacing w:line="480" w:lineRule="auto"/>
        <w:contextualSpacing/>
        <w:jc w:val="both"/>
        <w:rPr>
          <w:lang w:val="en-GB"/>
        </w:rPr>
      </w:pPr>
    </w:p>
    <w:p w14:paraId="165338E3" w14:textId="61A6D681" w:rsidR="008150BC" w:rsidRDefault="008150BC" w:rsidP="00D545B3">
      <w:pPr>
        <w:spacing w:line="480" w:lineRule="auto"/>
        <w:contextualSpacing/>
        <w:jc w:val="both"/>
        <w:rPr>
          <w:lang w:val="en-GB"/>
        </w:rPr>
      </w:pPr>
    </w:p>
    <w:p w14:paraId="588008CD" w14:textId="5EBEF727" w:rsidR="008150BC" w:rsidRDefault="008150BC" w:rsidP="00D545B3">
      <w:pPr>
        <w:spacing w:line="480" w:lineRule="auto"/>
        <w:contextualSpacing/>
        <w:jc w:val="both"/>
        <w:rPr>
          <w:lang w:val="en-GB"/>
        </w:rPr>
      </w:pPr>
    </w:p>
    <w:p w14:paraId="5F1C7519" w14:textId="53A0C55E" w:rsidR="008150BC" w:rsidRDefault="008150BC" w:rsidP="00D545B3">
      <w:pPr>
        <w:spacing w:line="480" w:lineRule="auto"/>
        <w:contextualSpacing/>
        <w:jc w:val="both"/>
        <w:rPr>
          <w:lang w:val="en-GB"/>
        </w:rPr>
      </w:pPr>
    </w:p>
    <w:p w14:paraId="59C07CF1" w14:textId="77777777" w:rsidR="00794BC0" w:rsidRDefault="00794BC0" w:rsidP="00D545B3">
      <w:pPr>
        <w:spacing w:line="480" w:lineRule="auto"/>
        <w:contextualSpacing/>
        <w:jc w:val="both"/>
        <w:rPr>
          <w:lang w:val="en-GB"/>
        </w:rPr>
      </w:pPr>
    </w:p>
    <w:p w14:paraId="4556DBD7" w14:textId="235F9028" w:rsidR="002C3B90" w:rsidRDefault="007D2A8E" w:rsidP="00D545B3">
      <w:pPr>
        <w:pStyle w:val="Heading2"/>
        <w:contextualSpacing/>
        <w:jc w:val="both"/>
        <w:rPr>
          <w:rFonts w:asciiTheme="minorHAnsi" w:hAnsiTheme="minorHAnsi" w:cstheme="minorHAnsi"/>
          <w:i/>
          <w:iCs/>
          <w:sz w:val="22"/>
          <w:szCs w:val="22"/>
        </w:rPr>
      </w:pPr>
      <w:bookmarkStart w:id="57" w:name="_Toc50829349"/>
      <w:r>
        <w:rPr>
          <w:rFonts w:asciiTheme="minorHAnsi" w:hAnsiTheme="minorHAnsi" w:cstheme="minorHAnsi"/>
          <w:i/>
          <w:iCs/>
          <w:sz w:val="22"/>
          <w:szCs w:val="22"/>
        </w:rPr>
        <w:lastRenderedPageBreak/>
        <w:t>M</w:t>
      </w:r>
      <w:r w:rsidR="002C3B90" w:rsidRPr="00647D43">
        <w:rPr>
          <w:rFonts w:asciiTheme="minorHAnsi" w:hAnsiTheme="minorHAnsi" w:cstheme="minorHAnsi"/>
          <w:i/>
          <w:iCs/>
          <w:sz w:val="22"/>
          <w:szCs w:val="22"/>
        </w:rPr>
        <w:t xml:space="preserve">aximum consumption </w:t>
      </w:r>
      <w:r>
        <w:rPr>
          <w:rFonts w:asciiTheme="minorHAnsi" w:hAnsiTheme="minorHAnsi" w:cstheme="minorHAnsi"/>
          <w:i/>
          <w:iCs/>
          <w:sz w:val="22"/>
          <w:szCs w:val="22"/>
        </w:rPr>
        <w:t xml:space="preserve">&amp; metabolic </w:t>
      </w:r>
      <w:r w:rsidR="002C3B90" w:rsidRPr="00647D43">
        <w:rPr>
          <w:rFonts w:asciiTheme="minorHAnsi" w:hAnsiTheme="minorHAnsi" w:cstheme="minorHAnsi"/>
          <w:i/>
          <w:iCs/>
          <w:sz w:val="22"/>
          <w:szCs w:val="22"/>
        </w:rPr>
        <w:t>rate</w:t>
      </w:r>
      <w:bookmarkEnd w:id="57"/>
    </w:p>
    <w:p w14:paraId="3D950955" w14:textId="272E4AF2" w:rsidR="00203FD0" w:rsidRPr="00647D43" w:rsidRDefault="003929E9" w:rsidP="00D545B3">
      <w:pPr>
        <w:spacing w:line="480" w:lineRule="auto"/>
        <w:contextualSpacing/>
        <w:jc w:val="center"/>
      </w:pPr>
      <w:r>
        <w:rPr>
          <w:noProof/>
        </w:rPr>
        <w:drawing>
          <wp:inline distT="0" distB="0" distL="0" distR="0" wp14:anchorId="35FDE7B4" wp14:editId="09547149">
            <wp:extent cx="5731510" cy="5731510"/>
            <wp:effectExtent l="0" t="0" r="0" b="0"/>
            <wp:docPr id="50" name="Picture 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logo&#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0BF2B4BF"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w:t>
      </w:r>
      <w:r w:rsidR="00BF5379">
        <w:rPr>
          <w:lang w:val="en-GB"/>
        </w:rPr>
        <w:t xml:space="preserve">information </w:t>
      </w:r>
      <w:r w:rsidR="004D1239">
        <w:rPr>
          <w:lang w:val="en-GB"/>
        </w:rPr>
        <w:t xml:space="preserve">(order and family, latter indicated by </w:t>
      </w:r>
      <w:r w:rsidR="00F64101">
        <w:rPr>
          <w:lang w:val="en-GB"/>
        </w:rPr>
        <w:t>colour</w:t>
      </w:r>
      <w:r w:rsidR="004D1239">
        <w:rPr>
          <w:lang w:val="en-GB"/>
        </w:rPr>
        <w:t xml:space="preserve">) </w:t>
      </w:r>
      <w:r w:rsidR="00BF5379">
        <w:rPr>
          <w:lang w:val="en-GB"/>
        </w:rPr>
        <w:t xml:space="preserve">of species represented in the </w:t>
      </w:r>
      <w:r w:rsidR="00E1527B" w:rsidRPr="0066495C">
        <w:rPr>
          <w:lang w:val="en-GB"/>
        </w:rPr>
        <w:t xml:space="preserve">consumption </w:t>
      </w:r>
      <w:r w:rsidR="00E1527B">
        <w:rPr>
          <w:lang w:val="en-GB"/>
        </w:rPr>
        <w:t xml:space="preserve">(left) and </w:t>
      </w:r>
      <w:r w:rsidRPr="0066495C">
        <w:rPr>
          <w:lang w:val="en-GB"/>
        </w:rPr>
        <w:t xml:space="preserve">metabolism </w:t>
      </w:r>
      <w:r w:rsidR="00E1527B">
        <w:rPr>
          <w:lang w:val="en-GB"/>
        </w:rPr>
        <w:t xml:space="preserve">(right) </w:t>
      </w:r>
      <w:r w:rsidRPr="0066495C">
        <w:rPr>
          <w:lang w:val="en-GB"/>
        </w:rPr>
        <w:t>data</w:t>
      </w:r>
      <w:r w:rsidR="00B60122" w:rsidRPr="0066495C">
        <w:rPr>
          <w:lang w:val="en-GB"/>
        </w:rPr>
        <w:t xml:space="preserve"> set</w:t>
      </w:r>
      <w:r w:rsidR="003C3CF2">
        <w:rPr>
          <w:lang w:val="en-GB"/>
        </w:rPr>
        <w:t>s</w:t>
      </w:r>
      <w:r w:rsidRPr="0066495C">
        <w:rPr>
          <w:lang w:val="en-GB"/>
        </w:rPr>
        <w:t>.</w:t>
      </w:r>
      <w:r w:rsidR="004D1239">
        <w:rPr>
          <w:lang w:val="en-GB"/>
        </w:rPr>
        <w:t xml:space="preserve"> </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449A96C6" w:rsidR="00B61E15" w:rsidRDefault="00B61E15" w:rsidP="00D545B3">
      <w:pPr>
        <w:spacing w:line="480" w:lineRule="auto"/>
        <w:contextualSpacing/>
        <w:jc w:val="both"/>
        <w:rPr>
          <w:lang w:val="en-GB"/>
        </w:rPr>
      </w:pPr>
    </w:p>
    <w:p w14:paraId="342A4F33" w14:textId="77777777" w:rsidR="00BA5BB1" w:rsidRPr="00647D43" w:rsidRDefault="00BA5BB1" w:rsidP="00BA5BB1">
      <w:pPr>
        <w:spacing w:line="480" w:lineRule="auto"/>
        <w:contextualSpacing/>
        <w:jc w:val="center"/>
      </w:pPr>
      <w:r>
        <w:rPr>
          <w:noProof/>
          <w:lang w:eastAsia="sv-SE"/>
        </w:rPr>
        <w:lastRenderedPageBreak/>
        <w:drawing>
          <wp:inline distT="0" distB="0" distL="0" distR="0" wp14:anchorId="200226DB" wp14:editId="0D9961E0">
            <wp:extent cx="5731510" cy="573151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_cons_lifesty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62D3975" w14:textId="38B406EB" w:rsidR="00BA5BB1" w:rsidRPr="0066495C" w:rsidRDefault="00BA5BB1" w:rsidP="00BA5BB1">
      <w:pPr>
        <w:spacing w:line="480" w:lineRule="auto"/>
        <w:contextualSpacing/>
        <w:jc w:val="both"/>
        <w:rPr>
          <w:lang w:val="en-GB"/>
        </w:rPr>
      </w:pPr>
      <w:r w:rsidRPr="00675EC9">
        <w:rPr>
          <w:lang w:val="en-GB"/>
        </w:rPr>
        <w:t>Fig. S</w:t>
      </w:r>
      <w:r>
        <w:rPr>
          <w:lang w:val="en-GB"/>
        </w:rPr>
        <w:t>6</w:t>
      </w:r>
      <w:r w:rsidRPr="00675EC9">
        <w:rPr>
          <w:lang w:val="en-GB"/>
        </w:rPr>
        <w:t xml:space="preserve">. </w:t>
      </w:r>
      <w:r>
        <w:rPr>
          <w:lang w:val="en-GB"/>
        </w:rPr>
        <w:t>Lifestyle and habitat</w:t>
      </w:r>
      <w:r w:rsidR="006736CC">
        <w:rPr>
          <w:lang w:val="en-GB"/>
        </w:rPr>
        <w:t xml:space="preserve"> (indicated by </w:t>
      </w:r>
      <w:r w:rsidR="00F64101">
        <w:rPr>
          <w:lang w:val="en-GB"/>
        </w:rPr>
        <w:t>colour</w:t>
      </w:r>
      <w:r w:rsidR="006736CC">
        <w:rPr>
          <w:lang w:val="en-GB"/>
        </w:rPr>
        <w:t>)</w:t>
      </w:r>
      <w:r w:rsidRPr="00675EC9">
        <w:rPr>
          <w:lang w:val="en-GB"/>
        </w:rPr>
        <w:t xml:space="preserve"> </w:t>
      </w:r>
      <w:r>
        <w:rPr>
          <w:lang w:val="en-GB"/>
        </w:rPr>
        <w:t>of species represented in the c</w:t>
      </w:r>
      <w:r w:rsidRPr="0066495C">
        <w:rPr>
          <w:lang w:val="en-GB"/>
        </w:rPr>
        <w:t xml:space="preserve">onsumption </w:t>
      </w:r>
      <w:r>
        <w:rPr>
          <w:lang w:val="en-GB"/>
        </w:rPr>
        <w:t xml:space="preserve">(left) and metabolism (right) </w:t>
      </w:r>
      <w:r w:rsidRPr="0066495C">
        <w:rPr>
          <w:lang w:val="en-GB"/>
        </w:rPr>
        <w:t>data set</w:t>
      </w:r>
      <w:r>
        <w:rPr>
          <w:lang w:val="en-GB"/>
        </w:rPr>
        <w:t>s.</w:t>
      </w:r>
    </w:p>
    <w:p w14:paraId="799715C0" w14:textId="77777777" w:rsidR="00BA5BB1" w:rsidRPr="00647D43" w:rsidRDefault="00BA5BB1" w:rsidP="00D545B3">
      <w:pPr>
        <w:spacing w:line="480" w:lineRule="auto"/>
        <w:contextualSpacing/>
        <w:jc w:val="both"/>
        <w:rPr>
          <w:lang w:val="en-GB"/>
        </w:rPr>
      </w:pPr>
    </w:p>
    <w:p w14:paraId="3A51C229" w14:textId="51A9EB2A" w:rsidR="00036767" w:rsidRDefault="00622BA1" w:rsidP="00D545B3">
      <w:pPr>
        <w:spacing w:line="480" w:lineRule="auto"/>
        <w:contextualSpacing/>
        <w:jc w:val="center"/>
      </w:pPr>
      <w:r>
        <w:rPr>
          <w:noProof/>
          <w:lang w:eastAsia="sv-SE"/>
        </w:rPr>
        <w:lastRenderedPageBreak/>
        <w:drawing>
          <wp:inline distT="0" distB="0" distL="0" distR="0" wp14:anchorId="7EAF8059" wp14:editId="5681ADF3">
            <wp:extent cx="5731510" cy="573151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a_cons_biogeograph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928339" w14:textId="6042A882" w:rsidR="00036767" w:rsidRPr="0066495C" w:rsidRDefault="00036767" w:rsidP="00D545B3">
      <w:pPr>
        <w:spacing w:line="480" w:lineRule="auto"/>
        <w:contextualSpacing/>
        <w:jc w:val="both"/>
        <w:rPr>
          <w:lang w:val="en-GB"/>
        </w:rPr>
      </w:pPr>
      <w:r w:rsidRPr="0066495C">
        <w:rPr>
          <w:lang w:val="en-GB"/>
        </w:rPr>
        <w:t>Fig. S</w:t>
      </w:r>
      <w:r w:rsidR="00C10438">
        <w:rPr>
          <w:lang w:val="en-GB"/>
        </w:rPr>
        <w:t>7</w:t>
      </w:r>
      <w:r w:rsidRPr="0066495C">
        <w:rPr>
          <w:lang w:val="en-GB"/>
        </w:rPr>
        <w:t xml:space="preserve">. </w:t>
      </w:r>
      <w:r w:rsidRPr="00036767">
        <w:t>Biogeography</w:t>
      </w:r>
      <w:r>
        <w:t xml:space="preserve"> </w:t>
      </w:r>
      <w:r w:rsidR="009459CE">
        <w:rPr>
          <w:lang w:val="en-GB"/>
        </w:rPr>
        <w:t xml:space="preserve">of species represented in the </w:t>
      </w:r>
      <w:r w:rsidR="00BE7AA0" w:rsidRPr="0066495C">
        <w:rPr>
          <w:lang w:val="en-GB"/>
        </w:rPr>
        <w:t xml:space="preserve">consumption </w:t>
      </w:r>
      <w:r w:rsidR="00BE7AA0">
        <w:rPr>
          <w:lang w:val="en-GB"/>
        </w:rPr>
        <w:t xml:space="preserve">(left) </w:t>
      </w:r>
      <w:r w:rsidR="0032059B">
        <w:rPr>
          <w:lang w:val="en-GB"/>
        </w:rPr>
        <w:t xml:space="preserve">and </w:t>
      </w:r>
      <w:r w:rsidR="009459CE" w:rsidRPr="0066495C">
        <w:rPr>
          <w:lang w:val="en-GB"/>
        </w:rPr>
        <w:t xml:space="preserve">metabolism </w:t>
      </w:r>
      <w:r w:rsidR="00BE7AA0">
        <w:rPr>
          <w:lang w:val="en-GB"/>
        </w:rPr>
        <w:t xml:space="preserve">(right) </w:t>
      </w:r>
      <w:r w:rsidR="009459CE" w:rsidRPr="0066495C">
        <w:rPr>
          <w:lang w:val="en-GB"/>
        </w:rPr>
        <w:t>data set</w:t>
      </w:r>
      <w:r w:rsidR="009459CE">
        <w:rPr>
          <w:lang w:val="en-GB"/>
        </w:rPr>
        <w:t>s</w:t>
      </w:r>
      <w:r w:rsidR="002054CD">
        <w:rPr>
          <w:lang w:val="en-GB"/>
        </w:rPr>
        <w:t>.</w:t>
      </w:r>
    </w:p>
    <w:p w14:paraId="635E78EB" w14:textId="279721FB" w:rsidR="00036767" w:rsidRPr="0066495C" w:rsidRDefault="00036767" w:rsidP="00D545B3">
      <w:pPr>
        <w:spacing w:line="480" w:lineRule="auto"/>
        <w:contextualSpacing/>
        <w:jc w:val="both"/>
        <w:rPr>
          <w:lang w:val="en-GB"/>
        </w:rPr>
      </w:pPr>
    </w:p>
    <w:p w14:paraId="07FF2C5C" w14:textId="77777777" w:rsidR="0075690E" w:rsidRDefault="0075690E" w:rsidP="00355B79">
      <w:pPr>
        <w:spacing w:line="480" w:lineRule="auto"/>
        <w:contextualSpacing/>
        <w:rPr>
          <w:noProof/>
          <w:lang w:eastAsia="sv-SE"/>
        </w:rPr>
      </w:pPr>
    </w:p>
    <w:p w14:paraId="62B54E16" w14:textId="77777777" w:rsidR="0075690E" w:rsidRDefault="0075690E" w:rsidP="00355B79">
      <w:pPr>
        <w:spacing w:line="480" w:lineRule="auto"/>
        <w:contextualSpacing/>
        <w:rPr>
          <w:noProof/>
          <w:lang w:eastAsia="sv-SE"/>
        </w:rPr>
      </w:pPr>
    </w:p>
    <w:p w14:paraId="62FCA61A" w14:textId="77777777" w:rsidR="0075690E" w:rsidRDefault="0075690E" w:rsidP="00355B79">
      <w:pPr>
        <w:spacing w:line="480" w:lineRule="auto"/>
        <w:contextualSpacing/>
        <w:rPr>
          <w:noProof/>
          <w:lang w:eastAsia="sv-SE"/>
        </w:rPr>
      </w:pPr>
    </w:p>
    <w:p w14:paraId="05B87817" w14:textId="10E3CD92" w:rsidR="0075690E" w:rsidRDefault="0075690E" w:rsidP="00355B79">
      <w:pPr>
        <w:spacing w:line="480" w:lineRule="auto"/>
        <w:contextualSpacing/>
        <w:rPr>
          <w:noProof/>
          <w:lang w:eastAsia="sv-SE"/>
        </w:rPr>
      </w:pPr>
    </w:p>
    <w:p w14:paraId="0E520AE5" w14:textId="3C668C17" w:rsidR="0075690E" w:rsidRDefault="0075690E" w:rsidP="00355B79">
      <w:pPr>
        <w:spacing w:line="480" w:lineRule="auto"/>
        <w:contextualSpacing/>
        <w:rPr>
          <w:noProof/>
          <w:lang w:eastAsia="sv-SE"/>
        </w:rPr>
      </w:pPr>
    </w:p>
    <w:p w14:paraId="45192845" w14:textId="47FB61C9" w:rsidR="00885FFD" w:rsidRDefault="00140551" w:rsidP="00355B79">
      <w:pPr>
        <w:spacing w:line="480" w:lineRule="auto"/>
        <w:contextualSpacing/>
        <w:rPr>
          <w:noProof/>
          <w:lang w:eastAsia="sv-SE"/>
        </w:rPr>
      </w:pPr>
      <w:r>
        <w:rPr>
          <w:noProof/>
          <w:lang w:eastAsia="sv-SE"/>
        </w:rPr>
        <w:lastRenderedPageBreak/>
        <w:drawing>
          <wp:inline distT="0" distB="0" distL="0" distR="0" wp14:anchorId="11E34662" wp14:editId="188E96DD">
            <wp:extent cx="5731510" cy="573151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85F43DC" w14:textId="117D0F16" w:rsidR="005E1F74" w:rsidRDefault="00D87A69" w:rsidP="00355B79">
      <w:pPr>
        <w:spacing w:line="480" w:lineRule="auto"/>
        <w:contextualSpacing/>
        <w:rPr>
          <w:lang w:val="en-GB"/>
        </w:rPr>
      </w:pPr>
      <w:r w:rsidRPr="00675EC9">
        <w:rPr>
          <w:lang w:val="en-GB"/>
        </w:rPr>
        <w:t>Fig. S</w:t>
      </w:r>
      <w:r w:rsidR="00C015D0">
        <w:rPr>
          <w:lang w:val="en-GB"/>
        </w:rPr>
        <w:t>8</w:t>
      </w:r>
      <w:r w:rsidRPr="00675EC9">
        <w:rPr>
          <w:lang w:val="en-GB"/>
        </w:rPr>
        <w:t xml:space="preserve">. Distribution of </w:t>
      </w:r>
      <w:r w:rsidR="00C46889">
        <w:rPr>
          <w:lang w:val="en-GB"/>
        </w:rPr>
        <w:t xml:space="preserve">maximum </w:t>
      </w:r>
      <w:r w:rsidRPr="00675EC9">
        <w:rPr>
          <w:lang w:val="en-GB"/>
        </w:rPr>
        <w:t xml:space="preserve">body masses </w:t>
      </w:r>
      <w:r w:rsidR="007B2B49">
        <w:rPr>
          <w:lang w:val="en-GB"/>
        </w:rPr>
        <w:t xml:space="preserve">of species represented in the </w:t>
      </w:r>
      <w:r w:rsidR="00C377B4">
        <w:rPr>
          <w:lang w:val="en-GB"/>
        </w:rPr>
        <w:t>c</w:t>
      </w:r>
      <w:r w:rsidR="00C377B4" w:rsidRPr="0066495C">
        <w:rPr>
          <w:lang w:val="en-GB"/>
        </w:rPr>
        <w:t xml:space="preserve">onsumption </w:t>
      </w:r>
      <w:r w:rsidR="00C377B4">
        <w:rPr>
          <w:lang w:val="en-GB"/>
        </w:rPr>
        <w:t xml:space="preserve">(left) and </w:t>
      </w:r>
      <w:r w:rsidR="007B2B49" w:rsidRPr="0066495C">
        <w:rPr>
          <w:lang w:val="en-GB"/>
        </w:rPr>
        <w:t xml:space="preserve">metabolism </w:t>
      </w:r>
      <w:r w:rsidR="00C377B4">
        <w:rPr>
          <w:lang w:val="en-GB"/>
        </w:rPr>
        <w:t xml:space="preserve">(right) </w:t>
      </w:r>
      <w:r w:rsidR="007B2B49" w:rsidRPr="0066495C">
        <w:rPr>
          <w:lang w:val="en-GB"/>
        </w:rPr>
        <w:t>data set</w:t>
      </w:r>
      <w:r w:rsidR="007B2B49">
        <w:rPr>
          <w:lang w:val="en-GB"/>
        </w:rPr>
        <w:t>s.</w:t>
      </w:r>
    </w:p>
    <w:p w14:paraId="54039A2F" w14:textId="091A0CA5" w:rsidR="008874B5" w:rsidRPr="0066495C" w:rsidRDefault="008874B5" w:rsidP="00D545B3">
      <w:pPr>
        <w:spacing w:line="480" w:lineRule="auto"/>
        <w:contextualSpacing/>
        <w:jc w:val="both"/>
        <w:rPr>
          <w:lang w:val="en-GB"/>
        </w:rPr>
      </w:pPr>
    </w:p>
    <w:p w14:paraId="4763CC90" w14:textId="5BE0BD38" w:rsidR="000603A4" w:rsidRDefault="000603A4" w:rsidP="00D545B3">
      <w:pPr>
        <w:spacing w:line="480" w:lineRule="auto"/>
        <w:contextualSpacing/>
        <w:jc w:val="both"/>
        <w:rPr>
          <w:lang w:val="en-GB"/>
        </w:rPr>
      </w:pPr>
    </w:p>
    <w:p w14:paraId="57C7EC94" w14:textId="2BCBBE70" w:rsidR="00E91904" w:rsidRDefault="00E91904" w:rsidP="00D545B3">
      <w:pPr>
        <w:spacing w:line="480" w:lineRule="auto"/>
        <w:contextualSpacing/>
        <w:jc w:val="both"/>
        <w:rPr>
          <w:lang w:val="en-GB"/>
        </w:rPr>
      </w:pPr>
    </w:p>
    <w:p w14:paraId="42558BE7" w14:textId="5CE850C7" w:rsidR="00E91904" w:rsidRDefault="00E91904" w:rsidP="00D545B3">
      <w:pPr>
        <w:spacing w:line="480" w:lineRule="auto"/>
        <w:contextualSpacing/>
        <w:jc w:val="both"/>
        <w:rPr>
          <w:lang w:val="en-GB"/>
        </w:rPr>
      </w:pPr>
    </w:p>
    <w:p w14:paraId="576FD71B" w14:textId="21AD4156" w:rsidR="00E91904" w:rsidRDefault="00E91904" w:rsidP="00D545B3">
      <w:pPr>
        <w:spacing w:line="480" w:lineRule="auto"/>
        <w:contextualSpacing/>
        <w:jc w:val="both"/>
        <w:rPr>
          <w:lang w:val="en-GB"/>
        </w:rPr>
      </w:pPr>
    </w:p>
    <w:p w14:paraId="0EB0512B" w14:textId="06B42910" w:rsidR="00E91904" w:rsidRDefault="00E91904" w:rsidP="00D545B3">
      <w:pPr>
        <w:spacing w:line="480" w:lineRule="auto"/>
        <w:contextualSpacing/>
        <w:jc w:val="both"/>
        <w:rPr>
          <w:lang w:val="en-GB"/>
        </w:rPr>
      </w:pPr>
    </w:p>
    <w:p w14:paraId="4897FF43" w14:textId="747A26F9" w:rsidR="00E91904" w:rsidRDefault="00BB418D" w:rsidP="00D545B3">
      <w:pPr>
        <w:spacing w:line="480" w:lineRule="auto"/>
        <w:contextualSpacing/>
        <w:jc w:val="both"/>
        <w:rPr>
          <w:lang w:val="en-GB"/>
        </w:rPr>
      </w:pPr>
      <w:r>
        <w:rPr>
          <w:noProof/>
          <w:lang w:eastAsia="sv-SE"/>
        </w:rPr>
        <w:lastRenderedPageBreak/>
        <w:drawing>
          <wp:inline distT="0" distB="0" distL="0" distR="0" wp14:anchorId="0D361DEA" wp14:editId="497AADC4">
            <wp:extent cx="5731510" cy="573151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a_cons_size_ran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0B6FA7C" w14:textId="7559DFF8" w:rsidR="00E91904" w:rsidRPr="00934B44" w:rsidRDefault="00E91904" w:rsidP="00E91904">
      <w:pPr>
        <w:spacing w:line="480" w:lineRule="auto"/>
        <w:contextualSpacing/>
        <w:jc w:val="both"/>
        <w:rPr>
          <w:lang w:val="en-GB"/>
        </w:rPr>
      </w:pPr>
      <w:r w:rsidRPr="00934B44">
        <w:rPr>
          <w:lang w:val="en-GB"/>
        </w:rPr>
        <w:t>Fig. S</w:t>
      </w:r>
      <w:r w:rsidR="00BB418D" w:rsidRPr="00934B44">
        <w:rPr>
          <w:lang w:val="en-GB"/>
        </w:rPr>
        <w:t>9</w:t>
      </w:r>
      <w:r w:rsidRPr="00934B44">
        <w:rPr>
          <w:lang w:val="en-GB"/>
        </w:rPr>
        <w:t xml:space="preserve">. </w:t>
      </w:r>
      <w:r w:rsidR="00273751" w:rsidRPr="00934B44">
        <w:rPr>
          <w:lang w:val="en-GB"/>
        </w:rPr>
        <w:t xml:space="preserve">Distribution of body masses </w:t>
      </w:r>
      <w:ins w:id="58" w:author="Max Lindmark" w:date="2020-10-27T15:51:00Z">
        <w:r w:rsidR="000020BF">
          <w:rPr>
            <w:lang w:val="en-GB"/>
          </w:rPr>
          <w:t xml:space="preserve">for individual observations </w:t>
        </w:r>
      </w:ins>
      <w:r w:rsidR="00273751" w:rsidRPr="00934B44">
        <w:rPr>
          <w:lang w:val="en-GB"/>
        </w:rPr>
        <w:t xml:space="preserve">of species represented in the consumption </w:t>
      </w:r>
      <w:r w:rsidR="00680C96" w:rsidRPr="00934B44">
        <w:rPr>
          <w:lang w:val="en-GB"/>
        </w:rPr>
        <w:t xml:space="preserve">(top) </w:t>
      </w:r>
      <w:r w:rsidR="00273751" w:rsidRPr="00934B44">
        <w:rPr>
          <w:lang w:val="en-GB"/>
        </w:rPr>
        <w:t xml:space="preserve">and metabolism </w:t>
      </w:r>
      <w:r w:rsidR="0069004D" w:rsidRPr="00934B44">
        <w:rPr>
          <w:lang w:val="en-GB"/>
        </w:rPr>
        <w:t xml:space="preserve">(bottom) </w:t>
      </w:r>
      <w:r w:rsidR="00273751" w:rsidRPr="00934B44">
        <w:rPr>
          <w:lang w:val="en-GB"/>
        </w:rPr>
        <w:t xml:space="preserve">data sets, expressed as relative to </w:t>
      </w:r>
      <w:commentRangeStart w:id="59"/>
      <w:r w:rsidR="00273751" w:rsidRPr="00934B44">
        <w:rPr>
          <w:lang w:val="en-GB"/>
        </w:rPr>
        <w:t>maximum mass of the species</w:t>
      </w:r>
      <w:commentRangeEnd w:id="59"/>
      <w:r w:rsidR="007C6CB0" w:rsidRPr="00934B44">
        <w:rPr>
          <w:rStyle w:val="CommentReference"/>
          <w:sz w:val="24"/>
          <w:szCs w:val="24"/>
        </w:rPr>
        <w:commentReference w:id="59"/>
      </w:r>
      <w:r w:rsidR="00273751" w:rsidRPr="00934B44">
        <w:rPr>
          <w:lang w:val="en-GB"/>
        </w:rPr>
        <w:t>.</w:t>
      </w:r>
      <w:r w:rsidR="002F4048" w:rsidRPr="00934B44">
        <w:rPr>
          <w:lang w:val="en-GB"/>
        </w:rPr>
        <w:t xml:space="preserve"> </w:t>
      </w:r>
      <w:r w:rsidR="00787BAA" w:rsidRPr="00934B44">
        <w:rPr>
          <w:lang w:val="en-GB"/>
        </w:rPr>
        <w:t>Colours</w:t>
      </w:r>
      <w:r w:rsidR="002F4048" w:rsidRPr="00934B44">
        <w:rPr>
          <w:lang w:val="en-GB"/>
        </w:rPr>
        <w:t xml:space="preserve"> indicate species (legend not shown).</w:t>
      </w:r>
    </w:p>
    <w:p w14:paraId="42E83002" w14:textId="534D2FD0" w:rsidR="00E91904" w:rsidRDefault="00E91904" w:rsidP="00D545B3">
      <w:pPr>
        <w:spacing w:line="480" w:lineRule="auto"/>
        <w:contextualSpacing/>
        <w:jc w:val="both"/>
        <w:rPr>
          <w:lang w:val="en-GB"/>
        </w:rPr>
      </w:pPr>
    </w:p>
    <w:p w14:paraId="533017BA" w14:textId="770B1A40" w:rsidR="00C60960" w:rsidRDefault="00C60960" w:rsidP="00D545B3">
      <w:pPr>
        <w:spacing w:line="480" w:lineRule="auto"/>
        <w:contextualSpacing/>
        <w:jc w:val="both"/>
        <w:rPr>
          <w:lang w:val="en-GB"/>
        </w:rPr>
      </w:pPr>
    </w:p>
    <w:p w14:paraId="7FFB07BA" w14:textId="462CE1D0" w:rsidR="00C60960" w:rsidRDefault="00C60960" w:rsidP="00D545B3">
      <w:pPr>
        <w:spacing w:line="480" w:lineRule="auto"/>
        <w:contextualSpacing/>
        <w:jc w:val="both"/>
        <w:rPr>
          <w:lang w:val="en-GB"/>
        </w:rPr>
      </w:pPr>
    </w:p>
    <w:p w14:paraId="551DCED9" w14:textId="2E029A16" w:rsidR="000230EE" w:rsidRDefault="000230EE" w:rsidP="00D545B3">
      <w:pPr>
        <w:spacing w:line="480" w:lineRule="auto"/>
        <w:contextualSpacing/>
        <w:jc w:val="both"/>
        <w:rPr>
          <w:lang w:val="en-GB"/>
        </w:rPr>
      </w:pPr>
    </w:p>
    <w:p w14:paraId="34DDF8A9" w14:textId="77777777" w:rsidR="000230EE" w:rsidRDefault="000230EE" w:rsidP="00D545B3">
      <w:pPr>
        <w:spacing w:line="480" w:lineRule="auto"/>
        <w:contextualSpacing/>
        <w:jc w:val="both"/>
        <w:rPr>
          <w:lang w:val="en-GB"/>
        </w:rPr>
      </w:pPr>
    </w:p>
    <w:p w14:paraId="216AC1D2" w14:textId="433D7E77" w:rsidR="000230EE" w:rsidRDefault="00F91200" w:rsidP="00D545B3">
      <w:pPr>
        <w:spacing w:line="480" w:lineRule="auto"/>
        <w:contextualSpacing/>
        <w:jc w:val="both"/>
        <w:rPr>
          <w:lang w:val="en-GB"/>
        </w:rPr>
      </w:pPr>
      <w:r>
        <w:rPr>
          <w:noProof/>
          <w:lang w:val="en-GB"/>
        </w:rPr>
        <w:lastRenderedPageBreak/>
        <w:drawing>
          <wp:inline distT="0" distB="0" distL="0" distR="0" wp14:anchorId="29296E1A" wp14:editId="41CC405F">
            <wp:extent cx="5731510" cy="573151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53A70B6" w14:textId="4C26295E" w:rsidR="000230EE" w:rsidRDefault="000230EE" w:rsidP="000230EE">
      <w:pPr>
        <w:spacing w:line="480" w:lineRule="auto"/>
        <w:contextualSpacing/>
        <w:jc w:val="both"/>
        <w:rPr>
          <w:lang w:val="en-GB"/>
        </w:rPr>
      </w:pPr>
      <w:r w:rsidRPr="0066495C">
        <w:rPr>
          <w:lang w:val="en-GB"/>
        </w:rPr>
        <w:t>Fig. S</w:t>
      </w:r>
      <w:r>
        <w:rPr>
          <w:lang w:val="en-GB"/>
        </w:rPr>
        <w:t>10</w:t>
      </w:r>
      <w:r w:rsidRPr="0066495C">
        <w:rPr>
          <w:lang w:val="en-GB"/>
        </w:rPr>
        <w:t xml:space="preserve">. </w:t>
      </w:r>
      <w:r>
        <w:rPr>
          <w:lang w:val="en-GB"/>
        </w:rPr>
        <w:t>Trophic level</w:t>
      </w:r>
      <w:r w:rsidRPr="0066495C">
        <w:rPr>
          <w:lang w:val="en-GB"/>
        </w:rPr>
        <w:t xml:space="preserve"> </w:t>
      </w:r>
      <w:r>
        <w:rPr>
          <w:lang w:val="en-GB"/>
        </w:rPr>
        <w:t xml:space="preserve">of species represented </w:t>
      </w:r>
      <w:r w:rsidR="00212826">
        <w:rPr>
          <w:lang w:val="en-GB"/>
        </w:rPr>
        <w:t>in the consumption (</w:t>
      </w:r>
      <w:r w:rsidR="00DA0762">
        <w:rPr>
          <w:lang w:val="en-GB"/>
        </w:rPr>
        <w:t>left</w:t>
      </w:r>
      <w:r w:rsidR="00212826">
        <w:rPr>
          <w:lang w:val="en-GB"/>
        </w:rPr>
        <w:t>) and metabolism (</w:t>
      </w:r>
      <w:r w:rsidR="00E858BD">
        <w:rPr>
          <w:lang w:val="en-GB"/>
        </w:rPr>
        <w:t>right</w:t>
      </w:r>
      <w:r w:rsidR="00212826">
        <w:rPr>
          <w:lang w:val="en-GB"/>
        </w:rPr>
        <w:t>) data sets</w:t>
      </w:r>
      <w:r>
        <w:rPr>
          <w:lang w:val="en-GB"/>
        </w:rPr>
        <w:t>.</w:t>
      </w:r>
    </w:p>
    <w:p w14:paraId="15EECCFB" w14:textId="77777777" w:rsidR="000230EE" w:rsidRDefault="000230EE" w:rsidP="00D545B3">
      <w:pPr>
        <w:spacing w:line="480" w:lineRule="auto"/>
        <w:contextualSpacing/>
        <w:jc w:val="both"/>
        <w:rPr>
          <w:lang w:val="en-GB"/>
        </w:rPr>
      </w:pPr>
    </w:p>
    <w:p w14:paraId="3B67C2CE" w14:textId="29707999" w:rsidR="00C60960" w:rsidRDefault="00C60960" w:rsidP="00D545B3">
      <w:pPr>
        <w:spacing w:line="480" w:lineRule="auto"/>
        <w:contextualSpacing/>
        <w:jc w:val="both"/>
        <w:rPr>
          <w:lang w:val="en-GB"/>
        </w:rPr>
      </w:pPr>
    </w:p>
    <w:p w14:paraId="5AF5B155" w14:textId="0D13EBB4" w:rsidR="00C60960" w:rsidRDefault="00C60960" w:rsidP="00D545B3">
      <w:pPr>
        <w:spacing w:line="480" w:lineRule="auto"/>
        <w:contextualSpacing/>
        <w:jc w:val="both"/>
        <w:rPr>
          <w:lang w:val="en-GB"/>
        </w:rPr>
      </w:pPr>
    </w:p>
    <w:p w14:paraId="50461442" w14:textId="422DFDA5" w:rsidR="00C60960" w:rsidRDefault="00C60960" w:rsidP="00D545B3">
      <w:pPr>
        <w:spacing w:line="480" w:lineRule="auto"/>
        <w:contextualSpacing/>
        <w:jc w:val="both"/>
        <w:rPr>
          <w:lang w:val="en-GB"/>
        </w:rPr>
      </w:pPr>
    </w:p>
    <w:p w14:paraId="79688A44" w14:textId="4968B508" w:rsidR="00C60960" w:rsidRDefault="00C60960" w:rsidP="00D545B3">
      <w:pPr>
        <w:spacing w:line="480" w:lineRule="auto"/>
        <w:contextualSpacing/>
        <w:jc w:val="both"/>
        <w:rPr>
          <w:lang w:val="en-GB"/>
        </w:rPr>
      </w:pPr>
    </w:p>
    <w:p w14:paraId="50F5C295" w14:textId="10B9CA1F" w:rsidR="00CC7470" w:rsidRDefault="00CC7470" w:rsidP="00D545B3">
      <w:pPr>
        <w:spacing w:line="480" w:lineRule="auto"/>
        <w:contextualSpacing/>
        <w:jc w:val="both"/>
        <w:rPr>
          <w:lang w:val="en-GB"/>
        </w:rPr>
      </w:pPr>
    </w:p>
    <w:p w14:paraId="428BC6BA" w14:textId="3631C378" w:rsidR="00CC7470" w:rsidRDefault="00664E43" w:rsidP="00D545B3">
      <w:pPr>
        <w:spacing w:line="480" w:lineRule="auto"/>
        <w:contextualSpacing/>
        <w:jc w:val="both"/>
        <w:rPr>
          <w:lang w:val="en-GB"/>
        </w:rPr>
      </w:pPr>
      <w:r>
        <w:rPr>
          <w:noProof/>
          <w:lang w:val="en-GB"/>
        </w:rPr>
        <w:lastRenderedPageBreak/>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5C293BB6" w:rsidR="00C60960" w:rsidRDefault="00C60960" w:rsidP="00C60960">
      <w:pPr>
        <w:spacing w:line="480" w:lineRule="auto"/>
        <w:contextualSpacing/>
        <w:jc w:val="both"/>
        <w:rPr>
          <w:lang w:val="en-GB"/>
        </w:rPr>
      </w:pPr>
      <w:r w:rsidRPr="0066495C">
        <w:rPr>
          <w:lang w:val="en-GB"/>
        </w:rPr>
        <w:t>Fig. S</w:t>
      </w:r>
      <w:r>
        <w:rPr>
          <w:lang w:val="en-GB"/>
        </w:rPr>
        <w:t>1</w:t>
      </w:r>
      <w:r w:rsidR="00C00969">
        <w:rPr>
          <w:lang w:val="en-GB"/>
        </w:rPr>
        <w:t>1</w:t>
      </w:r>
      <w:r w:rsidRPr="0066495C">
        <w:rPr>
          <w:lang w:val="en-GB"/>
        </w:rPr>
        <w:t xml:space="preserve">. </w:t>
      </w:r>
      <w:r>
        <w:rPr>
          <w:lang w:val="en-GB"/>
        </w:rPr>
        <w:t xml:space="preserve">Experimental and environmental (min, median and max) temperatures (indicated by colours) </w:t>
      </w:r>
      <w:r w:rsidR="00AD40AD">
        <w:rPr>
          <w:lang w:val="en-GB"/>
        </w:rPr>
        <w:t>of species represented in the consumption (</w:t>
      </w:r>
      <w:r w:rsidR="00AA6484">
        <w:rPr>
          <w:lang w:val="en-GB"/>
        </w:rPr>
        <w:t>left</w:t>
      </w:r>
      <w:r w:rsidR="00AD40AD">
        <w:rPr>
          <w:lang w:val="en-GB"/>
        </w:rPr>
        <w:t>) and metabolism (</w:t>
      </w:r>
      <w:r w:rsidR="00E90C92">
        <w:rPr>
          <w:lang w:val="en-GB"/>
        </w:rPr>
        <w:t>right</w:t>
      </w:r>
      <w:r w:rsidR="00AD40AD">
        <w:rPr>
          <w:lang w:val="en-GB"/>
        </w:rPr>
        <w:t>) data sets</w:t>
      </w:r>
      <w:r>
        <w:rPr>
          <w:lang w:val="en-GB"/>
        </w:rPr>
        <w:t>.</w:t>
      </w:r>
      <w:ins w:id="60" w:author="Max Lindmark" w:date="2020-10-27T16:14:00Z">
        <w:r w:rsidR="000F5318" w:rsidRPr="000F5318">
          <w:rPr>
            <w:lang w:val="en-GB"/>
          </w:rPr>
          <w:t xml:space="preserve"> </w:t>
        </w:r>
        <w:r w:rsidR="000F5318">
          <w:rPr>
            <w:lang w:val="en-GB"/>
          </w:rPr>
          <w:t xml:space="preserve">Missing temperatures means information was not available on </w:t>
        </w:r>
        <w:proofErr w:type="spellStart"/>
        <w:r w:rsidR="000F5318">
          <w:rPr>
            <w:lang w:val="en-GB"/>
          </w:rPr>
          <w:t>FishBase</w:t>
        </w:r>
        <w:proofErr w:type="spellEnd"/>
        <w:r w:rsidR="000F5318">
          <w:rPr>
            <w:lang w:val="en-GB"/>
          </w:rPr>
          <w:t>. Experimental temperatures are jittered vertically for visibility.</w:t>
        </w:r>
      </w:ins>
    </w:p>
    <w:p w14:paraId="2BC7913C" w14:textId="5FC3786D" w:rsidR="00C60960" w:rsidRDefault="00C60960" w:rsidP="00D545B3">
      <w:pPr>
        <w:spacing w:line="480" w:lineRule="auto"/>
        <w:contextualSpacing/>
        <w:jc w:val="both"/>
        <w:rPr>
          <w:lang w:val="en-GB"/>
        </w:rPr>
      </w:pPr>
    </w:p>
    <w:p w14:paraId="68EFD24D" w14:textId="5363B29B" w:rsidR="00954BD1" w:rsidRDefault="00954BD1" w:rsidP="00D545B3">
      <w:pPr>
        <w:spacing w:line="480" w:lineRule="auto"/>
        <w:contextualSpacing/>
        <w:jc w:val="both"/>
        <w:rPr>
          <w:lang w:val="en-GB"/>
        </w:rPr>
      </w:pPr>
    </w:p>
    <w:p w14:paraId="32C7CDF5" w14:textId="19D9BD21" w:rsidR="00954BD1" w:rsidRDefault="00954BD1" w:rsidP="00D545B3">
      <w:pPr>
        <w:spacing w:line="480" w:lineRule="auto"/>
        <w:contextualSpacing/>
        <w:jc w:val="both"/>
        <w:rPr>
          <w:lang w:val="en-GB"/>
        </w:rPr>
      </w:pPr>
    </w:p>
    <w:p w14:paraId="51395894" w14:textId="2EEC074D" w:rsidR="00954BD1" w:rsidRDefault="00954BD1" w:rsidP="00D545B3">
      <w:pPr>
        <w:spacing w:line="480" w:lineRule="auto"/>
        <w:contextualSpacing/>
        <w:jc w:val="both"/>
        <w:rPr>
          <w:lang w:val="en-GB"/>
        </w:rPr>
      </w:pPr>
    </w:p>
    <w:p w14:paraId="1A509A7D" w14:textId="2260893B" w:rsidR="00810521" w:rsidRDefault="00810521" w:rsidP="00954BD1">
      <w:pPr>
        <w:pStyle w:val="Heading1"/>
        <w:keepNext w:val="0"/>
        <w:keepLines w:val="0"/>
        <w:widowControl w:val="0"/>
      </w:pPr>
      <w:bookmarkStart w:id="61" w:name="_Toc50829350"/>
      <w:r w:rsidRPr="000F3C49">
        <w:lastRenderedPageBreak/>
        <w:t xml:space="preserve">Supplementary </w:t>
      </w:r>
      <w:r w:rsidR="00FE1AE1">
        <w:t xml:space="preserve">methods and </w:t>
      </w:r>
      <w:r w:rsidRPr="000F3C49">
        <w:t>analysis</w:t>
      </w:r>
      <w:bookmarkEnd w:id="61"/>
    </w:p>
    <w:p w14:paraId="6AEB1207" w14:textId="77C10C5D" w:rsidR="004B2C85" w:rsidRPr="006D5CBF" w:rsidRDefault="004B2C85" w:rsidP="00954BD1">
      <w:pPr>
        <w:widowControl w:val="0"/>
        <w:tabs>
          <w:tab w:val="center" w:pos="4513"/>
        </w:tabs>
        <w:spacing w:line="480" w:lineRule="auto"/>
        <w:contextualSpacing/>
        <w:jc w:val="both"/>
      </w:pPr>
      <w:r w:rsidRPr="00074799">
        <w:rPr>
          <w:b/>
          <w:bCs/>
          <w:lang w:val="en-GB"/>
        </w:rPr>
        <w:t xml:space="preserve">Table </w:t>
      </w:r>
      <w:r w:rsidR="00BC4871" w:rsidRPr="00074799">
        <w:rPr>
          <w:b/>
          <w:bCs/>
          <w:lang w:val="en-GB"/>
        </w:rPr>
        <w:t>S</w:t>
      </w:r>
      <w:r w:rsidR="00AA44E9">
        <w:rPr>
          <w:b/>
          <w:bCs/>
          <w:lang w:val="en-GB"/>
        </w:rPr>
        <w:t>3</w:t>
      </w:r>
      <w:r w:rsidRPr="00074799">
        <w:rPr>
          <w:lang w:val="en-GB"/>
        </w:rPr>
        <w:t xml:space="preserve"> Description of model parameters (type and their interpretation in brackets) and their prior distributions</w:t>
      </w:r>
      <w:r w:rsidR="00F85927">
        <w:rPr>
          <w:lang w:val="en-GB"/>
        </w:rPr>
        <w:t xml:space="preserve"> (see ‘</w:t>
      </w:r>
      <w:r w:rsidR="00F85927" w:rsidRPr="00804590">
        <w:rPr>
          <w:bCs/>
          <w:i/>
          <w:iCs/>
          <w:sz w:val="22"/>
          <w:szCs w:val="22"/>
          <w:lang w:val="en-GB"/>
        </w:rPr>
        <w:t>Model description</w:t>
      </w:r>
      <w:r w:rsidR="00F85927">
        <w:rPr>
          <w:bCs/>
          <w:i/>
          <w:iCs/>
          <w:sz w:val="22"/>
          <w:szCs w:val="22"/>
          <w:lang w:val="en-GB"/>
        </w:rPr>
        <w:t>’</w:t>
      </w:r>
      <w:r w:rsidR="00F85927">
        <w:rPr>
          <w:bCs/>
          <w:sz w:val="22"/>
          <w:szCs w:val="22"/>
          <w:lang w:val="en-GB"/>
        </w:rPr>
        <w:t xml:space="preserve"> </w:t>
      </w:r>
      <w:r w:rsidR="0082766C">
        <w:rPr>
          <w:bCs/>
          <w:sz w:val="22"/>
          <w:szCs w:val="22"/>
          <w:lang w:val="en-GB"/>
        </w:rPr>
        <w:t>and equations 1-3</w:t>
      </w:r>
      <w:r w:rsidR="0084652A">
        <w:rPr>
          <w:bCs/>
          <w:sz w:val="22"/>
          <w:szCs w:val="22"/>
          <w:lang w:val="en-GB"/>
        </w:rPr>
        <w:t xml:space="preserve"> </w:t>
      </w:r>
      <w:r w:rsidR="00F85927">
        <w:rPr>
          <w:bCs/>
          <w:sz w:val="22"/>
          <w:szCs w:val="22"/>
          <w:lang w:val="en-GB"/>
        </w:rPr>
        <w:t xml:space="preserve">in </w:t>
      </w:r>
      <w:r w:rsidR="00DD07D3">
        <w:rPr>
          <w:bCs/>
          <w:sz w:val="22"/>
          <w:szCs w:val="22"/>
          <w:lang w:val="en-GB"/>
        </w:rPr>
        <w:t xml:space="preserve">the </w:t>
      </w:r>
      <w:r w:rsidR="00F85927">
        <w:rPr>
          <w:bCs/>
          <w:sz w:val="22"/>
          <w:szCs w:val="22"/>
          <w:lang w:val="en-GB"/>
        </w:rPr>
        <w:t>main text)</w:t>
      </w:r>
      <w:r w:rsidRPr="00074799">
        <w:rPr>
          <w:lang w:val="en-GB"/>
        </w:rPr>
        <w:t xml:space="preserve">. </w:t>
      </w:r>
      <m:oMath>
        <m:r>
          <w:rPr>
            <w:rFonts w:ascii="Cambria Math" w:hAnsi="Cambria Math"/>
          </w:rPr>
          <m:t>N</m:t>
        </m:r>
      </m:oMath>
      <w:r w:rsidRPr="00074799">
        <w:rPr>
          <w:lang w:val="en-GB"/>
        </w:rPr>
        <w:t xml:space="preserve"> refers to a normal distribution (mean and standard deviation, s.d.) and </w:t>
      </w:r>
      <m:oMath>
        <m:r>
          <w:rPr>
            <w:rFonts w:ascii="Cambria Math" w:hAnsi="Cambria Math"/>
          </w:rPr>
          <m:t>U</m:t>
        </m:r>
      </m:oMath>
      <w:r w:rsidRPr="00074799">
        <w:rPr>
          <w:lang w:val="en-GB"/>
        </w:rPr>
        <w:t xml:space="preserve"> to a uniform distribution (interval). </w:t>
      </w:r>
      <w:r w:rsidRPr="00074799">
        <w:rPr>
          <w:rFonts w:eastAsiaTheme="minorEastAsia"/>
        </w:rPr>
        <w:t>For simplicity, only the parameters of the full model are shown her</w:t>
      </w:r>
      <w:r w:rsidRPr="006D5CBF">
        <w:rPr>
          <w:rFonts w:eastAsiaTheme="minorEastAsia"/>
        </w:rPr>
        <w:t xml:space="preserve">e (i.e. with most coefficients varying by species), </w:t>
      </w:r>
      <w:r w:rsidRPr="006D5CBF">
        <w:rPr>
          <w:lang w:val="en-GB"/>
        </w:rPr>
        <w:t xml:space="preserve">but note that when a model is fitted with a common rather than species-varying coefficient, </w:t>
      </w:r>
      <w:r w:rsidR="00BE4136">
        <w:rPr>
          <w:lang w:val="en-GB"/>
        </w:rPr>
        <w:t>for example</w:t>
      </w:r>
      <m:oMath>
        <m:r>
          <w:rPr>
            <w:rFonts w:ascii="Cambria Math" w:hAnsi="Cambria Math"/>
          </w:rPr>
          <m:t xml:space="preserve"> </m:t>
        </m:r>
        <m:sSub>
          <m:sSubPr>
            <m:ctrlPr>
              <w:ins w:id="62" w:author="Max Lindmark" w:date="2020-10-27T15:46:00Z">
                <w:rPr>
                  <w:rFonts w:ascii="Cambria Math" w:hAnsi="Cambria Math"/>
                  <w:bCs/>
                  <w:i/>
                  <w:iCs/>
                </w:rPr>
              </w:ins>
            </m:ctrlPr>
          </m:sSubPr>
          <m:e>
            <m:r>
              <w:rPr>
                <w:rFonts w:ascii="Cambria Math" w:hAnsi="Cambria Math"/>
              </w:rPr>
              <m:t>β</m:t>
            </m:r>
          </m:e>
          <m:sub>
            <m:r>
              <w:rPr>
                <w:rFonts w:ascii="Cambria Math" w:hAnsi="Cambria Math"/>
              </w:rPr>
              <m:t>1</m:t>
            </m:r>
          </m:sub>
        </m:sSub>
      </m:oMath>
      <w:r w:rsidRPr="006D5CBF">
        <w:rPr>
          <w:rFonts w:eastAsiaTheme="minorEastAsia"/>
          <w:bCs/>
          <w:iCs/>
        </w:rPr>
        <w:t xml:space="preserve"> instead of </w:t>
      </w:r>
      <m:oMath>
        <m:sSub>
          <m:sSubPr>
            <m:ctrlPr>
              <w:ins w:id="63" w:author="Max Lindmark" w:date="2020-10-27T15:46:00Z">
                <w:rPr>
                  <w:rFonts w:ascii="Cambria Math" w:hAnsi="Cambria Math"/>
                  <w:bCs/>
                  <w:i/>
                  <w:iCs/>
                </w:rPr>
              </w:ins>
            </m:ctrlPr>
          </m:sSubPr>
          <m:e>
            <m:r>
              <w:rPr>
                <w:rFonts w:ascii="Cambria Math" w:hAnsi="Cambria Math"/>
              </w:rPr>
              <m:t>β</m:t>
            </m:r>
          </m:e>
          <m:sub>
            <m:r>
              <w:rPr>
                <w:rFonts w:ascii="Cambria Math" w:hAnsi="Cambria Math"/>
              </w:rPr>
              <m:t>1j</m:t>
            </m:r>
          </m:sub>
        </m:sSub>
        <m:r>
          <w:rPr>
            <w:rFonts w:ascii="Cambria Math" w:eastAsiaTheme="minorEastAsia" w:hAnsi="Cambria Math"/>
          </w:rPr>
          <m:t>~N(</m:t>
        </m:r>
        <m:sSub>
          <m:sSubPr>
            <m:ctrlPr>
              <w:ins w:id="64" w:author="Max Lindmark" w:date="2020-10-27T15:46:00Z">
                <w:rPr>
                  <w:rFonts w:ascii="Cambria Math" w:eastAsiaTheme="minorEastAsia" w:hAnsi="Cambria Math"/>
                  <w:i/>
                </w:rPr>
              </w:ins>
            </m:ctrlPr>
          </m:sSubPr>
          <m:e>
            <m:r>
              <w:rPr>
                <w:rFonts w:ascii="Cambria Math" w:eastAsiaTheme="minorEastAsia" w:hAnsi="Cambria Math"/>
              </w:rPr>
              <m:t>μ</m:t>
            </m:r>
          </m:e>
          <m:sub>
            <m:sSub>
              <m:sSubPr>
                <m:ctrlPr>
                  <w:ins w:id="65" w:author="Max Lindmark" w:date="2020-10-27T15:46:00Z">
                    <w:rPr>
                      <w:rFonts w:ascii="Cambria Math" w:hAnsi="Cambria Math"/>
                      <w:bCs/>
                      <w:i/>
                      <w:iCs/>
                    </w:rPr>
                  </w:ins>
                </m:ctrlPr>
              </m:sSubPr>
              <m:e>
                <m:r>
                  <w:rPr>
                    <w:rFonts w:ascii="Cambria Math" w:hAnsi="Cambria Math"/>
                  </w:rPr>
                  <m:t>β</m:t>
                </m:r>
              </m:e>
              <m:sub>
                <m:r>
                  <w:rPr>
                    <w:rFonts w:ascii="Cambria Math" w:hAnsi="Cambria Math"/>
                  </w:rPr>
                  <m:t>1</m:t>
                </m:r>
              </m:sub>
            </m:sSub>
          </m:sub>
        </m:sSub>
        <m:r>
          <w:rPr>
            <w:rFonts w:ascii="Cambria Math" w:eastAsiaTheme="minorEastAsia" w:hAnsi="Cambria Math"/>
          </w:rPr>
          <m:t>,</m:t>
        </m:r>
        <m:sSub>
          <m:sSubPr>
            <m:ctrlPr>
              <w:ins w:id="66" w:author="Max Lindmark" w:date="2020-10-27T15:46:00Z">
                <w:rPr>
                  <w:rFonts w:ascii="Cambria Math" w:hAnsi="Cambria Math"/>
                  <w:i/>
                </w:rPr>
              </w:ins>
            </m:ctrlPr>
          </m:sSubPr>
          <m:e>
            <m:r>
              <w:rPr>
                <w:rFonts w:ascii="Cambria Math" w:hAnsi="Cambria Math"/>
              </w:rPr>
              <m:t>σ</m:t>
            </m:r>
            <m:ctrlPr>
              <w:ins w:id="67" w:author="Max Lindmark" w:date="2020-10-27T15:46:00Z">
                <w:rPr>
                  <w:rFonts w:ascii="Cambria Math" w:eastAsiaTheme="minorEastAsia" w:hAnsi="Cambria Math"/>
                  <w:i/>
                </w:rPr>
              </w:ins>
            </m:ctrlPr>
          </m:e>
          <m:sub>
            <m:sSub>
              <m:sSubPr>
                <m:ctrlPr>
                  <w:ins w:id="68" w:author="Max Lindmark" w:date="2020-10-27T15:46:00Z">
                    <w:rPr>
                      <w:rFonts w:ascii="Cambria Math" w:hAnsi="Cambria Math"/>
                      <w:bCs/>
                      <w:i/>
                      <w:iCs/>
                    </w:rPr>
                  </w:ins>
                </m:ctrlPr>
              </m:sSubPr>
              <m:e>
                <m:r>
                  <w:rPr>
                    <w:rFonts w:ascii="Cambria Math" w:hAnsi="Cambria Math"/>
                  </w:rPr>
                  <m:t>β</m:t>
                </m:r>
              </m:e>
              <m:sub>
                <m:r>
                  <w:rPr>
                    <w:rFonts w:ascii="Cambria Math" w:hAnsi="Cambria Math"/>
                  </w:rPr>
                  <m:t>1</m:t>
                </m:r>
              </m:sub>
            </m:sSub>
          </m:sub>
        </m:sSub>
        <w:commentRangeStart w:id="69"/>
        <w:commentRangeEnd w:id="69"/>
        <m:r>
          <m:rPr>
            <m:sty m:val="p"/>
          </m:rPr>
          <w:rPr>
            <w:rStyle w:val="CommentReference"/>
            <w:rFonts w:ascii="Cambria Math" w:hAnsi="Cambria Math"/>
            <w:sz w:val="24"/>
            <w:szCs w:val="24"/>
          </w:rPr>
          <w:commentReference w:id="69"/>
        </m:r>
        <m:r>
          <w:rPr>
            <w:rFonts w:ascii="Cambria Math" w:eastAsiaTheme="minorEastAsia" w:hAnsi="Cambria Math"/>
          </w:rPr>
          <m:t>)</m:t>
        </m:r>
      </m:oMath>
      <w:r w:rsidRPr="006D5CBF">
        <w:rPr>
          <w:rFonts w:eastAsiaTheme="minorEastAsia"/>
        </w:rPr>
        <w:t xml:space="preserve">, we use the same prior for </w:t>
      </w:r>
      <m:oMath>
        <m:sSub>
          <m:sSubPr>
            <m:ctrlPr>
              <w:ins w:id="70" w:author="Max Lindmark" w:date="2020-10-27T15:46:00Z">
                <w:rPr>
                  <w:rFonts w:ascii="Cambria Math" w:hAnsi="Cambria Math"/>
                  <w:bCs/>
                  <w:i/>
                  <w:iCs/>
                </w:rPr>
              </w:ins>
            </m:ctrlPr>
          </m:sSubPr>
          <m:e>
            <m:r>
              <w:rPr>
                <w:rFonts w:ascii="Cambria Math" w:hAnsi="Cambria Math"/>
              </w:rPr>
              <m:t>β</m:t>
            </m:r>
          </m:e>
          <m:sub>
            <m:r>
              <w:rPr>
                <w:rFonts w:ascii="Cambria Math" w:hAnsi="Cambria Math"/>
              </w:rPr>
              <m:t>1</m:t>
            </m:r>
          </m:sub>
        </m:sSub>
      </m:oMath>
      <w:r w:rsidRPr="006D5CBF">
        <w:rPr>
          <w:rFonts w:eastAsiaTheme="minorEastAsia"/>
          <w:bCs/>
          <w:iCs/>
        </w:rPr>
        <w:t xml:space="preserve"> </w:t>
      </w:r>
      <w:r w:rsidRPr="006D5CBF">
        <w:rPr>
          <w:rFonts w:eastAsiaTheme="minorEastAsia"/>
        </w:rPr>
        <w:t xml:space="preserve">as for </w:t>
      </w:r>
      <m:oMath>
        <m:sSub>
          <m:sSubPr>
            <m:ctrlPr>
              <w:ins w:id="71" w:author="Max Lindmark" w:date="2020-10-27T15:46:00Z">
                <w:rPr>
                  <w:rFonts w:ascii="Cambria Math" w:eastAsiaTheme="minorEastAsia" w:hAnsi="Cambria Math"/>
                  <w:i/>
                </w:rPr>
              </w:ins>
            </m:ctrlPr>
          </m:sSubPr>
          <m:e>
            <m:r>
              <w:rPr>
                <w:rFonts w:ascii="Cambria Math" w:eastAsiaTheme="minorEastAsia" w:hAnsi="Cambria Math"/>
              </w:rPr>
              <m:t>μ</m:t>
            </m:r>
          </m:e>
          <m:sub>
            <m:sSub>
              <m:sSubPr>
                <m:ctrlPr>
                  <w:ins w:id="72" w:author="Max Lindmark" w:date="2020-10-27T15:46:00Z">
                    <w:rPr>
                      <w:rFonts w:ascii="Cambria Math" w:hAnsi="Cambria Math"/>
                      <w:bCs/>
                      <w:i/>
                      <w:iCs/>
                    </w:rPr>
                  </w:ins>
                </m:ctrlPr>
              </m:sSubPr>
              <m:e>
                <m:r>
                  <w:rPr>
                    <w:rFonts w:ascii="Cambria Math" w:hAnsi="Cambria Math"/>
                  </w:rPr>
                  <m:t>β</m:t>
                </m:r>
              </m:e>
              <m:sub>
                <m:r>
                  <w:rPr>
                    <w:rFonts w:ascii="Cambria Math" w:hAnsi="Cambria Math"/>
                  </w:rPr>
                  <m:t>1</m:t>
                </m:r>
              </m:sub>
            </m:sSub>
          </m:sub>
        </m:sSub>
      </m:oMath>
      <w:r w:rsidRPr="006D5CBF">
        <w:rPr>
          <w:rFonts w:eastAsiaTheme="minorEastAsia"/>
        </w:rPr>
        <w:t xml:space="preserve">. </w:t>
      </w:r>
    </w:p>
    <w:tbl>
      <w:tblPr>
        <w:tblStyle w:val="GridTable1Light"/>
        <w:tblW w:w="0" w:type="auto"/>
        <w:tblLook w:val="04A0" w:firstRow="1" w:lastRow="0" w:firstColumn="1" w:lastColumn="0" w:noHBand="0" w:noVBand="1"/>
      </w:tblPr>
      <w:tblGrid>
        <w:gridCol w:w="1651"/>
        <w:gridCol w:w="1384"/>
        <w:gridCol w:w="3908"/>
        <w:gridCol w:w="2073"/>
      </w:tblGrid>
      <w:tr w:rsidR="004B2C85" w:rsidRPr="006D5CBF" w14:paraId="4044A8FF" w14:textId="77777777" w:rsidTr="00F22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71F82E3" w14:textId="77777777" w:rsidR="004B2C85" w:rsidRPr="006D5CBF" w:rsidRDefault="004B2C85" w:rsidP="00F226F7">
            <w:pPr>
              <w:spacing w:line="360" w:lineRule="auto"/>
              <w:contextualSpacing/>
            </w:pPr>
            <w:r w:rsidRPr="006D5CBF">
              <w:t>Model</w:t>
            </w:r>
          </w:p>
        </w:tc>
        <w:tc>
          <w:tcPr>
            <w:tcW w:w="1384" w:type="dxa"/>
          </w:tcPr>
          <w:p w14:paraId="6EED317A"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pPr>
            <w:r w:rsidRPr="006D5CBF">
              <w:t>Parameter</w:t>
            </w:r>
          </w:p>
        </w:tc>
        <w:tc>
          <w:tcPr>
            <w:tcW w:w="3908" w:type="dxa"/>
          </w:tcPr>
          <w:p w14:paraId="1C900E8F"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pPr>
            <w:r w:rsidRPr="006D5CBF">
              <w:t>Description</w:t>
            </w:r>
          </w:p>
        </w:tc>
        <w:tc>
          <w:tcPr>
            <w:tcW w:w="2073" w:type="dxa"/>
          </w:tcPr>
          <w:p w14:paraId="5D8B3387"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pPr>
            <w:r w:rsidRPr="006D5CBF">
              <w:t>Prior distribution</w:t>
            </w:r>
          </w:p>
        </w:tc>
      </w:tr>
      <w:tr w:rsidR="004B2C85" w:rsidRPr="006D5CBF" w14:paraId="68C73C5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5140825" w14:textId="77777777" w:rsidR="004B2C85" w:rsidRPr="006D5CBF" w:rsidRDefault="004B2C85" w:rsidP="00F226F7">
            <w:pPr>
              <w:spacing w:line="360" w:lineRule="auto"/>
              <w:contextualSpacing/>
              <w:rPr>
                <w:lang w:val="en-GB"/>
              </w:rPr>
            </w:pPr>
            <w:r w:rsidRPr="006D5CBF">
              <w:rPr>
                <w:lang w:val="en-GB"/>
              </w:rPr>
              <w:t>Log-linear regressions</w:t>
            </w:r>
          </w:p>
          <w:p w14:paraId="0C892E30" w14:textId="671E41D3" w:rsidR="004B2C85" w:rsidRPr="006D5CBF" w:rsidRDefault="004B2C85" w:rsidP="00F226F7">
            <w:pPr>
              <w:spacing w:line="360" w:lineRule="auto"/>
              <w:contextualSpacing/>
              <w:rPr>
                <w:lang w:val="en-GB"/>
              </w:rPr>
            </w:pPr>
            <w:r w:rsidRPr="006D5CBF">
              <w:rPr>
                <w:lang w:val="en-GB"/>
              </w:rPr>
              <w:t xml:space="preserve">for growth, consumption and metabolism </w:t>
            </w:r>
          </w:p>
        </w:tc>
        <w:tc>
          <w:tcPr>
            <w:tcW w:w="1384" w:type="dxa"/>
          </w:tcPr>
          <w:p w14:paraId="05BDAA81" w14:textId="77777777" w:rsidR="004B2C85" w:rsidRPr="006D5CBF" w:rsidRDefault="008815E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ins w:id="73" w:author="Max Lindmark" w:date="2020-10-27T15:46:00Z">
                        <w:rPr>
                          <w:rFonts w:ascii="Cambria Math" w:eastAsiaTheme="minorEastAsia" w:hAnsi="Cambria Math"/>
                          <w:i/>
                        </w:rPr>
                      </w:ins>
                    </m:ctrlPr>
                  </m:sSubPr>
                  <m:e>
                    <m:r>
                      <w:rPr>
                        <w:rFonts w:ascii="Cambria Math" w:eastAsiaTheme="minorEastAsia" w:hAnsi="Cambria Math"/>
                      </w:rPr>
                      <m:t>μ</m:t>
                    </m:r>
                  </m:e>
                  <m:sub>
                    <m:sSub>
                      <m:sSubPr>
                        <m:ctrlPr>
                          <w:ins w:id="74" w:author="Max Lindmark" w:date="2020-10-27T15:46:00Z">
                            <w:rPr>
                              <w:rFonts w:ascii="Cambria Math" w:hAnsi="Cambria Math"/>
                              <w:bCs/>
                              <w:i/>
                              <w:iCs/>
                            </w:rPr>
                          </w:ins>
                        </m:ctrlPr>
                      </m:sSubPr>
                      <m:e>
                        <m:r>
                          <w:rPr>
                            <w:rFonts w:ascii="Cambria Math" w:hAnsi="Cambria Math"/>
                          </w:rPr>
                          <m:t>β</m:t>
                        </m:r>
                      </m:e>
                      <m:sub>
                        <m:r>
                          <w:rPr>
                            <w:rFonts w:ascii="Cambria Math" w:hAnsi="Cambria Math"/>
                          </w:rPr>
                          <m:t>0</m:t>
                        </m:r>
                      </m:sub>
                    </m:sSub>
                  </m:sub>
                </m:sSub>
              </m:oMath>
            </m:oMathPara>
          </w:p>
        </w:tc>
        <w:tc>
          <w:tcPr>
            <w:tcW w:w="3908" w:type="dxa"/>
          </w:tcPr>
          <w:p w14:paraId="5842B9C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commentRangeStart w:id="75"/>
            <w:r w:rsidRPr="006D5CBF">
              <w:t>Hyperparameter (average intercept across species)</w:t>
            </w:r>
            <w:commentRangeEnd w:id="75"/>
            <w:r w:rsidRPr="006D5CBF">
              <w:rPr>
                <w:rStyle w:val="CommentReference"/>
                <w:sz w:val="24"/>
                <w:szCs w:val="24"/>
              </w:rPr>
              <w:commentReference w:id="75"/>
            </w:r>
          </w:p>
        </w:tc>
        <w:tc>
          <w:tcPr>
            <w:tcW w:w="2073" w:type="dxa"/>
          </w:tcPr>
          <w:p w14:paraId="12DDF9D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5)</m:t>
                </m:r>
              </m:oMath>
            </m:oMathPara>
          </w:p>
        </w:tc>
      </w:tr>
      <w:tr w:rsidR="004B2C85" w:rsidRPr="006D5CBF" w14:paraId="01D6376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62EA7D" w14:textId="77777777" w:rsidR="004B2C85" w:rsidRPr="006D5CBF" w:rsidRDefault="004B2C85" w:rsidP="00F226F7">
            <w:pPr>
              <w:spacing w:line="360" w:lineRule="auto"/>
              <w:contextualSpacing/>
            </w:pPr>
          </w:p>
        </w:tc>
        <w:tc>
          <w:tcPr>
            <w:tcW w:w="1384" w:type="dxa"/>
          </w:tcPr>
          <w:p w14:paraId="73CA942D" w14:textId="77777777" w:rsidR="004B2C85" w:rsidRPr="006D5CBF" w:rsidRDefault="008815E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ins w:id="76" w:author="Max Lindmark" w:date="2020-10-27T15:46:00Z">
                        <w:rPr>
                          <w:rFonts w:ascii="Cambria Math" w:eastAsiaTheme="minorEastAsia" w:hAnsi="Cambria Math"/>
                          <w:i/>
                        </w:rPr>
                      </w:ins>
                    </m:ctrlPr>
                  </m:sSubPr>
                  <m:e>
                    <m:r>
                      <w:rPr>
                        <w:rFonts w:ascii="Cambria Math" w:eastAsiaTheme="minorEastAsia" w:hAnsi="Cambria Math"/>
                      </w:rPr>
                      <m:t>μ</m:t>
                    </m:r>
                  </m:e>
                  <m:sub>
                    <m:sSub>
                      <m:sSubPr>
                        <m:ctrlPr>
                          <w:ins w:id="77" w:author="Max Lindmark" w:date="2020-10-27T15:46:00Z">
                            <w:rPr>
                              <w:rFonts w:ascii="Cambria Math" w:hAnsi="Cambria Math"/>
                              <w:bCs/>
                              <w:i/>
                              <w:iCs/>
                            </w:rPr>
                          </w:ins>
                        </m:ctrlPr>
                      </m:sSubPr>
                      <m:e>
                        <m:r>
                          <w:rPr>
                            <w:rFonts w:ascii="Cambria Math" w:hAnsi="Cambria Math"/>
                          </w:rPr>
                          <m:t>β</m:t>
                        </m:r>
                      </m:e>
                      <m:sub>
                        <m:r>
                          <w:rPr>
                            <w:rFonts w:ascii="Cambria Math" w:hAnsi="Cambria Math"/>
                          </w:rPr>
                          <m:t>1</m:t>
                        </m:r>
                      </m:sub>
                    </m:sSub>
                  </m:sub>
                </m:sSub>
              </m:oMath>
            </m:oMathPara>
          </w:p>
        </w:tc>
        <w:tc>
          <w:tcPr>
            <w:tcW w:w="3908" w:type="dxa"/>
          </w:tcPr>
          <w:p w14:paraId="3DA3693A"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(average mass coefficient across species)</w:t>
            </w:r>
          </w:p>
        </w:tc>
        <w:tc>
          <w:tcPr>
            <w:tcW w:w="2073" w:type="dxa"/>
          </w:tcPr>
          <w:p w14:paraId="410898AF"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N(-0.25, 1)</m:t>
                </m:r>
              </m:oMath>
            </m:oMathPara>
          </w:p>
        </w:tc>
      </w:tr>
      <w:tr w:rsidR="004B2C85" w:rsidRPr="006D5CBF" w14:paraId="57F6D2A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121875B6" w14:textId="77777777" w:rsidR="004B2C85" w:rsidRPr="006D5CBF" w:rsidRDefault="004B2C85" w:rsidP="00F226F7">
            <w:pPr>
              <w:spacing w:line="360" w:lineRule="auto"/>
              <w:contextualSpacing/>
            </w:pPr>
          </w:p>
        </w:tc>
        <w:tc>
          <w:tcPr>
            <w:tcW w:w="1384" w:type="dxa"/>
          </w:tcPr>
          <w:p w14:paraId="4F68944C" w14:textId="77777777" w:rsidR="004B2C85" w:rsidRPr="006D5CBF" w:rsidRDefault="008815E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ins w:id="78" w:author="Max Lindmark" w:date="2020-10-27T15:46:00Z">
                        <w:rPr>
                          <w:rFonts w:ascii="Cambria Math" w:eastAsiaTheme="minorEastAsia" w:hAnsi="Cambria Math"/>
                          <w:i/>
                        </w:rPr>
                      </w:ins>
                    </m:ctrlPr>
                  </m:sSubPr>
                  <m:e>
                    <m:r>
                      <w:rPr>
                        <w:rFonts w:ascii="Cambria Math" w:eastAsiaTheme="minorEastAsia" w:hAnsi="Cambria Math"/>
                      </w:rPr>
                      <m:t>μ</m:t>
                    </m:r>
                  </m:e>
                  <m:sub>
                    <m:sSub>
                      <m:sSubPr>
                        <m:ctrlPr>
                          <w:ins w:id="79" w:author="Max Lindmark" w:date="2020-10-27T15:46:00Z">
                            <w:rPr>
                              <w:rFonts w:ascii="Cambria Math" w:hAnsi="Cambria Math"/>
                              <w:bCs/>
                              <w:i/>
                              <w:iCs/>
                            </w:rPr>
                          </w:ins>
                        </m:ctrlPr>
                      </m:sSubPr>
                      <m:e>
                        <m:r>
                          <w:rPr>
                            <w:rFonts w:ascii="Cambria Math" w:hAnsi="Cambria Math"/>
                          </w:rPr>
                          <m:t>β</m:t>
                        </m:r>
                      </m:e>
                      <m:sub>
                        <m:r>
                          <w:rPr>
                            <w:rFonts w:ascii="Cambria Math" w:hAnsi="Cambria Math"/>
                          </w:rPr>
                          <m:t>2</m:t>
                        </m:r>
                      </m:sub>
                    </m:sSub>
                  </m:sub>
                </m:sSub>
              </m:oMath>
            </m:oMathPara>
          </w:p>
        </w:tc>
        <w:tc>
          <w:tcPr>
            <w:tcW w:w="3908" w:type="dxa"/>
          </w:tcPr>
          <w:p w14:paraId="7A0DF588"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(average temperature coefficient across species)</w:t>
            </w:r>
          </w:p>
        </w:tc>
        <w:tc>
          <w:tcPr>
            <w:tcW w:w="2073" w:type="dxa"/>
          </w:tcPr>
          <w:p w14:paraId="04915F04"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4B2C85" w:rsidRPr="006D5CBF" w14:paraId="7DB2A4F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2FB2A7A" w14:textId="77777777" w:rsidR="004B2C85" w:rsidRPr="006D5CBF" w:rsidRDefault="004B2C85" w:rsidP="00F226F7">
            <w:pPr>
              <w:spacing w:line="360" w:lineRule="auto"/>
              <w:contextualSpacing/>
            </w:pPr>
          </w:p>
        </w:tc>
        <w:tc>
          <w:tcPr>
            <w:tcW w:w="1384" w:type="dxa"/>
          </w:tcPr>
          <w:p w14:paraId="689968CE" w14:textId="77777777" w:rsidR="004B2C85" w:rsidRPr="006D5CBF" w:rsidRDefault="008815E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ins w:id="80" w:author="Max Lindmark" w:date="2020-10-27T15:46:00Z">
                        <w:rPr>
                          <w:rFonts w:ascii="Cambria Math" w:eastAsiaTheme="minorEastAsia" w:hAnsi="Cambria Math"/>
                          <w:i/>
                        </w:rPr>
                      </w:ins>
                    </m:ctrlPr>
                  </m:sSubPr>
                  <m:e>
                    <m:r>
                      <w:rPr>
                        <w:rFonts w:ascii="Cambria Math" w:eastAsiaTheme="minorEastAsia" w:hAnsi="Cambria Math"/>
                      </w:rPr>
                      <m:t>μ</m:t>
                    </m:r>
                  </m:e>
                  <m:sub>
                    <m:sSub>
                      <m:sSubPr>
                        <m:ctrlPr>
                          <w:ins w:id="81" w:author="Max Lindmark" w:date="2020-10-27T15:46:00Z">
                            <w:rPr>
                              <w:rFonts w:ascii="Cambria Math" w:hAnsi="Cambria Math"/>
                              <w:bCs/>
                              <w:i/>
                              <w:iCs/>
                            </w:rPr>
                          </w:ins>
                        </m:ctrlPr>
                      </m:sSubPr>
                      <m:e>
                        <m:r>
                          <w:rPr>
                            <w:rFonts w:ascii="Cambria Math" w:hAnsi="Cambria Math"/>
                          </w:rPr>
                          <m:t>β</m:t>
                        </m:r>
                      </m:e>
                      <m:sub>
                        <m:r>
                          <w:rPr>
                            <w:rFonts w:ascii="Cambria Math" w:hAnsi="Cambria Math"/>
                          </w:rPr>
                          <m:t>3</m:t>
                        </m:r>
                      </m:sub>
                    </m:sSub>
                  </m:sub>
                </m:sSub>
              </m:oMath>
            </m:oMathPara>
          </w:p>
        </w:tc>
        <w:tc>
          <w:tcPr>
            <w:tcW w:w="3908" w:type="dxa"/>
          </w:tcPr>
          <w:p w14:paraId="6056828C"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(average interaction coefficient across species)</w:t>
            </w:r>
          </w:p>
        </w:tc>
        <w:tc>
          <w:tcPr>
            <w:tcW w:w="2073" w:type="dxa"/>
          </w:tcPr>
          <w:p w14:paraId="71DB1B49"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4B2C85" w:rsidRPr="006D5CBF" w14:paraId="6354009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96FBC33" w14:textId="77777777" w:rsidR="004B2C85" w:rsidRPr="006D5CBF" w:rsidRDefault="004B2C85" w:rsidP="00F226F7">
            <w:pPr>
              <w:spacing w:line="360" w:lineRule="auto"/>
              <w:contextualSpacing/>
            </w:pPr>
          </w:p>
        </w:tc>
        <w:commentRangeStart w:id="82"/>
        <w:tc>
          <w:tcPr>
            <w:tcW w:w="1384" w:type="dxa"/>
          </w:tcPr>
          <w:p w14:paraId="5E93BEFA" w14:textId="77777777" w:rsidR="004B2C85" w:rsidRPr="006D5CBF" w:rsidRDefault="008815E5"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ins w:id="83" w:author="Max Lindmark" w:date="2020-10-27T15:46:00Z">
                        <w:rPr>
                          <w:rFonts w:ascii="Cambria Math" w:hAnsi="Cambria Math"/>
                          <w:i/>
                        </w:rPr>
                      </w:ins>
                    </m:ctrlPr>
                  </m:sSubPr>
                  <m:e>
                    <m:r>
                      <w:rPr>
                        <w:rFonts w:ascii="Cambria Math" w:hAnsi="Cambria Math"/>
                      </w:rPr>
                      <m:t>σ</m:t>
                    </m:r>
                  </m:e>
                  <m:sub>
                    <m:sSub>
                      <m:sSubPr>
                        <m:ctrlPr>
                          <w:ins w:id="84" w:author="Max Lindmark" w:date="2020-10-27T15:46:00Z">
                            <w:rPr>
                              <w:rFonts w:ascii="Cambria Math" w:hAnsi="Cambria Math"/>
                              <w:bCs/>
                              <w:i/>
                              <w:iCs/>
                            </w:rPr>
                          </w:ins>
                        </m:ctrlPr>
                      </m:sSubPr>
                      <m:e>
                        <m:r>
                          <w:rPr>
                            <w:rFonts w:ascii="Cambria Math" w:hAnsi="Cambria Math"/>
                          </w:rPr>
                          <m:t>β</m:t>
                        </m:r>
                      </m:e>
                      <m:sub>
                        <m:r>
                          <w:rPr>
                            <w:rFonts w:ascii="Cambria Math" w:hAnsi="Cambria Math"/>
                          </w:rPr>
                          <m:t>0</m:t>
                        </m:r>
                      </m:sub>
                    </m:sSub>
                  </m:sub>
                </m:sSub>
                <w:commentRangeEnd w:id="82"/>
                <m:r>
                  <m:rPr>
                    <m:sty m:val="p"/>
                  </m:rPr>
                  <w:rPr>
                    <w:rStyle w:val="CommentReference"/>
                  </w:rPr>
                  <w:commentReference w:id="82"/>
                </m:r>
              </m:oMath>
            </m:oMathPara>
          </w:p>
        </w:tc>
        <w:tc>
          <w:tcPr>
            <w:tcW w:w="3908" w:type="dxa"/>
          </w:tcPr>
          <w:p w14:paraId="65125D7A"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(s.d. of species-intercepts)</w:t>
            </w:r>
          </w:p>
        </w:tc>
        <w:tc>
          <w:tcPr>
            <w:tcW w:w="2073" w:type="dxa"/>
          </w:tcPr>
          <w:p w14:paraId="0C98F74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6141E84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8A8775B" w14:textId="77777777" w:rsidR="004B2C85" w:rsidRPr="006D5CBF" w:rsidRDefault="004B2C85" w:rsidP="00F226F7">
            <w:pPr>
              <w:spacing w:line="360" w:lineRule="auto"/>
              <w:contextualSpacing/>
            </w:pPr>
          </w:p>
        </w:tc>
        <w:tc>
          <w:tcPr>
            <w:tcW w:w="1384" w:type="dxa"/>
          </w:tcPr>
          <w:p w14:paraId="61F79C3F" w14:textId="77777777" w:rsidR="004B2C85" w:rsidRPr="006D5CBF" w:rsidRDefault="008815E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ins w:id="85" w:author="Max Lindmark" w:date="2020-10-27T15:46:00Z">
                        <w:rPr>
                          <w:rFonts w:ascii="Cambria Math" w:hAnsi="Cambria Math"/>
                          <w:i/>
                        </w:rPr>
                      </w:ins>
                    </m:ctrlPr>
                  </m:sSubPr>
                  <m:e>
                    <m:r>
                      <w:rPr>
                        <w:rFonts w:ascii="Cambria Math" w:hAnsi="Cambria Math"/>
                      </w:rPr>
                      <m:t>σ</m:t>
                    </m:r>
                  </m:e>
                  <m:sub>
                    <m:sSub>
                      <m:sSubPr>
                        <m:ctrlPr>
                          <w:ins w:id="86" w:author="Max Lindmark" w:date="2020-10-27T15:46:00Z">
                            <w:rPr>
                              <w:rFonts w:ascii="Cambria Math" w:hAnsi="Cambria Math"/>
                              <w:bCs/>
                              <w:i/>
                              <w:iCs/>
                            </w:rPr>
                          </w:ins>
                        </m:ctrlPr>
                      </m:sSubPr>
                      <m:e>
                        <m:r>
                          <w:rPr>
                            <w:rFonts w:ascii="Cambria Math" w:hAnsi="Cambria Math"/>
                          </w:rPr>
                          <m:t>β</m:t>
                        </m:r>
                      </m:e>
                      <m:sub>
                        <m:r>
                          <w:rPr>
                            <w:rFonts w:ascii="Cambria Math" w:hAnsi="Cambria Math"/>
                          </w:rPr>
                          <m:t>1</m:t>
                        </m:r>
                      </m:sub>
                    </m:sSub>
                  </m:sub>
                </m:sSub>
              </m:oMath>
            </m:oMathPara>
          </w:p>
        </w:tc>
        <w:tc>
          <w:tcPr>
            <w:tcW w:w="3908" w:type="dxa"/>
          </w:tcPr>
          <w:p w14:paraId="733213F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(s.d. of species mass coefficients)</w:t>
            </w:r>
          </w:p>
        </w:tc>
        <w:tc>
          <w:tcPr>
            <w:tcW w:w="2073" w:type="dxa"/>
          </w:tcPr>
          <w:p w14:paraId="63341CC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390E40C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8788C50" w14:textId="77777777" w:rsidR="004B2C85" w:rsidRPr="006D5CBF" w:rsidRDefault="004B2C85" w:rsidP="00F226F7">
            <w:pPr>
              <w:spacing w:line="360" w:lineRule="auto"/>
              <w:contextualSpacing/>
            </w:pPr>
          </w:p>
        </w:tc>
        <w:tc>
          <w:tcPr>
            <w:tcW w:w="1384" w:type="dxa"/>
          </w:tcPr>
          <w:p w14:paraId="03ABAC76" w14:textId="77777777" w:rsidR="004B2C85" w:rsidRPr="006D5CBF" w:rsidRDefault="008815E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ins w:id="87" w:author="Max Lindmark" w:date="2020-10-27T15:46:00Z">
                        <w:rPr>
                          <w:rFonts w:ascii="Cambria Math" w:hAnsi="Cambria Math"/>
                          <w:i/>
                        </w:rPr>
                      </w:ins>
                    </m:ctrlPr>
                  </m:sSubPr>
                  <m:e>
                    <m:r>
                      <w:rPr>
                        <w:rFonts w:ascii="Cambria Math" w:hAnsi="Cambria Math"/>
                      </w:rPr>
                      <m:t>σ</m:t>
                    </m:r>
                  </m:e>
                  <m:sub>
                    <m:sSub>
                      <m:sSubPr>
                        <m:ctrlPr>
                          <w:ins w:id="88" w:author="Max Lindmark" w:date="2020-10-27T15:46:00Z">
                            <w:rPr>
                              <w:rFonts w:ascii="Cambria Math" w:hAnsi="Cambria Math"/>
                              <w:bCs/>
                              <w:i/>
                              <w:iCs/>
                            </w:rPr>
                          </w:ins>
                        </m:ctrlPr>
                      </m:sSubPr>
                      <m:e>
                        <m:r>
                          <w:rPr>
                            <w:rFonts w:ascii="Cambria Math" w:hAnsi="Cambria Math"/>
                          </w:rPr>
                          <m:t>β</m:t>
                        </m:r>
                      </m:e>
                      <m:sub>
                        <m:r>
                          <w:rPr>
                            <w:rFonts w:ascii="Cambria Math" w:hAnsi="Cambria Math"/>
                          </w:rPr>
                          <m:t>2</m:t>
                        </m:r>
                      </m:sub>
                    </m:sSub>
                  </m:sub>
                </m:sSub>
              </m:oMath>
            </m:oMathPara>
          </w:p>
        </w:tc>
        <w:tc>
          <w:tcPr>
            <w:tcW w:w="3908" w:type="dxa"/>
          </w:tcPr>
          <w:p w14:paraId="6C03E4B6"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(s.d. of species temperature coefficients)</w:t>
            </w:r>
          </w:p>
        </w:tc>
        <w:tc>
          <w:tcPr>
            <w:tcW w:w="2073" w:type="dxa"/>
          </w:tcPr>
          <w:p w14:paraId="6C69FCA5"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43A6EB2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2D6D47F" w14:textId="77777777" w:rsidR="004B2C85" w:rsidRPr="006D5CBF" w:rsidRDefault="004B2C85" w:rsidP="00F226F7">
            <w:pPr>
              <w:spacing w:line="360" w:lineRule="auto"/>
              <w:contextualSpacing/>
            </w:pPr>
          </w:p>
        </w:tc>
        <w:tc>
          <w:tcPr>
            <w:tcW w:w="1384" w:type="dxa"/>
          </w:tcPr>
          <w:p w14:paraId="36A308AB" w14:textId="77777777" w:rsidR="004B2C85" w:rsidRPr="006D5CBF" w:rsidRDefault="008815E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ins w:id="89" w:author="Max Lindmark" w:date="2020-10-27T15:46:00Z">
                        <w:rPr>
                          <w:rFonts w:ascii="Cambria Math" w:hAnsi="Cambria Math"/>
                          <w:i/>
                        </w:rPr>
                      </w:ins>
                    </m:ctrlPr>
                  </m:sSubPr>
                  <m:e>
                    <m:r>
                      <w:rPr>
                        <w:rFonts w:ascii="Cambria Math" w:hAnsi="Cambria Math"/>
                      </w:rPr>
                      <m:t>σ</m:t>
                    </m:r>
                  </m:e>
                  <m:sub>
                    <m:sSub>
                      <m:sSubPr>
                        <m:ctrlPr>
                          <w:ins w:id="90" w:author="Max Lindmark" w:date="2020-10-27T15:46:00Z">
                            <w:rPr>
                              <w:rFonts w:ascii="Cambria Math" w:hAnsi="Cambria Math"/>
                              <w:bCs/>
                              <w:i/>
                              <w:iCs/>
                            </w:rPr>
                          </w:ins>
                        </m:ctrlPr>
                      </m:sSubPr>
                      <m:e>
                        <m:r>
                          <w:rPr>
                            <w:rFonts w:ascii="Cambria Math" w:hAnsi="Cambria Math"/>
                          </w:rPr>
                          <m:t>β</m:t>
                        </m:r>
                      </m:e>
                      <m:sub>
                        <m:r>
                          <w:rPr>
                            <w:rFonts w:ascii="Cambria Math" w:hAnsi="Cambria Math"/>
                          </w:rPr>
                          <m:t>3</m:t>
                        </m:r>
                      </m:sub>
                    </m:sSub>
                  </m:sub>
                </m:sSub>
              </m:oMath>
            </m:oMathPara>
          </w:p>
        </w:tc>
        <w:tc>
          <w:tcPr>
            <w:tcW w:w="3908" w:type="dxa"/>
          </w:tcPr>
          <w:p w14:paraId="27905DC4"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(s.d. of species interaction coefficients)</w:t>
            </w:r>
          </w:p>
        </w:tc>
        <w:tc>
          <w:tcPr>
            <w:tcW w:w="2073" w:type="dxa"/>
          </w:tcPr>
          <w:p w14:paraId="6869F34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0ADBB6C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597CA0C" w14:textId="77777777" w:rsidR="004B2C85" w:rsidRPr="006D5CBF" w:rsidRDefault="004B2C85" w:rsidP="00F226F7">
            <w:pPr>
              <w:spacing w:line="360" w:lineRule="auto"/>
              <w:contextualSpacing/>
            </w:pPr>
          </w:p>
        </w:tc>
        <w:tc>
          <w:tcPr>
            <w:tcW w:w="1384" w:type="dxa"/>
          </w:tcPr>
          <w:p w14:paraId="5B2F25D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908" w:type="dxa"/>
          </w:tcPr>
          <w:p w14:paraId="3ACCAB10"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Parameter (s.d.)</w:t>
            </w:r>
          </w:p>
        </w:tc>
        <w:tc>
          <w:tcPr>
            <w:tcW w:w="2073" w:type="dxa"/>
          </w:tcPr>
          <w:p w14:paraId="58CB507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0CC1CFA4"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5C66568A" w14:textId="6781365E" w:rsidR="004B2C85" w:rsidRPr="0072620E" w:rsidRDefault="0072620E" w:rsidP="00F226F7">
            <w:pPr>
              <w:spacing w:line="360" w:lineRule="auto"/>
              <w:contextualSpacing/>
              <w:rPr>
                <w:lang w:val="en-GB"/>
              </w:rPr>
            </w:pPr>
            <w:commentRangeStart w:id="91"/>
            <w:r w:rsidRPr="0072620E">
              <w:rPr>
                <w:lang w:val="en-GB"/>
              </w:rPr>
              <w:t>Sharp</w:t>
            </w:r>
            <w:r>
              <w:rPr>
                <w:lang w:val="en-GB"/>
              </w:rPr>
              <w:t xml:space="preserve">e-Schoolfield (unimodal </w:t>
            </w:r>
            <w:r>
              <w:rPr>
                <w:lang w:val="en-GB"/>
              </w:rPr>
              <w:lastRenderedPageBreak/>
              <w:t>consumption data)</w:t>
            </w:r>
            <w:commentRangeEnd w:id="91"/>
            <w:r w:rsidR="00413F90">
              <w:rPr>
                <w:rStyle w:val="CommentReference"/>
                <w:b w:val="0"/>
                <w:bCs w:val="0"/>
              </w:rPr>
              <w:commentReference w:id="91"/>
            </w:r>
          </w:p>
        </w:tc>
        <w:tc>
          <w:tcPr>
            <w:tcW w:w="1384" w:type="dxa"/>
          </w:tcPr>
          <w:p w14:paraId="5D12C54C" w14:textId="269A359F" w:rsidR="004B2C85" w:rsidRPr="0072620E" w:rsidRDefault="00413F9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oMath>
            </m:oMathPara>
          </w:p>
        </w:tc>
        <w:tc>
          <w:tcPr>
            <w:tcW w:w="3908" w:type="dxa"/>
          </w:tcPr>
          <w:p w14:paraId="3427D44B" w14:textId="7C7248B5" w:rsidR="004B2C85" w:rsidRPr="0072620E"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72620E">
              <w:t>Hyperparameter (</w:t>
            </w:r>
            <w:r w:rsidR="006A53AE" w:rsidRPr="00F259A4">
              <w:rPr>
                <w:lang w:val="en-US"/>
              </w:rPr>
              <w:t xml:space="preserve">average </w:t>
            </w:r>
            <w:r w:rsidR="00F50E38" w:rsidRPr="00F50E38">
              <w:rPr>
                <w:lang w:val="en-US"/>
              </w:rPr>
              <w:t xml:space="preserve">consumption at </w:t>
            </w:r>
            <w:r w:rsidR="001711AA" w:rsidRPr="00F50E38">
              <w:rPr>
                <w:lang w:val="en-US"/>
              </w:rPr>
              <w:t>reference</w:t>
            </w:r>
            <w:r w:rsidR="00F50E38" w:rsidRPr="00F50E38">
              <w:rPr>
                <w:lang w:val="en-US"/>
              </w:rPr>
              <w:t xml:space="preserve"> temperature</w:t>
            </w:r>
            <w:r w:rsidR="00F50E38">
              <w:rPr>
                <w:lang w:val="en-US"/>
              </w:rPr>
              <w:t xml:space="preserve"> [-10 on </w:t>
            </w:r>
            <w:proofErr w:type="spellStart"/>
            <w:r w:rsidR="00F50E38">
              <w:rPr>
                <w:lang w:val="en-US"/>
              </w:rPr>
              <w:t>centererd</w:t>
            </w:r>
            <w:proofErr w:type="spellEnd"/>
            <w:r w:rsidR="00F50E38">
              <w:rPr>
                <w:lang w:val="en-US"/>
              </w:rPr>
              <w:t xml:space="preserve"> scale]</w:t>
            </w:r>
            <w:r w:rsidR="006A53AE">
              <w:rPr>
                <w:lang w:val="en-US"/>
              </w:rPr>
              <w:t xml:space="preserve"> across species</w:t>
            </w:r>
            <w:r w:rsidRPr="0072620E">
              <w:t>)</w:t>
            </w:r>
          </w:p>
        </w:tc>
        <w:tc>
          <w:tcPr>
            <w:tcW w:w="2073" w:type="dxa"/>
          </w:tcPr>
          <w:p w14:paraId="7708195C" w14:textId="318E6848" w:rsidR="004B2C85" w:rsidRPr="0072620E" w:rsidRDefault="004B2C85"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m:t>
                </m:r>
                <m:r>
                  <w:rPr>
                    <w:rFonts w:ascii="Cambria Math" w:hAnsi="Cambria Math"/>
                  </w:rPr>
                  <m:t>1</m:t>
                </m:r>
                <m:r>
                  <w:rPr>
                    <w:rFonts w:ascii="Cambria Math" w:hAnsi="Cambria Math"/>
                  </w:rPr>
                  <m:t xml:space="preserve">, </m:t>
                </m:r>
                <m:r>
                  <w:rPr>
                    <w:rFonts w:ascii="Cambria Math" w:hAnsi="Cambria Math"/>
                  </w:rPr>
                  <m:t>1</m:t>
                </m:r>
                <m:r>
                  <w:rPr>
                    <w:rFonts w:ascii="Cambria Math" w:hAnsi="Cambria Math"/>
                  </w:rPr>
                  <m:t>)</m:t>
                </m:r>
              </m:oMath>
            </m:oMathPara>
          </w:p>
        </w:tc>
      </w:tr>
      <w:tr w:rsidR="004B2C85" w:rsidRPr="006D5CBF" w14:paraId="77439981"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2478BBE" w14:textId="77777777" w:rsidR="004B2C85" w:rsidRPr="0072620E" w:rsidRDefault="004B2C85" w:rsidP="00F226F7">
            <w:pPr>
              <w:spacing w:line="360" w:lineRule="auto"/>
              <w:contextualSpacing/>
            </w:pPr>
          </w:p>
        </w:tc>
        <w:tc>
          <w:tcPr>
            <w:tcW w:w="1384" w:type="dxa"/>
          </w:tcPr>
          <w:p w14:paraId="0DC89E3E" w14:textId="31EE84A5" w:rsidR="004B2C85" w:rsidRPr="0072620E" w:rsidRDefault="003146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lang w:val="en-GB"/>
                      </w:rPr>
                    </m:ctrlPr>
                  </m:sSubPr>
                  <m:e>
                    <m:r>
                      <w:rPr>
                        <w:rFonts w:ascii="Cambria Math" w:eastAsiaTheme="minorEastAsia" w:hAnsi="Cambria Math"/>
                        <w:lang w:val="en-GB"/>
                      </w:rPr>
                      <m:t>E</m:t>
                    </m:r>
                  </m:e>
                  <m:sub>
                    <m:r>
                      <w:rPr>
                        <w:rFonts w:ascii="Cambria Math" w:eastAsiaTheme="minorEastAsia" w:hAnsi="Cambria Math"/>
                        <w:lang w:val="en-GB"/>
                      </w:rPr>
                      <m:t>j</m:t>
                    </m:r>
                  </m:sub>
                </m:sSub>
              </m:oMath>
            </m:oMathPara>
          </w:p>
        </w:tc>
        <w:tc>
          <w:tcPr>
            <w:tcW w:w="3908" w:type="dxa"/>
          </w:tcPr>
          <w:p w14:paraId="646B5610" w14:textId="2E36CCEB" w:rsidR="004B2C85" w:rsidRPr="0072620E" w:rsidRDefault="00B62D66"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72620E">
              <w:t xml:space="preserve">Hyperparameter </w:t>
            </w:r>
            <w:r w:rsidR="005922A4" w:rsidRPr="0072620E">
              <w:t>(</w:t>
            </w:r>
            <w:r w:rsidR="005922A4" w:rsidRPr="00F259A4">
              <w:rPr>
                <w:lang w:val="en-US"/>
              </w:rPr>
              <w:t xml:space="preserve">average </w:t>
            </w:r>
            <w:r w:rsidR="000457B8">
              <w:rPr>
                <w:lang w:val="en-US"/>
              </w:rPr>
              <w:t>activation energy</w:t>
            </w:r>
            <w:r w:rsidR="005922A4">
              <w:rPr>
                <w:lang w:val="en-US"/>
              </w:rPr>
              <w:t xml:space="preserve"> across species</w:t>
            </w:r>
            <w:r w:rsidR="005922A4" w:rsidRPr="0072620E">
              <w:t>)</w:t>
            </w:r>
          </w:p>
        </w:tc>
        <w:tc>
          <w:tcPr>
            <w:tcW w:w="2073" w:type="dxa"/>
          </w:tcPr>
          <w:p w14:paraId="04D194BC" w14:textId="3D11E9E2" w:rsidR="004B2C85" w:rsidRPr="0072620E" w:rsidRDefault="004B2C85"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m:t>
                </m:r>
                <m:r>
                  <w:rPr>
                    <w:rFonts w:ascii="Cambria Math" w:hAnsi="Cambria Math"/>
                  </w:rPr>
                  <m:t>.5</m:t>
                </m:r>
                <m:r>
                  <w:rPr>
                    <w:rFonts w:ascii="Cambria Math" w:hAnsi="Cambria Math"/>
                  </w:rPr>
                  <m:t>,</m:t>
                </m:r>
                <m:r>
                  <w:rPr>
                    <w:rFonts w:ascii="Cambria Math" w:hAnsi="Cambria Math"/>
                  </w:rPr>
                  <m:t>0.</m:t>
                </m:r>
                <m:r>
                  <w:rPr>
                    <w:rFonts w:ascii="Cambria Math" w:hAnsi="Cambria Math"/>
                  </w:rPr>
                  <m:t xml:space="preserve"> 5)</m:t>
                </m:r>
              </m:oMath>
            </m:oMathPara>
          </w:p>
        </w:tc>
      </w:tr>
      <w:tr w:rsidR="004B2C85" w:rsidRPr="006D5CBF" w14:paraId="3CAFC71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764E651" w14:textId="77777777" w:rsidR="004B2C85" w:rsidRPr="0072620E" w:rsidRDefault="004B2C85" w:rsidP="00F226F7">
            <w:pPr>
              <w:spacing w:line="360" w:lineRule="auto"/>
              <w:contextualSpacing/>
            </w:pPr>
          </w:p>
        </w:tc>
        <w:tc>
          <w:tcPr>
            <w:tcW w:w="1384" w:type="dxa"/>
          </w:tcPr>
          <w:p w14:paraId="74E4A663" w14:textId="4181DDDA" w:rsidR="004B2C85" w:rsidRPr="0072620E" w:rsidRDefault="003146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lang w:val="en-GB"/>
                      </w:rPr>
                    </m:ctrlPr>
                  </m:sSubPr>
                  <m:e>
                    <m:r>
                      <w:rPr>
                        <w:rFonts w:ascii="Cambria Math" w:eastAsiaTheme="minorEastAsia" w:hAnsi="Cambria Math"/>
                        <w:lang w:val="en-GB"/>
                      </w:rPr>
                      <m:t>E</m:t>
                    </m:r>
                  </m:e>
                  <m:sub>
                    <m:r>
                      <w:rPr>
                        <w:rFonts w:ascii="Cambria Math" w:eastAsiaTheme="minorEastAsia" w:hAnsi="Cambria Math"/>
                        <w:lang w:val="en-GB"/>
                      </w:rPr>
                      <m:t>h</m:t>
                    </m:r>
                  </m:sub>
                </m:sSub>
              </m:oMath>
            </m:oMathPara>
          </w:p>
        </w:tc>
        <w:tc>
          <w:tcPr>
            <w:tcW w:w="3908" w:type="dxa"/>
          </w:tcPr>
          <w:p w14:paraId="02D012A3" w14:textId="4CDCFC7C" w:rsidR="004B2C85" w:rsidRPr="0072620E"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72620E">
              <w:t>Parameter (common</w:t>
            </w:r>
            <w:r w:rsidR="00F259A4" w:rsidRPr="00F259A4">
              <w:rPr>
                <w:lang w:val="en-US"/>
              </w:rPr>
              <w:t xml:space="preserve"> rate of decline with </w:t>
            </w:r>
            <w:r w:rsidRPr="0072620E">
              <w:t>temperature)</w:t>
            </w:r>
          </w:p>
        </w:tc>
        <w:tc>
          <w:tcPr>
            <w:tcW w:w="2073" w:type="dxa"/>
          </w:tcPr>
          <w:p w14:paraId="0367B5A2" w14:textId="008A535F" w:rsidR="004B2C85" w:rsidRPr="0072620E"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m:t>
                </m:r>
                <m:r>
                  <w:rPr>
                    <w:rFonts w:ascii="Cambria Math" w:hAnsi="Cambria Math"/>
                  </w:rPr>
                  <m:t>2</m:t>
                </m:r>
                <m:r>
                  <w:rPr>
                    <w:rFonts w:ascii="Cambria Math" w:hAnsi="Cambria Math"/>
                  </w:rPr>
                  <m:t xml:space="preserve">, </m:t>
                </m:r>
                <m:r>
                  <w:rPr>
                    <w:rFonts w:ascii="Cambria Math" w:hAnsi="Cambria Math"/>
                  </w:rPr>
                  <m:t>2</m:t>
                </m:r>
                <m:r>
                  <w:rPr>
                    <w:rFonts w:ascii="Cambria Math" w:hAnsi="Cambria Math"/>
                  </w:rPr>
                  <m:t>)</m:t>
                </m:r>
              </m:oMath>
            </m:oMathPara>
          </w:p>
        </w:tc>
      </w:tr>
      <w:tr w:rsidR="004B2C85" w:rsidRPr="006D5CBF" w14:paraId="483EA75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75B9E1" w14:textId="77777777" w:rsidR="004B2C85" w:rsidRPr="0072620E" w:rsidRDefault="004B2C85" w:rsidP="00F226F7">
            <w:pPr>
              <w:spacing w:line="360" w:lineRule="auto"/>
              <w:contextualSpacing/>
            </w:pPr>
          </w:p>
        </w:tc>
        <w:tc>
          <w:tcPr>
            <w:tcW w:w="1384" w:type="dxa"/>
          </w:tcPr>
          <w:p w14:paraId="4568B2F2" w14:textId="427F7431" w:rsidR="004B2C85" w:rsidRPr="0072620E" w:rsidRDefault="003146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lang w:val="en-GB"/>
                      </w:rPr>
                    </m:ctrlPr>
                  </m:sSubPr>
                  <m:e>
                    <m:r>
                      <w:rPr>
                        <w:rFonts w:ascii="Cambria Math" w:eastAsiaTheme="minorEastAsia" w:hAnsi="Cambria Math"/>
                        <w:lang w:val="en-GB"/>
                      </w:rPr>
                      <m:t>T</m:t>
                    </m:r>
                  </m:e>
                  <m:sub>
                    <m:r>
                      <w:rPr>
                        <w:rFonts w:ascii="Cambria Math" w:eastAsiaTheme="minorEastAsia" w:hAnsi="Cambria Math"/>
                        <w:lang w:val="en-GB"/>
                      </w:rPr>
                      <m:t>h</m:t>
                    </m:r>
                  </m:sub>
                </m:sSub>
              </m:oMath>
            </m:oMathPara>
          </w:p>
        </w:tc>
        <w:tc>
          <w:tcPr>
            <w:tcW w:w="3908" w:type="dxa"/>
          </w:tcPr>
          <w:p w14:paraId="5CA5CF52" w14:textId="07DA5B96" w:rsidR="004B2C85" w:rsidRPr="0072620E"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72620E">
              <w:t xml:space="preserve">Parameter (common </w:t>
            </w:r>
            <w:r w:rsidR="007D2EC5" w:rsidRPr="00ED5C9A">
              <w:rPr>
                <w:rFonts w:eastAsiaTheme="minorEastAsia"/>
                <w:iCs/>
                <w:lang w:val="en-GB"/>
              </w:rPr>
              <w:t>temperature at which half the rate is reduced due to high temperatures</w:t>
            </w:r>
            <w:r w:rsidRPr="0072620E">
              <w:t>)</w:t>
            </w:r>
          </w:p>
        </w:tc>
        <w:tc>
          <w:tcPr>
            <w:tcW w:w="2073" w:type="dxa"/>
          </w:tcPr>
          <w:p w14:paraId="600F5BB9" w14:textId="14B40F90" w:rsidR="004B2C85" w:rsidRPr="0072620E"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m:t>
                </m:r>
                <m:r>
                  <w:rPr>
                    <w:rFonts w:ascii="Cambria Math" w:hAnsi="Cambria Math"/>
                  </w:rPr>
                  <m:t>5</m:t>
                </m:r>
                <m:r>
                  <w:rPr>
                    <w:rFonts w:ascii="Cambria Math" w:hAnsi="Cambria Math"/>
                  </w:rPr>
                  <m:t xml:space="preserve">, </m:t>
                </m:r>
                <m:r>
                  <w:rPr>
                    <w:rFonts w:ascii="Cambria Math" w:hAnsi="Cambria Math"/>
                  </w:rPr>
                  <m:t>2</m:t>
                </m:r>
                <m:r>
                  <w:rPr>
                    <w:rFonts w:ascii="Cambria Math" w:hAnsi="Cambria Math"/>
                  </w:rPr>
                  <m:t>)</m:t>
                </m:r>
              </m:oMath>
            </m:oMathPara>
          </w:p>
        </w:tc>
      </w:tr>
      <w:tr w:rsidR="004B2C85" w:rsidRPr="006D5CBF" w14:paraId="525714D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097E663" w14:textId="77777777" w:rsidR="004B2C85" w:rsidRPr="0072620E" w:rsidRDefault="004B2C85" w:rsidP="00F226F7">
            <w:pPr>
              <w:spacing w:line="360" w:lineRule="auto"/>
              <w:contextualSpacing/>
            </w:pPr>
          </w:p>
        </w:tc>
        <w:tc>
          <w:tcPr>
            <w:tcW w:w="1384" w:type="dxa"/>
          </w:tcPr>
          <w:p w14:paraId="5E6E21EE" w14:textId="3BB90774" w:rsidR="004B2C85" w:rsidRPr="0072620E" w:rsidRDefault="008815E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lang w:val="en-GB"/>
                          </w:rPr>
                        </m:ctrlPr>
                      </m:sSubPr>
                      <m:e>
                        <m:r>
                          <w:rPr>
                            <w:rFonts w:ascii="Cambria Math" w:eastAsiaTheme="minorEastAsia" w:hAnsi="Cambria Math"/>
                            <w:lang w:val="en-GB"/>
                          </w:rPr>
                          <m:t>E</m:t>
                        </m:r>
                      </m:e>
                      <m:sub>
                        <m:r>
                          <w:rPr>
                            <w:rFonts w:ascii="Cambria Math" w:eastAsiaTheme="minorEastAsia" w:hAnsi="Cambria Math"/>
                            <w:lang w:val="en-GB"/>
                          </w:rPr>
                          <m:t>j</m:t>
                        </m:r>
                      </m:sub>
                    </m:sSub>
                  </m:sub>
                </m:sSub>
              </m:oMath>
            </m:oMathPara>
          </w:p>
        </w:tc>
        <w:tc>
          <w:tcPr>
            <w:tcW w:w="3908" w:type="dxa"/>
          </w:tcPr>
          <w:p w14:paraId="4218A09D" w14:textId="786B8401" w:rsidR="004B2C85" w:rsidRPr="0072620E"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72620E">
              <w:t>Hyperparameter (s.d. of species-</w:t>
            </w:r>
            <w:r w:rsidR="009E062B" w:rsidRPr="002D1FCE">
              <w:rPr>
                <w:lang w:val="en-US"/>
              </w:rPr>
              <w:t>varying</w:t>
            </w:r>
            <w:r w:rsidR="00E8000C" w:rsidRPr="002D1FCE">
              <w:rPr>
                <w:lang w:val="en-US"/>
              </w:rPr>
              <w:t xml:space="preserve"> </w:t>
            </w:r>
            <w:r w:rsidR="00F26AE6" w:rsidRPr="00665449">
              <w:rPr>
                <w:lang w:val="en-US"/>
              </w:rPr>
              <w:t>activation energies</w:t>
            </w:r>
            <w:r w:rsidRPr="0072620E">
              <w:t>)</w:t>
            </w:r>
          </w:p>
        </w:tc>
        <w:tc>
          <w:tcPr>
            <w:tcW w:w="2073" w:type="dxa"/>
          </w:tcPr>
          <w:p w14:paraId="45D6891E" w14:textId="59F640B2" w:rsidR="004B2C85" w:rsidRPr="0072620E"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 xml:space="preserve">U(0, </m:t>
                </m:r>
                <m:r>
                  <w:rPr>
                    <w:rFonts w:ascii="Cambria Math" w:hAnsi="Cambria Math"/>
                  </w:rPr>
                  <m:t>3</m:t>
                </m:r>
                <m:r>
                  <w:rPr>
                    <w:rFonts w:ascii="Cambria Math" w:hAnsi="Cambria Math"/>
                  </w:rPr>
                  <m:t>)</m:t>
                </m:r>
              </m:oMath>
            </m:oMathPara>
          </w:p>
        </w:tc>
      </w:tr>
      <w:tr w:rsidR="003146A2" w:rsidRPr="006D5CBF" w14:paraId="129BA4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8EC384" w14:textId="77777777" w:rsidR="003146A2" w:rsidRPr="0072620E" w:rsidRDefault="003146A2" w:rsidP="003146A2">
            <w:pPr>
              <w:spacing w:line="360" w:lineRule="auto"/>
              <w:contextualSpacing/>
            </w:pPr>
          </w:p>
        </w:tc>
        <w:tc>
          <w:tcPr>
            <w:tcW w:w="1384" w:type="dxa"/>
          </w:tcPr>
          <w:p w14:paraId="46EF88D4" w14:textId="0ADC5717" w:rsidR="003146A2" w:rsidRPr="0072620E"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6E60F9D1" w14:textId="10828504" w:rsidR="003146A2" w:rsidRPr="0072620E"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72620E">
              <w:t>Hyperparameter (s.d. of species-</w:t>
            </w:r>
            <w:r w:rsidR="00F2627B" w:rsidRPr="002D1FCE">
              <w:rPr>
                <w:lang w:val="en-US"/>
              </w:rPr>
              <w:t xml:space="preserve">varying average </w:t>
            </w:r>
            <w:r w:rsidR="00665449" w:rsidRPr="002D1FCE">
              <w:rPr>
                <w:lang w:val="en-US"/>
              </w:rPr>
              <w:t>consumption</w:t>
            </w:r>
            <w:r w:rsidRPr="0072620E">
              <w:t>)</w:t>
            </w:r>
          </w:p>
        </w:tc>
        <w:tc>
          <w:tcPr>
            <w:tcW w:w="2073" w:type="dxa"/>
          </w:tcPr>
          <w:p w14:paraId="195CA7BC" w14:textId="52D7E97A" w:rsidR="003146A2" w:rsidRPr="0072620E"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 xml:space="preserve">U(0, </m:t>
                </m:r>
                <m:r>
                  <w:rPr>
                    <w:rFonts w:ascii="Cambria Math" w:hAnsi="Cambria Math"/>
                  </w:rPr>
                  <m:t>3</m:t>
                </m:r>
                <m:r>
                  <w:rPr>
                    <w:rFonts w:ascii="Cambria Math" w:hAnsi="Cambria Math"/>
                  </w:rPr>
                  <m:t>)</m:t>
                </m:r>
              </m:oMath>
            </m:oMathPara>
          </w:p>
        </w:tc>
      </w:tr>
      <w:tr w:rsidR="003146A2" w:rsidRPr="006D5CBF" w14:paraId="7A55E2C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1C69CB8" w14:textId="77777777" w:rsidR="003146A2" w:rsidRPr="0072620E" w:rsidRDefault="003146A2" w:rsidP="003146A2">
            <w:pPr>
              <w:spacing w:line="360" w:lineRule="auto"/>
              <w:contextualSpacing/>
            </w:pPr>
          </w:p>
        </w:tc>
        <w:tc>
          <w:tcPr>
            <w:tcW w:w="1384" w:type="dxa"/>
          </w:tcPr>
          <w:p w14:paraId="6B773647" w14:textId="77777777" w:rsidR="003146A2" w:rsidRPr="0072620E"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σ</m:t>
                </m:r>
              </m:oMath>
            </m:oMathPara>
          </w:p>
        </w:tc>
        <w:tc>
          <w:tcPr>
            <w:tcW w:w="3908" w:type="dxa"/>
          </w:tcPr>
          <w:p w14:paraId="576A3050" w14:textId="77777777" w:rsidR="003146A2" w:rsidRPr="0072620E"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72620E">
              <w:t>Parameter (s.d.)</w:t>
            </w:r>
          </w:p>
        </w:tc>
        <w:tc>
          <w:tcPr>
            <w:tcW w:w="2073" w:type="dxa"/>
          </w:tcPr>
          <w:p w14:paraId="1FCC43E8" w14:textId="737C0A99" w:rsidR="003146A2" w:rsidRPr="0072620E"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 xml:space="preserve">U(0, </m:t>
                </m:r>
                <m:r>
                  <w:rPr>
                    <w:rFonts w:ascii="Cambria Math" w:hAnsi="Cambria Math"/>
                  </w:rPr>
                  <m:t>3</m:t>
                </m:r>
                <m:r>
                  <w:rPr>
                    <w:rFonts w:ascii="Cambria Math" w:hAnsi="Cambria Math"/>
                  </w:rPr>
                  <m:t>)</m:t>
                </m:r>
              </m:oMath>
            </m:oMathPara>
          </w:p>
        </w:tc>
      </w:tr>
      <w:tr w:rsidR="003146A2" w:rsidRPr="006D5CBF" w14:paraId="62879EC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4BE9379E" w14:textId="77777777" w:rsidR="003146A2" w:rsidRPr="006D5CBF" w:rsidRDefault="003146A2" w:rsidP="003146A2">
            <w:pPr>
              <w:spacing w:line="360" w:lineRule="auto"/>
              <w:contextualSpacing/>
              <w:rPr>
                <w:rFonts w:eastAsiaTheme="minorEastAsia"/>
                <w:lang w:val="en-GB"/>
              </w:rPr>
            </w:pPr>
            <w:r w:rsidRPr="006D5CBF">
              <w:rPr>
                <w:lang w:val="en-GB"/>
              </w:rPr>
              <w:t xml:space="preserve">Linear </w:t>
            </w:r>
          </w:p>
          <w:p w14:paraId="35E25B66" w14:textId="6E19CFD0" w:rsidR="003146A2" w:rsidRPr="006D5CBF" w:rsidRDefault="003146A2" w:rsidP="003146A2">
            <w:pPr>
              <w:spacing w:line="360" w:lineRule="auto"/>
              <w:contextualSpacing/>
              <w:rPr>
                <w:lang w:val="en-GB"/>
              </w:rPr>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Pr="006D5CBF">
              <w:rPr>
                <w:lang w:val="en-GB"/>
              </w:rPr>
              <w:t xml:space="preserve"> models</w:t>
            </w:r>
          </w:p>
        </w:tc>
        <w:tc>
          <w:tcPr>
            <w:tcW w:w="1384" w:type="dxa"/>
          </w:tcPr>
          <w:p w14:paraId="47D9327E"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7272EED3"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(average intercept across species)</w:t>
            </w:r>
          </w:p>
        </w:tc>
        <w:tc>
          <w:tcPr>
            <w:tcW w:w="2073" w:type="dxa"/>
          </w:tcPr>
          <w:p w14:paraId="3E4119CD"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3146A2" w:rsidRPr="006D5CBF" w14:paraId="7EA6CEC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7E2C87B" w14:textId="77777777" w:rsidR="003146A2" w:rsidRPr="006D5CBF" w:rsidRDefault="003146A2" w:rsidP="003146A2">
            <w:pPr>
              <w:spacing w:line="360" w:lineRule="auto"/>
              <w:contextualSpacing/>
            </w:pPr>
          </w:p>
        </w:tc>
        <w:tc>
          <w:tcPr>
            <w:tcW w:w="1384" w:type="dxa"/>
          </w:tcPr>
          <w:p w14:paraId="2231D327"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6C7E490B"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(average mass coefficient across species)</w:t>
            </w:r>
          </w:p>
        </w:tc>
        <w:tc>
          <w:tcPr>
            <w:tcW w:w="2073" w:type="dxa"/>
          </w:tcPr>
          <w:p w14:paraId="43C52EF2"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3146A2" w:rsidRPr="006D5CBF" w14:paraId="65207A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6058AD52" w14:textId="77777777" w:rsidR="003146A2" w:rsidRPr="006D5CBF" w:rsidRDefault="003146A2" w:rsidP="003146A2">
            <w:pPr>
              <w:spacing w:line="360" w:lineRule="auto"/>
              <w:contextualSpacing/>
            </w:pPr>
          </w:p>
        </w:tc>
        <w:tc>
          <w:tcPr>
            <w:tcW w:w="1384" w:type="dxa"/>
          </w:tcPr>
          <w:p w14:paraId="44FDFFA0"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5F4478FC"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(s.d. of species-intercepts)</w:t>
            </w:r>
          </w:p>
        </w:tc>
        <w:tc>
          <w:tcPr>
            <w:tcW w:w="2073" w:type="dxa"/>
          </w:tcPr>
          <w:p w14:paraId="60E24FE9"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3146A2" w:rsidRPr="006D5CBF" w14:paraId="406B6597"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A15FBE7" w14:textId="77777777" w:rsidR="003146A2" w:rsidRPr="006D5CBF" w:rsidRDefault="003146A2" w:rsidP="003146A2">
            <w:pPr>
              <w:spacing w:line="360" w:lineRule="auto"/>
              <w:contextualSpacing/>
            </w:pPr>
          </w:p>
        </w:tc>
        <w:tc>
          <w:tcPr>
            <w:tcW w:w="1384" w:type="dxa"/>
          </w:tcPr>
          <w:p w14:paraId="286D8651"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0CC68A26"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(s.d. of species mass coefficients)</w:t>
            </w:r>
          </w:p>
        </w:tc>
        <w:tc>
          <w:tcPr>
            <w:tcW w:w="2073" w:type="dxa"/>
          </w:tcPr>
          <w:p w14:paraId="37AE9A8A"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3146A2" w:rsidRPr="006D5CBF" w14:paraId="104EEFB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253A4D" w14:textId="77777777" w:rsidR="003146A2" w:rsidRPr="006D5CBF" w:rsidRDefault="003146A2" w:rsidP="003146A2">
            <w:pPr>
              <w:spacing w:line="360" w:lineRule="auto"/>
              <w:contextualSpacing/>
            </w:pPr>
          </w:p>
        </w:tc>
        <w:tc>
          <w:tcPr>
            <w:tcW w:w="1384" w:type="dxa"/>
          </w:tcPr>
          <w:p w14:paraId="763AA41D"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908" w:type="dxa"/>
          </w:tcPr>
          <w:p w14:paraId="42B6EE63"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Parameter (s.d.)</w:t>
            </w:r>
          </w:p>
        </w:tc>
        <w:tc>
          <w:tcPr>
            <w:tcW w:w="2073" w:type="dxa"/>
          </w:tcPr>
          <w:p w14:paraId="7EE41D8F"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6D5CBF" w:rsidRDefault="004B2C85" w:rsidP="004B2C85">
      <w:pPr>
        <w:rPr>
          <w:lang w:val="en-GB"/>
        </w:rPr>
      </w:pPr>
    </w:p>
    <w:p w14:paraId="15C93516" w14:textId="603BC0E4" w:rsidR="001F2F06" w:rsidRDefault="001F2F06" w:rsidP="00F36284">
      <w:pPr>
        <w:spacing w:line="480" w:lineRule="auto"/>
        <w:contextualSpacing/>
        <w:jc w:val="both"/>
        <w:rPr>
          <w:b/>
          <w:bCs/>
          <w:lang w:val="en-GB"/>
        </w:rPr>
      </w:pPr>
    </w:p>
    <w:p w14:paraId="6F63CE1B" w14:textId="62E6D57F" w:rsidR="00694445" w:rsidRDefault="00694445" w:rsidP="00F36284">
      <w:pPr>
        <w:spacing w:line="480" w:lineRule="auto"/>
        <w:contextualSpacing/>
        <w:jc w:val="both"/>
        <w:rPr>
          <w:b/>
          <w:bCs/>
          <w:lang w:val="en-GB"/>
        </w:rPr>
      </w:pPr>
    </w:p>
    <w:p w14:paraId="4C99545C" w14:textId="3146247D" w:rsidR="00694445" w:rsidRDefault="00694445" w:rsidP="00F36284">
      <w:pPr>
        <w:spacing w:line="480" w:lineRule="auto"/>
        <w:contextualSpacing/>
        <w:jc w:val="both"/>
        <w:rPr>
          <w:b/>
          <w:bCs/>
          <w:lang w:val="en-GB"/>
        </w:rPr>
      </w:pPr>
    </w:p>
    <w:p w14:paraId="6AF2ABCB" w14:textId="7AB58986" w:rsidR="00694445" w:rsidRDefault="00694445" w:rsidP="00F36284">
      <w:pPr>
        <w:spacing w:line="480" w:lineRule="auto"/>
        <w:contextualSpacing/>
        <w:jc w:val="both"/>
        <w:rPr>
          <w:b/>
          <w:bCs/>
          <w:lang w:val="en-GB"/>
        </w:rPr>
      </w:pPr>
    </w:p>
    <w:p w14:paraId="2169C069" w14:textId="710730D1" w:rsidR="00694445" w:rsidRDefault="00694445" w:rsidP="00F36284">
      <w:pPr>
        <w:spacing w:line="480" w:lineRule="auto"/>
        <w:contextualSpacing/>
        <w:jc w:val="both"/>
        <w:rPr>
          <w:b/>
          <w:bCs/>
          <w:lang w:val="en-GB"/>
        </w:rPr>
      </w:pPr>
    </w:p>
    <w:p w14:paraId="3BE8B65D" w14:textId="69A8F21D" w:rsidR="00694445" w:rsidRDefault="00694445" w:rsidP="00F36284">
      <w:pPr>
        <w:spacing w:line="480" w:lineRule="auto"/>
        <w:contextualSpacing/>
        <w:jc w:val="both"/>
        <w:rPr>
          <w:b/>
          <w:bCs/>
          <w:lang w:val="en-GB"/>
        </w:rPr>
      </w:pPr>
    </w:p>
    <w:p w14:paraId="115D24B2" w14:textId="3D557231" w:rsidR="00694445" w:rsidRDefault="00694445" w:rsidP="00F36284">
      <w:pPr>
        <w:spacing w:line="480" w:lineRule="auto"/>
        <w:contextualSpacing/>
        <w:jc w:val="both"/>
        <w:rPr>
          <w:b/>
          <w:bCs/>
          <w:lang w:val="en-GB"/>
        </w:rPr>
      </w:pPr>
    </w:p>
    <w:p w14:paraId="120A9E1E" w14:textId="3C608FFC" w:rsidR="00694445" w:rsidRDefault="00694445" w:rsidP="00F36284">
      <w:pPr>
        <w:spacing w:line="480" w:lineRule="auto"/>
        <w:contextualSpacing/>
        <w:jc w:val="both"/>
        <w:rPr>
          <w:b/>
          <w:bCs/>
          <w:lang w:val="en-GB"/>
        </w:rPr>
      </w:pPr>
    </w:p>
    <w:p w14:paraId="5F807B08" w14:textId="5EFCBC7E" w:rsidR="00694445" w:rsidRDefault="00694445" w:rsidP="00F36284">
      <w:pPr>
        <w:spacing w:line="480" w:lineRule="auto"/>
        <w:contextualSpacing/>
        <w:jc w:val="both"/>
        <w:rPr>
          <w:b/>
          <w:bCs/>
          <w:lang w:val="en-GB"/>
        </w:rPr>
      </w:pPr>
    </w:p>
    <w:p w14:paraId="423BDA9F" w14:textId="0CA6D128" w:rsidR="00F36284" w:rsidRPr="001F3939" w:rsidRDefault="00F36284" w:rsidP="00F36284">
      <w:pPr>
        <w:spacing w:line="480" w:lineRule="auto"/>
        <w:contextualSpacing/>
        <w:jc w:val="both"/>
      </w:pPr>
      <w:r w:rsidRPr="006D5CBF">
        <w:rPr>
          <w:b/>
          <w:bCs/>
          <w:lang w:val="en-GB"/>
        </w:rPr>
        <w:lastRenderedPageBreak/>
        <w:t xml:space="preserve">Table </w:t>
      </w:r>
      <w:r w:rsidR="00DB6C0C" w:rsidRPr="00F73A7D">
        <w:rPr>
          <w:b/>
          <w:bCs/>
        </w:rPr>
        <w:t>S</w:t>
      </w:r>
      <w:r w:rsidR="00BB6621">
        <w:rPr>
          <w:b/>
          <w:bCs/>
        </w:rPr>
        <w:t>4</w:t>
      </w:r>
      <w:r w:rsidRPr="006D5CBF">
        <w:rPr>
          <w:lang w:val="en-GB"/>
        </w:rPr>
        <w:t>. Model comparison for the log-linear regressions of how consumption, metabolism and growth depend on mass and temperature below optimum</w:t>
      </w:r>
      <w:r w:rsidRPr="007D358F">
        <w:rPr>
          <w:lang w:val="en-GB"/>
        </w:rPr>
        <w:t xml:space="preserve"> temperatures</w:t>
      </w:r>
      <w:r w:rsidR="000B5D24">
        <w:rPr>
          <w:lang w:val="en-GB"/>
        </w:rPr>
        <w:t xml:space="preserve"> </w:t>
      </w:r>
      <w:r w:rsidR="00153AA7">
        <w:rPr>
          <w:lang w:val="en-GB"/>
        </w:rPr>
        <w:t>(see ‘</w:t>
      </w:r>
      <w:r w:rsidR="00153AA7" w:rsidRPr="00804590">
        <w:rPr>
          <w:bCs/>
          <w:i/>
          <w:iCs/>
          <w:sz w:val="22"/>
          <w:szCs w:val="22"/>
          <w:lang w:val="en-GB"/>
        </w:rPr>
        <w:t>Model description</w:t>
      </w:r>
      <w:r w:rsidR="00153AA7">
        <w:rPr>
          <w:bCs/>
          <w:i/>
          <w:iCs/>
          <w:sz w:val="22"/>
          <w:szCs w:val="22"/>
          <w:lang w:val="en-GB"/>
        </w:rPr>
        <w:t>’</w:t>
      </w:r>
      <w:r w:rsidR="00153AA7">
        <w:rPr>
          <w:bCs/>
          <w:sz w:val="22"/>
          <w:szCs w:val="22"/>
          <w:lang w:val="en-GB"/>
        </w:rPr>
        <w:t xml:space="preserve"> and equations 1-3 in the main text)</w:t>
      </w:r>
      <w:r w:rsidRPr="007D358F">
        <w:rPr>
          <w:lang w:val="en-GB"/>
        </w:rPr>
        <w:t xml:space="preserve">. The column m*t indicates whether the model for the rate includes an </w:t>
      </w:r>
      <w:r w:rsidRPr="001F3939">
        <w:rPr>
          <w:lang w:val="en-GB"/>
        </w:rPr>
        <w:t xml:space="preserve">interactive effect of mass and temperature.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GridTable1Light"/>
        <w:tblW w:w="0" w:type="auto"/>
        <w:tblLook w:val="04A0" w:firstRow="1" w:lastRow="0" w:firstColumn="1" w:lastColumn="0" w:noHBand="0" w:noVBand="1"/>
      </w:tblPr>
      <w:tblGrid>
        <w:gridCol w:w="870"/>
        <w:gridCol w:w="616"/>
        <w:gridCol w:w="2415"/>
        <w:gridCol w:w="1862"/>
        <w:gridCol w:w="1920"/>
        <w:gridCol w:w="1333"/>
      </w:tblGrid>
      <w:tr w:rsidR="00586DCA" w:rsidRPr="001F3939"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3D82A63C"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m*t</w:t>
            </w:r>
          </w:p>
        </w:tc>
        <w:tc>
          <w:tcPr>
            <w:tcW w:w="0" w:type="auto"/>
          </w:tcPr>
          <w:p w14:paraId="583015D3"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47C22B2D"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p w14:paraId="7EFF29EC"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metabolism</w:t>
            </w:r>
          </w:p>
        </w:tc>
        <w:tc>
          <w:tcPr>
            <w:tcW w:w="0" w:type="auto"/>
          </w:tcPr>
          <w:p w14:paraId="1DF83501"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consumption</w:t>
            </w:r>
          </w:p>
        </w:tc>
        <w:tc>
          <w:tcPr>
            <w:tcW w:w="0" w:type="auto"/>
          </w:tcPr>
          <w:p w14:paraId="56161AFD"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growth</w:t>
            </w:r>
          </w:p>
        </w:tc>
      </w:tr>
      <w:tr w:rsidR="00586DCA" w:rsidRPr="001F3939"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1F3939" w:rsidRDefault="00F36284" w:rsidP="00F226F7">
            <w:pPr>
              <w:spacing w:line="360" w:lineRule="auto"/>
              <w:contextualSpacing/>
              <w:rPr>
                <w:rFonts w:cstheme="minorHAnsi"/>
              </w:rPr>
            </w:pPr>
            <w:r w:rsidRPr="001F3939">
              <w:rPr>
                <w:rFonts w:cstheme="minorHAnsi"/>
              </w:rPr>
              <w:t xml:space="preserve">M1 </w:t>
            </w:r>
          </w:p>
        </w:tc>
        <w:tc>
          <w:tcPr>
            <w:tcW w:w="0" w:type="auto"/>
            <w:vMerge w:val="restart"/>
          </w:tcPr>
          <w:p w14:paraId="03615A3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Yes</w:t>
            </w:r>
          </w:p>
        </w:tc>
        <w:tc>
          <w:tcPr>
            <w:tcW w:w="0" w:type="auto"/>
          </w:tcPr>
          <w:p w14:paraId="48CE67F7" w14:textId="77777777" w:rsidR="00F36284" w:rsidRPr="001F3939" w:rsidRDefault="008815E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(27</w:t>
            </w:r>
            <w:r w:rsidRPr="001F3939">
              <w:rPr>
                <w:rFonts w:cstheme="minorHAnsi"/>
                <w:b/>
                <w:bCs/>
                <w:lang w:val="sv-SE"/>
              </w:rPr>
              <w:t>4</w:t>
            </w:r>
            <w:r w:rsidRPr="001F3939">
              <w:rPr>
                <w:rFonts w:cstheme="minorHAnsi"/>
                <w:b/>
                <w:bCs/>
              </w:rPr>
              <w:t>.9)</w:t>
            </w:r>
          </w:p>
        </w:tc>
        <w:tc>
          <w:tcPr>
            <w:tcW w:w="0" w:type="auto"/>
          </w:tcPr>
          <w:p w14:paraId="45A6D78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lang w:val="sv-SE"/>
              </w:rPr>
              <w:t>4</w:t>
            </w:r>
            <w:r w:rsidRPr="001F3939">
              <w:rPr>
                <w:rFonts w:cstheme="minorHAnsi"/>
              </w:rPr>
              <w:t>.</w:t>
            </w:r>
            <w:r w:rsidRPr="001F3939">
              <w:rPr>
                <w:rFonts w:cstheme="minorHAnsi"/>
                <w:lang w:val="sv-SE"/>
              </w:rPr>
              <w:t>3</w:t>
            </w:r>
            <w:r w:rsidRPr="001F3939">
              <w:rPr>
                <w:rFonts w:cstheme="minorHAnsi"/>
              </w:rPr>
              <w:t xml:space="preserve"> (564.</w:t>
            </w:r>
            <w:r w:rsidRPr="001F3939">
              <w:rPr>
                <w:rFonts w:cstheme="minorHAnsi"/>
                <w:lang w:val="sv-SE"/>
              </w:rPr>
              <w:t>6</w:t>
            </w:r>
            <w:r w:rsidRPr="001F3939">
              <w:rPr>
                <w:rFonts w:cstheme="minorHAnsi"/>
              </w:rPr>
              <w:t>)</w:t>
            </w:r>
          </w:p>
        </w:tc>
        <w:tc>
          <w:tcPr>
            <w:tcW w:w="0" w:type="auto"/>
          </w:tcPr>
          <w:p w14:paraId="2CA813E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1F3939">
              <w:rPr>
                <w:rFonts w:cstheme="minorHAnsi"/>
                <w:b/>
                <w:bCs/>
              </w:rPr>
              <w:t>0 (47.2)</w:t>
            </w:r>
          </w:p>
        </w:tc>
      </w:tr>
      <w:tr w:rsidR="00586DCA" w:rsidRPr="001F3939"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1F3939" w:rsidRDefault="00F36284" w:rsidP="00F226F7">
            <w:pPr>
              <w:spacing w:line="360" w:lineRule="auto"/>
              <w:contextualSpacing/>
              <w:rPr>
                <w:rFonts w:cstheme="minorHAnsi"/>
              </w:rPr>
            </w:pPr>
            <w:r w:rsidRPr="001F3939">
              <w:rPr>
                <w:rFonts w:cstheme="minorHAnsi"/>
              </w:rPr>
              <w:t>M2</w:t>
            </w:r>
          </w:p>
        </w:tc>
        <w:tc>
          <w:tcPr>
            <w:tcW w:w="0" w:type="auto"/>
            <w:vMerge/>
          </w:tcPr>
          <w:p w14:paraId="163D1409"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77777777" w:rsidR="00F36284" w:rsidRPr="001F3939" w:rsidRDefault="008815E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commentRangeStart w:id="92"/>
            <w:r w:rsidRPr="001F3939">
              <w:rPr>
                <w:rFonts w:cstheme="minorHAnsi"/>
              </w:rPr>
              <w:t>0</w:t>
            </w:r>
            <w:r w:rsidRPr="001F3939">
              <w:rPr>
                <w:rFonts w:cstheme="minorHAnsi"/>
                <w:lang w:val="sv-SE"/>
              </w:rPr>
              <w:t>.5</w:t>
            </w:r>
            <w:r w:rsidRPr="001F3939">
              <w:rPr>
                <w:rFonts w:cstheme="minorHAnsi"/>
              </w:rPr>
              <w:t xml:space="preserve"> (27</w:t>
            </w:r>
            <w:r w:rsidRPr="001F3939">
              <w:rPr>
                <w:rFonts w:cstheme="minorHAnsi"/>
                <w:lang w:val="sv-SE"/>
              </w:rPr>
              <w:t>5</w:t>
            </w:r>
            <w:r w:rsidRPr="001F3939">
              <w:rPr>
                <w:rFonts w:cstheme="minorHAnsi"/>
              </w:rPr>
              <w:t>.3)</w:t>
            </w:r>
            <w:commentRangeEnd w:id="92"/>
            <w:r w:rsidRPr="001F3939">
              <w:rPr>
                <w:rStyle w:val="CommentReference"/>
                <w:sz w:val="24"/>
                <w:szCs w:val="24"/>
              </w:rPr>
              <w:commentReference w:id="92"/>
            </w:r>
          </w:p>
        </w:tc>
        <w:tc>
          <w:tcPr>
            <w:tcW w:w="0" w:type="auto"/>
          </w:tcPr>
          <w:p w14:paraId="5F206B5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1.</w:t>
            </w:r>
            <w:r w:rsidRPr="001F3939">
              <w:rPr>
                <w:rFonts w:cstheme="minorHAnsi"/>
                <w:b/>
                <w:bCs/>
                <w:lang w:val="sv-SE"/>
              </w:rPr>
              <w:t>7</w:t>
            </w:r>
            <w:r w:rsidRPr="001F3939">
              <w:rPr>
                <w:rFonts w:cstheme="minorHAnsi"/>
                <w:b/>
                <w:bCs/>
              </w:rPr>
              <w:t xml:space="preserve"> (56</w:t>
            </w:r>
            <w:r w:rsidRPr="001F3939">
              <w:rPr>
                <w:rFonts w:cstheme="minorHAnsi"/>
                <w:b/>
                <w:bCs/>
                <w:lang w:val="sv-SE"/>
              </w:rPr>
              <w:t>2</w:t>
            </w:r>
            <w:r w:rsidRPr="001F3939">
              <w:rPr>
                <w:rFonts w:cstheme="minorHAnsi"/>
                <w:b/>
                <w:bCs/>
              </w:rPr>
              <w:t>.</w:t>
            </w:r>
            <w:r w:rsidRPr="001F3939">
              <w:rPr>
                <w:rFonts w:cstheme="minorHAnsi"/>
                <w:b/>
                <w:bCs/>
                <w:lang w:val="sv-SE"/>
              </w:rPr>
              <w:t>0</w:t>
            </w:r>
            <w:r w:rsidRPr="001F3939">
              <w:rPr>
                <w:rFonts w:cstheme="minorHAnsi"/>
                <w:b/>
                <w:bCs/>
              </w:rPr>
              <w:t>)</w:t>
            </w:r>
          </w:p>
        </w:tc>
        <w:tc>
          <w:tcPr>
            <w:tcW w:w="0" w:type="auto"/>
          </w:tcPr>
          <w:p w14:paraId="79C255F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w:t>
            </w:r>
            <w:r w:rsidRPr="001F3939">
              <w:rPr>
                <w:rFonts w:cstheme="minorHAnsi"/>
                <w:lang w:val="sv-SE"/>
              </w:rPr>
              <w:t>7</w:t>
            </w:r>
            <w:r w:rsidRPr="001F3939">
              <w:rPr>
                <w:rFonts w:cstheme="minorHAnsi"/>
              </w:rPr>
              <w:t xml:space="preserve"> (5</w:t>
            </w:r>
            <w:r w:rsidRPr="001F3939">
              <w:rPr>
                <w:rFonts w:cstheme="minorHAnsi"/>
                <w:lang w:val="sv-SE"/>
              </w:rPr>
              <w:t>4</w:t>
            </w:r>
            <w:r w:rsidRPr="001F3939">
              <w:rPr>
                <w:rFonts w:cstheme="minorHAnsi"/>
              </w:rPr>
              <w:t>.</w:t>
            </w:r>
            <w:r w:rsidRPr="001F3939">
              <w:rPr>
                <w:rFonts w:cstheme="minorHAnsi"/>
                <w:lang w:val="sv-SE"/>
              </w:rPr>
              <w:t>8</w:t>
            </w:r>
            <w:r w:rsidRPr="001F3939">
              <w:rPr>
                <w:rFonts w:cstheme="minorHAnsi"/>
              </w:rPr>
              <w:t>)</w:t>
            </w:r>
          </w:p>
        </w:tc>
      </w:tr>
      <w:tr w:rsidR="00586DCA" w:rsidRPr="001F3939"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1F3939" w:rsidRDefault="00F36284" w:rsidP="00F226F7">
            <w:pPr>
              <w:spacing w:line="360" w:lineRule="auto"/>
              <w:contextualSpacing/>
              <w:rPr>
                <w:rFonts w:cstheme="minorHAnsi"/>
              </w:rPr>
            </w:pPr>
            <w:r w:rsidRPr="001F3939">
              <w:rPr>
                <w:rFonts w:cstheme="minorHAnsi"/>
              </w:rPr>
              <w:t>M3a</w:t>
            </w:r>
          </w:p>
        </w:tc>
        <w:tc>
          <w:tcPr>
            <w:tcW w:w="0" w:type="auto"/>
            <w:vMerge/>
          </w:tcPr>
          <w:p w14:paraId="3B4C9B5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7777777" w:rsidR="00F36284" w:rsidRPr="001F3939" w:rsidRDefault="008815E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30</w:t>
            </w:r>
            <w:r w:rsidRPr="001F3939">
              <w:rPr>
                <w:rFonts w:cstheme="minorHAnsi"/>
                <w:lang w:val="sv-SE"/>
              </w:rPr>
              <w:t>4.4</w:t>
            </w:r>
            <w:r w:rsidRPr="001F3939">
              <w:rPr>
                <w:rFonts w:cstheme="minorHAnsi"/>
              </w:rPr>
              <w:t xml:space="preserve"> (57</w:t>
            </w:r>
            <w:r w:rsidRPr="001F3939">
              <w:rPr>
                <w:rFonts w:cstheme="minorHAnsi"/>
                <w:lang w:val="sv-SE"/>
              </w:rPr>
              <w:t>9</w:t>
            </w:r>
            <w:r w:rsidRPr="001F3939">
              <w:rPr>
                <w:rFonts w:cstheme="minorHAnsi"/>
              </w:rPr>
              <w:t>.3)</w:t>
            </w:r>
          </w:p>
        </w:tc>
        <w:tc>
          <w:tcPr>
            <w:tcW w:w="0" w:type="auto"/>
          </w:tcPr>
          <w:p w14:paraId="496E99C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14</w:t>
            </w:r>
            <w:r w:rsidRPr="001F3939">
              <w:rPr>
                <w:rFonts w:cstheme="minorHAnsi"/>
                <w:lang w:val="sv-SE"/>
              </w:rPr>
              <w:t>8</w:t>
            </w:r>
            <w:r w:rsidRPr="001F3939">
              <w:rPr>
                <w:rFonts w:cstheme="minorHAnsi"/>
              </w:rPr>
              <w:t>.</w:t>
            </w:r>
            <w:r w:rsidRPr="001F3939">
              <w:rPr>
                <w:rFonts w:cstheme="minorHAnsi"/>
                <w:lang w:val="sv-SE"/>
              </w:rPr>
              <w:t>3</w:t>
            </w:r>
            <w:r w:rsidRPr="001F3939">
              <w:rPr>
                <w:rFonts w:cstheme="minorHAnsi"/>
              </w:rPr>
              <w:t xml:space="preserve"> (708.</w:t>
            </w:r>
            <w:r w:rsidRPr="001F3939">
              <w:rPr>
                <w:rFonts w:cstheme="minorHAnsi"/>
                <w:lang w:val="sv-SE"/>
              </w:rPr>
              <w:t>6</w:t>
            </w:r>
            <w:r w:rsidRPr="001F3939">
              <w:rPr>
                <w:rFonts w:cstheme="minorHAnsi"/>
              </w:rPr>
              <w:t>)</w:t>
            </w:r>
          </w:p>
        </w:tc>
        <w:tc>
          <w:tcPr>
            <w:tcW w:w="0" w:type="auto"/>
          </w:tcPr>
          <w:p w14:paraId="330E50A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w:t>
            </w:r>
            <w:r w:rsidRPr="001F3939">
              <w:rPr>
                <w:rFonts w:cstheme="minorHAnsi"/>
                <w:lang w:val="sv-SE"/>
              </w:rPr>
              <w:t>3.7</w:t>
            </w:r>
            <w:r w:rsidRPr="001F3939">
              <w:rPr>
                <w:rFonts w:cstheme="minorHAnsi"/>
              </w:rPr>
              <w:t xml:space="preserve"> (7</w:t>
            </w:r>
            <w:r w:rsidRPr="001F3939">
              <w:rPr>
                <w:rFonts w:cstheme="minorHAnsi"/>
                <w:lang w:val="sv-SE"/>
              </w:rPr>
              <w:t>0</w:t>
            </w:r>
            <w:r w:rsidRPr="001F3939">
              <w:rPr>
                <w:rFonts w:cstheme="minorHAnsi"/>
              </w:rPr>
              <w:t>.</w:t>
            </w:r>
            <w:r w:rsidRPr="001F3939">
              <w:rPr>
                <w:rFonts w:cstheme="minorHAnsi"/>
                <w:lang w:val="sv-SE"/>
              </w:rPr>
              <w:t>9</w:t>
            </w:r>
            <w:r w:rsidRPr="001F3939">
              <w:rPr>
                <w:rFonts w:cstheme="minorHAnsi"/>
              </w:rPr>
              <w:t>)</w:t>
            </w:r>
          </w:p>
        </w:tc>
      </w:tr>
      <w:tr w:rsidR="00586DCA" w:rsidRPr="001F3939"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1F3939" w:rsidRDefault="00F36284" w:rsidP="00F226F7">
            <w:pPr>
              <w:spacing w:line="360" w:lineRule="auto"/>
              <w:contextualSpacing/>
              <w:rPr>
                <w:rFonts w:cstheme="minorHAnsi"/>
              </w:rPr>
            </w:pPr>
            <w:r w:rsidRPr="001F3939">
              <w:rPr>
                <w:rFonts w:cstheme="minorHAnsi"/>
              </w:rPr>
              <w:t>M3b</w:t>
            </w:r>
          </w:p>
        </w:tc>
        <w:tc>
          <w:tcPr>
            <w:tcW w:w="0" w:type="auto"/>
            <w:vMerge/>
          </w:tcPr>
          <w:p w14:paraId="6A11EB3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1F3939" w:rsidRDefault="008815E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38</w:t>
            </w:r>
            <w:r w:rsidRPr="001F3939">
              <w:rPr>
                <w:rFonts w:cstheme="minorHAnsi"/>
                <w:lang w:val="sv-SE"/>
              </w:rPr>
              <w:t>5</w:t>
            </w:r>
            <w:r w:rsidRPr="001F3939">
              <w:rPr>
                <w:rFonts w:cstheme="minorHAnsi"/>
              </w:rPr>
              <w:t>.</w:t>
            </w:r>
            <w:r w:rsidRPr="001F3939">
              <w:rPr>
                <w:rFonts w:cstheme="minorHAnsi"/>
                <w:lang w:val="sv-SE"/>
              </w:rPr>
              <w:t>7</w:t>
            </w:r>
            <w:r w:rsidRPr="001F3939">
              <w:rPr>
                <w:rFonts w:cstheme="minorHAnsi"/>
              </w:rPr>
              <w:t xml:space="preserve"> (6</w:t>
            </w:r>
            <w:r w:rsidRPr="001F3939">
              <w:rPr>
                <w:rFonts w:cstheme="minorHAnsi"/>
                <w:lang w:val="sv-SE"/>
              </w:rPr>
              <w:t>60</w:t>
            </w:r>
            <w:r w:rsidRPr="001F3939">
              <w:rPr>
                <w:rFonts w:cstheme="minorHAnsi"/>
              </w:rPr>
              <w:t>.</w:t>
            </w:r>
            <w:r w:rsidRPr="001F3939">
              <w:rPr>
                <w:rFonts w:cstheme="minorHAnsi"/>
                <w:lang w:val="sv-SE"/>
              </w:rPr>
              <w:t>6</w:t>
            </w:r>
            <w:r w:rsidRPr="001F3939">
              <w:rPr>
                <w:rFonts w:cstheme="minorHAnsi"/>
              </w:rPr>
              <w:t>)</w:t>
            </w:r>
          </w:p>
        </w:tc>
        <w:tc>
          <w:tcPr>
            <w:tcW w:w="0" w:type="auto"/>
          </w:tcPr>
          <w:p w14:paraId="3194648A"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69.</w:t>
            </w:r>
            <w:r w:rsidRPr="001F3939">
              <w:rPr>
                <w:rFonts w:cstheme="minorHAnsi"/>
                <w:lang w:val="sv-SE"/>
              </w:rPr>
              <w:t>2</w:t>
            </w:r>
            <w:r w:rsidRPr="001F3939">
              <w:rPr>
                <w:rFonts w:cstheme="minorHAnsi"/>
              </w:rPr>
              <w:t xml:space="preserve"> (6</w:t>
            </w:r>
            <w:r w:rsidRPr="001F3939">
              <w:rPr>
                <w:rFonts w:cstheme="minorHAnsi"/>
                <w:lang w:val="sv-SE"/>
              </w:rPr>
              <w:t>29</w:t>
            </w:r>
            <w:r w:rsidRPr="001F3939">
              <w:rPr>
                <w:rFonts w:cstheme="minorHAnsi"/>
              </w:rPr>
              <w:t>.</w:t>
            </w:r>
            <w:r w:rsidRPr="001F3939">
              <w:rPr>
                <w:rFonts w:cstheme="minorHAnsi"/>
                <w:lang w:val="sv-SE"/>
              </w:rPr>
              <w:t>5</w:t>
            </w:r>
            <w:r w:rsidRPr="001F3939">
              <w:rPr>
                <w:rFonts w:cstheme="minorHAnsi"/>
              </w:rPr>
              <w:t>)</w:t>
            </w:r>
          </w:p>
        </w:tc>
        <w:tc>
          <w:tcPr>
            <w:tcW w:w="0" w:type="auto"/>
          </w:tcPr>
          <w:p w14:paraId="24E1D64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2.3</w:t>
            </w:r>
            <w:r w:rsidRPr="001F3939">
              <w:rPr>
                <w:rFonts w:cstheme="minorHAnsi"/>
              </w:rPr>
              <w:t xml:space="preserve"> (</w:t>
            </w:r>
            <w:r w:rsidRPr="001F3939">
              <w:rPr>
                <w:rFonts w:cstheme="minorHAnsi"/>
                <w:lang w:val="sv-SE"/>
              </w:rPr>
              <w:t>79</w:t>
            </w:r>
            <w:r w:rsidRPr="001F3939">
              <w:rPr>
                <w:rFonts w:cstheme="minorHAnsi"/>
              </w:rPr>
              <w:t>.</w:t>
            </w:r>
            <w:r w:rsidRPr="001F3939">
              <w:rPr>
                <w:rFonts w:cstheme="minorHAnsi"/>
                <w:lang w:val="sv-SE"/>
              </w:rPr>
              <w:t>5</w:t>
            </w:r>
            <w:r w:rsidRPr="001F3939">
              <w:rPr>
                <w:rFonts w:cstheme="minorHAnsi"/>
              </w:rPr>
              <w:t>)</w:t>
            </w:r>
          </w:p>
        </w:tc>
      </w:tr>
      <w:tr w:rsidR="00586DCA" w:rsidRPr="001F3939"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1F3939" w:rsidRDefault="00F36284" w:rsidP="00F226F7">
            <w:pPr>
              <w:spacing w:line="360" w:lineRule="auto"/>
              <w:contextualSpacing/>
              <w:rPr>
                <w:rFonts w:cstheme="minorHAnsi"/>
              </w:rPr>
            </w:pPr>
            <w:r w:rsidRPr="001F3939">
              <w:rPr>
                <w:rFonts w:cstheme="minorHAnsi"/>
              </w:rPr>
              <w:t>M4</w:t>
            </w:r>
          </w:p>
        </w:tc>
        <w:tc>
          <w:tcPr>
            <w:tcW w:w="0" w:type="auto"/>
            <w:vMerge/>
          </w:tcPr>
          <w:p w14:paraId="0204400F"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1F3939" w:rsidRDefault="008815E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w:t>
            </w:r>
            <w:r w:rsidRPr="001F3939">
              <w:rPr>
                <w:rFonts w:cstheme="minorHAnsi"/>
                <w:lang w:val="sv-SE"/>
              </w:rPr>
              <w:t>48</w:t>
            </w:r>
            <w:r w:rsidRPr="001F3939">
              <w:rPr>
                <w:rFonts w:cstheme="minorHAnsi"/>
              </w:rPr>
              <w:t>.</w:t>
            </w:r>
            <w:r w:rsidRPr="001F3939">
              <w:rPr>
                <w:rFonts w:cstheme="minorHAnsi"/>
                <w:lang w:val="sv-SE"/>
              </w:rPr>
              <w:t>0</w:t>
            </w:r>
            <w:r w:rsidRPr="001F3939">
              <w:rPr>
                <w:rFonts w:cstheme="minorHAnsi"/>
              </w:rPr>
              <w:t xml:space="preserve"> (92</w:t>
            </w:r>
            <w:r w:rsidRPr="001F3939">
              <w:rPr>
                <w:rFonts w:cstheme="minorHAnsi"/>
                <w:lang w:val="sv-SE"/>
              </w:rPr>
              <w:t>2</w:t>
            </w:r>
            <w:r w:rsidRPr="001F3939">
              <w:rPr>
                <w:rFonts w:cstheme="minorHAnsi"/>
              </w:rPr>
              <w:t>.</w:t>
            </w:r>
            <w:r w:rsidRPr="001F3939">
              <w:rPr>
                <w:rFonts w:cstheme="minorHAnsi"/>
                <w:lang w:val="sv-SE"/>
              </w:rPr>
              <w:t>9</w:t>
            </w:r>
            <w:r w:rsidRPr="001F3939">
              <w:rPr>
                <w:rFonts w:cstheme="minorHAnsi"/>
              </w:rPr>
              <w:t>)</w:t>
            </w:r>
          </w:p>
        </w:tc>
        <w:tc>
          <w:tcPr>
            <w:tcW w:w="0" w:type="auto"/>
          </w:tcPr>
          <w:p w14:paraId="72CFDEE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190.</w:t>
            </w:r>
            <w:r w:rsidRPr="001F3939">
              <w:rPr>
                <w:rFonts w:cstheme="minorHAnsi"/>
                <w:lang w:val="sv-SE"/>
              </w:rPr>
              <w:t>2</w:t>
            </w:r>
            <w:r w:rsidRPr="001F3939">
              <w:rPr>
                <w:rFonts w:cstheme="minorHAnsi"/>
              </w:rPr>
              <w:t xml:space="preserve"> (75</w:t>
            </w:r>
            <w:r w:rsidRPr="001F3939">
              <w:rPr>
                <w:rFonts w:cstheme="minorHAnsi"/>
                <w:lang w:val="sv-SE"/>
              </w:rPr>
              <w:t>0</w:t>
            </w:r>
            <w:r w:rsidRPr="001F3939">
              <w:rPr>
                <w:rFonts w:cstheme="minorHAnsi"/>
              </w:rPr>
              <w:t>.</w:t>
            </w:r>
            <w:r w:rsidRPr="001F3939">
              <w:rPr>
                <w:rFonts w:cstheme="minorHAnsi"/>
                <w:lang w:val="sv-SE"/>
              </w:rPr>
              <w:t>4</w:t>
            </w:r>
            <w:r w:rsidRPr="001F3939">
              <w:rPr>
                <w:rFonts w:cstheme="minorHAnsi"/>
              </w:rPr>
              <w:t>)</w:t>
            </w:r>
          </w:p>
        </w:tc>
        <w:tc>
          <w:tcPr>
            <w:tcW w:w="0" w:type="auto"/>
          </w:tcPr>
          <w:p w14:paraId="2BA711D8"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43.</w:t>
            </w:r>
            <w:r w:rsidRPr="001F3939">
              <w:rPr>
                <w:rFonts w:cstheme="minorHAnsi"/>
                <w:lang w:val="sv-SE"/>
              </w:rPr>
              <w:t>7</w:t>
            </w:r>
            <w:r w:rsidRPr="001F3939">
              <w:rPr>
                <w:rFonts w:cstheme="minorHAnsi"/>
              </w:rPr>
              <w:t xml:space="preserve"> (90.</w:t>
            </w:r>
            <w:r w:rsidRPr="001F3939">
              <w:rPr>
                <w:rFonts w:cstheme="minorHAnsi"/>
                <w:lang w:val="sv-SE"/>
              </w:rPr>
              <w:t>9</w:t>
            </w:r>
            <w:r w:rsidRPr="001F3939">
              <w:rPr>
                <w:rFonts w:cstheme="minorHAnsi"/>
              </w:rPr>
              <w:t>)</w:t>
            </w:r>
          </w:p>
        </w:tc>
      </w:tr>
      <w:tr w:rsidR="00586DCA" w:rsidRPr="001F3939"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1F3939" w:rsidRDefault="00F36284" w:rsidP="00F226F7">
            <w:pPr>
              <w:spacing w:line="360" w:lineRule="auto"/>
              <w:contextualSpacing/>
              <w:rPr>
                <w:rFonts w:cstheme="minorHAnsi"/>
              </w:rPr>
            </w:pPr>
            <w:r w:rsidRPr="001F3939">
              <w:rPr>
                <w:rFonts w:cstheme="minorHAnsi"/>
              </w:rPr>
              <w:t xml:space="preserve">M5 </w:t>
            </w:r>
          </w:p>
        </w:tc>
        <w:tc>
          <w:tcPr>
            <w:tcW w:w="0" w:type="auto"/>
            <w:vMerge w:val="restart"/>
          </w:tcPr>
          <w:p w14:paraId="5230902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No</w:t>
            </w:r>
          </w:p>
        </w:tc>
        <w:tc>
          <w:tcPr>
            <w:tcW w:w="0" w:type="auto"/>
          </w:tcPr>
          <w:p w14:paraId="2C16E47D" w14:textId="77777777" w:rsidR="00F36284" w:rsidRPr="001F3939" w:rsidRDefault="008815E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lang w:val="sv-SE"/>
              </w:rPr>
              <w:t>5</w:t>
            </w:r>
            <w:r w:rsidRPr="001F3939">
              <w:rPr>
                <w:rFonts w:cstheme="minorHAnsi"/>
              </w:rPr>
              <w:t>.</w:t>
            </w:r>
            <w:r w:rsidRPr="001F3939">
              <w:rPr>
                <w:rFonts w:cstheme="minorHAnsi"/>
                <w:lang w:val="sv-SE"/>
              </w:rPr>
              <w:t>4</w:t>
            </w:r>
            <w:r w:rsidRPr="001F3939">
              <w:rPr>
                <w:rFonts w:cstheme="minorHAnsi"/>
              </w:rPr>
              <w:t xml:space="preserve"> (2</w:t>
            </w:r>
            <w:r w:rsidRPr="001F3939">
              <w:rPr>
                <w:rFonts w:cstheme="minorHAnsi"/>
                <w:lang w:val="sv-SE"/>
              </w:rPr>
              <w:t>80</w:t>
            </w:r>
            <w:r w:rsidRPr="001F3939">
              <w:rPr>
                <w:rFonts w:cstheme="minorHAnsi"/>
              </w:rPr>
              <w:t>.</w:t>
            </w:r>
            <w:r w:rsidRPr="001F3939">
              <w:rPr>
                <w:rFonts w:cstheme="minorHAnsi"/>
                <w:lang w:val="sv-SE"/>
              </w:rPr>
              <w:t>3</w:t>
            </w:r>
            <w:r w:rsidRPr="001F3939">
              <w:rPr>
                <w:rFonts w:cstheme="minorHAnsi"/>
              </w:rPr>
              <w:t>)</w:t>
            </w:r>
          </w:p>
        </w:tc>
        <w:tc>
          <w:tcPr>
            <w:tcW w:w="0" w:type="auto"/>
          </w:tcPr>
          <w:p w14:paraId="417FA18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(560.</w:t>
            </w:r>
            <w:r w:rsidRPr="001F3939">
              <w:rPr>
                <w:rFonts w:cstheme="minorHAnsi"/>
                <w:b/>
                <w:bCs/>
                <w:lang w:val="sv-SE"/>
              </w:rPr>
              <w:t>2</w:t>
            </w:r>
            <w:r w:rsidRPr="001F3939">
              <w:rPr>
                <w:rFonts w:cstheme="minorHAnsi"/>
                <w:b/>
                <w:bCs/>
              </w:rPr>
              <w:t>)</w:t>
            </w:r>
          </w:p>
        </w:tc>
        <w:tc>
          <w:tcPr>
            <w:tcW w:w="0" w:type="auto"/>
          </w:tcPr>
          <w:p w14:paraId="586465C0"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5.</w:t>
            </w:r>
            <w:r w:rsidRPr="001F3939">
              <w:rPr>
                <w:rFonts w:cstheme="minorHAnsi"/>
                <w:lang w:val="sv-SE"/>
              </w:rPr>
              <w:t xml:space="preserve">5 </w:t>
            </w:r>
            <w:r w:rsidRPr="001F3939">
              <w:rPr>
                <w:rFonts w:cstheme="minorHAnsi"/>
              </w:rPr>
              <w:t>(52.</w:t>
            </w:r>
            <w:r w:rsidRPr="001F3939">
              <w:rPr>
                <w:rFonts w:cstheme="minorHAnsi"/>
                <w:lang w:val="sv-SE"/>
              </w:rPr>
              <w:t>7</w:t>
            </w:r>
            <w:r w:rsidRPr="001F3939">
              <w:rPr>
                <w:rFonts w:cstheme="minorHAnsi"/>
              </w:rPr>
              <w:t>)</w:t>
            </w:r>
          </w:p>
        </w:tc>
      </w:tr>
      <w:tr w:rsidR="00586DCA" w:rsidRPr="001F3939"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1F3939" w:rsidRDefault="00F36284" w:rsidP="00F226F7">
            <w:pPr>
              <w:spacing w:line="360" w:lineRule="auto"/>
              <w:contextualSpacing/>
              <w:rPr>
                <w:rFonts w:cstheme="minorHAnsi"/>
              </w:rPr>
            </w:pPr>
            <w:r w:rsidRPr="001F3939">
              <w:rPr>
                <w:rFonts w:cstheme="minorHAnsi"/>
              </w:rPr>
              <w:t>M6a</w:t>
            </w:r>
          </w:p>
        </w:tc>
        <w:tc>
          <w:tcPr>
            <w:tcW w:w="0" w:type="auto"/>
            <w:vMerge/>
          </w:tcPr>
          <w:p w14:paraId="60CE1D9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1F3939" w:rsidRDefault="008815E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45</w:t>
            </w:r>
            <w:r w:rsidRPr="001F3939">
              <w:rPr>
                <w:rFonts w:cstheme="minorHAnsi"/>
              </w:rPr>
              <w:t>.8 (6</w:t>
            </w:r>
            <w:r w:rsidRPr="001F3939">
              <w:rPr>
                <w:rFonts w:cstheme="minorHAnsi"/>
                <w:lang w:val="sv-SE"/>
              </w:rPr>
              <w:t>20</w:t>
            </w:r>
            <w:r w:rsidRPr="001F3939">
              <w:rPr>
                <w:rFonts w:cstheme="minorHAnsi"/>
              </w:rPr>
              <w:t>.</w:t>
            </w:r>
            <w:r w:rsidRPr="001F3939">
              <w:rPr>
                <w:rFonts w:cstheme="minorHAnsi"/>
                <w:lang w:val="sv-SE"/>
              </w:rPr>
              <w:t>7</w:t>
            </w:r>
            <w:r w:rsidRPr="001F3939">
              <w:rPr>
                <w:rFonts w:cstheme="minorHAnsi"/>
              </w:rPr>
              <w:t>)</w:t>
            </w:r>
          </w:p>
        </w:tc>
        <w:tc>
          <w:tcPr>
            <w:tcW w:w="0" w:type="auto"/>
          </w:tcPr>
          <w:p w14:paraId="37D8CC5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166.1 (726.</w:t>
            </w:r>
            <w:r w:rsidRPr="001F3939">
              <w:rPr>
                <w:rFonts w:cstheme="minorHAnsi"/>
                <w:lang w:val="sv-SE"/>
              </w:rPr>
              <w:t>3</w:t>
            </w:r>
            <w:r w:rsidRPr="001F3939">
              <w:rPr>
                <w:rFonts w:cstheme="minorHAnsi"/>
              </w:rPr>
              <w:t>)</w:t>
            </w:r>
          </w:p>
        </w:tc>
        <w:tc>
          <w:tcPr>
            <w:tcW w:w="0" w:type="auto"/>
          </w:tcPr>
          <w:p w14:paraId="1324073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w:t>
            </w:r>
            <w:r w:rsidRPr="001F3939">
              <w:rPr>
                <w:rFonts w:cstheme="minorHAnsi"/>
                <w:lang w:val="sv-SE"/>
              </w:rPr>
              <w:t>2</w:t>
            </w:r>
            <w:r w:rsidRPr="001F3939">
              <w:rPr>
                <w:rFonts w:cstheme="minorHAnsi"/>
              </w:rPr>
              <w:t>.</w:t>
            </w:r>
            <w:r w:rsidRPr="001F3939">
              <w:rPr>
                <w:rFonts w:cstheme="minorHAnsi"/>
                <w:lang w:val="sv-SE"/>
              </w:rPr>
              <w:t>1</w:t>
            </w:r>
            <w:r w:rsidRPr="001F3939">
              <w:rPr>
                <w:rFonts w:cstheme="minorHAnsi"/>
              </w:rPr>
              <w:t xml:space="preserve"> (6</w:t>
            </w:r>
            <w:r w:rsidRPr="001F3939">
              <w:rPr>
                <w:rFonts w:cstheme="minorHAnsi"/>
                <w:lang w:val="sv-SE"/>
              </w:rPr>
              <w:t>9</w:t>
            </w:r>
            <w:r w:rsidRPr="001F3939">
              <w:rPr>
                <w:rFonts w:cstheme="minorHAnsi"/>
              </w:rPr>
              <w:t>.</w:t>
            </w:r>
            <w:r w:rsidRPr="001F3939">
              <w:rPr>
                <w:rFonts w:cstheme="minorHAnsi"/>
                <w:lang w:val="sv-SE"/>
              </w:rPr>
              <w:t>3</w:t>
            </w:r>
            <w:r w:rsidRPr="001F3939">
              <w:rPr>
                <w:rFonts w:cstheme="minorHAnsi"/>
              </w:rPr>
              <w:t>)</w:t>
            </w:r>
          </w:p>
        </w:tc>
      </w:tr>
      <w:tr w:rsidR="00586DCA" w:rsidRPr="001F3939"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1F3939" w:rsidRDefault="00F36284" w:rsidP="00F226F7">
            <w:pPr>
              <w:spacing w:line="360" w:lineRule="auto"/>
              <w:contextualSpacing/>
              <w:rPr>
                <w:rFonts w:cstheme="minorHAnsi"/>
              </w:rPr>
            </w:pPr>
            <w:r w:rsidRPr="001F3939">
              <w:rPr>
                <w:rFonts w:cstheme="minorHAnsi"/>
              </w:rPr>
              <w:t>M6b</w:t>
            </w:r>
          </w:p>
        </w:tc>
        <w:tc>
          <w:tcPr>
            <w:tcW w:w="0" w:type="auto"/>
            <w:vMerge/>
          </w:tcPr>
          <w:p w14:paraId="0F68DDE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1F3939" w:rsidRDefault="008815E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87</w:t>
            </w:r>
            <w:r w:rsidRPr="001F3939">
              <w:rPr>
                <w:rFonts w:cstheme="minorHAnsi"/>
              </w:rPr>
              <w:t>.</w:t>
            </w:r>
            <w:r w:rsidRPr="001F3939">
              <w:rPr>
                <w:rFonts w:cstheme="minorHAnsi"/>
                <w:lang w:val="sv-SE"/>
              </w:rPr>
              <w:t>1</w:t>
            </w:r>
            <w:r w:rsidRPr="001F3939">
              <w:rPr>
                <w:rFonts w:cstheme="minorHAnsi"/>
              </w:rPr>
              <w:t xml:space="preserve"> (66</w:t>
            </w:r>
            <w:r w:rsidRPr="001F3939">
              <w:rPr>
                <w:rFonts w:cstheme="minorHAnsi"/>
                <w:lang w:val="sv-SE"/>
              </w:rPr>
              <w:t>2</w:t>
            </w:r>
            <w:r w:rsidRPr="001F3939">
              <w:rPr>
                <w:rFonts w:cstheme="minorHAnsi"/>
              </w:rPr>
              <w:t>.</w:t>
            </w:r>
            <w:r w:rsidRPr="001F3939">
              <w:rPr>
                <w:rFonts w:cstheme="minorHAnsi"/>
                <w:lang w:val="sv-SE"/>
              </w:rPr>
              <w:t>0</w:t>
            </w:r>
            <w:r w:rsidRPr="001F3939">
              <w:rPr>
                <w:rFonts w:cstheme="minorHAnsi"/>
              </w:rPr>
              <w:t>)</w:t>
            </w:r>
          </w:p>
        </w:tc>
        <w:tc>
          <w:tcPr>
            <w:tcW w:w="0" w:type="auto"/>
          </w:tcPr>
          <w:p w14:paraId="588BAA7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w:t>
            </w:r>
            <w:r w:rsidRPr="001F3939">
              <w:rPr>
                <w:rFonts w:cstheme="minorHAnsi"/>
                <w:lang w:val="sv-SE"/>
              </w:rPr>
              <w:t>4</w:t>
            </w:r>
            <w:r w:rsidRPr="001F3939">
              <w:rPr>
                <w:rFonts w:cstheme="minorHAnsi"/>
              </w:rPr>
              <w:t>.</w:t>
            </w:r>
            <w:r w:rsidRPr="001F3939">
              <w:rPr>
                <w:rFonts w:cstheme="minorHAnsi"/>
                <w:lang w:val="sv-SE"/>
              </w:rPr>
              <w:t>1</w:t>
            </w:r>
            <w:r w:rsidRPr="001F3939">
              <w:rPr>
                <w:rFonts w:cstheme="minorHAnsi"/>
              </w:rPr>
              <w:t xml:space="preserve"> (634.</w:t>
            </w:r>
            <w:r w:rsidRPr="001F3939">
              <w:rPr>
                <w:rFonts w:cstheme="minorHAnsi"/>
                <w:lang w:val="sv-SE"/>
              </w:rPr>
              <w:t>4</w:t>
            </w:r>
            <w:r w:rsidRPr="001F3939">
              <w:rPr>
                <w:rFonts w:cstheme="minorHAnsi"/>
              </w:rPr>
              <w:t>)</w:t>
            </w:r>
          </w:p>
        </w:tc>
        <w:tc>
          <w:tcPr>
            <w:tcW w:w="0" w:type="auto"/>
          </w:tcPr>
          <w:p w14:paraId="01168FC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34.</w:t>
            </w:r>
            <w:r w:rsidRPr="001F3939">
              <w:rPr>
                <w:rFonts w:cstheme="minorHAnsi"/>
                <w:lang w:val="sv-SE"/>
              </w:rPr>
              <w:t>3</w:t>
            </w:r>
            <w:r w:rsidRPr="001F3939">
              <w:rPr>
                <w:rFonts w:cstheme="minorHAnsi"/>
              </w:rPr>
              <w:t xml:space="preserve"> (8</w:t>
            </w:r>
            <w:r w:rsidRPr="001F3939">
              <w:rPr>
                <w:rFonts w:cstheme="minorHAnsi"/>
                <w:lang w:val="sv-SE"/>
              </w:rPr>
              <w:t>1.5</w:t>
            </w:r>
            <w:r w:rsidRPr="001F3939">
              <w:rPr>
                <w:rFonts w:cstheme="minorHAnsi"/>
              </w:rPr>
              <w:t>)</w:t>
            </w:r>
          </w:p>
        </w:tc>
      </w:tr>
      <w:tr w:rsidR="001F3939" w:rsidRPr="001F3939"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1F3939" w:rsidRDefault="00F36284" w:rsidP="00F226F7">
            <w:pPr>
              <w:spacing w:line="360" w:lineRule="auto"/>
              <w:contextualSpacing/>
              <w:rPr>
                <w:rFonts w:cstheme="minorHAnsi"/>
              </w:rPr>
            </w:pPr>
            <w:r w:rsidRPr="001F3939">
              <w:rPr>
                <w:rFonts w:cstheme="minorHAnsi"/>
              </w:rPr>
              <w:t>M7</w:t>
            </w:r>
          </w:p>
        </w:tc>
        <w:tc>
          <w:tcPr>
            <w:tcW w:w="0" w:type="auto"/>
            <w:vMerge/>
          </w:tcPr>
          <w:p w14:paraId="2D3BE5B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1F3939" w:rsidRDefault="008815E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68</w:t>
            </w:r>
            <w:r w:rsidRPr="001F3939">
              <w:rPr>
                <w:rFonts w:cstheme="minorHAnsi"/>
                <w:lang w:val="sv-SE"/>
              </w:rPr>
              <w:t>0</w:t>
            </w:r>
            <w:r w:rsidRPr="001F3939">
              <w:rPr>
                <w:rFonts w:cstheme="minorHAnsi"/>
              </w:rPr>
              <w:t>.</w:t>
            </w:r>
            <w:r w:rsidRPr="001F3939">
              <w:rPr>
                <w:rFonts w:cstheme="minorHAnsi"/>
                <w:lang w:val="sv-SE"/>
              </w:rPr>
              <w:t>9</w:t>
            </w:r>
            <w:r w:rsidRPr="001F3939">
              <w:rPr>
                <w:rFonts w:cstheme="minorHAnsi"/>
              </w:rPr>
              <w:t xml:space="preserve"> (955.</w:t>
            </w:r>
            <w:r w:rsidRPr="001F3939">
              <w:rPr>
                <w:rFonts w:cstheme="minorHAnsi"/>
                <w:lang w:val="sv-SE"/>
              </w:rPr>
              <w:t>8</w:t>
            </w:r>
            <w:r w:rsidRPr="001F3939">
              <w:rPr>
                <w:rFonts w:cstheme="minorHAnsi"/>
              </w:rPr>
              <w:t>)</w:t>
            </w:r>
          </w:p>
        </w:tc>
        <w:tc>
          <w:tcPr>
            <w:tcW w:w="0" w:type="auto"/>
          </w:tcPr>
          <w:p w14:paraId="5273938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21</w:t>
            </w:r>
            <w:r w:rsidRPr="001F3939">
              <w:rPr>
                <w:rFonts w:cstheme="minorHAnsi"/>
                <w:lang w:val="sv-SE"/>
              </w:rPr>
              <w:t>4</w:t>
            </w:r>
            <w:r w:rsidRPr="001F3939">
              <w:rPr>
                <w:rFonts w:cstheme="minorHAnsi"/>
              </w:rPr>
              <w:t>.</w:t>
            </w:r>
            <w:r w:rsidRPr="001F3939">
              <w:rPr>
                <w:rFonts w:cstheme="minorHAnsi"/>
                <w:lang w:val="sv-SE"/>
              </w:rPr>
              <w:t>0</w:t>
            </w:r>
            <w:r w:rsidRPr="001F3939">
              <w:rPr>
                <w:rFonts w:cstheme="minorHAnsi"/>
              </w:rPr>
              <w:t xml:space="preserve"> (77</w:t>
            </w:r>
            <w:r w:rsidRPr="001F3939">
              <w:rPr>
                <w:rFonts w:cstheme="minorHAnsi"/>
                <w:lang w:val="sv-SE"/>
              </w:rPr>
              <w:t>4</w:t>
            </w:r>
            <w:r w:rsidRPr="001F3939">
              <w:rPr>
                <w:rFonts w:cstheme="minorHAnsi"/>
              </w:rPr>
              <w:t>.</w:t>
            </w:r>
            <w:r w:rsidRPr="001F3939">
              <w:rPr>
                <w:rFonts w:cstheme="minorHAnsi"/>
                <w:lang w:val="sv-SE"/>
              </w:rPr>
              <w:t>2</w:t>
            </w:r>
            <w:r w:rsidRPr="001F3939">
              <w:rPr>
                <w:rFonts w:cstheme="minorHAnsi"/>
              </w:rPr>
              <w:t>)</w:t>
            </w:r>
          </w:p>
        </w:tc>
        <w:tc>
          <w:tcPr>
            <w:tcW w:w="0" w:type="auto"/>
          </w:tcPr>
          <w:p w14:paraId="36F00B7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44.</w:t>
            </w:r>
            <w:r w:rsidRPr="001F3939">
              <w:rPr>
                <w:rFonts w:cstheme="minorHAnsi"/>
                <w:lang w:val="sv-SE"/>
              </w:rPr>
              <w:t>9</w:t>
            </w:r>
            <w:r w:rsidRPr="001F3939">
              <w:rPr>
                <w:rFonts w:cstheme="minorHAnsi"/>
              </w:rPr>
              <w:t xml:space="preserve"> (92</w:t>
            </w:r>
            <w:r w:rsidRPr="001F3939">
              <w:rPr>
                <w:rFonts w:cstheme="minorHAnsi"/>
                <w:lang w:val="sv-SE"/>
              </w:rPr>
              <w:t>.1</w:t>
            </w:r>
            <w:r w:rsidRPr="001F3939">
              <w:rPr>
                <w:rFonts w:cstheme="minorHAnsi"/>
              </w:rPr>
              <w:t>)</w:t>
            </w:r>
          </w:p>
        </w:tc>
      </w:tr>
    </w:tbl>
    <w:p w14:paraId="74F131D4" w14:textId="77777777" w:rsidR="00F36284" w:rsidRPr="001F3939" w:rsidRDefault="00F36284" w:rsidP="00F36284">
      <w:pPr>
        <w:spacing w:line="480" w:lineRule="auto"/>
        <w:contextualSpacing/>
        <w:jc w:val="both"/>
        <w:rPr>
          <w:rFonts w:cstheme="minorHAnsi"/>
        </w:rPr>
      </w:pPr>
    </w:p>
    <w:p w14:paraId="64117B83" w14:textId="4A3CF208" w:rsidR="00F36284" w:rsidRDefault="00F36284" w:rsidP="00F36284">
      <w:pPr>
        <w:spacing w:line="480" w:lineRule="auto"/>
        <w:contextualSpacing/>
        <w:jc w:val="both"/>
        <w:rPr>
          <w:rFonts w:cstheme="minorHAnsi"/>
        </w:rPr>
      </w:pPr>
    </w:p>
    <w:p w14:paraId="1F1DEA76" w14:textId="59B86444" w:rsidR="002845F7" w:rsidRDefault="002845F7" w:rsidP="00F36284">
      <w:pPr>
        <w:spacing w:line="480" w:lineRule="auto"/>
        <w:contextualSpacing/>
        <w:jc w:val="both"/>
        <w:rPr>
          <w:rFonts w:cstheme="minorHAnsi"/>
        </w:rPr>
      </w:pPr>
    </w:p>
    <w:p w14:paraId="11EB75C6" w14:textId="2F843624" w:rsidR="002845F7" w:rsidRDefault="002845F7" w:rsidP="00F36284">
      <w:pPr>
        <w:spacing w:line="480" w:lineRule="auto"/>
        <w:contextualSpacing/>
        <w:jc w:val="both"/>
        <w:rPr>
          <w:rFonts w:cstheme="minorHAnsi"/>
        </w:rPr>
      </w:pPr>
    </w:p>
    <w:p w14:paraId="7E1DDD4A" w14:textId="5ABF5465" w:rsidR="00316043" w:rsidRDefault="00316043" w:rsidP="00F36284">
      <w:pPr>
        <w:spacing w:line="480" w:lineRule="auto"/>
        <w:contextualSpacing/>
        <w:jc w:val="both"/>
        <w:rPr>
          <w:rFonts w:cstheme="minorHAnsi"/>
        </w:rPr>
      </w:pPr>
    </w:p>
    <w:p w14:paraId="791591E9" w14:textId="4B8B9513" w:rsidR="00316043" w:rsidRDefault="00316043" w:rsidP="00F36284">
      <w:pPr>
        <w:spacing w:line="480" w:lineRule="auto"/>
        <w:contextualSpacing/>
        <w:jc w:val="both"/>
        <w:rPr>
          <w:rFonts w:cstheme="minorHAnsi"/>
        </w:rPr>
      </w:pPr>
    </w:p>
    <w:p w14:paraId="44E2D670" w14:textId="4D496D0A" w:rsidR="00316043" w:rsidRDefault="00316043" w:rsidP="00F36284">
      <w:pPr>
        <w:spacing w:line="480" w:lineRule="auto"/>
        <w:contextualSpacing/>
        <w:jc w:val="both"/>
        <w:rPr>
          <w:rFonts w:cstheme="minorHAnsi"/>
        </w:rPr>
      </w:pPr>
    </w:p>
    <w:p w14:paraId="14E8F71F" w14:textId="77777777" w:rsidR="00316043" w:rsidRDefault="00316043" w:rsidP="00F36284">
      <w:pPr>
        <w:spacing w:line="480" w:lineRule="auto"/>
        <w:contextualSpacing/>
        <w:jc w:val="both"/>
        <w:rPr>
          <w:rFonts w:cstheme="minorHAnsi"/>
        </w:rPr>
      </w:pPr>
    </w:p>
    <w:p w14:paraId="7667A11D" w14:textId="009CCB2D" w:rsidR="002845F7" w:rsidRDefault="002845F7" w:rsidP="00F36284">
      <w:pPr>
        <w:spacing w:line="480" w:lineRule="auto"/>
        <w:contextualSpacing/>
        <w:jc w:val="both"/>
        <w:rPr>
          <w:rFonts w:cstheme="minorHAnsi"/>
        </w:rPr>
      </w:pPr>
    </w:p>
    <w:p w14:paraId="45B23330" w14:textId="60629A4B" w:rsidR="00C34D72" w:rsidRDefault="00C34D72" w:rsidP="00F36284">
      <w:pPr>
        <w:spacing w:line="480" w:lineRule="auto"/>
        <w:contextualSpacing/>
        <w:jc w:val="center"/>
        <w:rPr>
          <w:rFonts w:cstheme="minorHAnsi"/>
        </w:rPr>
      </w:pPr>
    </w:p>
    <w:p w14:paraId="41C611A1" w14:textId="669F13EB" w:rsidR="00C34D72" w:rsidRDefault="00C34D72" w:rsidP="00F36284">
      <w:pPr>
        <w:spacing w:line="480" w:lineRule="auto"/>
        <w:contextualSpacing/>
        <w:jc w:val="center"/>
        <w:rPr>
          <w:rFonts w:cstheme="minorHAnsi"/>
        </w:rPr>
      </w:pPr>
    </w:p>
    <w:p w14:paraId="2B26A43D" w14:textId="38B20996" w:rsidR="00F36284" w:rsidRPr="001F3939" w:rsidRDefault="00F36284" w:rsidP="00F36284">
      <w:pPr>
        <w:spacing w:line="480" w:lineRule="auto"/>
        <w:contextualSpacing/>
        <w:jc w:val="both"/>
      </w:pPr>
      <w:r w:rsidRPr="001F3939">
        <w:rPr>
          <w:b/>
          <w:bCs/>
          <w:lang w:val="en-GB"/>
        </w:rPr>
        <w:t xml:space="preserve">Table </w:t>
      </w:r>
      <w:r w:rsidR="006542F4" w:rsidRPr="001F3939">
        <w:rPr>
          <w:b/>
          <w:bCs/>
          <w:lang w:val="en-GB"/>
        </w:rPr>
        <w:t>S</w:t>
      </w:r>
      <w:r w:rsidR="002D1FCE">
        <w:rPr>
          <w:b/>
          <w:bCs/>
          <w:lang w:val="en-GB"/>
        </w:rPr>
        <w:t>5</w:t>
      </w:r>
      <w:r w:rsidRPr="001F3939">
        <w:rPr>
          <w:lang w:val="en-GB"/>
        </w:rPr>
        <w:t xml:space="preserve">. Comparison of the two models fitted to optimum growth temperature data.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1F3939"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7654A7C5"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28B52229"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tc>
      </w:tr>
      <w:tr w:rsidR="00F36284" w:rsidRPr="001F3939"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1F3939" w:rsidRDefault="00F36284" w:rsidP="00F226F7">
            <w:pPr>
              <w:spacing w:line="360" w:lineRule="auto"/>
              <w:contextualSpacing/>
              <w:rPr>
                <w:rFonts w:cstheme="minorHAnsi"/>
              </w:rPr>
            </w:pPr>
            <w:r w:rsidRPr="001F3939">
              <w:rPr>
                <w:rFonts w:cstheme="minorHAnsi"/>
              </w:rPr>
              <w:t xml:space="preserve">M1 </w:t>
            </w:r>
          </w:p>
        </w:tc>
        <w:tc>
          <w:tcPr>
            <w:tcW w:w="0" w:type="auto"/>
          </w:tcPr>
          <w:p w14:paraId="1B0EFFE9" w14:textId="4056BC92" w:rsidR="00F36284" w:rsidRPr="001F3939" w:rsidRDefault="008815E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(177.3)</w:t>
            </w:r>
          </w:p>
        </w:tc>
      </w:tr>
      <w:tr w:rsidR="00F36284" w:rsidRPr="001F3939"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1F3939" w:rsidRDefault="00F36284" w:rsidP="00F226F7">
            <w:pPr>
              <w:spacing w:line="360" w:lineRule="auto"/>
              <w:contextualSpacing/>
              <w:rPr>
                <w:rFonts w:cstheme="minorHAnsi"/>
              </w:rPr>
            </w:pPr>
            <w:r w:rsidRPr="001F3939">
              <w:rPr>
                <w:rFonts w:cstheme="minorHAnsi"/>
              </w:rPr>
              <w:t>M2</w:t>
            </w:r>
          </w:p>
        </w:tc>
        <w:tc>
          <w:tcPr>
            <w:tcW w:w="0" w:type="auto"/>
          </w:tcPr>
          <w:p w14:paraId="5D69408F" w14:textId="0631D417" w:rsidR="00F36284" w:rsidRPr="001F3939" w:rsidRDefault="008815E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b/>
                <w:bCs/>
                <w:lang w:val="sv-SE"/>
              </w:rPr>
              <w:t>1</w:t>
            </w:r>
            <w:r w:rsidRPr="001F3939">
              <w:rPr>
                <w:rFonts w:cstheme="minorHAnsi"/>
                <w:b/>
                <w:bCs/>
              </w:rPr>
              <w:t xml:space="preserve"> (178.</w:t>
            </w:r>
            <w:r w:rsidRPr="001F3939">
              <w:rPr>
                <w:rFonts w:cstheme="minorHAnsi"/>
                <w:b/>
                <w:bCs/>
                <w:lang w:val="sv-SE"/>
              </w:rPr>
              <w:t>3</w:t>
            </w:r>
            <w:r w:rsidRPr="001F3939">
              <w:rPr>
                <w:rFonts w:cstheme="minorHAnsi"/>
                <w:b/>
                <w:bCs/>
              </w:rPr>
              <w:t>)</w:t>
            </w:r>
          </w:p>
        </w:tc>
      </w:tr>
    </w:tbl>
    <w:p w14:paraId="700907D5" w14:textId="77777777" w:rsidR="001A7A24" w:rsidRDefault="001A7A24" w:rsidP="008463C9">
      <w:pPr>
        <w:pStyle w:val="ListParagraph"/>
        <w:spacing w:line="480" w:lineRule="auto"/>
        <w:ind w:left="360"/>
        <w:jc w:val="center"/>
        <w:rPr>
          <w:rFonts w:cstheme="minorHAnsi"/>
        </w:rPr>
      </w:pPr>
    </w:p>
    <w:p w14:paraId="7C705F37" w14:textId="77777777" w:rsidR="001A7A24" w:rsidRDefault="001A7A24" w:rsidP="008463C9">
      <w:pPr>
        <w:pStyle w:val="ListParagraph"/>
        <w:spacing w:line="480" w:lineRule="auto"/>
        <w:ind w:left="360"/>
        <w:jc w:val="center"/>
        <w:rPr>
          <w:rFonts w:cstheme="minorHAnsi"/>
        </w:rPr>
      </w:pPr>
    </w:p>
    <w:p w14:paraId="250C51DC" w14:textId="77777777" w:rsidR="001A7A24" w:rsidRDefault="001A7A24" w:rsidP="008463C9">
      <w:pPr>
        <w:pStyle w:val="ListParagraph"/>
        <w:spacing w:line="480" w:lineRule="auto"/>
        <w:ind w:left="360"/>
        <w:jc w:val="center"/>
        <w:rPr>
          <w:rFonts w:cstheme="minorHAnsi"/>
        </w:rPr>
      </w:pPr>
    </w:p>
    <w:p w14:paraId="6211B5C1" w14:textId="77777777" w:rsidR="001A7A24" w:rsidRDefault="001A7A24" w:rsidP="008463C9">
      <w:pPr>
        <w:pStyle w:val="ListParagraph"/>
        <w:spacing w:line="480" w:lineRule="auto"/>
        <w:ind w:left="360"/>
        <w:jc w:val="center"/>
        <w:rPr>
          <w:rFonts w:cstheme="minorHAnsi"/>
        </w:rPr>
      </w:pPr>
    </w:p>
    <w:p w14:paraId="69C5AC77" w14:textId="64AD292E" w:rsidR="00ED7296" w:rsidRPr="00647D43" w:rsidRDefault="00226ED4" w:rsidP="008463C9">
      <w:pPr>
        <w:pStyle w:val="ListParagraph"/>
        <w:spacing w:line="480" w:lineRule="auto"/>
        <w:ind w:left="360"/>
        <w:jc w:val="center"/>
        <w:rPr>
          <w:rFonts w:cstheme="minorHAnsi"/>
        </w:rPr>
      </w:pPr>
      <w:r>
        <w:rPr>
          <w:rFonts w:cstheme="minorHAnsi"/>
          <w:noProof/>
        </w:rPr>
        <w:lastRenderedPageBreak/>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A95ABE2" w:rsidR="008463C9" w:rsidRPr="009B6395" w:rsidRDefault="008463C9" w:rsidP="008463C9">
      <w:pPr>
        <w:spacing w:line="480" w:lineRule="auto"/>
        <w:contextualSpacing/>
        <w:jc w:val="both"/>
      </w:pPr>
      <w:r w:rsidRPr="009B6395">
        <w:t>Fig. S</w:t>
      </w:r>
      <w:r w:rsidR="00FB517D" w:rsidRPr="009B6395">
        <w:t>12</w:t>
      </w:r>
      <w:r w:rsidRPr="009B6395">
        <w:t>.</w:t>
      </w:r>
      <w:r w:rsidRPr="009B6395">
        <w:rPr>
          <w:rFonts w:cstheme="minorHAnsi"/>
          <w:lang w:val="en-GB"/>
        </w:rPr>
        <w:t xml:space="preserve"> Posterior distributions of the </w:t>
      </w:r>
      <w:r w:rsidR="00A91965" w:rsidRPr="009B6395">
        <w:rPr>
          <w:rFonts w:cstheme="minorHAnsi"/>
          <w:lang w:val="en-GB"/>
        </w:rPr>
        <w:t xml:space="preserve">global </w:t>
      </w:r>
      <w:r w:rsidRPr="009B6395">
        <w:rPr>
          <w:rFonts w:cstheme="minorHAnsi"/>
          <w:lang w:val="en-GB"/>
        </w:rPr>
        <w:t xml:space="preserve">intraspecific </w:t>
      </w:r>
      <w:r w:rsidR="00A43B39" w:rsidRPr="009B6395">
        <w:rPr>
          <w:rFonts w:cstheme="minorHAnsi"/>
          <w:lang w:val="en-GB"/>
        </w:rPr>
        <w:t xml:space="preserve">mass-specific </w:t>
      </w:r>
      <w:r w:rsidR="008B1C27" w:rsidRPr="009B6395">
        <w:rPr>
          <w:rFonts w:cstheme="minorHAnsi"/>
          <w:lang w:val="en-GB"/>
        </w:rPr>
        <w:t xml:space="preserve">mass </w:t>
      </w:r>
      <w:r w:rsidRPr="009B6395">
        <w:rPr>
          <w:rFonts w:cstheme="minorHAnsi"/>
          <w:lang w:val="en-GB"/>
        </w:rPr>
        <w:t xml:space="preserve">exponents </w:t>
      </w:r>
      <w:r w:rsidR="005E0A65" w:rsidRPr="009B6395">
        <w:rPr>
          <w:rFonts w:cstheme="minorHAnsi"/>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9B6395">
        <w:rPr>
          <w:rFonts w:cstheme="minorHAnsi"/>
          <w:lang w:val="en-GB"/>
        </w:rPr>
        <w:t xml:space="preserve">) </w:t>
      </w:r>
      <w:r w:rsidRPr="009B6395">
        <w:rPr>
          <w:rFonts w:cstheme="minorHAnsi"/>
          <w:lang w:val="en-GB"/>
        </w:rPr>
        <w:t xml:space="preserve">and </w:t>
      </w:r>
      <w:r w:rsidR="00D525D7" w:rsidRPr="009B6395">
        <w:rPr>
          <w:rFonts w:cstheme="minorHAnsi"/>
          <w:lang w:val="en-GB"/>
        </w:rPr>
        <w:t>temperature coefficients</w:t>
      </w:r>
      <w:r w:rsidR="005E0A65" w:rsidRPr="009B6395">
        <w:rPr>
          <w:rFonts w:cstheme="minorHAnsi"/>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9B6395">
        <w:rPr>
          <w:rFonts w:cstheme="minorHAnsi"/>
          <w:lang w:val="en-GB"/>
        </w:rPr>
        <w:t>)</w:t>
      </w:r>
      <w:r w:rsidR="00173599" w:rsidRPr="009B6395">
        <w:rPr>
          <w:rFonts w:cstheme="minorHAnsi"/>
          <w:lang w:val="en-GB"/>
        </w:rPr>
        <w:t xml:space="preserve"> for metabolic rate (top) and maximum consumption rate (bottom)</w:t>
      </w:r>
      <w:r w:rsidR="006042B2" w:rsidRPr="009B6395">
        <w:rPr>
          <w:rFonts w:cstheme="minorHAnsi"/>
          <w:lang w:val="en-GB"/>
        </w:rPr>
        <w:t xml:space="preserve">. For </w:t>
      </w:r>
      <w:r w:rsidRPr="009B6395">
        <w:rPr>
          <w:rFonts w:cstheme="minorHAnsi"/>
          <w:lang w:val="en-GB"/>
        </w:rPr>
        <w:t>metabolism</w:t>
      </w:r>
      <w:r w:rsidR="00F7587D" w:rsidRPr="009B6395">
        <w:rPr>
          <w:rFonts w:cstheme="minorHAnsi"/>
          <w:lang w:val="en-GB"/>
        </w:rPr>
        <w:t xml:space="preserve">, </w:t>
      </w:r>
      <w:r w:rsidRPr="009B6395">
        <w:rPr>
          <w:rFonts w:cstheme="minorHAnsi"/>
          <w:lang w:val="en-GB"/>
        </w:rPr>
        <w:t xml:space="preserve">the </w:t>
      </w:r>
      <w:r w:rsidR="00064A6B" w:rsidRPr="009B6395">
        <w:rPr>
          <w:rFonts w:cstheme="minorHAnsi"/>
          <w:lang w:val="en-GB"/>
        </w:rPr>
        <w:t xml:space="preserve">global </w:t>
      </w:r>
      <w:r w:rsidRPr="009B6395">
        <w:rPr>
          <w:rFonts w:cstheme="minorHAnsi"/>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commentRangeStart w:id="93"/>
      <w:commentRangeStart w:id="94"/>
      <w:commentRangeStart w:id="95"/>
      <w:r w:rsidRPr="009B6395">
        <w:rPr>
          <w:rFonts w:cstheme="minorHAnsi"/>
          <w:bCs/>
          <w:lang w:val="en-GB"/>
        </w:rPr>
        <w:t>)</w:t>
      </w:r>
      <w:commentRangeEnd w:id="93"/>
      <w:r w:rsidR="00DD0E6E" w:rsidRPr="009B6395">
        <w:rPr>
          <w:rStyle w:val="CommentReference"/>
          <w:sz w:val="24"/>
          <w:szCs w:val="24"/>
        </w:rPr>
        <w:commentReference w:id="93"/>
      </w:r>
      <w:commentRangeEnd w:id="94"/>
      <w:r w:rsidR="00355B79" w:rsidRPr="009B6395">
        <w:rPr>
          <w:rStyle w:val="CommentReference"/>
          <w:sz w:val="24"/>
          <w:szCs w:val="24"/>
        </w:rPr>
        <w:commentReference w:id="94"/>
      </w:r>
      <w:commentRangeEnd w:id="95"/>
      <w:r w:rsidR="002D1A30" w:rsidRPr="009B6395">
        <w:rPr>
          <w:rStyle w:val="CommentReference"/>
          <w:sz w:val="24"/>
          <w:szCs w:val="24"/>
        </w:rPr>
        <w:commentReference w:id="95"/>
      </w:r>
      <w:r w:rsidR="00F7587D" w:rsidRPr="009B6395">
        <w:rPr>
          <w:rFonts w:cstheme="minorHAnsi"/>
          <w:bCs/>
          <w:lang w:val="en-GB"/>
        </w:rPr>
        <w:t xml:space="preserve"> is also shown</w:t>
      </w:r>
      <w:r w:rsidR="00787B83" w:rsidRPr="009B6395">
        <w:rPr>
          <w:rFonts w:cstheme="minorHAnsi"/>
          <w:bCs/>
          <w:lang w:val="en-GB"/>
        </w:rPr>
        <w:t xml:space="preserve"> </w:t>
      </w:r>
      <w:r w:rsidR="00787B83" w:rsidRPr="009B6395">
        <w:rPr>
          <w:rFonts w:cstheme="minorHAnsi"/>
          <w:lang w:val="en-GB"/>
        </w:rPr>
        <w:t>(estimated and presented on an Arrhenius temperature scale)</w:t>
      </w:r>
      <w:r w:rsidR="00004E54" w:rsidRPr="009B6395">
        <w:rPr>
          <w:rFonts w:cstheme="minorHAnsi"/>
          <w:bCs/>
          <w:lang w:val="en-GB"/>
        </w:rPr>
        <w:t xml:space="preserve">, but for consumption this term was not included in the </w:t>
      </w:r>
      <w:r w:rsidR="00FF36C4" w:rsidRPr="009B6395">
        <w:rPr>
          <w:rFonts w:cstheme="minorHAnsi"/>
          <w:bCs/>
          <w:lang w:val="en-GB"/>
        </w:rPr>
        <w:t xml:space="preserve">selected </w:t>
      </w:r>
      <w:r w:rsidR="00004E54" w:rsidRPr="009B6395">
        <w:rPr>
          <w:rFonts w:cstheme="minorHAnsi"/>
          <w:bCs/>
          <w:lang w:val="en-GB"/>
        </w:rPr>
        <w:t>model</w:t>
      </w:r>
      <w:r w:rsidRPr="009B6395">
        <w:rPr>
          <w:rFonts w:cstheme="minorHAnsi"/>
          <w:lang w:val="en-GB"/>
        </w:rPr>
        <w:t xml:space="preserve">. Numbers in the top left corner correspond to the posterior median. The </w:t>
      </w:r>
      <w:r w:rsidR="001C421D" w:rsidRPr="009B6395">
        <w:rPr>
          <w:rFonts w:cstheme="minorHAnsi"/>
          <w:lang w:val="en-GB"/>
        </w:rPr>
        <w:t>ax</w:t>
      </w:r>
      <w:r w:rsidR="00E653FB" w:rsidRPr="009B6395">
        <w:rPr>
          <w:rFonts w:cstheme="minorHAnsi"/>
          <w:lang w:val="en-GB"/>
        </w:rPr>
        <w:t>e</w:t>
      </w:r>
      <w:r w:rsidR="001C421D" w:rsidRPr="009B6395">
        <w:rPr>
          <w:rFonts w:cstheme="minorHAnsi"/>
          <w:lang w:val="en-GB"/>
        </w:rPr>
        <w:t xml:space="preserve">s are </w:t>
      </w:r>
      <w:r w:rsidRPr="009B6395">
        <w:rPr>
          <w:rFonts w:cstheme="minorHAnsi"/>
          <w:lang w:val="en-GB"/>
        </w:rPr>
        <w:t xml:space="preserve">the same </w:t>
      </w:r>
      <w:r w:rsidR="005819F0" w:rsidRPr="009B6395">
        <w:rPr>
          <w:rFonts w:cstheme="minorHAnsi"/>
          <w:lang w:val="en-GB"/>
        </w:rPr>
        <w:t xml:space="preserve">for each </w:t>
      </w:r>
      <w:r w:rsidRPr="009B6395">
        <w:rPr>
          <w:rFonts w:cstheme="minorHAnsi"/>
          <w:lang w:val="en-GB"/>
        </w:rPr>
        <w:t>parameter</w:t>
      </w:r>
      <w:r w:rsidR="005819F0" w:rsidRPr="009B6395">
        <w:rPr>
          <w:rFonts w:cstheme="minorHAnsi"/>
          <w:lang w:val="en-GB"/>
        </w:rPr>
        <w:t xml:space="preserve"> </w:t>
      </w:r>
      <w:r w:rsidRPr="009B6395">
        <w:rPr>
          <w:rFonts w:cstheme="minorHAnsi"/>
          <w:lang w:val="en-GB"/>
        </w:rPr>
        <w:t>for comparison</w:t>
      </w:r>
      <w:r w:rsidR="003C113B" w:rsidRPr="009B6395">
        <w:rPr>
          <w:rFonts w:cstheme="minorHAnsi"/>
          <w:lang w:val="en-GB"/>
        </w:rPr>
        <w:t xml:space="preserve"> between the two rates</w:t>
      </w:r>
      <w:r w:rsidR="00D97D3E" w:rsidRPr="009B6395">
        <w:rPr>
          <w:rFonts w:cstheme="minorHAnsi"/>
          <w:lang w:val="en-GB"/>
        </w:rPr>
        <w:t>.</w:t>
      </w:r>
    </w:p>
    <w:p w14:paraId="56BE862C" w14:textId="705E753D" w:rsidR="008463C9" w:rsidRDefault="008463C9" w:rsidP="008463C9"/>
    <w:p w14:paraId="663FC2EE" w14:textId="5C47C736" w:rsidR="00072A59" w:rsidRPr="00C76A09" w:rsidRDefault="00072A59" w:rsidP="00072A59">
      <w:pPr>
        <w:spacing w:line="480" w:lineRule="auto"/>
        <w:contextualSpacing/>
        <w:jc w:val="center"/>
        <w:rPr>
          <w:lang w:val="en-GB"/>
        </w:rPr>
      </w:pPr>
    </w:p>
    <w:p w14:paraId="48B25841" w14:textId="1CBE2923" w:rsidR="00BA2986" w:rsidRDefault="00BA2986" w:rsidP="00072A59">
      <w:pPr>
        <w:spacing w:line="480" w:lineRule="auto"/>
        <w:contextualSpacing/>
        <w:jc w:val="center"/>
      </w:pPr>
    </w:p>
    <w:p w14:paraId="463CF310" w14:textId="57B23F85" w:rsidR="0026422B" w:rsidRPr="00647D43" w:rsidRDefault="00AA3EE0" w:rsidP="00072A59">
      <w:pPr>
        <w:spacing w:line="480" w:lineRule="auto"/>
        <w:contextualSpacing/>
        <w:jc w:val="center"/>
      </w:pPr>
      <w:r>
        <w:rPr>
          <w:noProof/>
        </w:rPr>
        <w:lastRenderedPageBreak/>
        <w:drawing>
          <wp:inline distT="0" distB="0" distL="0" distR="0" wp14:anchorId="6C3BB2CC" wp14:editId="536EC810">
            <wp:extent cx="5731510" cy="5731510"/>
            <wp:effectExtent l="0" t="0" r="0" b="0"/>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7261D19" w14:textId="5074BA80" w:rsidR="00072A59" w:rsidRPr="003B62E6" w:rsidRDefault="00072A59" w:rsidP="00072A59">
      <w:pPr>
        <w:spacing w:line="480" w:lineRule="auto"/>
        <w:contextualSpacing/>
        <w:jc w:val="both"/>
        <w:rPr>
          <w:lang w:val="en-GB"/>
        </w:rPr>
      </w:pPr>
      <w:r w:rsidRPr="00AA3EE0">
        <w:rPr>
          <w:lang w:val="en-GB"/>
        </w:rPr>
        <w:t>Fig. S</w:t>
      </w:r>
      <w:r w:rsidR="00DB424C" w:rsidRPr="00AA3EE0">
        <w:t>1</w:t>
      </w:r>
      <w:r w:rsidR="00FB517D" w:rsidRPr="00AA3EE0">
        <w:t>3</w:t>
      </w:r>
      <w:r w:rsidRPr="00AA3EE0">
        <w:rPr>
          <w:lang w:val="en-GB"/>
        </w:rPr>
        <w:t xml:space="preserve">. </w:t>
      </w:r>
      <w:r w:rsidR="004755CB" w:rsidRPr="00AA3EE0">
        <w:rPr>
          <w:lang w:val="en-GB"/>
        </w:rPr>
        <w:t>M</w:t>
      </w:r>
      <w:r w:rsidR="008310B5" w:rsidRPr="00AA3EE0">
        <w:rPr>
          <w:lang w:val="en-GB"/>
        </w:rPr>
        <w:t>ass-specific m</w:t>
      </w:r>
      <w:r w:rsidR="004755CB" w:rsidRPr="00AA3EE0">
        <w:rPr>
          <w:lang w:val="en-GB"/>
        </w:rPr>
        <w:t xml:space="preserve">aximum consumption rates expressed as relative to </w:t>
      </w:r>
      <w:r w:rsidR="008310B5" w:rsidRPr="00AA3EE0">
        <w:rPr>
          <w:lang w:val="en-GB"/>
        </w:rPr>
        <w:t xml:space="preserve">the average maximum </w:t>
      </w:r>
      <w:r w:rsidR="004755CB" w:rsidRPr="00AA3EE0">
        <w:rPr>
          <w:lang w:val="en-GB"/>
        </w:rPr>
        <w:t xml:space="preserve">consumption rates </w:t>
      </w:r>
      <w:r w:rsidR="005D4975" w:rsidRPr="00AA3EE0">
        <w:rPr>
          <w:lang w:val="en-GB"/>
        </w:rPr>
        <w:t>by species</w:t>
      </w:r>
      <w:r w:rsidR="004755CB" w:rsidRPr="00AA3EE0">
        <w:rPr>
          <w:lang w:val="en-GB"/>
        </w:rPr>
        <w:t xml:space="preserve"> </w:t>
      </w:r>
      <w:r w:rsidR="00644598" w:rsidRPr="00AA3EE0">
        <w:rPr>
          <w:lang w:val="en-GB"/>
        </w:rPr>
        <w:t xml:space="preserve">plotted against </w:t>
      </w:r>
      <w:r w:rsidR="004755CB" w:rsidRPr="00AA3EE0">
        <w:rPr>
          <w:lang w:val="en-GB"/>
        </w:rPr>
        <w:t xml:space="preserve">temperature, expressed as the difference between the experimental temperature and the temperature </w:t>
      </w:r>
      <w:r w:rsidR="00B5417F">
        <w:rPr>
          <w:lang w:val="en-GB"/>
        </w:rPr>
        <w:t xml:space="preserve">where maximum consumption peaks </w:t>
      </w:r>
      <w:r w:rsidR="007B2622" w:rsidRPr="00AA3EE0">
        <w:rPr>
          <w:lang w:val="en-GB"/>
        </w:rPr>
        <w:t xml:space="preserve">(also by species </w:t>
      </w:r>
      <w:r w:rsidR="004755CB" w:rsidRPr="00AA3EE0">
        <w:rPr>
          <w:lang w:val="en-GB"/>
        </w:rPr>
        <w:t>species</w:t>
      </w:r>
      <w:r w:rsidR="007B2622" w:rsidRPr="00AA3EE0">
        <w:rPr>
          <w:lang w:val="en-GB"/>
        </w:rPr>
        <w:t>)</w:t>
      </w:r>
      <w:r w:rsidR="004755CB" w:rsidRPr="00AA3EE0">
        <w:rPr>
          <w:lang w:val="en-GB"/>
        </w:rPr>
        <w:t xml:space="preserve">. </w:t>
      </w:r>
      <w:r w:rsidR="004F3C96" w:rsidRPr="00AA3EE0">
        <w:rPr>
          <w:lang w:val="en-GB"/>
        </w:rPr>
        <w:t xml:space="preserve">Lines show fits from </w:t>
      </w:r>
      <w:r w:rsidR="00D84889">
        <w:rPr>
          <w:lang w:val="en-GB"/>
        </w:rPr>
        <w:t xml:space="preserve">the Sharpe-Schoolfield </w:t>
      </w:r>
      <w:r w:rsidR="004F3C96" w:rsidRPr="00AA3EE0">
        <w:rPr>
          <w:lang w:val="en-GB"/>
        </w:rPr>
        <w:t>model</w:t>
      </w:r>
      <w:r w:rsidR="003E5E3C" w:rsidRPr="00AA3EE0">
        <w:rPr>
          <w:lang w:val="en-GB"/>
        </w:rPr>
        <w:t xml:space="preserve"> using the</w:t>
      </w:r>
      <w:r w:rsidR="00956946" w:rsidRPr="00AA3EE0">
        <w:rPr>
          <w:lang w:val="en-GB"/>
        </w:rPr>
        <w:t xml:space="preserve"> </w:t>
      </w:r>
      <w:r w:rsidR="00BF2F9A" w:rsidRPr="00AA3EE0">
        <w:rPr>
          <w:lang w:val="en-GB"/>
        </w:rPr>
        <w:t xml:space="preserve">posterior medians of the </w:t>
      </w:r>
      <w:r w:rsidR="00956946" w:rsidRPr="00AA3EE0">
        <w:rPr>
          <w:lang w:val="en-GB"/>
        </w:rPr>
        <w:t>average intercept across species and the common</w:t>
      </w:r>
      <w:r w:rsidR="003E5E3C" w:rsidRPr="00AA3EE0">
        <w:rPr>
          <w:lang w:val="en-GB"/>
        </w:rPr>
        <w:t xml:space="preserve"> </w:t>
      </w:r>
      <w:r w:rsidR="002901A0" w:rsidRPr="00AA3EE0">
        <w:rPr>
          <w:lang w:val="en-GB"/>
        </w:rPr>
        <w:t>coefficients</w:t>
      </w:r>
      <w:r w:rsidR="004F3C96" w:rsidRPr="00AA3EE0">
        <w:rPr>
          <w:lang w:val="en-GB"/>
        </w:rPr>
        <w:t>,</w:t>
      </w:r>
      <w:r w:rsidR="003E5E3C" w:rsidRPr="00AA3EE0">
        <w:rPr>
          <w:lang w:val="en-GB"/>
        </w:rPr>
        <w:t xml:space="preserve"> grey bands show 95% and </w:t>
      </w:r>
      <w:r w:rsidRPr="00AA3EE0">
        <w:rPr>
          <w:lang w:val="en-GB"/>
        </w:rPr>
        <w:t>80% credible interval</w:t>
      </w:r>
      <w:r w:rsidR="00C1396A" w:rsidRPr="00AA3EE0">
        <w:rPr>
          <w:lang w:val="en-GB"/>
        </w:rPr>
        <w:t>s</w:t>
      </w:r>
      <w:r w:rsidRPr="00AA3EE0">
        <w:rPr>
          <w:lang w:val="en-GB"/>
        </w:rPr>
        <w:t>.</w:t>
      </w:r>
      <w:r w:rsidR="00AE7D11" w:rsidRPr="00AA3EE0">
        <w:rPr>
          <w:lang w:val="en-GB"/>
        </w:rPr>
        <w:t xml:space="preserve"> </w:t>
      </w:r>
      <w:proofErr w:type="spellStart"/>
      <w:r w:rsidR="00AE7D11" w:rsidRPr="00AA3EE0">
        <w:rPr>
          <w:lang w:val="en-GB"/>
        </w:rPr>
        <w:t>Colors</w:t>
      </w:r>
      <w:proofErr w:type="spellEnd"/>
      <w:r w:rsidR="00AE7D11" w:rsidRPr="00AA3EE0">
        <w:rPr>
          <w:lang w:val="en-GB"/>
        </w:rPr>
        <w:t xml:space="preserve"> indicate species.</w:t>
      </w:r>
    </w:p>
    <w:p w14:paraId="326BDE34" w14:textId="5A8F9C86" w:rsidR="009E754E" w:rsidRDefault="009E754E" w:rsidP="00072A59">
      <w:pPr>
        <w:spacing w:line="480" w:lineRule="auto"/>
        <w:contextualSpacing/>
        <w:jc w:val="both"/>
        <w:rPr>
          <w:lang w:val="en-GB"/>
        </w:rPr>
      </w:pPr>
    </w:p>
    <w:p w14:paraId="52749A38" w14:textId="1599E764" w:rsidR="009E754E" w:rsidRDefault="009E754E" w:rsidP="00072A59">
      <w:pPr>
        <w:spacing w:line="480" w:lineRule="auto"/>
        <w:contextualSpacing/>
        <w:jc w:val="both"/>
        <w:rPr>
          <w:lang w:val="en-GB"/>
        </w:rPr>
      </w:pPr>
    </w:p>
    <w:p w14:paraId="4C4E9ACE" w14:textId="7C7131B2" w:rsidR="009E754E" w:rsidRDefault="009E754E" w:rsidP="00072A59">
      <w:pPr>
        <w:spacing w:line="480" w:lineRule="auto"/>
        <w:contextualSpacing/>
        <w:jc w:val="both"/>
        <w:rPr>
          <w:lang w:val="en-GB"/>
        </w:rPr>
      </w:pPr>
    </w:p>
    <w:p w14:paraId="1D8C72C0" w14:textId="49C949AC" w:rsidR="009E754E" w:rsidRDefault="009E754E" w:rsidP="00072A59">
      <w:pPr>
        <w:spacing w:line="480" w:lineRule="auto"/>
        <w:contextualSpacing/>
        <w:jc w:val="both"/>
        <w:rPr>
          <w:lang w:val="en-GB"/>
        </w:rPr>
      </w:pPr>
    </w:p>
    <w:p w14:paraId="3C67D3D7" w14:textId="5D27D9D6" w:rsidR="009E754E" w:rsidRDefault="00FD36C2" w:rsidP="009E754E">
      <w:pPr>
        <w:spacing w:line="360" w:lineRule="auto"/>
        <w:contextualSpacing/>
        <w:jc w:val="both"/>
        <w:rPr>
          <w:rFonts w:cstheme="minorHAnsi"/>
          <w:b/>
          <w:bCs/>
          <w:i/>
          <w:iCs/>
        </w:rPr>
      </w:pPr>
      <w:r>
        <w:rPr>
          <w:rFonts w:cstheme="minorHAnsi"/>
          <w:b/>
          <w:bCs/>
          <w:i/>
          <w:iCs/>
          <w:noProof/>
          <w:lang w:eastAsia="sv-SE"/>
        </w:rPr>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C03DD0E" w:rsidR="009E754E" w:rsidRPr="00B45407" w:rsidRDefault="009E754E" w:rsidP="009E754E">
      <w:pPr>
        <w:spacing w:line="360" w:lineRule="auto"/>
        <w:contextualSpacing/>
        <w:jc w:val="both"/>
        <w:rPr>
          <w:rFonts w:cstheme="minorHAnsi"/>
          <w:i/>
          <w:iCs/>
          <w:lang w:val="en-GB"/>
        </w:rPr>
      </w:pPr>
      <w:r w:rsidRPr="00B45407">
        <w:rPr>
          <w:rFonts w:cstheme="minorHAnsi"/>
          <w:i/>
          <w:iCs/>
          <w:lang w:val="en-GB"/>
        </w:rPr>
        <w:t xml:space="preserve">Fig. </w:t>
      </w:r>
      <w:r w:rsidR="00FD36C2" w:rsidRPr="00B45407">
        <w:rPr>
          <w:rFonts w:cstheme="minorHAnsi"/>
          <w:i/>
          <w:iCs/>
          <w:lang w:val="en-GB"/>
        </w:rPr>
        <w:t>S1</w:t>
      </w:r>
      <w:r w:rsidR="00FB517D" w:rsidRPr="00B45407">
        <w:rPr>
          <w:rFonts w:cstheme="minorHAnsi"/>
          <w:i/>
          <w:iCs/>
          <w:lang w:val="en-GB"/>
        </w:rPr>
        <w:t>4</w:t>
      </w:r>
      <w:r w:rsidRPr="00B45407">
        <w:rPr>
          <w:rFonts w:cstheme="minorHAnsi"/>
          <w:i/>
          <w:iCs/>
          <w:lang w:val="en-GB"/>
        </w:rPr>
        <w:t>. Experimental temperatures (grey) overlap environmental temperatures (green)</w:t>
      </w:r>
      <w:r w:rsidR="00E9075E" w:rsidRPr="00B45407">
        <w:rPr>
          <w:rFonts w:cstheme="minorHAnsi"/>
          <w:i/>
          <w:iCs/>
          <w:lang w:val="en-GB"/>
        </w:rPr>
        <w:t>,</w:t>
      </w:r>
      <w:r w:rsidRPr="00B45407">
        <w:rPr>
          <w:rFonts w:cstheme="minorHAnsi"/>
          <w:i/>
          <w:iCs/>
          <w:lang w:val="en-GB"/>
        </w:rPr>
        <w:t xml:space="preserve"> and optimum growth temperatures (orange) are typically at the upper end or above the environmental range. </w:t>
      </w:r>
      <w:r w:rsidR="004D6691" w:rsidRPr="00B45407">
        <w:rPr>
          <w:rFonts w:cstheme="minorHAnsi"/>
          <w:i/>
          <w:iCs/>
          <w:lang w:val="en-GB"/>
        </w:rPr>
        <w:t xml:space="preserve">Horizontal </w:t>
      </w:r>
      <w:r w:rsidRPr="00B45407">
        <w:rPr>
          <w:rFonts w:cstheme="minorHAnsi"/>
          <w:i/>
          <w:iCs/>
          <w:lang w:val="en-GB"/>
        </w:rPr>
        <w:t xml:space="preserve">green lines show the minimum and maximum environmental temperature based on either temperature in distribution range (triangles) or modelled distribution maps (circles), both taken from </w:t>
      </w:r>
      <w:proofErr w:type="spellStart"/>
      <w:r w:rsidRPr="00B45407">
        <w:rPr>
          <w:rFonts w:cstheme="minorHAnsi"/>
          <w:i/>
          <w:iCs/>
          <w:lang w:val="en-GB"/>
        </w:rPr>
        <w:t>FishBase</w:t>
      </w:r>
      <w:proofErr w:type="spellEnd"/>
      <w:r w:rsidR="00E9075E" w:rsidRPr="00B45407">
        <w:rPr>
          <w:rFonts w:cstheme="minorHAnsi"/>
          <w:i/>
          <w:iCs/>
          <w:lang w:val="en-GB"/>
        </w:rPr>
        <w:t xml:space="preserve">. </w:t>
      </w:r>
      <w:r w:rsidRPr="00B45407">
        <w:rPr>
          <w:rFonts w:cstheme="minorHAnsi"/>
          <w:i/>
          <w:iCs/>
          <w:lang w:val="en-GB"/>
        </w:rPr>
        <w:t xml:space="preserve">The optimum growth temperatures are depicted for all size-classes per species, where the circle size is proportional to number of observations at that temperature. </w:t>
      </w:r>
    </w:p>
    <w:p w14:paraId="415AD6D4" w14:textId="77777777" w:rsidR="009E754E" w:rsidRPr="0066495C" w:rsidRDefault="009E754E" w:rsidP="00072A59">
      <w:pPr>
        <w:spacing w:line="480" w:lineRule="auto"/>
        <w:contextualSpacing/>
        <w:jc w:val="both"/>
        <w:rPr>
          <w:lang w:val="en-GB"/>
        </w:rPr>
      </w:pPr>
    </w:p>
    <w:p w14:paraId="299915C5" w14:textId="5F5B90F8" w:rsidR="003D037B" w:rsidRDefault="003D037B" w:rsidP="0065004B">
      <w:pPr>
        <w:pStyle w:val="Heading1"/>
      </w:pPr>
      <w:bookmarkStart w:id="96" w:name="_Toc50829351"/>
      <w:commentRangeStart w:id="97"/>
      <w:r>
        <w:lastRenderedPageBreak/>
        <w:t>Model validation</w:t>
      </w:r>
      <w:r w:rsidR="00F52B8A">
        <w:t xml:space="preserve"> </w:t>
      </w:r>
      <w:r w:rsidR="000326C7">
        <w:t>and</w:t>
      </w:r>
      <w:r w:rsidR="00F52B8A">
        <w:t xml:space="preserve"> fit</w:t>
      </w:r>
      <w:bookmarkEnd w:id="96"/>
      <w:commentRangeEnd w:id="97"/>
      <w:r w:rsidR="00F3373E">
        <w:rPr>
          <w:rStyle w:val="CommentReference"/>
          <w:rFonts w:eastAsiaTheme="minorHAnsi" w:cs="Times New Roman"/>
          <w:b w:val="0"/>
          <w:color w:val="auto"/>
        </w:rPr>
        <w:commentReference w:id="97"/>
      </w:r>
    </w:p>
    <w:p w14:paraId="79C7ADB7" w14:textId="77777777" w:rsidR="00C3416D" w:rsidRPr="00B45407" w:rsidRDefault="00C3416D" w:rsidP="00DC7A54">
      <w:pPr>
        <w:spacing w:line="480" w:lineRule="auto"/>
        <w:jc w:val="both"/>
        <w:rPr>
          <w:lang w:val="en-GB"/>
        </w:rPr>
      </w:pPr>
      <w:r w:rsidRPr="00B45407">
        <w:rPr>
          <w:lang w:val="en-GB"/>
        </w:rPr>
        <w:t xml:space="preserve">Figures showing convergence of species-level parameters can be found on: </w:t>
      </w:r>
      <w:hyperlink r:id="rId32" w:history="1">
        <w:r w:rsidRPr="00B45407">
          <w:rPr>
            <w:rStyle w:val="Hyperlink"/>
            <w:lang w:val="en-GB"/>
          </w:rPr>
          <w:t>https://github.com/maxlindmark/scaling</w:t>
        </w:r>
      </w:hyperlink>
      <w:r w:rsidRPr="00B45407">
        <w:rPr>
          <w:lang w:val="en-GB"/>
        </w:rPr>
        <w:t xml:space="preserve">, in this section only global parameters are visualized. </w:t>
      </w:r>
    </w:p>
    <w:p w14:paraId="5F0C15B0" w14:textId="77777777" w:rsidR="00D874A6" w:rsidRPr="00C76A09" w:rsidRDefault="00D874A6" w:rsidP="0065004B">
      <w:pPr>
        <w:pStyle w:val="Heading2"/>
        <w:contextualSpacing/>
        <w:jc w:val="both"/>
        <w:rPr>
          <w:rFonts w:asciiTheme="minorHAnsi" w:hAnsiTheme="minorHAnsi" w:cstheme="minorHAnsi"/>
          <w:i/>
          <w:iCs/>
          <w:sz w:val="22"/>
          <w:szCs w:val="22"/>
          <w:lang w:val="en-GB"/>
        </w:rPr>
      </w:pPr>
    </w:p>
    <w:p w14:paraId="61D48049" w14:textId="0D9BC21E" w:rsidR="00524FBE" w:rsidRPr="00647D43" w:rsidRDefault="00524FBE" w:rsidP="0065004B">
      <w:pPr>
        <w:pStyle w:val="Heading2"/>
        <w:contextualSpacing/>
        <w:jc w:val="both"/>
        <w:rPr>
          <w:rFonts w:asciiTheme="minorHAnsi" w:hAnsiTheme="minorHAnsi" w:cstheme="minorHAnsi"/>
          <w:i/>
          <w:iCs/>
          <w:sz w:val="22"/>
          <w:szCs w:val="22"/>
        </w:rPr>
      </w:pPr>
      <w:bookmarkStart w:id="98" w:name="_Toc50829352"/>
      <w:r w:rsidRPr="00647D43">
        <w:rPr>
          <w:rFonts w:asciiTheme="minorHAnsi" w:hAnsiTheme="minorHAnsi" w:cstheme="minorHAnsi"/>
          <w:i/>
          <w:iCs/>
          <w:sz w:val="22"/>
          <w:szCs w:val="22"/>
        </w:rPr>
        <w:t>Growth rate</w:t>
      </w:r>
      <w:bookmarkEnd w:id="98"/>
    </w:p>
    <w:p w14:paraId="79D1A08A" w14:textId="0B8395B4" w:rsidR="009428CD" w:rsidRPr="00647D43" w:rsidRDefault="003F41D8" w:rsidP="00D545B3">
      <w:pPr>
        <w:spacing w:line="480" w:lineRule="auto"/>
        <w:contextualSpacing/>
        <w:jc w:val="center"/>
      </w:pPr>
      <w:r>
        <w:rPr>
          <w:noProof/>
        </w:rPr>
        <w:drawing>
          <wp:inline distT="0" distB="0" distL="0" distR="0" wp14:anchorId="5212E039" wp14:editId="5F63729D">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text on a black back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1273ADCF" w:rsidR="00747AE4" w:rsidRPr="00E727E0" w:rsidRDefault="00747AE4" w:rsidP="00D545B3">
      <w:pPr>
        <w:spacing w:line="480" w:lineRule="auto"/>
        <w:contextualSpacing/>
        <w:jc w:val="both"/>
        <w:rPr>
          <w:lang w:val="en-GB"/>
        </w:rPr>
      </w:pPr>
      <w:r w:rsidRPr="00E727E0">
        <w:rPr>
          <w:lang w:val="en-GB"/>
        </w:rPr>
        <w:t>Fig. S1</w:t>
      </w:r>
      <w:r w:rsidR="00FB517D" w:rsidRPr="00E727E0">
        <w:rPr>
          <w:lang w:val="en-GB"/>
        </w:rPr>
        <w:t>5</w:t>
      </w:r>
      <w:r w:rsidRPr="00E727E0">
        <w:rPr>
          <w:lang w:val="en-GB"/>
        </w:rPr>
        <w:t xml:space="preserve">. Posterior densities and trace plots for evaluation of chain convergence (by chain, indicated by </w:t>
      </w:r>
      <w:r w:rsidR="000C4D53" w:rsidRPr="00E727E0">
        <w:rPr>
          <w:lang w:val="en-GB"/>
        </w:rPr>
        <w:t>colour</w:t>
      </w:r>
      <w:r w:rsidRPr="00E727E0">
        <w:rPr>
          <w:lang w:val="en-GB"/>
        </w:rPr>
        <w:t xml:space="preserve">), for the </w:t>
      </w:r>
      <w:r w:rsidR="008C5F31" w:rsidRPr="00E727E0">
        <w:rPr>
          <w:lang w:val="en-GB"/>
        </w:rPr>
        <w:t>globa</w:t>
      </w:r>
      <w:r w:rsidR="000C4D53" w:rsidRPr="00E727E0">
        <w:rPr>
          <w:lang w:val="en-GB"/>
        </w:rPr>
        <w:t>l</w:t>
      </w:r>
      <w:r w:rsidR="008A1780" w:rsidRPr="00E727E0">
        <w:rPr>
          <w:lang w:val="en-GB"/>
        </w:rPr>
        <w:t>-level</w:t>
      </w:r>
      <w:r w:rsidRPr="00E727E0">
        <w:rPr>
          <w:lang w:val="en-GB"/>
        </w:rPr>
        <w:t xml:space="preserve"> parameters </w:t>
      </w:r>
      <w:r w:rsidR="00B937F3" w:rsidRPr="00E727E0">
        <w:rPr>
          <w:lang w:val="en-GB"/>
        </w:rPr>
        <w:t xml:space="preserve">for </w:t>
      </w:r>
      <w:r w:rsidR="000B1042" w:rsidRPr="00E727E0">
        <w:rPr>
          <w:lang w:val="en-GB"/>
        </w:rPr>
        <w:t xml:space="preserve">the </w:t>
      </w:r>
      <w:r w:rsidR="00B937F3" w:rsidRPr="00E727E0">
        <w:rPr>
          <w:lang w:val="en-GB"/>
        </w:rPr>
        <w:t>growth rate model</w:t>
      </w:r>
      <w:r w:rsidR="000B1042" w:rsidRPr="00E727E0">
        <w:rPr>
          <w:lang w:val="en-GB"/>
        </w:rPr>
        <w:t xml:space="preserve"> at temperatures below optimum temperature</w:t>
      </w:r>
      <w:r w:rsidR="00441CB7" w:rsidRPr="00E727E0">
        <w:rPr>
          <w:lang w:val="en-GB"/>
        </w:rPr>
        <w:t>s</w:t>
      </w:r>
      <w:r w:rsidRPr="00E727E0">
        <w:rPr>
          <w:lang w:val="en-GB"/>
        </w:rPr>
        <w:t>.</w:t>
      </w:r>
    </w:p>
    <w:p w14:paraId="7C3970C7" w14:textId="6224815B" w:rsidR="0002521E" w:rsidRPr="00647D43" w:rsidRDefault="00F42A97" w:rsidP="00D545B3">
      <w:pPr>
        <w:spacing w:line="480" w:lineRule="auto"/>
        <w:contextualSpacing/>
        <w:jc w:val="center"/>
      </w:pPr>
      <w:r>
        <w:rPr>
          <w:noProof/>
        </w:rPr>
        <w:lastRenderedPageBreak/>
        <w:drawing>
          <wp:inline distT="0" distB="0" distL="0" distR="0" wp14:anchorId="2D837CE4" wp14:editId="08DB243F">
            <wp:extent cx="5731510" cy="5731510"/>
            <wp:effectExtent l="0" t="0" r="0" b="0"/>
            <wp:docPr id="21" name="Picture 21" descr="A picture containing larg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large, rai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26A3E24" w14:textId="783E372D" w:rsidR="00ED1BE0" w:rsidRPr="00E727E0" w:rsidRDefault="0002521E" w:rsidP="005B3258">
      <w:pPr>
        <w:spacing w:line="480" w:lineRule="auto"/>
        <w:contextualSpacing/>
        <w:jc w:val="both"/>
        <w:rPr>
          <w:lang w:val="en-GB"/>
        </w:rPr>
      </w:pPr>
      <w:r w:rsidRPr="00E727E0">
        <w:rPr>
          <w:lang w:val="en-GB"/>
        </w:rPr>
        <w:t>Fig. S1</w:t>
      </w:r>
      <w:r w:rsidR="00FB517D" w:rsidRPr="00E727E0">
        <w:rPr>
          <w:lang w:val="en-GB"/>
        </w:rPr>
        <w:t>6</w:t>
      </w:r>
      <w:r w:rsidRPr="00E727E0">
        <w:rPr>
          <w:lang w:val="en-GB"/>
        </w:rPr>
        <w:t>.</w:t>
      </w:r>
      <w:r w:rsidR="005B3258" w:rsidRPr="00E727E0">
        <w:t xml:space="preserve"> </w:t>
      </w:r>
      <w:r w:rsidR="00494F11" w:rsidRPr="00E727E0">
        <w:t>Potential scale reduction factor</w:t>
      </w:r>
      <w:r w:rsidR="00494F11" w:rsidRPr="00E727E0">
        <w:rPr>
          <w:lang w:val="en-GB"/>
        </w:rPr>
        <w:t xml:space="preserve"> </w:t>
      </w:r>
      <w:r w:rsidR="00494F11" w:rsidRPr="00E727E0">
        <w:t>(</w:t>
      </w:r>
      <m:oMath>
        <m:acc>
          <m:accPr>
            <m:ctrlPr>
              <w:rPr>
                <w:rFonts w:ascii="Cambria Math" w:hAnsi="Cambria Math"/>
                <w:i/>
              </w:rPr>
            </m:ctrlPr>
          </m:accPr>
          <m:e>
            <m:r>
              <w:rPr>
                <w:rFonts w:ascii="Cambria Math" w:hAnsi="Cambria Math"/>
              </w:rPr>
              <m:t>R</m:t>
            </m:r>
          </m:e>
        </m:acc>
      </m:oMath>
      <w:r w:rsidR="00494F11" w:rsidRPr="00E727E0">
        <w:rPr>
          <w:rFonts w:eastAsiaTheme="minorEastAsia"/>
        </w:rPr>
        <w:t>)</w:t>
      </w:r>
      <w:r w:rsidR="00494F11" w:rsidRPr="00E727E0">
        <w:rPr>
          <w:lang w:val="en-GB"/>
        </w:rPr>
        <w:t xml:space="preserve"> </w:t>
      </w:r>
      <w:r w:rsidR="00494F11" w:rsidRPr="00E727E0">
        <w:rPr>
          <w:rFonts w:eastAsiaTheme="minorEastAsia"/>
          <w:lang w:val="en-GB"/>
        </w:rPr>
        <w:t>for</w:t>
      </w:r>
      <w:r w:rsidR="00494F11" w:rsidRPr="00E727E0">
        <w:rPr>
          <w:rFonts w:eastAsiaTheme="minorEastAsia"/>
        </w:rPr>
        <w:t xml:space="preserve"> the</w:t>
      </w:r>
      <w:r w:rsidR="00494F11" w:rsidRPr="00E727E0">
        <w:rPr>
          <w:rFonts w:eastAsiaTheme="minorEastAsia"/>
          <w:lang w:val="en-GB"/>
        </w:rPr>
        <w:t xml:space="preserve"> </w:t>
      </w:r>
      <w:r w:rsidR="00494F11" w:rsidRPr="00E727E0">
        <w:rPr>
          <w:rFonts w:eastAsiaTheme="minorEastAsia"/>
        </w:rPr>
        <w:t>growth rate</w:t>
      </w:r>
      <w:r w:rsidR="00494F11" w:rsidRPr="00E727E0">
        <w:rPr>
          <w:lang w:val="en-GB"/>
        </w:rPr>
        <w:t xml:space="preserve"> model</w:t>
      </w:r>
      <w:r w:rsidR="00494F11" w:rsidRPr="00E727E0">
        <w:t>. This factor is based on the comparison of between and within-chain variation for the same parameter. A value close to one implies chains converged to the same distribution.</w:t>
      </w:r>
      <w:r w:rsidR="0081485B" w:rsidRPr="00E727E0">
        <w:t xml:space="preserve"> The index of the parameter corresponds to species</w:t>
      </w:r>
      <w:r w:rsidR="007C72D9" w:rsidRPr="00E727E0">
        <w:t xml:space="preserve"> in alphabetical order</w:t>
      </w:r>
      <w:r w:rsidR="0081485B" w:rsidRPr="00E727E0">
        <w:t>.</w:t>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669AA121" w:rsidR="00ED1BE0" w:rsidRDefault="00ED1BE0" w:rsidP="00D545B3">
      <w:pPr>
        <w:spacing w:line="480" w:lineRule="auto"/>
        <w:contextualSpacing/>
        <w:rPr>
          <w:lang w:val="en-GB"/>
        </w:rPr>
      </w:pPr>
    </w:p>
    <w:p w14:paraId="55244E39" w14:textId="6CD9B560" w:rsidR="00647017" w:rsidRDefault="00647017" w:rsidP="00D545B3">
      <w:pPr>
        <w:spacing w:line="480" w:lineRule="auto"/>
        <w:contextualSpacing/>
        <w:rPr>
          <w:lang w:val="en-GB"/>
        </w:rPr>
      </w:pPr>
    </w:p>
    <w:p w14:paraId="77100774" w14:textId="585F354D" w:rsidR="00647017" w:rsidRDefault="00072939" w:rsidP="00D545B3">
      <w:pPr>
        <w:spacing w:line="480" w:lineRule="auto"/>
        <w:contextualSpacing/>
        <w:rPr>
          <w:lang w:val="en-GB"/>
        </w:rPr>
      </w:pPr>
      <w:r>
        <w:rPr>
          <w:noProof/>
          <w:lang w:val="en-GB"/>
        </w:rPr>
        <w:lastRenderedPageBreak/>
        <w:drawing>
          <wp:inline distT="0" distB="0" distL="0" distR="0" wp14:anchorId="578CA509" wp14:editId="622C1249">
            <wp:extent cx="5731510" cy="5731510"/>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map&#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4A9ADF6" w14:textId="2E707BDF" w:rsidR="00A50BFF" w:rsidRPr="00E727E0" w:rsidRDefault="00A50BFF" w:rsidP="00A50BFF">
      <w:pPr>
        <w:spacing w:line="480" w:lineRule="auto"/>
        <w:contextualSpacing/>
        <w:jc w:val="both"/>
        <w:rPr>
          <w:lang w:val="en-GB"/>
        </w:rPr>
      </w:pPr>
      <w:r w:rsidRPr="00E727E0">
        <w:rPr>
          <w:lang w:val="en-GB"/>
        </w:rPr>
        <w:t xml:space="preserve">Fig. S17. </w:t>
      </w:r>
      <w:r w:rsidR="00EA5EA4" w:rsidRPr="00E727E0">
        <w:rPr>
          <w:lang w:val="en-GB"/>
        </w:rPr>
        <w:t xml:space="preserve">A) </w:t>
      </w:r>
      <w:r w:rsidRPr="00E727E0">
        <w:rPr>
          <w:lang w:val="en-GB"/>
        </w:rPr>
        <w:t>Model fit (</w:t>
      </w:r>
      <w:r w:rsidR="00EA5EA4" w:rsidRPr="00E727E0">
        <w:rPr>
          <w:lang w:val="en-GB"/>
        </w:rPr>
        <w:t>m</w:t>
      </w:r>
      <w:r w:rsidRPr="00E727E0">
        <w:rPr>
          <w:lang w:val="en-GB"/>
        </w:rPr>
        <w:t>ean) for the model of growth</w:t>
      </w:r>
      <w:r w:rsidRPr="00E727E0">
        <w:rPr>
          <w:rFonts w:eastAsiaTheme="minorEastAsia"/>
          <w:lang w:val="en-GB"/>
        </w:rPr>
        <w:t xml:space="preserve"> at temperatures below temperature optim</w:t>
      </w:r>
      <w:r w:rsidR="00671775" w:rsidRPr="00E727E0">
        <w:rPr>
          <w:rFonts w:eastAsiaTheme="minorEastAsia"/>
          <w:lang w:val="en-GB"/>
        </w:rPr>
        <w:t>um (by species)</w:t>
      </w:r>
      <w:r w:rsidRPr="00E727E0">
        <w:rPr>
          <w:rFonts w:eastAsiaTheme="minorEastAsia"/>
          <w:lang w:val="en-GB"/>
        </w:rPr>
        <w:t xml:space="preserve">. </w:t>
      </w:r>
      <w:r w:rsidRPr="00E727E0">
        <w:rPr>
          <w:rFonts w:eastAsiaTheme="minorEastAsia"/>
        </w:rPr>
        <w:t>Fit is evaluated by simulating data from the likelihood (at each iteration of the MCMC chain), to compare how well it matches the original data. Each simulated datum is assigned a 0 or 1 if it is below or above the mean data point</w:t>
      </w:r>
      <w:r w:rsidR="006348A6" w:rsidRPr="00E727E0">
        <w:rPr>
          <w:rFonts w:eastAsiaTheme="minorEastAsia"/>
        </w:rPr>
        <w:t xml:space="preserve"> (</w:t>
      </w:r>
      <w:r w:rsidR="00AB06B3" w:rsidRPr="00E727E0">
        <w:rPr>
          <w:rFonts w:eastAsiaTheme="minorEastAsia"/>
        </w:rPr>
        <w:t>t</w:t>
      </w:r>
      <w:r w:rsidR="006348A6" w:rsidRPr="00E727E0">
        <w:rPr>
          <w:rFonts w:eastAsiaTheme="minorEastAsia"/>
          <w:lang w:val="en-GB"/>
        </w:rPr>
        <w:t>he vertical line corresponds to the mean in data</w:t>
      </w:r>
      <w:r w:rsidR="00AB06B3" w:rsidRPr="00E727E0">
        <w:rPr>
          <w:rFonts w:eastAsiaTheme="minorEastAsia"/>
          <w:lang w:val="en-GB"/>
        </w:rPr>
        <w:t>)</w:t>
      </w:r>
      <w:r w:rsidRPr="00E727E0">
        <w:rPr>
          <w:rFonts w:eastAsiaTheme="minorEastAsia"/>
        </w:rPr>
        <w:t>. The number in the plot corresponds to the mean of the vector of 0’s and 1’s.</w:t>
      </w:r>
      <w:r w:rsidR="00A21039" w:rsidRPr="00E727E0">
        <w:rPr>
          <w:rFonts w:eastAsiaTheme="minorEastAsia"/>
        </w:rPr>
        <w:t xml:space="preserve"> B) </w:t>
      </w:r>
      <w:r w:rsidR="00FC70B5" w:rsidRPr="00E727E0">
        <w:rPr>
          <w:rFonts w:eastAsiaTheme="minorEastAsia"/>
        </w:rPr>
        <w:t xml:space="preserve">Posterior predictive distribution </w:t>
      </w:r>
      <w:r w:rsidR="004737A5" w:rsidRPr="00E727E0">
        <w:rPr>
          <w:rFonts w:eastAsiaTheme="minorEastAsia"/>
        </w:rPr>
        <w:t>(orange) and distribution of data (purple)</w:t>
      </w:r>
      <w:r w:rsidR="00A0567A" w:rsidRPr="00E727E0">
        <w:rPr>
          <w:rFonts w:eastAsiaTheme="minorEastAsia"/>
        </w:rPr>
        <w:t xml:space="preserve">. C) </w:t>
      </w:r>
      <w:r w:rsidR="006A3C86" w:rsidRPr="00E727E0">
        <w:rPr>
          <w:rFonts w:eastAsiaTheme="minorEastAsia"/>
        </w:rPr>
        <w:t>Difference between the o</w:t>
      </w:r>
      <w:r w:rsidR="00542C84" w:rsidRPr="00E727E0">
        <w:rPr>
          <w:rFonts w:eastAsiaTheme="minorEastAsia"/>
        </w:rPr>
        <w:t xml:space="preserve">bserved </w:t>
      </w:r>
      <w:r w:rsidR="001A366A" w:rsidRPr="00E727E0">
        <w:rPr>
          <w:rFonts w:eastAsiaTheme="minorEastAsia"/>
        </w:rPr>
        <w:t xml:space="preserve">value </w:t>
      </w:r>
      <w:r w:rsidR="009F5027" w:rsidRPr="00E727E0">
        <w:rPr>
          <w:rFonts w:eastAsiaTheme="minorEastAsia"/>
        </w:rPr>
        <w:t xml:space="preserve">and the </w:t>
      </w:r>
      <w:r w:rsidR="000C2E93" w:rsidRPr="00E727E0">
        <w:rPr>
          <w:rFonts w:eastAsiaTheme="minorEastAsia"/>
        </w:rPr>
        <w:t>p</w:t>
      </w:r>
      <w:r w:rsidR="00B85C68" w:rsidRPr="00E727E0">
        <w:rPr>
          <w:rFonts w:eastAsiaTheme="minorEastAsia"/>
        </w:rPr>
        <w:t xml:space="preserve">osterior median of </w:t>
      </w:r>
      <w:r w:rsidR="009746D6" w:rsidRPr="00E727E0">
        <w:rPr>
          <w:rFonts w:eastAsiaTheme="minorEastAsia"/>
        </w:rPr>
        <w:t xml:space="preserve">the </w:t>
      </w:r>
      <w:r w:rsidR="009A06D1" w:rsidRPr="00E727E0">
        <w:rPr>
          <w:rFonts w:eastAsiaTheme="minorEastAsia"/>
        </w:rPr>
        <w:t>predicted value</w:t>
      </w:r>
      <w:r w:rsidR="008D6224" w:rsidRPr="00E727E0">
        <w:rPr>
          <w:rFonts w:eastAsiaTheme="minorEastAsia"/>
        </w:rPr>
        <w:t>, plotted against fitted value.</w:t>
      </w:r>
    </w:p>
    <w:p w14:paraId="388E40A0" w14:textId="54B49B54" w:rsidR="00AF7603" w:rsidRPr="0066495C" w:rsidRDefault="00E31A90" w:rsidP="00D545B3">
      <w:pPr>
        <w:spacing w:line="480" w:lineRule="auto"/>
        <w:contextualSpacing/>
        <w:rPr>
          <w:lang w:val="en-GB"/>
        </w:rPr>
      </w:pPr>
      <w:r>
        <w:rPr>
          <w:noProof/>
          <w:lang w:val="en-GB"/>
        </w:rPr>
        <w:lastRenderedPageBreak/>
        <w:drawing>
          <wp:inline distT="0" distB="0" distL="0" distR="0" wp14:anchorId="2FB7D9A8" wp14:editId="53E6078C">
            <wp:extent cx="5731510" cy="5731510"/>
            <wp:effectExtent l="0" t="0" r="0"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 up of a map&#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37FA731" w14:textId="190E9C47" w:rsidR="00FB517D" w:rsidRPr="00E727E0" w:rsidRDefault="00FB517D" w:rsidP="00FB517D">
      <w:pPr>
        <w:spacing w:line="480" w:lineRule="auto"/>
        <w:contextualSpacing/>
        <w:jc w:val="both"/>
        <w:rPr>
          <w:lang w:val="en-GB"/>
        </w:rPr>
      </w:pPr>
      <w:r w:rsidRPr="00E727E0">
        <w:rPr>
          <w:lang w:val="en-GB"/>
        </w:rPr>
        <w:t>Fig. S1</w:t>
      </w:r>
      <w:r w:rsidR="00B00FA6" w:rsidRPr="00E727E0">
        <w:rPr>
          <w:lang w:val="en-GB"/>
        </w:rPr>
        <w:t>8</w:t>
      </w:r>
      <w:r w:rsidRPr="00E727E0">
        <w:rPr>
          <w:lang w:val="en-GB"/>
        </w:rPr>
        <w:t xml:space="preserve">. </w:t>
      </w:r>
      <w:r w:rsidR="00C5423C" w:rsidRPr="00E727E0">
        <w:rPr>
          <w:lang w:val="en-GB"/>
        </w:rPr>
        <w:t>Posterior (black) and prior distribution</w:t>
      </w:r>
      <w:r w:rsidR="00DD0E6E" w:rsidRPr="00E727E0">
        <w:rPr>
          <w:lang w:val="en-GB"/>
        </w:rPr>
        <w:t xml:space="preserve"> (red)</w:t>
      </w:r>
      <w:r w:rsidR="00C5423C" w:rsidRPr="00E727E0">
        <w:rPr>
          <w:lang w:val="en-GB"/>
        </w:rPr>
        <w:t xml:space="preserve"> for the global parameters</w:t>
      </w:r>
      <w:r w:rsidR="006304D0" w:rsidRPr="00E727E0">
        <w:rPr>
          <w:lang w:val="en-GB"/>
        </w:rPr>
        <w:t xml:space="preserve"> in the model for growth rate</w:t>
      </w:r>
      <w:r w:rsidR="00A269A7" w:rsidRPr="00E727E0">
        <w:rPr>
          <w:lang w:val="en-GB"/>
        </w:rPr>
        <w:t xml:space="preserve">, including their </w:t>
      </w:r>
      <w:r w:rsidR="00391A53" w:rsidRPr="00E727E0">
        <w:rPr>
          <w:lang w:val="en-GB"/>
        </w:rPr>
        <w:t xml:space="preserve">% </w:t>
      </w:r>
      <w:r w:rsidR="00A269A7" w:rsidRPr="00E727E0">
        <w:rPr>
          <w:lang w:val="en-GB"/>
        </w:rPr>
        <w:t>overlap</w:t>
      </w:r>
      <w:r w:rsidR="0011677B" w:rsidRPr="00E727E0">
        <w:rPr>
          <w:lang w:val="en-GB"/>
        </w:rPr>
        <w:t xml:space="preserve"> and </w:t>
      </w:r>
      <w:r w:rsidR="006E3ADB" w:rsidRPr="00E727E0">
        <w:rPr>
          <w:lang w:val="en-GB"/>
        </w:rPr>
        <w:t xml:space="preserve">effective </w:t>
      </w:r>
      <w:r w:rsidR="00391A53" w:rsidRPr="00E727E0">
        <w:rPr>
          <w:lang w:val="en-GB"/>
        </w:rPr>
        <w:t>sample</w:t>
      </w:r>
      <w:r w:rsidR="006E3ADB" w:rsidRPr="00E727E0">
        <w:rPr>
          <w:lang w:val="en-GB"/>
        </w:rPr>
        <w:t xml:space="preserve"> size</w:t>
      </w:r>
      <w:r w:rsidR="00243FF3" w:rsidRPr="00E727E0">
        <w:rPr>
          <w:lang w:val="en-GB"/>
        </w:rPr>
        <w:t xml:space="preserve"> (</w:t>
      </w:r>
      <w:proofErr w:type="spellStart"/>
      <w:r w:rsidR="00243FF3" w:rsidRPr="00E727E0">
        <w:rPr>
          <w:lang w:val="en-GB"/>
        </w:rPr>
        <w:t>n.eff</w:t>
      </w:r>
      <w:proofErr w:type="spellEnd"/>
      <w:r w:rsidR="00243FF3" w:rsidRPr="00E727E0">
        <w:rPr>
          <w:lang w:val="en-GB"/>
        </w:rPr>
        <w:t>)</w:t>
      </w:r>
      <w:r w:rsidR="00E11912" w:rsidRPr="00E727E0">
        <w:rPr>
          <w:lang w:val="en-GB"/>
        </w:rPr>
        <w:t>.</w:t>
      </w: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1D535B39" w14:textId="007F74E2" w:rsidR="00706907" w:rsidRPr="00810B93" w:rsidRDefault="00706907" w:rsidP="00706907">
      <w:pPr>
        <w:pStyle w:val="Heading2"/>
        <w:contextualSpacing/>
        <w:jc w:val="both"/>
        <w:rPr>
          <w:rFonts w:asciiTheme="minorHAnsi" w:hAnsiTheme="minorHAnsi" w:cstheme="minorHAnsi"/>
          <w:i/>
          <w:iCs/>
          <w:sz w:val="22"/>
          <w:szCs w:val="22"/>
        </w:rPr>
      </w:pPr>
      <w:bookmarkStart w:id="99" w:name="_Toc50829353"/>
      <w:r w:rsidRPr="00647D43">
        <w:rPr>
          <w:rFonts w:asciiTheme="minorHAnsi" w:hAnsiTheme="minorHAnsi" w:cstheme="minorHAnsi"/>
          <w:i/>
          <w:iCs/>
          <w:sz w:val="22"/>
          <w:szCs w:val="22"/>
        </w:rPr>
        <w:lastRenderedPageBreak/>
        <w:t>Maximum consumption rate</w:t>
      </w:r>
      <w:r w:rsidR="00F94AE1" w:rsidRPr="009D6D5F">
        <w:rPr>
          <w:rFonts w:asciiTheme="minorHAnsi" w:hAnsiTheme="minorHAnsi" w:cstheme="minorHAnsi"/>
          <w:i/>
          <w:iCs/>
          <w:sz w:val="22"/>
          <w:szCs w:val="22"/>
        </w:rPr>
        <w:t xml:space="preserve"> – below peak tempe</w:t>
      </w:r>
      <w:r w:rsidR="00F94AE1">
        <w:rPr>
          <w:rFonts w:asciiTheme="minorHAnsi" w:hAnsiTheme="minorHAnsi" w:cstheme="minorHAnsi"/>
          <w:i/>
          <w:iCs/>
          <w:sz w:val="22"/>
          <w:szCs w:val="22"/>
        </w:rPr>
        <w:t>ratures</w:t>
      </w:r>
      <w:bookmarkEnd w:id="99"/>
    </w:p>
    <w:p w14:paraId="21DF64F0" w14:textId="4842FA0A" w:rsidR="00706907" w:rsidRPr="00647D43" w:rsidRDefault="008B293F" w:rsidP="00706907">
      <w:pPr>
        <w:spacing w:line="480" w:lineRule="auto"/>
        <w:contextualSpacing/>
        <w:jc w:val="center"/>
      </w:pPr>
      <w:r>
        <w:rPr>
          <w:noProof/>
        </w:rPr>
        <w:drawing>
          <wp:inline distT="0" distB="0" distL="0" distR="0" wp14:anchorId="4C7F3FED" wp14:editId="0D4F697C">
            <wp:extent cx="5731510" cy="5731510"/>
            <wp:effectExtent l="0" t="0" r="0" b="0"/>
            <wp:docPr id="40" name="Picture 4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text on a black background&#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608E177F" w:rsidR="000C4D53" w:rsidRPr="00E727E0" w:rsidRDefault="000C4D53" w:rsidP="000C4D53">
      <w:pPr>
        <w:spacing w:line="480" w:lineRule="auto"/>
        <w:contextualSpacing/>
        <w:jc w:val="both"/>
        <w:rPr>
          <w:lang w:val="en-GB"/>
        </w:rPr>
      </w:pPr>
      <w:r w:rsidRPr="00E727E0">
        <w:rPr>
          <w:lang w:val="en-GB"/>
        </w:rPr>
        <w:t>Fig. S</w:t>
      </w:r>
      <w:r w:rsidR="007F7095" w:rsidRPr="00E727E0">
        <w:rPr>
          <w:lang w:val="en-GB"/>
        </w:rPr>
        <w:t>19</w:t>
      </w:r>
      <w:r w:rsidRPr="00E727E0">
        <w:rPr>
          <w:lang w:val="en-GB"/>
        </w:rPr>
        <w:t>. Posterior densities and trace plots for evaluation of chain convergence (by chain, indicated by colour), for the global-level parameters for the</w:t>
      </w:r>
      <w:r w:rsidR="006412AB" w:rsidRPr="00E727E0">
        <w:rPr>
          <w:lang w:val="en-GB"/>
        </w:rPr>
        <w:t xml:space="preserve"> log-linear</w:t>
      </w:r>
      <w:r w:rsidRPr="00E727E0">
        <w:rPr>
          <w:lang w:val="en-GB"/>
        </w:rPr>
        <w:t xml:space="preserve"> </w:t>
      </w:r>
      <w:r w:rsidR="00E00BA7" w:rsidRPr="00E727E0">
        <w:rPr>
          <w:lang w:val="en-GB"/>
        </w:rPr>
        <w:t xml:space="preserve">maximum consumption </w:t>
      </w:r>
      <w:r w:rsidRPr="00E727E0">
        <w:rPr>
          <w:lang w:val="en-GB"/>
        </w:rPr>
        <w:t xml:space="preserve">rate model at temperatures below </w:t>
      </w:r>
      <w:r w:rsidR="002F2B48" w:rsidRPr="00E727E0">
        <w:rPr>
          <w:lang w:val="en-GB"/>
        </w:rPr>
        <w:t xml:space="preserve">peak </w:t>
      </w:r>
      <w:r w:rsidRPr="00E727E0">
        <w:rPr>
          <w:lang w:val="en-GB"/>
        </w:rPr>
        <w:t>temperatures.</w:t>
      </w:r>
    </w:p>
    <w:p w14:paraId="5865F91D" w14:textId="77777777" w:rsidR="00706907" w:rsidRPr="0066495C" w:rsidRDefault="00706907" w:rsidP="00706907">
      <w:pPr>
        <w:spacing w:line="480" w:lineRule="auto"/>
        <w:contextualSpacing/>
        <w:jc w:val="both"/>
        <w:rPr>
          <w:lang w:val="en-GB"/>
        </w:rPr>
      </w:pPr>
    </w:p>
    <w:p w14:paraId="5B12C5CB" w14:textId="77777777" w:rsidR="00706907" w:rsidRPr="0066495C" w:rsidRDefault="00706907" w:rsidP="00706907">
      <w:pPr>
        <w:spacing w:line="480" w:lineRule="auto"/>
        <w:contextualSpacing/>
        <w:jc w:val="both"/>
        <w:rPr>
          <w:lang w:val="en-GB"/>
        </w:rPr>
      </w:pPr>
    </w:p>
    <w:p w14:paraId="7A3AEB0A" w14:textId="77777777" w:rsidR="00706907" w:rsidRPr="0066495C" w:rsidRDefault="00706907" w:rsidP="00706907">
      <w:pPr>
        <w:spacing w:line="480" w:lineRule="auto"/>
        <w:contextualSpacing/>
        <w:jc w:val="both"/>
        <w:rPr>
          <w:lang w:val="en-GB"/>
        </w:rPr>
      </w:pPr>
    </w:p>
    <w:p w14:paraId="4157C6DC" w14:textId="77777777" w:rsidR="00706907" w:rsidRPr="0066495C" w:rsidRDefault="00706907" w:rsidP="00706907">
      <w:pPr>
        <w:spacing w:line="480" w:lineRule="auto"/>
        <w:contextualSpacing/>
        <w:jc w:val="both"/>
        <w:rPr>
          <w:lang w:val="en-GB"/>
        </w:rPr>
      </w:pPr>
    </w:p>
    <w:p w14:paraId="5F74B2DF" w14:textId="77777777" w:rsidR="00706907" w:rsidRPr="0066495C" w:rsidRDefault="00706907" w:rsidP="00706907">
      <w:pPr>
        <w:spacing w:line="480" w:lineRule="auto"/>
        <w:contextualSpacing/>
        <w:jc w:val="both"/>
        <w:rPr>
          <w:lang w:val="en-GB"/>
        </w:rPr>
      </w:pPr>
    </w:p>
    <w:p w14:paraId="1AFF03C2" w14:textId="09C647CB" w:rsidR="00706907" w:rsidRPr="00647D43" w:rsidRDefault="00B64243" w:rsidP="00706907">
      <w:pPr>
        <w:spacing w:line="480" w:lineRule="auto"/>
        <w:contextualSpacing/>
        <w:jc w:val="center"/>
      </w:pPr>
      <w:r>
        <w:rPr>
          <w:noProof/>
        </w:rPr>
        <w:lastRenderedPageBreak/>
        <w:drawing>
          <wp:inline distT="0" distB="0" distL="0" distR="0" wp14:anchorId="16BCDB8A" wp14:editId="63B56E1C">
            <wp:extent cx="5731510" cy="5731510"/>
            <wp:effectExtent l="0" t="0" r="0" b="0"/>
            <wp:docPr id="44" name="Picture 4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 up of a piece of pap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7D0F442" w:rsidR="006320DC" w:rsidRPr="00553F32" w:rsidRDefault="006320DC" w:rsidP="006320DC">
      <w:pPr>
        <w:spacing w:line="480" w:lineRule="auto"/>
        <w:contextualSpacing/>
        <w:jc w:val="both"/>
      </w:pPr>
      <w:r w:rsidRPr="00E727E0">
        <w:rPr>
          <w:lang w:val="en-GB"/>
        </w:rPr>
        <w:t>Fig. S2</w:t>
      </w:r>
      <w:r w:rsidR="00796A99" w:rsidRPr="00E727E0">
        <w:rPr>
          <w:lang w:val="en-GB"/>
        </w:rPr>
        <w:t>0</w:t>
      </w:r>
      <w:r w:rsidRPr="00E727E0">
        <w:rPr>
          <w:lang w:val="en-GB"/>
        </w:rPr>
        <w:t>.</w:t>
      </w:r>
      <w:r w:rsidRPr="00E727E0">
        <w:t xml:space="preserve"> Potential scale reduction factor</w:t>
      </w:r>
      <w:r w:rsidRPr="00E727E0">
        <w:rPr>
          <w:lang w:val="en-GB"/>
        </w:rPr>
        <w:t xml:space="preserve"> </w:t>
      </w:r>
      <w:r w:rsidRPr="00E727E0">
        <w:t>(</w:t>
      </w:r>
      <m:oMath>
        <m:acc>
          <m:accPr>
            <m:ctrlPr>
              <w:rPr>
                <w:rFonts w:ascii="Cambria Math" w:hAnsi="Cambria Math"/>
                <w:i/>
              </w:rPr>
            </m:ctrlPr>
          </m:accPr>
          <m:e>
            <m:r>
              <w:rPr>
                <w:rFonts w:ascii="Cambria Math" w:hAnsi="Cambria Math"/>
              </w:rPr>
              <m:t>R</m:t>
            </m:r>
          </m:e>
        </m:acc>
      </m:oMath>
      <w:r w:rsidRPr="00E727E0">
        <w:rPr>
          <w:rFonts w:eastAsiaTheme="minorEastAsia"/>
        </w:rPr>
        <w:t>)</w:t>
      </w:r>
      <w:r w:rsidRPr="00E727E0">
        <w:rPr>
          <w:lang w:val="en-GB"/>
        </w:rPr>
        <w:t xml:space="preserve"> </w:t>
      </w:r>
      <w:r w:rsidRPr="00E727E0">
        <w:rPr>
          <w:rFonts w:eastAsiaTheme="minorEastAsia"/>
          <w:lang w:val="en-GB"/>
        </w:rPr>
        <w:t>for</w:t>
      </w:r>
      <w:r w:rsidRPr="00E727E0">
        <w:rPr>
          <w:rFonts w:eastAsiaTheme="minorEastAsia"/>
        </w:rPr>
        <w:t xml:space="preserve"> the</w:t>
      </w:r>
      <w:r w:rsidRPr="00E727E0">
        <w:rPr>
          <w:rFonts w:eastAsiaTheme="minorEastAsia"/>
          <w:lang w:val="en-GB"/>
        </w:rPr>
        <w:t xml:space="preserve"> </w:t>
      </w:r>
      <w:r w:rsidR="00C64069" w:rsidRPr="00E727E0">
        <w:rPr>
          <w:rFonts w:eastAsiaTheme="minorEastAsia"/>
          <w:lang w:val="en-GB"/>
        </w:rPr>
        <w:t xml:space="preserve">log-linear </w:t>
      </w:r>
      <w:r w:rsidR="00F60465" w:rsidRPr="00E727E0">
        <w:rPr>
          <w:rFonts w:eastAsiaTheme="minorEastAsia"/>
        </w:rPr>
        <w:t xml:space="preserve">maximum consumption </w:t>
      </w:r>
      <w:r w:rsidRPr="00E727E0">
        <w:rPr>
          <w:rFonts w:eastAsiaTheme="minorEastAsia"/>
        </w:rPr>
        <w:t>rate</w:t>
      </w:r>
      <w:r w:rsidRPr="00E727E0">
        <w:rPr>
          <w:lang w:val="en-GB"/>
        </w:rPr>
        <w:t xml:space="preserve"> model</w:t>
      </w:r>
      <w:r w:rsidRPr="00E727E0">
        <w:t>. This factor is based on the comparison of between and within-chain variation for the same parameter. A value close to one implies chains converged to the same distribution.</w:t>
      </w:r>
      <w:r w:rsidR="0081485B" w:rsidRPr="00E727E0">
        <w:t xml:space="preserve"> The index of the parameter corresponds to species.</w:t>
      </w:r>
      <w:r w:rsidR="00553F32" w:rsidRPr="00553F32">
        <w:t xml:space="preserve"> </w:t>
      </w:r>
      <w:r w:rsidR="00553F32" w:rsidRPr="00E727E0">
        <w:t>The index of the parameter corresponds to species in alphabetical order</w:t>
      </w:r>
      <w:r w:rsidR="00553F32">
        <w:t>.</w:t>
      </w:r>
    </w:p>
    <w:p w14:paraId="63B86F88" w14:textId="77777777" w:rsidR="00706907" w:rsidRPr="0066495C" w:rsidRDefault="00706907" w:rsidP="00706907">
      <w:pPr>
        <w:spacing w:line="480" w:lineRule="auto"/>
        <w:contextualSpacing/>
        <w:jc w:val="both"/>
        <w:rPr>
          <w:lang w:val="en-GB"/>
        </w:rPr>
      </w:pPr>
    </w:p>
    <w:p w14:paraId="359B9E6E" w14:textId="77777777" w:rsidR="00706907" w:rsidRPr="0066495C" w:rsidRDefault="00706907" w:rsidP="00706907">
      <w:pPr>
        <w:spacing w:line="480" w:lineRule="auto"/>
        <w:contextualSpacing/>
        <w:jc w:val="both"/>
        <w:rPr>
          <w:lang w:val="en-GB"/>
        </w:rPr>
      </w:pPr>
    </w:p>
    <w:p w14:paraId="2E19BCA0" w14:textId="77777777" w:rsidR="00706907" w:rsidRPr="0066495C" w:rsidRDefault="00706907" w:rsidP="00706907">
      <w:pPr>
        <w:spacing w:line="480" w:lineRule="auto"/>
        <w:contextualSpacing/>
        <w:jc w:val="both"/>
        <w:rPr>
          <w:lang w:val="en-GB"/>
        </w:rPr>
      </w:pPr>
    </w:p>
    <w:p w14:paraId="5C5C736D" w14:textId="79BD1917" w:rsidR="00141279" w:rsidRDefault="00D55E71" w:rsidP="00D545B3">
      <w:pPr>
        <w:spacing w:line="480" w:lineRule="auto"/>
        <w:contextualSpacing/>
        <w:rPr>
          <w:lang w:val="en-GB"/>
        </w:rPr>
      </w:pPr>
      <w:r>
        <w:rPr>
          <w:noProof/>
          <w:lang w:val="en-GB"/>
        </w:rPr>
        <w:lastRenderedPageBreak/>
        <w:drawing>
          <wp:inline distT="0" distB="0" distL="0" distR="0" wp14:anchorId="667892F2" wp14:editId="52E2A21A">
            <wp:extent cx="5731510" cy="5731510"/>
            <wp:effectExtent l="0" t="0" r="0" b="0"/>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 up of a 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64307637" w:rsidR="007B2B31" w:rsidRPr="00E727E0" w:rsidRDefault="00D55E71" w:rsidP="00356D12">
      <w:pPr>
        <w:spacing w:line="480" w:lineRule="auto"/>
        <w:contextualSpacing/>
        <w:jc w:val="both"/>
        <w:rPr>
          <w:rFonts w:eastAsiaTheme="minorEastAsia"/>
        </w:rPr>
      </w:pPr>
      <w:r w:rsidRPr="00E727E0">
        <w:rPr>
          <w:lang w:val="en-GB"/>
        </w:rPr>
        <w:t>Fig. S</w:t>
      </w:r>
      <w:r w:rsidR="007873E1" w:rsidRPr="00E727E0">
        <w:rPr>
          <w:lang w:val="en-GB"/>
        </w:rPr>
        <w:t>21</w:t>
      </w:r>
      <w:r w:rsidRPr="00E727E0">
        <w:rPr>
          <w:lang w:val="en-GB"/>
        </w:rPr>
        <w:t>. A) Model fit (mean) for the</w:t>
      </w:r>
      <w:r w:rsidR="00D6265D" w:rsidRPr="00E727E0">
        <w:rPr>
          <w:lang w:val="en-GB"/>
        </w:rPr>
        <w:t xml:space="preserve"> log-linear</w:t>
      </w:r>
      <w:r w:rsidRPr="00E727E0">
        <w:rPr>
          <w:lang w:val="en-GB"/>
        </w:rPr>
        <w:t xml:space="preserve"> model of </w:t>
      </w:r>
      <w:r w:rsidR="001557B6" w:rsidRPr="00E727E0">
        <w:rPr>
          <w:lang w:val="en-GB"/>
        </w:rPr>
        <w:t>maximum consumption rate</w:t>
      </w:r>
      <w:r w:rsidRPr="00E727E0">
        <w:rPr>
          <w:rFonts w:eastAsiaTheme="minorEastAsia"/>
          <w:lang w:val="en-GB"/>
        </w:rPr>
        <w:t xml:space="preserve"> at temperatures below temperature </w:t>
      </w:r>
      <w:r w:rsidR="00A24383" w:rsidRPr="00E727E0">
        <w:rPr>
          <w:rFonts w:eastAsiaTheme="minorEastAsia"/>
          <w:lang w:val="en-GB"/>
        </w:rPr>
        <w:t>peak</w:t>
      </w:r>
      <w:r w:rsidRPr="00E727E0">
        <w:rPr>
          <w:rFonts w:eastAsiaTheme="minorEastAsia"/>
          <w:lang w:val="en-GB"/>
        </w:rPr>
        <w:t xml:space="preserve"> (by species). </w:t>
      </w:r>
      <w:r w:rsidRPr="00E727E0">
        <w:rPr>
          <w:rFonts w:eastAsiaTheme="minorEastAsia"/>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3E7DC3B8" w:rsidR="004F0B1E" w:rsidRDefault="004F0B1E" w:rsidP="0053206B">
      <w:pPr>
        <w:spacing w:line="480" w:lineRule="auto"/>
        <w:contextualSpacing/>
        <w:rPr>
          <w:lang w:val="en-GB"/>
        </w:rPr>
      </w:pPr>
      <w:r>
        <w:rPr>
          <w:noProof/>
          <w:lang w:val="en-GB"/>
        </w:rPr>
        <w:lastRenderedPageBreak/>
        <w:drawing>
          <wp:inline distT="0" distB="0" distL="0" distR="0" wp14:anchorId="79CA50A4" wp14:editId="73D358F7">
            <wp:extent cx="5731510" cy="5731510"/>
            <wp:effectExtent l="0" t="0" r="0" b="0"/>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lose up of a map&#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1858E2A9" w:rsidR="007B2B31" w:rsidRPr="00E727E0" w:rsidRDefault="007B2B31" w:rsidP="007B2B31">
      <w:pPr>
        <w:spacing w:line="480" w:lineRule="auto"/>
        <w:contextualSpacing/>
        <w:jc w:val="both"/>
        <w:rPr>
          <w:lang w:val="en-GB"/>
        </w:rPr>
      </w:pPr>
      <w:r w:rsidRPr="00E727E0">
        <w:rPr>
          <w:lang w:val="en-GB"/>
        </w:rPr>
        <w:t>Fig. S</w:t>
      </w:r>
      <w:r w:rsidR="006C4231" w:rsidRPr="00E727E0">
        <w:rPr>
          <w:lang w:val="en-GB"/>
        </w:rPr>
        <w:t>2</w:t>
      </w:r>
      <w:r w:rsidR="008508EE" w:rsidRPr="00E727E0">
        <w:rPr>
          <w:lang w:val="en-GB"/>
        </w:rPr>
        <w:t>2</w:t>
      </w:r>
      <w:r w:rsidRPr="00E727E0">
        <w:rPr>
          <w:lang w:val="en-GB"/>
        </w:rPr>
        <w:t xml:space="preserve">. Posterior (black) and prior distribution </w:t>
      </w:r>
      <w:r w:rsidR="004103A1" w:rsidRPr="00E727E0">
        <w:rPr>
          <w:lang w:val="en-GB"/>
        </w:rPr>
        <w:t xml:space="preserve">(red) </w:t>
      </w:r>
      <w:r w:rsidRPr="00E727E0">
        <w:rPr>
          <w:lang w:val="en-GB"/>
        </w:rPr>
        <w:t>for the global parameters</w:t>
      </w:r>
      <w:r w:rsidR="009B7C25" w:rsidRPr="00E727E0">
        <w:rPr>
          <w:lang w:val="en-GB"/>
        </w:rPr>
        <w:t xml:space="preserve"> in the </w:t>
      </w:r>
      <w:r w:rsidR="00577BB0" w:rsidRPr="00E727E0">
        <w:rPr>
          <w:lang w:val="en-GB"/>
        </w:rPr>
        <w:t xml:space="preserve">log-linear </w:t>
      </w:r>
      <w:r w:rsidR="009B7C25" w:rsidRPr="00E727E0">
        <w:rPr>
          <w:lang w:val="en-GB"/>
        </w:rPr>
        <w:t>model for maximum consumption rate</w:t>
      </w:r>
      <w:r w:rsidRPr="00E727E0">
        <w:rPr>
          <w:lang w:val="en-GB"/>
        </w:rPr>
        <w:t>, including their % overlap</w:t>
      </w:r>
      <w:r w:rsidR="00B315CD" w:rsidRPr="00E727E0">
        <w:rPr>
          <w:lang w:val="en-GB"/>
        </w:rPr>
        <w:t xml:space="preserve"> and</w:t>
      </w:r>
      <w:r w:rsidRPr="00E727E0">
        <w:rPr>
          <w:lang w:val="en-GB"/>
        </w:rPr>
        <w:t xml:space="preserve"> effective sample size</w:t>
      </w:r>
      <w:r w:rsidR="00407BBA" w:rsidRPr="00E727E0">
        <w:rPr>
          <w:lang w:val="en-GB"/>
        </w:rPr>
        <w:t xml:space="preserve"> (</w:t>
      </w:r>
      <w:proofErr w:type="spellStart"/>
      <w:r w:rsidR="00407BBA" w:rsidRPr="00E727E0">
        <w:rPr>
          <w:lang w:val="en-GB"/>
        </w:rPr>
        <w:t>n.eff</w:t>
      </w:r>
      <w:proofErr w:type="spellEnd"/>
      <w:r w:rsidR="00407BBA" w:rsidRPr="00E727E0">
        <w:rPr>
          <w:lang w:val="en-GB"/>
        </w:rPr>
        <w:t>)</w:t>
      </w:r>
      <w:r w:rsidRPr="00E727E0">
        <w:rPr>
          <w:lang w:val="en-GB"/>
        </w:rPr>
        <w:t>.</w:t>
      </w:r>
    </w:p>
    <w:p w14:paraId="69F7DD57" w14:textId="08D014E8" w:rsidR="007B2B31" w:rsidRDefault="007B2B31" w:rsidP="00D545B3">
      <w:pPr>
        <w:spacing w:line="480" w:lineRule="auto"/>
        <w:contextualSpacing/>
        <w:rPr>
          <w:lang w:val="en-GB"/>
        </w:rPr>
      </w:pPr>
    </w:p>
    <w:p w14:paraId="31BEC32D" w14:textId="7E526657" w:rsidR="0093414A" w:rsidRDefault="0093414A" w:rsidP="00D545B3">
      <w:pPr>
        <w:spacing w:line="480" w:lineRule="auto"/>
        <w:contextualSpacing/>
        <w:rPr>
          <w:lang w:val="en-GB"/>
        </w:rPr>
      </w:pPr>
    </w:p>
    <w:p w14:paraId="3A2D255F" w14:textId="5C3A1F7E" w:rsidR="0093414A" w:rsidRDefault="0093414A" w:rsidP="00D545B3">
      <w:pPr>
        <w:spacing w:line="480" w:lineRule="auto"/>
        <w:contextualSpacing/>
        <w:rPr>
          <w:lang w:val="en-GB"/>
        </w:rPr>
      </w:pPr>
    </w:p>
    <w:p w14:paraId="11901DBE" w14:textId="66F625AA" w:rsidR="0093414A" w:rsidRPr="008E4672" w:rsidRDefault="0093414A" w:rsidP="0093414A">
      <w:pPr>
        <w:pStyle w:val="Heading2"/>
        <w:contextualSpacing/>
        <w:jc w:val="both"/>
        <w:rPr>
          <w:rFonts w:asciiTheme="minorHAnsi" w:hAnsiTheme="minorHAnsi" w:cstheme="minorHAnsi"/>
          <w:i/>
          <w:iCs/>
          <w:sz w:val="22"/>
          <w:szCs w:val="22"/>
        </w:rPr>
      </w:pPr>
      <w:bookmarkStart w:id="100" w:name="_Toc50829354"/>
      <w:r w:rsidRPr="00D4094B">
        <w:rPr>
          <w:rFonts w:asciiTheme="minorHAnsi" w:hAnsiTheme="minorHAnsi" w:cstheme="minorHAnsi"/>
          <w:i/>
          <w:iCs/>
          <w:sz w:val="22"/>
          <w:szCs w:val="22"/>
        </w:rPr>
        <w:t xml:space="preserve">Maximum consumption rate – including </w:t>
      </w:r>
      <w:r w:rsidR="0064065D" w:rsidRPr="00D4094B">
        <w:rPr>
          <w:rFonts w:asciiTheme="minorHAnsi" w:hAnsiTheme="minorHAnsi" w:cstheme="minorHAnsi"/>
          <w:i/>
          <w:iCs/>
          <w:sz w:val="22"/>
          <w:szCs w:val="22"/>
        </w:rPr>
        <w:t xml:space="preserve">beyond </w:t>
      </w:r>
      <w:r w:rsidRPr="00D4094B">
        <w:rPr>
          <w:rFonts w:asciiTheme="minorHAnsi" w:hAnsiTheme="minorHAnsi" w:cstheme="minorHAnsi"/>
          <w:i/>
          <w:iCs/>
          <w:sz w:val="22"/>
          <w:szCs w:val="22"/>
        </w:rPr>
        <w:t>peak temperatures</w:t>
      </w:r>
      <w:bookmarkEnd w:id="100"/>
    </w:p>
    <w:p w14:paraId="009DBF97" w14:textId="5AAF3A8F" w:rsidR="0093414A" w:rsidRDefault="0093414A" w:rsidP="00D545B3">
      <w:pPr>
        <w:spacing w:line="480" w:lineRule="auto"/>
        <w:contextualSpacing/>
        <w:rPr>
          <w:noProof/>
          <w:lang w:val="en-GB"/>
        </w:rPr>
      </w:pPr>
    </w:p>
    <w:p w14:paraId="0F666DA6" w14:textId="7CCFD246" w:rsidR="007F6846" w:rsidRDefault="007F6846" w:rsidP="00D545B3">
      <w:pPr>
        <w:spacing w:line="480" w:lineRule="auto"/>
        <w:contextualSpacing/>
        <w:rPr>
          <w:noProof/>
          <w:lang w:val="en-GB"/>
        </w:rPr>
      </w:pPr>
    </w:p>
    <w:p w14:paraId="4BC2D365" w14:textId="5E8F8CE3" w:rsidR="007F6846" w:rsidRDefault="007F6846" w:rsidP="00D545B3">
      <w:pPr>
        <w:spacing w:line="480" w:lineRule="auto"/>
        <w:contextualSpacing/>
        <w:rPr>
          <w:lang w:val="en-GB"/>
        </w:rPr>
      </w:pPr>
      <w:r>
        <w:rPr>
          <w:noProof/>
          <w:lang w:val="en-GB"/>
        </w:rPr>
        <w:lastRenderedPageBreak/>
        <w:drawing>
          <wp:inline distT="0" distB="0" distL="0" distR="0" wp14:anchorId="441CC64B" wp14:editId="6245EF90">
            <wp:extent cx="5731510" cy="5731510"/>
            <wp:effectExtent l="0" t="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7E59D32C" w:rsidR="00313E72" w:rsidRPr="00E727E0" w:rsidRDefault="00313E72" w:rsidP="00313E72">
      <w:pPr>
        <w:spacing w:line="480" w:lineRule="auto"/>
        <w:contextualSpacing/>
        <w:jc w:val="both"/>
        <w:rPr>
          <w:lang w:val="en-GB"/>
        </w:rPr>
      </w:pPr>
      <w:commentRangeStart w:id="101"/>
      <w:r w:rsidRPr="006E7C4C">
        <w:rPr>
          <w:lang w:val="en-GB"/>
        </w:rPr>
        <w:t>Fig. S23</w:t>
      </w:r>
      <w:commentRangeEnd w:id="101"/>
      <w:r w:rsidR="006603F1">
        <w:rPr>
          <w:rStyle w:val="CommentReference"/>
        </w:rPr>
        <w:commentReference w:id="101"/>
      </w:r>
      <w:r w:rsidRPr="006E7C4C">
        <w:rPr>
          <w:lang w:val="en-GB"/>
        </w:rPr>
        <w:t>. Posterior densities and trace plots for evaluation of chain convergence (by chain, indicated by colour), for the global-level parameters for the</w:t>
      </w:r>
      <w:r w:rsidR="00B030B9" w:rsidRPr="006E7C4C">
        <w:rPr>
          <w:lang w:val="en-GB"/>
        </w:rPr>
        <w:t xml:space="preserve"> </w:t>
      </w:r>
      <w:r w:rsidR="00BD233F" w:rsidRPr="006E7C4C">
        <w:rPr>
          <w:lang w:val="en-GB"/>
        </w:rPr>
        <w:t xml:space="preserve">Sharpe-Schoolfield model fitted to </w:t>
      </w:r>
      <w:r w:rsidRPr="006E7C4C">
        <w:rPr>
          <w:lang w:val="en-GB"/>
        </w:rPr>
        <w:t xml:space="preserve">maximum consumption rate </w:t>
      </w:r>
      <w:r w:rsidR="007811FA">
        <w:rPr>
          <w:lang w:val="en-GB"/>
        </w:rPr>
        <w:t>data</w:t>
      </w:r>
      <w:r w:rsidRPr="006E7C4C">
        <w:rPr>
          <w:lang w:val="en-GB"/>
        </w:rPr>
        <w:t xml:space="preserve"> </w:t>
      </w:r>
      <w:r w:rsidR="00DA3D09" w:rsidRPr="006E7C4C">
        <w:rPr>
          <w:lang w:val="en-GB"/>
        </w:rPr>
        <w:t xml:space="preserve">with </w:t>
      </w:r>
      <w:r w:rsidRPr="006E7C4C">
        <w:rPr>
          <w:lang w:val="en-GB"/>
        </w:rPr>
        <w:t xml:space="preserve">temperatures </w:t>
      </w:r>
      <w:r w:rsidR="00DA3D09" w:rsidRPr="006E7C4C">
        <w:rPr>
          <w:lang w:val="en-GB"/>
        </w:rPr>
        <w:t xml:space="preserve">including beyond </w:t>
      </w:r>
      <w:r w:rsidR="00B66163" w:rsidRPr="006E7C4C">
        <w:rPr>
          <w:lang w:val="en-GB"/>
        </w:rPr>
        <w:t xml:space="preserve">peak </w:t>
      </w:r>
      <w:r w:rsidRPr="006E7C4C">
        <w:rPr>
          <w:lang w:val="en-GB"/>
        </w:rPr>
        <w:t>temperatures.</w:t>
      </w:r>
    </w:p>
    <w:p w14:paraId="498E0507" w14:textId="4AB44ED4" w:rsidR="00313E72" w:rsidRDefault="00313E72" w:rsidP="00D545B3">
      <w:pPr>
        <w:spacing w:line="480" w:lineRule="auto"/>
        <w:contextualSpacing/>
        <w:rPr>
          <w:lang w:val="en-GB"/>
        </w:rPr>
      </w:pPr>
    </w:p>
    <w:p w14:paraId="0240EF04" w14:textId="101E1152" w:rsidR="00C43948" w:rsidRDefault="00C43948" w:rsidP="00D545B3">
      <w:pPr>
        <w:spacing w:line="480" w:lineRule="auto"/>
        <w:contextualSpacing/>
        <w:rPr>
          <w:lang w:val="en-GB"/>
        </w:rPr>
      </w:pPr>
    </w:p>
    <w:p w14:paraId="6C8B385A" w14:textId="5E74F15A" w:rsidR="00C43948" w:rsidRDefault="00C43948" w:rsidP="00D545B3">
      <w:pPr>
        <w:spacing w:line="480" w:lineRule="auto"/>
        <w:contextualSpacing/>
        <w:rPr>
          <w:lang w:val="en-GB"/>
        </w:rPr>
      </w:pPr>
    </w:p>
    <w:p w14:paraId="475BEDB9" w14:textId="3B3150DA" w:rsidR="00C43948" w:rsidRDefault="00C43948" w:rsidP="00D545B3">
      <w:pPr>
        <w:spacing w:line="480" w:lineRule="auto"/>
        <w:contextualSpacing/>
        <w:rPr>
          <w:lang w:val="en-GB"/>
        </w:rPr>
      </w:pPr>
    </w:p>
    <w:p w14:paraId="6DF79ABA" w14:textId="41D5308C" w:rsidR="00C43948" w:rsidRDefault="00C43948" w:rsidP="00D545B3">
      <w:pPr>
        <w:spacing w:line="480" w:lineRule="auto"/>
        <w:contextualSpacing/>
        <w:rPr>
          <w:lang w:val="en-GB"/>
        </w:rPr>
      </w:pPr>
    </w:p>
    <w:p w14:paraId="2AB450EA" w14:textId="4F6940D3" w:rsidR="00515139" w:rsidRDefault="007811FA" w:rsidP="00D545B3">
      <w:pPr>
        <w:spacing w:line="480" w:lineRule="auto"/>
        <w:contextualSpacing/>
        <w:rPr>
          <w:lang w:val="en-GB"/>
        </w:rPr>
      </w:pPr>
      <w:r>
        <w:rPr>
          <w:noProof/>
          <w:lang w:val="en-GB"/>
        </w:rPr>
        <w:lastRenderedPageBreak/>
        <w:drawing>
          <wp:inline distT="0" distB="0" distL="0" distR="0" wp14:anchorId="13E8B725" wp14:editId="4657A269">
            <wp:extent cx="5731510" cy="5731510"/>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6555270B" w:rsidR="00C43948" w:rsidRPr="00E727E0" w:rsidRDefault="00C43948" w:rsidP="00492320">
      <w:pPr>
        <w:spacing w:line="480" w:lineRule="auto"/>
        <w:contextualSpacing/>
        <w:jc w:val="both"/>
      </w:pPr>
      <w:commentRangeStart w:id="102"/>
      <w:r w:rsidRPr="004075E9">
        <w:rPr>
          <w:lang w:val="en-GB"/>
        </w:rPr>
        <w:t>Fig. S24</w:t>
      </w:r>
      <w:commentRangeEnd w:id="102"/>
      <w:r w:rsidR="007870E5">
        <w:rPr>
          <w:rStyle w:val="CommentReference"/>
        </w:rPr>
        <w:commentReference w:id="102"/>
      </w:r>
      <w:r w:rsidRPr="004075E9">
        <w:rPr>
          <w:lang w:val="en-GB"/>
        </w:rPr>
        <w:t>.</w:t>
      </w:r>
      <w:r w:rsidRPr="004075E9">
        <w:t xml:space="preserve"> Potential scale reduction factor</w:t>
      </w:r>
      <w:r w:rsidRPr="004075E9">
        <w:rPr>
          <w:lang w:val="en-GB"/>
        </w:rPr>
        <w:t xml:space="preserve"> </w:t>
      </w:r>
      <w:r w:rsidRPr="004075E9">
        <w:t>(</w:t>
      </w:r>
      <m:oMath>
        <m:acc>
          <m:accPr>
            <m:ctrlPr>
              <w:rPr>
                <w:rFonts w:ascii="Cambria Math" w:hAnsi="Cambria Math"/>
                <w:i/>
              </w:rPr>
            </m:ctrlPr>
          </m:accPr>
          <m:e>
            <m:r>
              <w:rPr>
                <w:rFonts w:ascii="Cambria Math" w:hAnsi="Cambria Math"/>
              </w:rPr>
              <m:t>R</m:t>
            </m:r>
          </m:e>
        </m:acc>
      </m:oMath>
      <w:r w:rsidRPr="004075E9">
        <w:rPr>
          <w:rFonts w:eastAsiaTheme="minorEastAsia"/>
        </w:rPr>
        <w:t>)</w:t>
      </w:r>
      <w:r w:rsidRPr="004075E9">
        <w:rPr>
          <w:lang w:val="en-GB"/>
        </w:rPr>
        <w:t xml:space="preserve"> </w:t>
      </w:r>
      <w:r w:rsidRPr="004075E9">
        <w:rPr>
          <w:rFonts w:eastAsiaTheme="minorEastAsia"/>
          <w:lang w:val="en-GB"/>
        </w:rPr>
        <w:t>for</w:t>
      </w:r>
      <w:r w:rsidRPr="004075E9">
        <w:rPr>
          <w:rFonts w:eastAsiaTheme="minorEastAsia"/>
        </w:rPr>
        <w:t xml:space="preserve"> the</w:t>
      </w:r>
      <w:r w:rsidRPr="004075E9">
        <w:rPr>
          <w:rFonts w:eastAsiaTheme="minorEastAsia"/>
          <w:lang w:val="en-GB"/>
        </w:rPr>
        <w:t xml:space="preserve"> </w:t>
      </w:r>
      <w:r w:rsidR="00EE31FD" w:rsidRPr="004075E9">
        <w:rPr>
          <w:rFonts w:eastAsiaTheme="minorEastAsia"/>
          <w:lang w:val="en-GB"/>
        </w:rPr>
        <w:t xml:space="preserve">Sharpe-Schoolfield model fitted to </w:t>
      </w:r>
      <w:r w:rsidRPr="004075E9">
        <w:rPr>
          <w:rFonts w:eastAsiaTheme="minorEastAsia"/>
        </w:rPr>
        <w:t>maximum consumption rate</w:t>
      </w:r>
      <w:r w:rsidRPr="004075E9">
        <w:rPr>
          <w:lang w:val="en-GB"/>
        </w:rPr>
        <w:t xml:space="preserve"> </w:t>
      </w:r>
      <w:r w:rsidR="00ED0988" w:rsidRPr="004075E9">
        <w:rPr>
          <w:lang w:val="en-GB"/>
        </w:rPr>
        <w:t xml:space="preserve">data </w:t>
      </w:r>
      <w:r w:rsidR="005A7378" w:rsidRPr="004075E9">
        <w:rPr>
          <w:lang w:val="en-GB"/>
        </w:rPr>
        <w:t>(including data beyond peak)</w:t>
      </w:r>
      <w:r w:rsidRPr="004075E9">
        <w:t xml:space="preserve">. This factor is based on the comparison of between and within-chain variation for the same parameter. A value close to one implies chains converged to the same distribution. </w:t>
      </w:r>
      <w:r w:rsidR="001D3E87" w:rsidRPr="004075E9">
        <w:t>The index of the parameter corresponds to species in alphabetical order.</w:t>
      </w:r>
    </w:p>
    <w:p w14:paraId="67FBC88A" w14:textId="414944CD" w:rsidR="000C3FBD" w:rsidRDefault="000C3FBD" w:rsidP="00C43948">
      <w:pPr>
        <w:spacing w:line="480" w:lineRule="auto"/>
        <w:contextualSpacing/>
        <w:jc w:val="both"/>
      </w:pPr>
    </w:p>
    <w:p w14:paraId="32E1512D" w14:textId="08F409FC" w:rsidR="000C3FBD" w:rsidRDefault="000C3FBD" w:rsidP="00C43948">
      <w:pPr>
        <w:spacing w:line="480" w:lineRule="auto"/>
        <w:contextualSpacing/>
        <w:jc w:val="both"/>
      </w:pPr>
    </w:p>
    <w:p w14:paraId="75B82FFB" w14:textId="77777777" w:rsidR="00DA4FAD" w:rsidRDefault="00DA4FAD" w:rsidP="00C43948">
      <w:pPr>
        <w:spacing w:line="480" w:lineRule="auto"/>
        <w:contextualSpacing/>
        <w:jc w:val="both"/>
        <w:rPr>
          <w:lang w:val="en-GB"/>
        </w:rPr>
      </w:pPr>
    </w:p>
    <w:p w14:paraId="7132B390" w14:textId="2AE69969" w:rsidR="000C3FBD" w:rsidRPr="0066495C" w:rsidRDefault="00CE15C4" w:rsidP="00C43948">
      <w:pPr>
        <w:spacing w:line="480" w:lineRule="auto"/>
        <w:contextualSpacing/>
        <w:jc w:val="both"/>
        <w:rPr>
          <w:ins w:id="103" w:author="Max Lindmark" w:date="2020-07-30T08:52:00Z"/>
          <w:lang w:val="en-GB"/>
        </w:rPr>
      </w:pPr>
      <w:commentRangeStart w:id="104"/>
      <w:commentRangeStart w:id="105"/>
      <w:commentRangeStart w:id="106"/>
      <w:commentRangeEnd w:id="105"/>
      <w:r>
        <w:rPr>
          <w:rStyle w:val="CommentReference"/>
        </w:rPr>
        <w:lastRenderedPageBreak/>
        <w:commentReference w:id="105"/>
      </w:r>
      <w:commentRangeEnd w:id="104"/>
      <w:r w:rsidR="00127035">
        <w:rPr>
          <w:rStyle w:val="CommentReference"/>
        </w:rPr>
        <w:commentReference w:id="104"/>
      </w:r>
      <w:commentRangeEnd w:id="106"/>
      <w:r w:rsidR="00DA4FAD">
        <w:rPr>
          <w:rStyle w:val="CommentReference"/>
        </w:rPr>
        <w:commentReference w:id="106"/>
      </w:r>
      <w:r w:rsidR="00DA4FAD">
        <w:rPr>
          <w:noProof/>
          <w:lang w:val="en-GB"/>
        </w:rPr>
        <w:drawing>
          <wp:inline distT="0" distB="0" distL="0" distR="0" wp14:anchorId="6B982237" wp14:editId="0D912AAC">
            <wp:extent cx="5731510" cy="573151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0AA842B1" w:rsidR="00894F89" w:rsidRPr="00E727E0" w:rsidRDefault="00894F89" w:rsidP="00C075FB">
      <w:pPr>
        <w:spacing w:line="480" w:lineRule="auto"/>
        <w:contextualSpacing/>
        <w:jc w:val="both"/>
        <w:rPr>
          <w:rFonts w:eastAsiaTheme="minorEastAsia"/>
        </w:rPr>
      </w:pPr>
      <w:r w:rsidRPr="00767456">
        <w:rPr>
          <w:lang w:val="en-GB"/>
        </w:rPr>
        <w:t>Fig. S2</w:t>
      </w:r>
      <w:r w:rsidR="00101CEB" w:rsidRPr="00767456">
        <w:rPr>
          <w:lang w:val="en-GB"/>
        </w:rPr>
        <w:t>5</w:t>
      </w:r>
      <w:r w:rsidRPr="00767456">
        <w:rPr>
          <w:lang w:val="en-GB"/>
        </w:rPr>
        <w:t>. A) Model fit (mean) f</w:t>
      </w:r>
      <w:r w:rsidR="00FA3281">
        <w:rPr>
          <w:lang w:val="en-GB"/>
        </w:rPr>
        <w:t>or the Sharpe-Schoolfield</w:t>
      </w:r>
      <w:r w:rsidRPr="00767456">
        <w:rPr>
          <w:lang w:val="en-GB"/>
        </w:rPr>
        <w:t xml:space="preserve"> model </w:t>
      </w:r>
      <w:r w:rsidR="00FA3281">
        <w:rPr>
          <w:lang w:val="en-GB"/>
        </w:rPr>
        <w:t xml:space="preserve">fitted to </w:t>
      </w:r>
      <w:r w:rsidRPr="00767456">
        <w:rPr>
          <w:lang w:val="en-GB"/>
        </w:rPr>
        <w:t>maximum consumption rate</w:t>
      </w:r>
      <w:r w:rsidRPr="00767456">
        <w:rPr>
          <w:rFonts w:eastAsiaTheme="minorEastAsia"/>
          <w:lang w:val="en-GB"/>
        </w:rPr>
        <w:t xml:space="preserve"> </w:t>
      </w:r>
      <w:r w:rsidR="00FA3281">
        <w:rPr>
          <w:rFonts w:eastAsiaTheme="minorEastAsia"/>
          <w:lang w:val="en-GB"/>
        </w:rPr>
        <w:t xml:space="preserve">data </w:t>
      </w:r>
      <w:r w:rsidR="00C87756" w:rsidRPr="00767456">
        <w:rPr>
          <w:rFonts w:eastAsiaTheme="minorEastAsia"/>
          <w:lang w:val="en-GB"/>
        </w:rPr>
        <w:t xml:space="preserve">including </w:t>
      </w:r>
      <w:r w:rsidRPr="00767456">
        <w:rPr>
          <w:rFonts w:eastAsiaTheme="minorEastAsia"/>
          <w:lang w:val="en-GB"/>
        </w:rPr>
        <w:t xml:space="preserve">temperatures </w:t>
      </w:r>
      <w:r w:rsidR="00C87756" w:rsidRPr="00767456">
        <w:rPr>
          <w:rFonts w:eastAsiaTheme="minorEastAsia"/>
          <w:lang w:val="en-GB"/>
        </w:rPr>
        <w:t xml:space="preserve">beyond </w:t>
      </w:r>
      <w:r w:rsidRPr="00767456">
        <w:rPr>
          <w:rFonts w:eastAsiaTheme="minorEastAsia"/>
          <w:lang w:val="en-GB"/>
        </w:rPr>
        <w:t xml:space="preserve">peak (by species). </w:t>
      </w:r>
      <w:r w:rsidRPr="00767456">
        <w:rPr>
          <w:rFonts w:eastAsiaTheme="minorEastAsia"/>
        </w:rPr>
        <w:t>Fit is evaluated by simulating data from the likelihood (at each iteration of the MCMC chain), to compare how well it matches the original data. Each simulated datum is assigned a 0 or 1 if it is below or above the mean data point (t</w:t>
      </w:r>
      <w:r w:rsidRPr="00767456">
        <w:rPr>
          <w:rFonts w:eastAsiaTheme="minorEastAsia"/>
          <w:lang w:val="en-GB"/>
        </w:rPr>
        <w:t>he vertical line corresponds to the mean in data)</w:t>
      </w:r>
      <w:r w:rsidRPr="00767456">
        <w:rPr>
          <w:rFonts w:eastAsiaTheme="minorEastAsia"/>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2442BC37" w:rsidR="00152A43" w:rsidRDefault="00CD03E3" w:rsidP="00D545B3">
      <w:pPr>
        <w:spacing w:line="480" w:lineRule="auto"/>
        <w:contextualSpacing/>
        <w:rPr>
          <w:lang w:val="en-GB"/>
        </w:rPr>
      </w:pPr>
      <w:r>
        <w:rPr>
          <w:noProof/>
          <w:lang w:val="en-GB"/>
        </w:rPr>
        <w:lastRenderedPageBreak/>
        <w:drawing>
          <wp:inline distT="0" distB="0" distL="0" distR="0" wp14:anchorId="2F3B5E0D" wp14:editId="48741F17">
            <wp:extent cx="5731510" cy="5731510"/>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62141AB0" w:rsidR="00152A43" w:rsidRPr="00E727E0" w:rsidRDefault="00152A43" w:rsidP="00152A43">
      <w:pPr>
        <w:spacing w:line="480" w:lineRule="auto"/>
        <w:contextualSpacing/>
        <w:jc w:val="both"/>
        <w:rPr>
          <w:lang w:val="en-GB"/>
        </w:rPr>
      </w:pPr>
      <w:r w:rsidRPr="00CD03E3">
        <w:rPr>
          <w:lang w:val="en-GB"/>
        </w:rPr>
        <w:t xml:space="preserve">Fig. S26. Posterior (black) and prior distribution (red) for the global parameters in the </w:t>
      </w:r>
      <w:r w:rsidR="00C46519">
        <w:rPr>
          <w:lang w:val="en-GB"/>
        </w:rPr>
        <w:t>Sharpe-Schoolfield</w:t>
      </w:r>
      <w:r w:rsidR="00C85FF3" w:rsidRPr="00CD03E3">
        <w:rPr>
          <w:lang w:val="en-GB"/>
        </w:rPr>
        <w:t xml:space="preserve"> </w:t>
      </w:r>
      <w:r w:rsidRPr="00CD03E3">
        <w:rPr>
          <w:lang w:val="en-GB"/>
        </w:rPr>
        <w:t>model for maximum consumption rate including data beyond peak, including their % overlap</w:t>
      </w:r>
      <w:r w:rsidR="00617BFA" w:rsidRPr="00CD03E3">
        <w:rPr>
          <w:lang w:val="en-GB"/>
        </w:rPr>
        <w:t xml:space="preserve"> </w:t>
      </w:r>
      <w:r w:rsidR="005E6C7D" w:rsidRPr="00CD03E3">
        <w:rPr>
          <w:lang w:val="en-GB"/>
        </w:rPr>
        <w:t xml:space="preserve">(rounded) </w:t>
      </w:r>
      <w:r w:rsidR="00617BFA" w:rsidRPr="00CD03E3">
        <w:rPr>
          <w:lang w:val="en-GB"/>
        </w:rPr>
        <w:t xml:space="preserve">and </w:t>
      </w:r>
      <w:r w:rsidRPr="00CD03E3">
        <w:rPr>
          <w:lang w:val="en-GB"/>
        </w:rPr>
        <w:t>effective sample size</w:t>
      </w:r>
      <w:r w:rsidR="00A759C0" w:rsidRPr="00CD03E3">
        <w:rPr>
          <w:lang w:val="en-GB"/>
        </w:rPr>
        <w:t xml:space="preserve"> (</w:t>
      </w:r>
      <w:proofErr w:type="spellStart"/>
      <w:r w:rsidR="00A759C0" w:rsidRPr="00CD03E3">
        <w:rPr>
          <w:lang w:val="en-GB"/>
        </w:rPr>
        <w:t>n.eff</w:t>
      </w:r>
      <w:proofErr w:type="spellEnd"/>
      <w:r w:rsidR="00A759C0" w:rsidRPr="00CD03E3">
        <w:rPr>
          <w:lang w:val="en-GB"/>
        </w:rPr>
        <w:t>)</w:t>
      </w:r>
      <w:r w:rsidRPr="00CD03E3">
        <w:rPr>
          <w:lang w:val="en-GB"/>
        </w:rPr>
        <w:t>.</w:t>
      </w:r>
    </w:p>
    <w:p w14:paraId="4C845BCC" w14:textId="05EC4DA3" w:rsidR="00152A43" w:rsidRDefault="00152A43" w:rsidP="00D545B3">
      <w:pPr>
        <w:spacing w:line="480" w:lineRule="auto"/>
        <w:contextualSpacing/>
        <w:rPr>
          <w:lang w:val="en-GB"/>
        </w:rPr>
      </w:pPr>
    </w:p>
    <w:p w14:paraId="556B1F62" w14:textId="20E1D378" w:rsidR="00570475" w:rsidRDefault="00570475" w:rsidP="00D545B3">
      <w:pPr>
        <w:spacing w:line="480" w:lineRule="auto"/>
        <w:contextualSpacing/>
        <w:rPr>
          <w:lang w:val="en-GB"/>
        </w:rPr>
      </w:pPr>
    </w:p>
    <w:p w14:paraId="127A6F40" w14:textId="62CE3E28" w:rsidR="00570475" w:rsidRDefault="00570475" w:rsidP="00D545B3">
      <w:pPr>
        <w:spacing w:line="480" w:lineRule="auto"/>
        <w:contextualSpacing/>
        <w:rPr>
          <w:lang w:val="en-GB"/>
        </w:rPr>
      </w:pPr>
    </w:p>
    <w:p w14:paraId="1D335D53" w14:textId="1808E89F" w:rsidR="00570475" w:rsidRDefault="00570475" w:rsidP="00D545B3">
      <w:pPr>
        <w:spacing w:line="480" w:lineRule="auto"/>
        <w:contextualSpacing/>
        <w:rPr>
          <w:lang w:val="en-GB"/>
        </w:rPr>
      </w:pPr>
    </w:p>
    <w:p w14:paraId="28D0CC3E" w14:textId="6B8367C1" w:rsidR="00570475" w:rsidRDefault="00570475" w:rsidP="00D545B3">
      <w:pPr>
        <w:spacing w:line="480" w:lineRule="auto"/>
        <w:contextualSpacing/>
        <w:rPr>
          <w:lang w:val="en-GB"/>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107" w:name="_Toc50829355"/>
      <w:r w:rsidRPr="00647D43">
        <w:rPr>
          <w:rFonts w:asciiTheme="minorHAnsi" w:hAnsiTheme="minorHAnsi" w:cstheme="minorHAnsi"/>
          <w:i/>
          <w:iCs/>
          <w:sz w:val="22"/>
          <w:szCs w:val="22"/>
        </w:rPr>
        <w:lastRenderedPageBreak/>
        <w:t>Metabolic rate</w:t>
      </w:r>
      <w:bookmarkEnd w:id="107"/>
    </w:p>
    <w:p w14:paraId="2FA8677E" w14:textId="2FE84C93" w:rsidR="009428CD" w:rsidRPr="00647D43" w:rsidRDefault="00FF322D" w:rsidP="00D545B3">
      <w:pPr>
        <w:spacing w:line="480" w:lineRule="auto"/>
        <w:contextualSpacing/>
        <w:jc w:val="center"/>
      </w:pPr>
      <w:r>
        <w:rPr>
          <w:noProof/>
        </w:rPr>
        <w:drawing>
          <wp:inline distT="0" distB="0" distL="0" distR="0" wp14:anchorId="7DCE7E96" wp14:editId="7A85C188">
            <wp:extent cx="5731510" cy="573151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3CACB473" w:rsidR="008727A7" w:rsidRPr="00E727E0" w:rsidRDefault="008727A7" w:rsidP="008727A7">
      <w:pPr>
        <w:spacing w:line="480" w:lineRule="auto"/>
        <w:contextualSpacing/>
        <w:jc w:val="both"/>
        <w:rPr>
          <w:lang w:val="en-GB"/>
        </w:rPr>
      </w:pPr>
      <w:r w:rsidRPr="00E727E0">
        <w:rPr>
          <w:lang w:val="en-GB"/>
        </w:rPr>
        <w:t xml:space="preserve">Fig. </w:t>
      </w:r>
      <w:r w:rsidR="00F46AB4" w:rsidRPr="00E727E0">
        <w:rPr>
          <w:lang w:val="en-GB"/>
        </w:rPr>
        <w:t>S27</w:t>
      </w:r>
      <w:r w:rsidRPr="00E727E0">
        <w:rPr>
          <w:lang w:val="en-GB"/>
        </w:rPr>
        <w:t xml:space="preserve">. Posterior densities and trace plots for evaluation of chain convergence (by chain, indicated by colour), for the global-level parameters for the metabolic rate model at temperatures below </w:t>
      </w:r>
      <w:r w:rsidR="00EA4072">
        <w:rPr>
          <w:lang w:val="en-GB"/>
        </w:rPr>
        <w:t>peak</w:t>
      </w:r>
      <w:r w:rsidR="00EA4072" w:rsidRPr="00E727E0">
        <w:rPr>
          <w:lang w:val="en-GB"/>
        </w:rPr>
        <w:t xml:space="preserve"> </w:t>
      </w:r>
      <w:r w:rsidRPr="00E727E0">
        <w:rPr>
          <w:lang w:val="en-GB"/>
        </w:rPr>
        <w:t>temperatures.</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1292D1FF" w:rsidR="00DA2A32" w:rsidRPr="00647D43" w:rsidRDefault="00DF6572" w:rsidP="00D545B3">
      <w:pPr>
        <w:spacing w:line="480" w:lineRule="auto"/>
        <w:contextualSpacing/>
        <w:jc w:val="center"/>
      </w:pPr>
      <w:r>
        <w:rPr>
          <w:noProof/>
        </w:rPr>
        <w:lastRenderedPageBreak/>
        <w:drawing>
          <wp:inline distT="0" distB="0" distL="0" distR="0" wp14:anchorId="258EEE31" wp14:editId="4ABD95B1">
            <wp:extent cx="5731510" cy="7319010"/>
            <wp:effectExtent l="0" t="0" r="0" b="0"/>
            <wp:docPr id="87" name="Picture 8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lose up of a logo&#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319010"/>
                    </a:xfrm>
                    <a:prstGeom prst="rect">
                      <a:avLst/>
                    </a:prstGeom>
                  </pic:spPr>
                </pic:pic>
              </a:graphicData>
            </a:graphic>
          </wp:inline>
        </w:drawing>
      </w:r>
    </w:p>
    <w:p w14:paraId="616BDBA9" w14:textId="4893696F" w:rsidR="00300EFC" w:rsidRPr="00E727E0" w:rsidRDefault="00300EFC" w:rsidP="00300EFC">
      <w:pPr>
        <w:spacing w:line="480" w:lineRule="auto"/>
        <w:contextualSpacing/>
        <w:jc w:val="both"/>
        <w:rPr>
          <w:lang w:val="en-GB"/>
        </w:rPr>
      </w:pPr>
      <w:r w:rsidRPr="00E727E0">
        <w:rPr>
          <w:lang w:val="en-GB"/>
        </w:rPr>
        <w:t xml:space="preserve">Fig. </w:t>
      </w:r>
      <w:r w:rsidR="002B783E" w:rsidRPr="00E727E0">
        <w:rPr>
          <w:lang w:val="en-GB"/>
        </w:rPr>
        <w:t>S28</w:t>
      </w:r>
      <w:r w:rsidRPr="00E727E0">
        <w:rPr>
          <w:lang w:val="en-GB"/>
        </w:rPr>
        <w:t>.</w:t>
      </w:r>
      <w:r w:rsidRPr="00E727E0">
        <w:t xml:space="preserve"> Potential scale reduction factor</w:t>
      </w:r>
      <w:r w:rsidRPr="00E727E0">
        <w:rPr>
          <w:lang w:val="en-GB"/>
        </w:rPr>
        <w:t xml:space="preserve"> </w:t>
      </w:r>
      <w:r w:rsidRPr="00E727E0">
        <w:t>(</w:t>
      </w:r>
      <m:oMath>
        <m:acc>
          <m:accPr>
            <m:ctrlPr>
              <w:rPr>
                <w:rFonts w:ascii="Cambria Math" w:hAnsi="Cambria Math"/>
                <w:i/>
              </w:rPr>
            </m:ctrlPr>
          </m:accPr>
          <m:e>
            <m:r>
              <w:rPr>
                <w:rFonts w:ascii="Cambria Math" w:hAnsi="Cambria Math"/>
              </w:rPr>
              <m:t>R</m:t>
            </m:r>
          </m:e>
        </m:acc>
      </m:oMath>
      <w:r w:rsidRPr="00E727E0">
        <w:rPr>
          <w:rFonts w:eastAsiaTheme="minorEastAsia"/>
        </w:rPr>
        <w:t>)</w:t>
      </w:r>
      <w:r w:rsidRPr="00E727E0">
        <w:rPr>
          <w:lang w:val="en-GB"/>
        </w:rPr>
        <w:t xml:space="preserve"> </w:t>
      </w:r>
      <w:r w:rsidRPr="00E727E0">
        <w:rPr>
          <w:rFonts w:eastAsiaTheme="minorEastAsia"/>
          <w:lang w:val="en-GB"/>
        </w:rPr>
        <w:t>for</w:t>
      </w:r>
      <w:r w:rsidRPr="00E727E0">
        <w:rPr>
          <w:rFonts w:eastAsiaTheme="minorEastAsia"/>
        </w:rPr>
        <w:t xml:space="preserve"> the</w:t>
      </w:r>
      <w:r w:rsidRPr="00E727E0">
        <w:rPr>
          <w:rFonts w:eastAsiaTheme="minorEastAsia"/>
          <w:lang w:val="en-GB"/>
        </w:rPr>
        <w:t xml:space="preserve"> </w:t>
      </w:r>
      <w:r w:rsidR="00D31779" w:rsidRPr="00E727E0">
        <w:rPr>
          <w:rFonts w:eastAsiaTheme="minorEastAsia"/>
        </w:rPr>
        <w:t xml:space="preserve">metabolic </w:t>
      </w:r>
      <w:r w:rsidRPr="00E727E0">
        <w:rPr>
          <w:rFonts w:eastAsiaTheme="minorEastAsia"/>
        </w:rPr>
        <w:t>rate</w:t>
      </w:r>
      <w:r w:rsidRPr="00E727E0">
        <w:rPr>
          <w:lang w:val="en-GB"/>
        </w:rPr>
        <w:t xml:space="preserve"> model</w:t>
      </w:r>
      <w:r w:rsidRPr="00E727E0">
        <w:t>. This factor is based on the comparison of between and within-chain variation for the same parameter. A value close to one implies chains converged to the same distribution.</w:t>
      </w:r>
      <w:r w:rsidR="00750104" w:rsidRPr="00E727E0">
        <w:t xml:space="preserve"> </w:t>
      </w:r>
      <w:r w:rsidR="00DD1D1F" w:rsidRPr="00E727E0">
        <w:t>The index of the parameter corresponds to species in alphabetical order</w:t>
      </w:r>
      <w:r w:rsidR="00DD1D1F">
        <w:t>.</w:t>
      </w:r>
    </w:p>
    <w:p w14:paraId="79FF0F5E" w14:textId="0F794282" w:rsidR="00F55405" w:rsidRDefault="00590AF9" w:rsidP="002B42FA">
      <w:pPr>
        <w:spacing w:line="480" w:lineRule="auto"/>
        <w:contextualSpacing/>
        <w:jc w:val="both"/>
        <w:rPr>
          <w:rFonts w:eastAsiaTheme="minorEastAsia"/>
        </w:rPr>
      </w:pPr>
      <w:r>
        <w:rPr>
          <w:rFonts w:eastAsiaTheme="minorEastAsia"/>
          <w:noProof/>
        </w:rPr>
        <w:lastRenderedPageBreak/>
        <w:drawing>
          <wp:inline distT="0" distB="0" distL="0" distR="0" wp14:anchorId="39F91C31" wp14:editId="268D2E46">
            <wp:extent cx="5731510" cy="5731510"/>
            <wp:effectExtent l="0" t="0" r="0" b="0"/>
            <wp:docPr id="72" name="Picture 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 up of a logo&#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190A727A" w:rsidR="00E87572" w:rsidRPr="00E727E0" w:rsidRDefault="00E87572" w:rsidP="00E87572">
      <w:pPr>
        <w:spacing w:line="480" w:lineRule="auto"/>
        <w:contextualSpacing/>
        <w:jc w:val="both"/>
        <w:rPr>
          <w:rFonts w:eastAsiaTheme="minorEastAsia"/>
        </w:rPr>
      </w:pPr>
      <w:r w:rsidRPr="00E727E0">
        <w:rPr>
          <w:lang w:val="en-GB"/>
        </w:rPr>
        <w:t>Fig. S2</w:t>
      </w:r>
      <w:r w:rsidR="00CB5939" w:rsidRPr="00E727E0">
        <w:rPr>
          <w:lang w:val="en-GB"/>
        </w:rPr>
        <w:t>9</w:t>
      </w:r>
      <w:r w:rsidRPr="00E727E0">
        <w:rPr>
          <w:lang w:val="en-GB"/>
        </w:rPr>
        <w:t xml:space="preserve">. A) Model fit (mean) for the </w:t>
      </w:r>
      <w:r w:rsidR="00CB6023" w:rsidRPr="00E727E0">
        <w:rPr>
          <w:lang w:val="en-GB"/>
        </w:rPr>
        <w:t xml:space="preserve">log-linear </w:t>
      </w:r>
      <w:r w:rsidRPr="00E727E0">
        <w:rPr>
          <w:lang w:val="en-GB"/>
        </w:rPr>
        <w:t xml:space="preserve">model of </w:t>
      </w:r>
      <w:r w:rsidR="00CB6023" w:rsidRPr="00E727E0">
        <w:rPr>
          <w:lang w:val="en-GB"/>
        </w:rPr>
        <w:t xml:space="preserve">metabolic </w:t>
      </w:r>
      <w:r w:rsidRPr="00E727E0">
        <w:rPr>
          <w:lang w:val="en-GB"/>
        </w:rPr>
        <w:t>rate</w:t>
      </w:r>
      <w:r w:rsidRPr="00E727E0">
        <w:rPr>
          <w:rFonts w:eastAsiaTheme="minorEastAsia"/>
          <w:lang w:val="en-GB"/>
        </w:rPr>
        <w:t xml:space="preserve">. </w:t>
      </w:r>
      <w:r w:rsidRPr="00E727E0">
        <w:rPr>
          <w:rFonts w:eastAsiaTheme="minorEastAsia"/>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Default="007B634F" w:rsidP="00D545B3">
      <w:pPr>
        <w:spacing w:line="480" w:lineRule="auto"/>
        <w:contextualSpacing/>
        <w:jc w:val="both"/>
        <w:rPr>
          <w:lang w:val="en-GB"/>
        </w:rPr>
      </w:pPr>
    </w:p>
    <w:p w14:paraId="1143B675" w14:textId="6E7E526D" w:rsidR="007B634F" w:rsidRDefault="00A232C0" w:rsidP="00D545B3">
      <w:pPr>
        <w:spacing w:line="480" w:lineRule="auto"/>
        <w:contextualSpacing/>
        <w:jc w:val="both"/>
        <w:rPr>
          <w:lang w:val="en-GB"/>
        </w:rPr>
      </w:pPr>
      <w:r>
        <w:rPr>
          <w:noProof/>
          <w:lang w:val="en-GB"/>
        </w:rPr>
        <w:lastRenderedPageBreak/>
        <w:drawing>
          <wp:inline distT="0" distB="0" distL="0" distR="0" wp14:anchorId="7F2D0BDE" wp14:editId="25C4FE24">
            <wp:extent cx="5731510" cy="5731510"/>
            <wp:effectExtent l="0" t="0" r="0" b="0"/>
            <wp:docPr id="77" name="Picture 7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lose up of a map&#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71B372FC" w:rsidR="007B634F" w:rsidRPr="00E727E0" w:rsidRDefault="007B634F" w:rsidP="007B634F">
      <w:pPr>
        <w:spacing w:line="480" w:lineRule="auto"/>
        <w:contextualSpacing/>
        <w:jc w:val="both"/>
        <w:rPr>
          <w:lang w:val="en-GB"/>
        </w:rPr>
      </w:pPr>
      <w:r w:rsidRPr="00E727E0">
        <w:rPr>
          <w:lang w:val="en-GB"/>
        </w:rPr>
        <w:t xml:space="preserve">Fig. </w:t>
      </w:r>
      <w:r w:rsidR="00C1528E" w:rsidRPr="00E727E0">
        <w:rPr>
          <w:lang w:val="en-GB"/>
        </w:rPr>
        <w:t>S30</w:t>
      </w:r>
      <w:r w:rsidRPr="00E727E0">
        <w:rPr>
          <w:lang w:val="en-GB"/>
        </w:rPr>
        <w:t>. Posterior (black) and prior distribution</w:t>
      </w:r>
      <w:r w:rsidR="004103A1" w:rsidRPr="00E727E0">
        <w:rPr>
          <w:lang w:val="en-GB"/>
        </w:rPr>
        <w:t xml:space="preserve"> (red)</w:t>
      </w:r>
      <w:r w:rsidRPr="00E727E0">
        <w:rPr>
          <w:lang w:val="en-GB"/>
        </w:rPr>
        <w:t xml:space="preserve"> for the global parameters in the model for </w:t>
      </w:r>
      <w:r w:rsidR="00DD2DC4" w:rsidRPr="00E727E0">
        <w:rPr>
          <w:lang w:val="en-GB"/>
        </w:rPr>
        <w:t xml:space="preserve">metabolic </w:t>
      </w:r>
      <w:r w:rsidRPr="00E727E0">
        <w:rPr>
          <w:lang w:val="en-GB"/>
        </w:rPr>
        <w:t>rate, including their % overlap</w:t>
      </w:r>
      <w:r w:rsidR="004B2661" w:rsidRPr="00E727E0">
        <w:rPr>
          <w:lang w:val="en-GB"/>
        </w:rPr>
        <w:t xml:space="preserve"> and </w:t>
      </w:r>
      <w:r w:rsidRPr="00E727E0">
        <w:rPr>
          <w:lang w:val="en-GB"/>
        </w:rPr>
        <w:t>effective sample size</w:t>
      </w:r>
      <w:r w:rsidR="00241498">
        <w:rPr>
          <w:lang w:val="en-GB"/>
        </w:rPr>
        <w:t xml:space="preserve"> (</w:t>
      </w:r>
      <w:proofErr w:type="spellStart"/>
      <w:r w:rsidR="00241498">
        <w:rPr>
          <w:lang w:val="en-GB"/>
        </w:rPr>
        <w:t>n.eff</w:t>
      </w:r>
      <w:proofErr w:type="spellEnd"/>
      <w:r w:rsidR="00241498">
        <w:rPr>
          <w:lang w:val="en-GB"/>
        </w:rPr>
        <w:t>)</w:t>
      </w:r>
      <w:r w:rsidRPr="00E727E0">
        <w:rPr>
          <w:lang w:val="en-GB"/>
        </w:rPr>
        <w:t>.</w:t>
      </w:r>
    </w:p>
    <w:p w14:paraId="609D066C" w14:textId="58D87975" w:rsidR="007B634F" w:rsidRDefault="007B634F" w:rsidP="00D545B3">
      <w:pPr>
        <w:spacing w:line="480" w:lineRule="auto"/>
        <w:contextualSpacing/>
        <w:jc w:val="both"/>
        <w:rPr>
          <w:lang w:val="en-GB"/>
        </w:rPr>
      </w:pPr>
    </w:p>
    <w:p w14:paraId="03B86968" w14:textId="54B05D79" w:rsidR="0082788A" w:rsidRDefault="0082788A" w:rsidP="00D545B3">
      <w:pPr>
        <w:spacing w:line="480" w:lineRule="auto"/>
        <w:contextualSpacing/>
        <w:jc w:val="both"/>
        <w:rPr>
          <w:lang w:val="en-GB"/>
        </w:rPr>
      </w:pPr>
    </w:p>
    <w:p w14:paraId="0CFEC89F" w14:textId="0D3E6DEE" w:rsidR="0082788A" w:rsidRDefault="0082788A" w:rsidP="00D545B3">
      <w:pPr>
        <w:spacing w:line="480" w:lineRule="auto"/>
        <w:contextualSpacing/>
        <w:jc w:val="both"/>
        <w:rPr>
          <w:lang w:val="en-GB"/>
        </w:rPr>
      </w:pPr>
    </w:p>
    <w:p w14:paraId="2F0BF511" w14:textId="0FB0B939" w:rsidR="0082788A" w:rsidRDefault="0082788A" w:rsidP="00D545B3">
      <w:pPr>
        <w:spacing w:line="480" w:lineRule="auto"/>
        <w:contextualSpacing/>
        <w:jc w:val="both"/>
        <w:rPr>
          <w:lang w:val="en-GB"/>
        </w:rPr>
      </w:pPr>
    </w:p>
    <w:p w14:paraId="09BE706A" w14:textId="7A979C03" w:rsidR="0082788A" w:rsidRDefault="0082788A" w:rsidP="00D545B3">
      <w:pPr>
        <w:spacing w:line="480" w:lineRule="auto"/>
        <w:contextualSpacing/>
        <w:jc w:val="both"/>
        <w:rPr>
          <w:lang w:val="en-GB"/>
        </w:rPr>
      </w:pPr>
    </w:p>
    <w:p w14:paraId="2549206C" w14:textId="77777777" w:rsidR="0082788A" w:rsidRPr="0066495C" w:rsidRDefault="0082788A" w:rsidP="00D545B3">
      <w:pPr>
        <w:spacing w:line="480" w:lineRule="auto"/>
        <w:contextualSpacing/>
        <w:jc w:val="both"/>
        <w:rPr>
          <w:lang w:val="en-GB"/>
        </w:rPr>
      </w:pPr>
    </w:p>
    <w:p w14:paraId="5759A9D9" w14:textId="77777777" w:rsidR="00572C7B" w:rsidRPr="00647D43" w:rsidRDefault="00572C7B" w:rsidP="00572C7B">
      <w:pPr>
        <w:pStyle w:val="Heading2"/>
        <w:contextualSpacing/>
        <w:jc w:val="both"/>
        <w:rPr>
          <w:rFonts w:asciiTheme="minorHAnsi" w:hAnsiTheme="minorHAnsi" w:cstheme="minorHAnsi"/>
          <w:i/>
          <w:iCs/>
          <w:sz w:val="22"/>
          <w:szCs w:val="22"/>
          <w:lang w:val="en-GB"/>
        </w:rPr>
      </w:pPr>
      <w:bookmarkStart w:id="108" w:name="_Toc50829356"/>
      <w:r w:rsidRPr="00647D43">
        <w:rPr>
          <w:rFonts w:asciiTheme="minorHAnsi" w:hAnsiTheme="minorHAnsi" w:cstheme="minorHAnsi"/>
          <w:i/>
          <w:iCs/>
          <w:sz w:val="22"/>
          <w:szCs w:val="22"/>
          <w:lang w:val="en-GB"/>
        </w:rPr>
        <w:lastRenderedPageBreak/>
        <w:t>Optimum growth temperature</w:t>
      </w:r>
      <w:bookmarkEnd w:id="108"/>
    </w:p>
    <w:p w14:paraId="1BEF1974" w14:textId="3E29E7C8" w:rsidR="00DD25A0" w:rsidRPr="00647D43" w:rsidRDefault="00695751" w:rsidP="00572C7B">
      <w:pPr>
        <w:spacing w:line="480" w:lineRule="auto"/>
        <w:contextualSpacing/>
        <w:jc w:val="both"/>
      </w:pPr>
      <w:r>
        <w:rPr>
          <w:noProof/>
        </w:rPr>
        <w:drawing>
          <wp:inline distT="0" distB="0" distL="0" distR="0" wp14:anchorId="68ADB734" wp14:editId="1A06D998">
            <wp:extent cx="5731510" cy="5731510"/>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39F95F13" w:rsidR="00572C7B" w:rsidRPr="00E727E0" w:rsidRDefault="00F312A0" w:rsidP="00F312A0">
      <w:pPr>
        <w:spacing w:line="480" w:lineRule="auto"/>
        <w:contextualSpacing/>
        <w:jc w:val="both"/>
      </w:pPr>
      <w:r w:rsidRPr="00E727E0">
        <w:rPr>
          <w:lang w:val="en-GB"/>
        </w:rPr>
        <w:t xml:space="preserve">Fig. </w:t>
      </w:r>
      <w:r w:rsidR="005A1D78" w:rsidRPr="00E727E0">
        <w:rPr>
          <w:lang w:val="en-GB"/>
        </w:rPr>
        <w:t>S31</w:t>
      </w:r>
      <w:r w:rsidRPr="00E727E0">
        <w:rPr>
          <w:lang w:val="en-GB"/>
        </w:rPr>
        <w:t xml:space="preserve">. Posterior densities and trace plots for evaluation of chain convergence (by chain, indicated by colour), for the global-level parameters for the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rFonts w:eastAsiaTheme="minorEastAsia"/>
        </w:rPr>
        <w:t xml:space="preserve"> model</w:t>
      </w:r>
      <w:r w:rsidR="007524FD" w:rsidRPr="00E727E0">
        <w:rPr>
          <w:rFonts w:eastAsiaTheme="minorEastAsia"/>
        </w:rPr>
        <w:t>.</w:t>
      </w:r>
    </w:p>
    <w:p w14:paraId="13A5678C" w14:textId="77777777" w:rsidR="00572C7B" w:rsidRPr="0066495C" w:rsidRDefault="00572C7B" w:rsidP="00572C7B">
      <w:pPr>
        <w:spacing w:line="480" w:lineRule="auto"/>
        <w:contextualSpacing/>
        <w:rPr>
          <w:lang w:val="en-GB"/>
        </w:rPr>
      </w:pPr>
    </w:p>
    <w:p w14:paraId="4B822EEA" w14:textId="77777777" w:rsidR="00572C7B" w:rsidRPr="0066495C" w:rsidRDefault="00572C7B" w:rsidP="00572C7B">
      <w:pPr>
        <w:spacing w:line="480" w:lineRule="auto"/>
        <w:contextualSpacing/>
        <w:rPr>
          <w:lang w:val="en-GB"/>
        </w:rPr>
      </w:pPr>
    </w:p>
    <w:p w14:paraId="5C4EA4AB" w14:textId="77777777" w:rsidR="00572C7B" w:rsidRPr="0066495C" w:rsidRDefault="00572C7B" w:rsidP="00572C7B">
      <w:pPr>
        <w:spacing w:line="480" w:lineRule="auto"/>
        <w:contextualSpacing/>
        <w:rPr>
          <w:lang w:val="en-GB"/>
        </w:rPr>
      </w:pPr>
    </w:p>
    <w:p w14:paraId="50100FE8" w14:textId="77777777" w:rsidR="00572C7B" w:rsidRPr="0066495C" w:rsidRDefault="00572C7B" w:rsidP="00572C7B">
      <w:pPr>
        <w:spacing w:line="480" w:lineRule="auto"/>
        <w:contextualSpacing/>
        <w:rPr>
          <w:lang w:val="en-GB"/>
        </w:rPr>
      </w:pPr>
    </w:p>
    <w:p w14:paraId="133F24AE" w14:textId="48283092" w:rsidR="00572C7B" w:rsidRDefault="00572C7B" w:rsidP="00572C7B">
      <w:pPr>
        <w:spacing w:line="480" w:lineRule="auto"/>
        <w:contextualSpacing/>
        <w:jc w:val="center"/>
        <w:rPr>
          <w:noProof/>
          <w:lang w:eastAsia="sv-SE"/>
        </w:rPr>
      </w:pPr>
    </w:p>
    <w:p w14:paraId="2463F351" w14:textId="73407460" w:rsidR="00DD74BD" w:rsidRPr="00647D43" w:rsidRDefault="00E405A7" w:rsidP="00572C7B">
      <w:pPr>
        <w:spacing w:line="480" w:lineRule="auto"/>
        <w:contextualSpacing/>
        <w:jc w:val="center"/>
      </w:pPr>
      <w:r>
        <w:rPr>
          <w:noProof/>
        </w:rPr>
        <w:lastRenderedPageBreak/>
        <w:drawing>
          <wp:inline distT="0" distB="0" distL="0" distR="0" wp14:anchorId="0ABD691C" wp14:editId="29ED97C7">
            <wp:extent cx="5731510" cy="5731510"/>
            <wp:effectExtent l="0" t="0" r="0" b="0"/>
            <wp:docPr id="79" name="Picture 79"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larg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185CC1B8" w:rsidR="00572C7B" w:rsidRPr="0066495C" w:rsidRDefault="0046424D" w:rsidP="0029036F">
      <w:pPr>
        <w:spacing w:line="480" w:lineRule="auto"/>
        <w:contextualSpacing/>
        <w:jc w:val="both"/>
        <w:rPr>
          <w:lang w:val="en-GB"/>
        </w:rPr>
      </w:pPr>
      <w:r w:rsidRPr="00E727E0">
        <w:rPr>
          <w:lang w:val="en-GB"/>
        </w:rPr>
        <w:t xml:space="preserve">Fig. </w:t>
      </w:r>
      <w:r w:rsidR="00D557F0" w:rsidRPr="00E727E0">
        <w:rPr>
          <w:lang w:val="en-GB"/>
        </w:rPr>
        <w:t>S32</w:t>
      </w:r>
      <w:r w:rsidRPr="00E727E0">
        <w:rPr>
          <w:lang w:val="en-GB"/>
        </w:rPr>
        <w:t>.</w:t>
      </w:r>
      <w:r w:rsidRPr="00E727E0">
        <w:t xml:space="preserve"> Potential scale reduction factor</w:t>
      </w:r>
      <w:r w:rsidRPr="00E727E0">
        <w:rPr>
          <w:lang w:val="en-GB"/>
        </w:rPr>
        <w:t xml:space="preserve"> </w:t>
      </w:r>
      <w:r w:rsidRPr="00E727E0">
        <w:t>(</w:t>
      </w:r>
      <m:oMath>
        <m:acc>
          <m:accPr>
            <m:ctrlPr>
              <w:rPr>
                <w:rFonts w:ascii="Cambria Math" w:hAnsi="Cambria Math"/>
                <w:i/>
              </w:rPr>
            </m:ctrlPr>
          </m:accPr>
          <m:e>
            <m:r>
              <w:rPr>
                <w:rFonts w:ascii="Cambria Math" w:hAnsi="Cambria Math"/>
              </w:rPr>
              <m:t>R</m:t>
            </m:r>
          </m:e>
        </m:acc>
      </m:oMath>
      <w:r w:rsidRPr="00E727E0">
        <w:rPr>
          <w:rFonts w:eastAsiaTheme="minorEastAsia"/>
        </w:rPr>
        <w:t>)</w:t>
      </w:r>
      <w:r w:rsidRPr="00E727E0">
        <w:rPr>
          <w:lang w:val="en-GB"/>
        </w:rPr>
        <w:t xml:space="preserve"> </w:t>
      </w:r>
      <w:r w:rsidRPr="00E727E0">
        <w:rPr>
          <w:rFonts w:eastAsiaTheme="minorEastAsia"/>
          <w:lang w:val="en-GB"/>
        </w:rPr>
        <w:t>for</w:t>
      </w:r>
      <w:r w:rsidRPr="00E727E0">
        <w:rPr>
          <w:rFonts w:eastAsiaTheme="minorEastAsia"/>
        </w:rPr>
        <w:t xml:space="preserve"> the</w:t>
      </w:r>
      <w:r w:rsidRPr="00E727E0">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lang w:val="en-GB"/>
        </w:rPr>
        <w:t xml:space="preserve"> model</w:t>
      </w:r>
      <w:r w:rsidRPr="00E727E0">
        <w:t>. This factor is based on the comparison of between and within-chain variation for the same parameter. A value close to one implies chains converged to the same distribution.</w:t>
      </w:r>
      <w:r w:rsidR="009D1CFA" w:rsidRPr="00E727E0">
        <w:t xml:space="preserve"> </w:t>
      </w:r>
      <w:r w:rsidR="0029036F" w:rsidRPr="00E727E0">
        <w:t>The index of the parameter corresponds to species in alphabetical order</w:t>
      </w:r>
      <w:r w:rsidR="0029036F">
        <w:t>.</w:t>
      </w:r>
    </w:p>
    <w:p w14:paraId="69238E46" w14:textId="4BF9EFB6" w:rsidR="00572C7B" w:rsidRPr="000A1439" w:rsidRDefault="00572C7B" w:rsidP="00572C7B">
      <w:pPr>
        <w:spacing w:line="480" w:lineRule="auto"/>
        <w:contextualSpacing/>
        <w:jc w:val="center"/>
        <w:rPr>
          <w:noProof/>
          <w:lang w:val="en-GB" w:eastAsia="sv-SE"/>
        </w:rPr>
      </w:pPr>
    </w:p>
    <w:p w14:paraId="4E6E023E" w14:textId="5F52482F" w:rsidR="008F661F" w:rsidRDefault="008F661F" w:rsidP="00572C7B">
      <w:pPr>
        <w:spacing w:line="480" w:lineRule="auto"/>
        <w:contextualSpacing/>
        <w:jc w:val="center"/>
        <w:rPr>
          <w:noProof/>
          <w:lang w:eastAsia="sv-SE"/>
        </w:rPr>
      </w:pPr>
    </w:p>
    <w:p w14:paraId="72A8093D" w14:textId="33776505" w:rsidR="008F661F" w:rsidRDefault="008F661F" w:rsidP="00572C7B">
      <w:pPr>
        <w:spacing w:line="480" w:lineRule="auto"/>
        <w:contextualSpacing/>
        <w:jc w:val="center"/>
        <w:rPr>
          <w:noProof/>
          <w:lang w:eastAsia="sv-SE"/>
        </w:rPr>
      </w:pPr>
    </w:p>
    <w:p w14:paraId="66C06CFD" w14:textId="46EF3B19" w:rsidR="00572C7B" w:rsidRPr="0066495C" w:rsidRDefault="00EB2E9E" w:rsidP="00572C7B">
      <w:pPr>
        <w:spacing w:line="480" w:lineRule="auto"/>
        <w:contextualSpacing/>
        <w:rPr>
          <w:lang w:val="en-GB"/>
        </w:rPr>
      </w:pPr>
      <w:r>
        <w:rPr>
          <w:noProof/>
          <w:lang w:val="en-GB"/>
        </w:rPr>
        <w:lastRenderedPageBreak/>
        <w:drawing>
          <wp:inline distT="0" distB="0" distL="0" distR="0" wp14:anchorId="62BB0705" wp14:editId="07F0779E">
            <wp:extent cx="5731510" cy="5731510"/>
            <wp:effectExtent l="0" t="0" r="0" b="0"/>
            <wp:docPr id="80" name="Picture 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map&#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44D9C506" w:rsidR="00C31E39" w:rsidRPr="00E727E0" w:rsidRDefault="00C31E39" w:rsidP="00C31E39">
      <w:pPr>
        <w:spacing w:line="480" w:lineRule="auto"/>
        <w:contextualSpacing/>
        <w:jc w:val="both"/>
        <w:rPr>
          <w:rFonts w:eastAsiaTheme="minorEastAsia"/>
        </w:rPr>
      </w:pPr>
      <w:r w:rsidRPr="00E727E0">
        <w:rPr>
          <w:lang w:val="en-GB"/>
        </w:rPr>
        <w:t>Fig. S</w:t>
      </w:r>
      <w:r w:rsidR="00EA6CD0" w:rsidRPr="00E727E0">
        <w:rPr>
          <w:lang w:val="en-GB"/>
        </w:rPr>
        <w:t>33</w:t>
      </w:r>
      <w:r w:rsidRPr="00E727E0">
        <w:rPr>
          <w:lang w:val="en-GB"/>
        </w:rPr>
        <w:t xml:space="preserve">. A) Model fit (mean) for </w:t>
      </w:r>
      <w:r w:rsidR="003B5A09" w:rsidRPr="00E727E0">
        <w:rPr>
          <w:lang w:val="en-GB"/>
        </w:rPr>
        <w:t xml:space="preserve">the </w:t>
      </w:r>
      <w:r w:rsidRPr="00E727E0">
        <w:rPr>
          <w:lang w:val="en-GB"/>
        </w:rPr>
        <w:t xml:space="preserve">model of </w:t>
      </w:r>
      <w:r w:rsidR="003B5A09" w:rsidRPr="00E727E0">
        <w:rPr>
          <w:lang w:val="en-GB"/>
        </w:rPr>
        <w:t xml:space="preserve">optimum </w:t>
      </w:r>
      <w:r w:rsidR="0012289B">
        <w:rPr>
          <w:lang w:val="en-GB"/>
        </w:rPr>
        <w:t xml:space="preserve">growth </w:t>
      </w:r>
      <w:r w:rsidR="003B5A09" w:rsidRPr="00E727E0">
        <w:rPr>
          <w:lang w:val="en-GB"/>
        </w:rPr>
        <w:t>temperature</w:t>
      </w:r>
      <w:r w:rsidR="007C2347">
        <w:rPr>
          <w:lang w:val="en-GB"/>
        </w:rPr>
        <w:t xml:space="preserve"> as a function of body mass</w:t>
      </w:r>
      <w:r w:rsidRPr="00E727E0">
        <w:rPr>
          <w:rFonts w:eastAsiaTheme="minorEastAsia"/>
          <w:lang w:val="en-GB"/>
        </w:rPr>
        <w:t xml:space="preserve">. </w:t>
      </w:r>
      <w:r w:rsidRPr="00E727E0">
        <w:rPr>
          <w:rFonts w:eastAsiaTheme="minorEastAsia"/>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490D5BA7" w:rsidR="00026A11" w:rsidRDefault="008D1906" w:rsidP="00D545B3">
      <w:pPr>
        <w:spacing w:line="480" w:lineRule="auto"/>
        <w:contextualSpacing/>
        <w:jc w:val="both"/>
        <w:rPr>
          <w:lang w:val="en-GB"/>
        </w:rPr>
      </w:pPr>
      <w:r>
        <w:rPr>
          <w:noProof/>
          <w:lang w:val="en-GB"/>
        </w:rPr>
        <w:lastRenderedPageBreak/>
        <w:drawing>
          <wp:inline distT="0" distB="0" distL="0" distR="0" wp14:anchorId="2081E804" wp14:editId="45EDF327">
            <wp:extent cx="5731445" cy="3861881"/>
            <wp:effectExtent l="0" t="0" r="0" b="0"/>
            <wp:docPr id="82" name="Picture 8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map&#10;&#10;Description automatically generated"/>
                    <pic:cNvPicPr/>
                  </pic:nvPicPr>
                  <pic:blipFill rotWithShape="1">
                    <a:blip r:embed="rId52" cstate="print">
                      <a:extLst>
                        <a:ext uri="{28A0092B-C50C-407E-A947-70E740481C1C}">
                          <a14:useLocalDpi xmlns:a14="http://schemas.microsoft.com/office/drawing/2010/main" val="0"/>
                        </a:ext>
                      </a:extLst>
                    </a:blip>
                    <a:srcRect t="16973" b="15647"/>
                    <a:stretch/>
                  </pic:blipFill>
                  <pic:spPr bwMode="auto">
                    <a:xfrm>
                      <a:off x="0" y="0"/>
                      <a:ext cx="5731510" cy="3861925"/>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70EE2A78" w:rsidR="00B56161" w:rsidRPr="00E727E0" w:rsidRDefault="00B56161" w:rsidP="00B56161">
      <w:pPr>
        <w:spacing w:line="480" w:lineRule="auto"/>
        <w:contextualSpacing/>
        <w:jc w:val="both"/>
        <w:rPr>
          <w:lang w:val="en-GB"/>
        </w:rPr>
      </w:pPr>
      <w:r w:rsidRPr="00E727E0">
        <w:rPr>
          <w:lang w:val="en-GB"/>
        </w:rPr>
        <w:t xml:space="preserve">Fig. </w:t>
      </w:r>
      <w:r w:rsidR="00AA27E5" w:rsidRPr="00E727E0">
        <w:rPr>
          <w:lang w:val="en-GB"/>
        </w:rPr>
        <w:t>S34</w:t>
      </w:r>
      <w:r w:rsidRPr="00E727E0">
        <w:rPr>
          <w:lang w:val="en-GB"/>
        </w:rPr>
        <w:t>. Posterior (black) and prior distribution</w:t>
      </w:r>
      <w:r w:rsidR="004103A1" w:rsidRPr="00E727E0">
        <w:rPr>
          <w:lang w:val="en-GB"/>
        </w:rPr>
        <w:t xml:space="preserve"> (red)</w:t>
      </w:r>
      <w:r w:rsidRPr="00E727E0">
        <w:rPr>
          <w:lang w:val="en-GB"/>
        </w:rPr>
        <w:t xml:space="preserve"> for the global parameters in the model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lang w:val="en-GB"/>
        </w:rPr>
        <w:t>, including their % overlap</w:t>
      </w:r>
      <w:r w:rsidR="00FE57BB" w:rsidRPr="00E727E0">
        <w:rPr>
          <w:lang w:val="en-GB"/>
        </w:rPr>
        <w:t xml:space="preserve"> and </w:t>
      </w:r>
      <w:r w:rsidRPr="00E727E0">
        <w:rPr>
          <w:lang w:val="en-GB"/>
        </w:rPr>
        <w:t>effective sample size</w:t>
      </w:r>
      <w:r w:rsidR="006331B0">
        <w:rPr>
          <w:lang w:val="en-GB"/>
        </w:rPr>
        <w:t xml:space="preserve"> (</w:t>
      </w:r>
      <w:proofErr w:type="spellStart"/>
      <w:r w:rsidR="006331B0">
        <w:rPr>
          <w:lang w:val="en-GB"/>
        </w:rPr>
        <w:t>n.eff</w:t>
      </w:r>
      <w:proofErr w:type="spellEnd"/>
      <w:r w:rsidR="00466FD5">
        <w:rPr>
          <w:lang w:val="en-GB"/>
        </w:rPr>
        <w:t>)</w:t>
      </w:r>
      <w:r w:rsidRPr="00E727E0">
        <w:rPr>
          <w:lang w:val="en-GB"/>
        </w:rPr>
        <w:t>.</w:t>
      </w: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Heading1"/>
      </w:pPr>
      <w:bookmarkStart w:id="109" w:name="_Toc50829357"/>
      <w:r>
        <w:lastRenderedPageBreak/>
        <w:t>References</w:t>
      </w:r>
      <w:bookmarkEnd w:id="109"/>
    </w:p>
    <w:p w14:paraId="1FB59404" w14:textId="77777777" w:rsidR="00AA796E" w:rsidRPr="00AA796E" w:rsidRDefault="00AA796E" w:rsidP="00AA796E">
      <w:pPr>
        <w:pStyle w:val="Bibliography"/>
        <w:rPr>
          <w:lang w:val="en-GB"/>
        </w:rPr>
      </w:pPr>
      <w:r>
        <w:rPr>
          <w:rFonts w:cstheme="minorHAnsi"/>
        </w:rPr>
        <w:fldChar w:fldCharType="begin"/>
      </w:r>
      <w:r>
        <w:rPr>
          <w:rFonts w:cstheme="minorHAnsi"/>
        </w:rPr>
        <w:instrText xml:space="preserve"> ADDIN ZOTERO_BIBL {"uncited":[],"omitted":[],"custom":[]} CSL_BIBLIOGRAPHY </w:instrText>
      </w:r>
      <w:r>
        <w:rPr>
          <w:rFonts w:cstheme="minorHAnsi"/>
        </w:rPr>
        <w:fldChar w:fldCharType="separate"/>
      </w:r>
      <w:r w:rsidRPr="00AA796E">
        <w:rPr>
          <w:lang w:val="en-GB"/>
        </w:rPr>
        <w:t xml:space="preserve">Árnason, T., Björnsson, B., Steinarsson, A. &amp; Oddgeirsson, M. (2009). Effects of temperature and body weight on growth rate and feed conversion ratio in turbot (Scophthalmus maximus). </w:t>
      </w:r>
      <w:r w:rsidRPr="00AA796E">
        <w:rPr>
          <w:i/>
          <w:iCs/>
          <w:lang w:val="en-GB"/>
        </w:rPr>
        <w:t>Aquaculture</w:t>
      </w:r>
      <w:r w:rsidRPr="00AA796E">
        <w:rPr>
          <w:lang w:val="en-GB"/>
        </w:rPr>
        <w:t>, 295, 218–225.</w:t>
      </w:r>
    </w:p>
    <w:p w14:paraId="13FC125B" w14:textId="77777777" w:rsidR="00AA796E" w:rsidRPr="00AA796E" w:rsidRDefault="00AA796E" w:rsidP="00AA796E">
      <w:pPr>
        <w:pStyle w:val="Bibliography"/>
        <w:rPr>
          <w:lang w:val="en-GB"/>
        </w:rPr>
      </w:pPr>
      <w:r w:rsidRPr="00AA796E">
        <w:rPr>
          <w:lang w:val="en-GB"/>
        </w:rPr>
        <w:t xml:space="preserve">Baldwin, N.S. (1957). Food Consumption and Growth of Brook Trout at Different Temperatures. </w:t>
      </w:r>
      <w:r w:rsidRPr="00AA796E">
        <w:rPr>
          <w:i/>
          <w:iCs/>
          <w:lang w:val="en-GB"/>
        </w:rPr>
        <w:t>Transactions of the American Fisheries Society</w:t>
      </w:r>
      <w:r w:rsidRPr="00AA796E">
        <w:rPr>
          <w:lang w:val="en-GB"/>
        </w:rPr>
        <w:t>, 86, 323–328.</w:t>
      </w:r>
    </w:p>
    <w:p w14:paraId="4858E9AD" w14:textId="77777777" w:rsidR="00AA796E" w:rsidRPr="00AA796E" w:rsidRDefault="00AA796E" w:rsidP="00AA796E">
      <w:pPr>
        <w:pStyle w:val="Bibliography"/>
        <w:rPr>
          <w:lang w:val="en-GB"/>
        </w:rPr>
      </w:pPr>
      <w:r w:rsidRPr="00AA796E">
        <w:rPr>
          <w:lang w:val="en-GB"/>
        </w:rPr>
        <w:t xml:space="preserve">Beamish, F.W.H. (1964). Respiration of fishes with special emphasis on standard oxygen consumption II. Influence of weight and temperature on respiration of several species’. </w:t>
      </w:r>
      <w:r w:rsidRPr="00AA796E">
        <w:rPr>
          <w:i/>
          <w:iCs/>
          <w:lang w:val="en-GB"/>
        </w:rPr>
        <w:t>Canadian Journal of Zoology/Revue Canadienne de Zoologie</w:t>
      </w:r>
      <w:r w:rsidRPr="00AA796E">
        <w:rPr>
          <w:lang w:val="en-GB"/>
        </w:rPr>
        <w:t>, 42, 177–188.</w:t>
      </w:r>
    </w:p>
    <w:p w14:paraId="160969AB" w14:textId="77777777" w:rsidR="00AA796E" w:rsidRPr="00AA796E" w:rsidRDefault="00AA796E" w:rsidP="00AA796E">
      <w:pPr>
        <w:pStyle w:val="Bibliography"/>
        <w:rPr>
          <w:lang w:val="en-GB"/>
        </w:rPr>
      </w:pPr>
      <w:r w:rsidRPr="00AA796E">
        <w:rPr>
          <w:lang w:val="en-GB"/>
        </w:rPr>
        <w:t xml:space="preserve">Beamish, F.W.H. &amp; Mookherjii, P.S. (1964). Respiration of fishes with special emphasis on standard oxygen consumption: I. influence of weight and temperature on respiration of goldfish, Carassius auratus l. </w:t>
      </w:r>
      <w:r w:rsidRPr="00AA796E">
        <w:rPr>
          <w:i/>
          <w:iCs/>
          <w:lang w:val="en-GB"/>
        </w:rPr>
        <w:t>Can. J. Zool.</w:t>
      </w:r>
      <w:r w:rsidRPr="00AA796E">
        <w:rPr>
          <w:lang w:val="en-GB"/>
        </w:rPr>
        <w:t>, 42, 161–175.</w:t>
      </w:r>
    </w:p>
    <w:p w14:paraId="0227741B" w14:textId="77777777" w:rsidR="00AA796E" w:rsidRPr="00AA796E" w:rsidRDefault="00AA796E" w:rsidP="00AA796E">
      <w:pPr>
        <w:pStyle w:val="Bibliography"/>
        <w:rPr>
          <w:lang w:val="en-GB"/>
        </w:rPr>
      </w:pPr>
      <w:r w:rsidRPr="00AA796E">
        <w:rPr>
          <w:lang w:val="en-GB"/>
        </w:rPr>
        <w:t xml:space="preserve">Bermudes, M., Glencross, B., Austen, K. &amp; Hawkins, W. (2010). The effects of temperature and size on the growth, energy budget and waste outputs of barramundi (Lates calcarifer). </w:t>
      </w:r>
      <w:r w:rsidRPr="00AA796E">
        <w:rPr>
          <w:i/>
          <w:iCs/>
          <w:lang w:val="en-GB"/>
        </w:rPr>
        <w:t>Aquaculture</w:t>
      </w:r>
      <w:r w:rsidRPr="00AA796E">
        <w:rPr>
          <w:lang w:val="en-GB"/>
        </w:rPr>
        <w:t>, 306, 160–166.</w:t>
      </w:r>
    </w:p>
    <w:p w14:paraId="3E9DDF04" w14:textId="77777777" w:rsidR="00AA796E" w:rsidRPr="00AA796E" w:rsidRDefault="00AA796E" w:rsidP="00AA796E">
      <w:pPr>
        <w:pStyle w:val="Bibliography"/>
        <w:rPr>
          <w:lang w:val="en-GB"/>
        </w:rPr>
      </w:pPr>
      <w:r w:rsidRPr="00AA796E">
        <w:rPr>
          <w:lang w:val="en-GB"/>
        </w:rPr>
        <w:t xml:space="preserve">Binkowski, F.P. &amp; Rudstam, L.G. (1994). Maximum Daily Ration of Great Lakes Bloater. </w:t>
      </w:r>
      <w:r w:rsidRPr="00AA796E">
        <w:rPr>
          <w:i/>
          <w:iCs/>
          <w:lang w:val="en-GB"/>
        </w:rPr>
        <w:t>Transactions of the American Fisheries Society</w:t>
      </w:r>
      <w:r w:rsidRPr="00AA796E">
        <w:rPr>
          <w:lang w:val="en-GB"/>
        </w:rPr>
        <w:t>, 123, 335–343.</w:t>
      </w:r>
    </w:p>
    <w:p w14:paraId="49816091" w14:textId="77777777" w:rsidR="00AA796E" w:rsidRPr="00AA796E" w:rsidRDefault="00AA796E" w:rsidP="00AA796E">
      <w:pPr>
        <w:pStyle w:val="Bibliography"/>
        <w:rPr>
          <w:lang w:val="en-GB"/>
        </w:rPr>
      </w:pPr>
      <w:r w:rsidRPr="00AA796E">
        <w:rPr>
          <w:lang w:val="en-GB"/>
        </w:rPr>
        <w:t xml:space="preserve">Björnsson, B., Steinarsson, A. &amp; Árnason, T. (2007). Growth model for Atlantic cod (Gadus morhua): Effects of temperature and body weight on growth rate. </w:t>
      </w:r>
      <w:r w:rsidRPr="00AA796E">
        <w:rPr>
          <w:i/>
          <w:iCs/>
          <w:lang w:val="en-GB"/>
        </w:rPr>
        <w:t>Aquaculture</w:t>
      </w:r>
      <w:r w:rsidRPr="00AA796E">
        <w:rPr>
          <w:lang w:val="en-GB"/>
        </w:rPr>
        <w:t>, 271, 216–226.</w:t>
      </w:r>
    </w:p>
    <w:p w14:paraId="0362696E" w14:textId="77777777" w:rsidR="00AA796E" w:rsidRPr="00AA796E" w:rsidRDefault="00AA796E" w:rsidP="00AA796E">
      <w:pPr>
        <w:pStyle w:val="Bibliography"/>
        <w:rPr>
          <w:lang w:val="en-GB"/>
        </w:rPr>
      </w:pPr>
      <w:r w:rsidRPr="00AA796E">
        <w:rPr>
          <w:lang w:val="en-GB"/>
        </w:rPr>
        <w:t xml:space="preserve">Björnsson, B. &amp; Tryggvadóttir, S.V. (1996). Effects of size on optimal temperature for growth and growth efficiency of immature Atlantic halibut (Hippoglossus hippoglossus L.). </w:t>
      </w:r>
      <w:r w:rsidRPr="00AA796E">
        <w:rPr>
          <w:i/>
          <w:iCs/>
          <w:lang w:val="en-GB"/>
        </w:rPr>
        <w:t>Aquaculture</w:t>
      </w:r>
      <w:r w:rsidRPr="00AA796E">
        <w:rPr>
          <w:lang w:val="en-GB"/>
        </w:rPr>
        <w:t>, 142, 33–42.</w:t>
      </w:r>
    </w:p>
    <w:p w14:paraId="717350C3" w14:textId="77777777" w:rsidR="00AA796E" w:rsidRPr="00AA796E" w:rsidRDefault="00AA796E" w:rsidP="00AA796E">
      <w:pPr>
        <w:pStyle w:val="Bibliography"/>
        <w:rPr>
          <w:lang w:val="en-GB"/>
        </w:rPr>
      </w:pPr>
      <w:r w:rsidRPr="00AA796E">
        <w:rPr>
          <w:lang w:val="en-GB"/>
        </w:rPr>
        <w:t xml:space="preserve">Brett, J.R., Shelbourn, J.E. &amp; Shoop, C.T. (1969). Growth Rate and Body Composition of Fingerling Sockeye Salmon, Oncorhynchus nerka, in relation to Temperature and Ration Size. </w:t>
      </w:r>
      <w:r w:rsidRPr="00AA796E">
        <w:rPr>
          <w:i/>
          <w:iCs/>
          <w:lang w:val="en-GB"/>
        </w:rPr>
        <w:t>J. Fish. Res. Bd. Can.</w:t>
      </w:r>
      <w:r w:rsidRPr="00AA796E">
        <w:rPr>
          <w:lang w:val="en-GB"/>
        </w:rPr>
        <w:t>, 26, 2363–2394.</w:t>
      </w:r>
    </w:p>
    <w:p w14:paraId="6FEE44B2" w14:textId="77777777" w:rsidR="00AA796E" w:rsidRPr="00AA796E" w:rsidRDefault="00AA796E" w:rsidP="00AA796E">
      <w:pPr>
        <w:pStyle w:val="Bibliography"/>
        <w:rPr>
          <w:lang w:val="en-GB"/>
        </w:rPr>
      </w:pPr>
      <w:r w:rsidRPr="00AA796E">
        <w:rPr>
          <w:lang w:val="en-GB"/>
        </w:rPr>
        <w:t xml:space="preserve">Chipps, S.R. &amp; Wahl, D.H. (2004). Development and Evaluation of a Western Mosquitofish Bioenergetics Model. </w:t>
      </w:r>
      <w:r w:rsidRPr="00AA796E">
        <w:rPr>
          <w:i/>
          <w:iCs/>
          <w:lang w:val="en-GB"/>
        </w:rPr>
        <w:t>Transactions of the American Fisheries Society</w:t>
      </w:r>
      <w:r w:rsidRPr="00AA796E">
        <w:rPr>
          <w:lang w:val="en-GB"/>
        </w:rPr>
        <w:t>, 133, 1150–1162.</w:t>
      </w:r>
    </w:p>
    <w:p w14:paraId="22CE443F" w14:textId="77777777" w:rsidR="00AA796E" w:rsidRPr="00AA796E" w:rsidRDefault="00AA796E" w:rsidP="00AA796E">
      <w:pPr>
        <w:pStyle w:val="Bibliography"/>
        <w:rPr>
          <w:lang w:val="en-GB"/>
        </w:rPr>
      </w:pPr>
      <w:r w:rsidRPr="00AA796E">
        <w:rPr>
          <w:lang w:val="en-GB"/>
        </w:rPr>
        <w:t xml:space="preserve">Cui, Y. &amp; Wootton, R.J. (1988). Bioenergetics of growth of a cyprinid, Phoxinus phoxinus: the effect of ration, temperature and body size on food consumption, faecal production and nitrogenous excretion. </w:t>
      </w:r>
      <w:r w:rsidRPr="00AA796E">
        <w:rPr>
          <w:i/>
          <w:iCs/>
          <w:lang w:val="en-GB"/>
        </w:rPr>
        <w:t>J Fish Biology</w:t>
      </w:r>
      <w:r w:rsidRPr="00AA796E">
        <w:rPr>
          <w:lang w:val="en-GB"/>
        </w:rPr>
        <w:t>, 33, 431–443.</w:t>
      </w:r>
    </w:p>
    <w:p w14:paraId="5E1CE7CC" w14:textId="77777777" w:rsidR="00AA796E" w:rsidRPr="00AA796E" w:rsidRDefault="00AA796E" w:rsidP="00AA796E">
      <w:pPr>
        <w:pStyle w:val="Bibliography"/>
        <w:rPr>
          <w:lang w:val="en-GB"/>
        </w:rPr>
      </w:pPr>
      <w:r w:rsidRPr="00AA796E">
        <w:rPr>
          <w:lang w:val="en-GB"/>
        </w:rPr>
        <w:t xml:space="preserve">Degani, G., Gallagher, M.L. &amp; Meltzer, A. (1989). The influence of body size and temperature on oxygen consumption of the European eel, Anguilla anguilla. </w:t>
      </w:r>
      <w:r w:rsidRPr="00AA796E">
        <w:rPr>
          <w:i/>
          <w:iCs/>
          <w:lang w:val="en-GB"/>
        </w:rPr>
        <w:t>J Fish Biology</w:t>
      </w:r>
      <w:r w:rsidRPr="00AA796E">
        <w:rPr>
          <w:lang w:val="en-GB"/>
        </w:rPr>
        <w:t>, 34, 19–24.</w:t>
      </w:r>
    </w:p>
    <w:p w14:paraId="15F55ED2" w14:textId="77777777" w:rsidR="00AA796E" w:rsidRPr="00AA796E" w:rsidRDefault="00AA796E" w:rsidP="00AA796E">
      <w:pPr>
        <w:pStyle w:val="Bibliography"/>
        <w:rPr>
          <w:lang w:val="en-GB"/>
        </w:rPr>
      </w:pPr>
      <w:r w:rsidRPr="00AA796E">
        <w:rPr>
          <w:lang w:val="en-GB"/>
        </w:rPr>
        <w:t xml:space="preserve">Deslauriers, D., Chipps, S.R., Breck, J.E., Rice, J.A. &amp; Madenjian, C.P. (2017). Fish Bioenergetics 4.0: An R-Based Modeling Application. </w:t>
      </w:r>
      <w:r w:rsidRPr="00AA796E">
        <w:rPr>
          <w:i/>
          <w:iCs/>
          <w:lang w:val="en-GB"/>
        </w:rPr>
        <w:t>Fisheries</w:t>
      </w:r>
      <w:r w:rsidRPr="00AA796E">
        <w:rPr>
          <w:lang w:val="en-GB"/>
        </w:rPr>
        <w:t>, 42, 586–596.</w:t>
      </w:r>
    </w:p>
    <w:p w14:paraId="01434C60" w14:textId="77777777" w:rsidR="00AA796E" w:rsidRPr="00AA796E" w:rsidRDefault="00AA796E" w:rsidP="00AA796E">
      <w:pPr>
        <w:pStyle w:val="Bibliography"/>
        <w:rPr>
          <w:lang w:val="en-GB"/>
        </w:rPr>
      </w:pPr>
      <w:r w:rsidRPr="00AA796E">
        <w:rPr>
          <w:lang w:val="en-GB"/>
        </w:rPr>
        <w:t xml:space="preserve">Du Perez, H., H., McLachlan, A. &amp; Marais, J.F.K. (1986). Oxygen consumption of a shallow water teleost, the spotted grunter, Pomadysis commersonni (Lacépéde, 1802). </w:t>
      </w:r>
      <w:r w:rsidRPr="00AA796E">
        <w:rPr>
          <w:i/>
          <w:iCs/>
          <w:lang w:val="en-GB"/>
        </w:rPr>
        <w:t>Comparative Biochemistry and Physiology</w:t>
      </w:r>
      <w:r w:rsidRPr="00AA796E">
        <w:rPr>
          <w:lang w:val="en-GB"/>
        </w:rPr>
        <w:t>, 84a, 61–70.</w:t>
      </w:r>
    </w:p>
    <w:p w14:paraId="0DD5A731" w14:textId="77777777" w:rsidR="00AA796E" w:rsidRPr="00AA796E" w:rsidRDefault="00AA796E" w:rsidP="00AA796E">
      <w:pPr>
        <w:pStyle w:val="Bibliography"/>
        <w:rPr>
          <w:lang w:val="en-GB"/>
        </w:rPr>
      </w:pPr>
      <w:r w:rsidRPr="00AA796E">
        <w:rPr>
          <w:lang w:val="en-GB"/>
        </w:rPr>
        <w:t xml:space="preserve">Duston, J., Astatkie, T. &amp; MacIsaac, P.F. (2004). Effect of body size on growth and food conversion of juvenile striped bass reared at 16–28 °C in freshwater and seawater. </w:t>
      </w:r>
      <w:r w:rsidRPr="00AA796E">
        <w:rPr>
          <w:i/>
          <w:iCs/>
          <w:lang w:val="en-GB"/>
        </w:rPr>
        <w:t>Aquaculture</w:t>
      </w:r>
      <w:r w:rsidRPr="00AA796E">
        <w:rPr>
          <w:lang w:val="en-GB"/>
        </w:rPr>
        <w:t>, 234, 589–600.</w:t>
      </w:r>
    </w:p>
    <w:p w14:paraId="587BABA3" w14:textId="77777777" w:rsidR="00AA796E" w:rsidRPr="00AA796E" w:rsidRDefault="00AA796E" w:rsidP="00AA796E">
      <w:pPr>
        <w:pStyle w:val="Bibliography"/>
        <w:rPr>
          <w:lang w:val="en-GB"/>
        </w:rPr>
      </w:pPr>
      <w:r w:rsidRPr="00AA796E">
        <w:rPr>
          <w:lang w:val="en-GB"/>
        </w:rPr>
        <w:t xml:space="preserve">Elliott, J.M. (1976). The Energetics of Feeding, Metabolism and Growth of Brown Trout (Salmo trutta L.) in Relation to Body Weight, Water Temperature and Ration Size. </w:t>
      </w:r>
      <w:r w:rsidRPr="00AA796E">
        <w:rPr>
          <w:i/>
          <w:iCs/>
          <w:lang w:val="en-GB"/>
        </w:rPr>
        <w:t>The Journal of Animal Ecology</w:t>
      </w:r>
      <w:r w:rsidRPr="00AA796E">
        <w:rPr>
          <w:lang w:val="en-GB"/>
        </w:rPr>
        <w:t>, 45, 923.</w:t>
      </w:r>
    </w:p>
    <w:p w14:paraId="1B747155" w14:textId="77777777" w:rsidR="00AA796E" w:rsidRPr="00AA796E" w:rsidRDefault="00AA796E" w:rsidP="00AA796E">
      <w:pPr>
        <w:pStyle w:val="Bibliography"/>
        <w:rPr>
          <w:lang w:val="en-GB"/>
        </w:rPr>
      </w:pPr>
      <w:r w:rsidRPr="00AA796E">
        <w:rPr>
          <w:lang w:val="en-GB"/>
        </w:rPr>
        <w:t xml:space="preserve">Froese, R. &amp; Pauly, D. (2019). </w:t>
      </w:r>
      <w:r w:rsidRPr="00AA796E">
        <w:rPr>
          <w:i/>
          <w:iCs/>
          <w:lang w:val="en-GB"/>
        </w:rPr>
        <w:t>Editors. FishBase</w:t>
      </w:r>
      <w:r w:rsidRPr="00AA796E">
        <w:rPr>
          <w:lang w:val="en-GB"/>
        </w:rPr>
        <w:t>. World Wide Web electronic publication. www.fishbase.org, (12/2019).</w:t>
      </w:r>
    </w:p>
    <w:p w14:paraId="5D2C9541" w14:textId="77777777" w:rsidR="00AA796E" w:rsidRPr="00AA796E" w:rsidRDefault="00AA796E" w:rsidP="00AA796E">
      <w:pPr>
        <w:pStyle w:val="Bibliography"/>
        <w:rPr>
          <w:lang w:val="en-GB"/>
        </w:rPr>
      </w:pPr>
      <w:r w:rsidRPr="00AA796E">
        <w:rPr>
          <w:lang w:val="en-GB"/>
        </w:rPr>
        <w:lastRenderedPageBreak/>
        <w:t xml:space="preserve">Froese, R., Thorson, J.T. &amp; Reyes, R.B. (2014). A Bayesian approach for estimating length‐weight relationships in fishes. </w:t>
      </w:r>
      <w:r w:rsidRPr="00AA796E">
        <w:rPr>
          <w:i/>
          <w:iCs/>
          <w:lang w:val="en-GB"/>
        </w:rPr>
        <w:t>Journal of Applied Ichthyology</w:t>
      </w:r>
      <w:r w:rsidRPr="00AA796E">
        <w:rPr>
          <w:lang w:val="en-GB"/>
        </w:rPr>
        <w:t>, 30, 78–85.</w:t>
      </w:r>
    </w:p>
    <w:p w14:paraId="1266D47B" w14:textId="77777777" w:rsidR="00AA796E" w:rsidRPr="00AA796E" w:rsidRDefault="00AA796E" w:rsidP="00AA796E">
      <w:pPr>
        <w:pStyle w:val="Bibliography"/>
        <w:rPr>
          <w:lang w:val="en-GB"/>
        </w:rPr>
      </w:pPr>
      <w:r w:rsidRPr="00AA796E">
        <w:rPr>
          <w:lang w:val="en-GB"/>
        </w:rPr>
        <w:t xml:space="preserve">From, J. &amp; Rasmussen, G. (1984). A growth model, gastric evacuation, and body composition in rainbow trout, Salmo gairdneri Richardson, 1836. </w:t>
      </w:r>
      <w:r w:rsidRPr="00AA796E">
        <w:rPr>
          <w:i/>
          <w:iCs/>
          <w:lang w:val="en-GB"/>
        </w:rPr>
        <w:t>Dana</w:t>
      </w:r>
      <w:r w:rsidRPr="00AA796E">
        <w:rPr>
          <w:lang w:val="en-GB"/>
        </w:rPr>
        <w:t>, 3, 61–139.</w:t>
      </w:r>
    </w:p>
    <w:p w14:paraId="0DF21B73" w14:textId="77777777" w:rsidR="00AA796E" w:rsidRPr="00AA796E" w:rsidRDefault="00AA796E" w:rsidP="00AA796E">
      <w:pPr>
        <w:pStyle w:val="Bibliography"/>
        <w:rPr>
          <w:lang w:val="en-GB"/>
        </w:rPr>
      </w:pPr>
      <w:r w:rsidRPr="00AA796E">
        <w:rPr>
          <w:lang w:val="en-GB"/>
        </w:rPr>
        <w:t xml:space="preserve">Glencross, B.D. &amp; Felsing, M. (2006). Influence of fish size and water temperature on the metabolic demand for oxygen by barramundi, Lates calcarifer (Bloch), in freshwater. </w:t>
      </w:r>
      <w:r w:rsidRPr="00AA796E">
        <w:rPr>
          <w:i/>
          <w:iCs/>
          <w:lang w:val="en-GB"/>
        </w:rPr>
        <w:t>Aquaculture Res</w:t>
      </w:r>
      <w:r w:rsidRPr="00AA796E">
        <w:rPr>
          <w:lang w:val="en-GB"/>
        </w:rPr>
        <w:t>, 37, 1055–1062.</w:t>
      </w:r>
    </w:p>
    <w:p w14:paraId="1C13B710" w14:textId="77777777" w:rsidR="00AA796E" w:rsidRPr="00AA796E" w:rsidRDefault="00AA796E" w:rsidP="00AA796E">
      <w:pPr>
        <w:pStyle w:val="Bibliography"/>
        <w:rPr>
          <w:lang w:val="en-GB"/>
        </w:rPr>
      </w:pPr>
      <w:r w:rsidRPr="00AA796E">
        <w:rPr>
          <w:lang w:val="en-GB"/>
        </w:rPr>
        <w:t xml:space="preserve">Glover, D.C., DeVries, D.R. &amp; Wright, R.A. (2012). Effects of temperature, salinity and body size on routine metabolism of coastal largemouth bass </w:t>
      </w:r>
      <w:r w:rsidRPr="00AA796E">
        <w:rPr>
          <w:i/>
          <w:iCs/>
          <w:lang w:val="en-GB"/>
        </w:rPr>
        <w:t>Micropterus salmoides</w:t>
      </w:r>
      <w:r w:rsidRPr="00AA796E">
        <w:rPr>
          <w:lang w:val="en-GB"/>
        </w:rPr>
        <w:t xml:space="preserve">. </w:t>
      </w:r>
      <w:r w:rsidRPr="00AA796E">
        <w:rPr>
          <w:i/>
          <w:iCs/>
          <w:lang w:val="en-GB"/>
        </w:rPr>
        <w:t>Journal of Fish Biology</w:t>
      </w:r>
      <w:r w:rsidRPr="00AA796E">
        <w:rPr>
          <w:lang w:val="en-GB"/>
        </w:rPr>
        <w:t>, 81, 1463–1478.</w:t>
      </w:r>
    </w:p>
    <w:p w14:paraId="3B62A1B3" w14:textId="77777777" w:rsidR="00AA796E" w:rsidRPr="00AA796E" w:rsidRDefault="00AA796E" w:rsidP="00AA796E">
      <w:pPr>
        <w:pStyle w:val="Bibliography"/>
        <w:rPr>
          <w:lang w:val="en-GB"/>
        </w:rPr>
      </w:pPr>
      <w:r w:rsidRPr="00AA796E">
        <w:rPr>
          <w:lang w:val="en-GB"/>
        </w:rPr>
        <w:t xml:space="preserve">Handeland, S.O., Imsland, A.K. &amp; Stefansson, S.O. (2008). The effect of temperature and fish size on growth, feed intake, food conversion efficiency and stomach evacuation rate of Atlantic salmon post-smolts. </w:t>
      </w:r>
      <w:r w:rsidRPr="00AA796E">
        <w:rPr>
          <w:i/>
          <w:iCs/>
          <w:lang w:val="en-GB"/>
        </w:rPr>
        <w:t>Aquaculture</w:t>
      </w:r>
      <w:r w:rsidRPr="00AA796E">
        <w:rPr>
          <w:lang w:val="en-GB"/>
        </w:rPr>
        <w:t>, 283, 36–42.</w:t>
      </w:r>
    </w:p>
    <w:p w14:paraId="51E23568" w14:textId="77777777" w:rsidR="00AA796E" w:rsidRPr="00AA796E" w:rsidRDefault="00AA796E" w:rsidP="00AA796E">
      <w:pPr>
        <w:pStyle w:val="Bibliography"/>
        <w:rPr>
          <w:lang w:val="en-GB"/>
        </w:rPr>
      </w:pPr>
      <w:r w:rsidRPr="00AA796E">
        <w:rPr>
          <w:lang w:val="en-GB"/>
        </w:rPr>
        <w:t xml:space="preserve">Hayward, R.S. &amp; Arnold, E. (1996). Temperature Dependence of Maximum Daily Consumption in White Crappie: Implications for Fisheries Management. </w:t>
      </w:r>
      <w:r w:rsidRPr="00AA796E">
        <w:rPr>
          <w:i/>
          <w:iCs/>
          <w:lang w:val="en-GB"/>
        </w:rPr>
        <w:t>Transactions of the American Fisheries Society</w:t>
      </w:r>
      <w:r w:rsidRPr="00AA796E">
        <w:rPr>
          <w:lang w:val="en-GB"/>
        </w:rPr>
        <w:t>, 125, 132–138.</w:t>
      </w:r>
    </w:p>
    <w:p w14:paraId="6E27A767" w14:textId="77777777" w:rsidR="00AA796E" w:rsidRPr="00AA796E" w:rsidRDefault="00AA796E" w:rsidP="00AA796E">
      <w:pPr>
        <w:pStyle w:val="Bibliography"/>
        <w:rPr>
          <w:lang w:val="en-GB"/>
        </w:rPr>
      </w:pPr>
      <w:r w:rsidRPr="00AA796E">
        <w:rPr>
          <w:lang w:val="en-GB"/>
        </w:rPr>
        <w:t xml:space="preserve">Heuton, M., Ayala, L., Morante, A., Dayton, K., Jones, A.C., Hunt, J.R., </w:t>
      </w:r>
      <w:r w:rsidRPr="00AA796E">
        <w:rPr>
          <w:i/>
          <w:iCs/>
          <w:lang w:val="en-GB"/>
        </w:rPr>
        <w:t>et al.</w:t>
      </w:r>
      <w:r w:rsidRPr="00AA796E">
        <w:rPr>
          <w:lang w:val="en-GB"/>
        </w:rPr>
        <w:t xml:space="preserve"> (2018). Oxygen consumption of desert pupfish at ecologically relevant temperatures suggests a significant role for anaerobic metabolism. </w:t>
      </w:r>
      <w:r w:rsidRPr="00AA796E">
        <w:rPr>
          <w:i/>
          <w:iCs/>
          <w:lang w:val="en-GB"/>
        </w:rPr>
        <w:t>J Comp Physiol B</w:t>
      </w:r>
      <w:r w:rsidRPr="00AA796E">
        <w:rPr>
          <w:lang w:val="en-GB"/>
        </w:rPr>
        <w:t>, 188, 821–830.</w:t>
      </w:r>
    </w:p>
    <w:p w14:paraId="024E0558" w14:textId="77777777" w:rsidR="00AA796E" w:rsidRPr="00AA796E" w:rsidRDefault="00AA796E" w:rsidP="00AA796E">
      <w:pPr>
        <w:pStyle w:val="Bibliography"/>
        <w:rPr>
          <w:lang w:val="en-GB"/>
        </w:rPr>
      </w:pPr>
      <w:r w:rsidRPr="00AA796E">
        <w:rPr>
          <w:lang w:val="en-GB"/>
        </w:rPr>
        <w:t xml:space="preserve">Horodysky, A.Z., Brill, R.W., Bushnell, P.G., Musick, J.A. &amp; Latour, R.J. (2011). Comparative metabolic rates of common western North Atlantic Ocean sciaenid fishes. </w:t>
      </w:r>
      <w:r w:rsidRPr="00AA796E">
        <w:rPr>
          <w:i/>
          <w:iCs/>
          <w:lang w:val="en-GB"/>
        </w:rPr>
        <w:t>Journal of Fish Biology</w:t>
      </w:r>
      <w:r w:rsidRPr="00AA796E">
        <w:rPr>
          <w:lang w:val="en-GB"/>
        </w:rPr>
        <w:t>, 79, 235–255.</w:t>
      </w:r>
    </w:p>
    <w:p w14:paraId="062FBC3E" w14:textId="77777777" w:rsidR="00AA796E" w:rsidRPr="008B0784" w:rsidRDefault="00AA796E" w:rsidP="00AA796E">
      <w:pPr>
        <w:pStyle w:val="Bibliography"/>
        <w:rPr>
          <w:lang w:val="sv-SE"/>
        </w:rPr>
      </w:pPr>
      <w:r w:rsidRPr="00AA796E">
        <w:rPr>
          <w:lang w:val="en-GB"/>
        </w:rPr>
        <w:t xml:space="preserve">Imsland, A.K., Foss, A., Sparboe, L.O. &amp; Sigurdsson, S. (2006). The effect of temperature and fish size on growth and feed efficiency ratio of juvenile spotted wolffish Anarhichas minor. </w:t>
      </w:r>
      <w:r w:rsidRPr="008B0784">
        <w:rPr>
          <w:i/>
          <w:iCs/>
          <w:lang w:val="sv-SE"/>
        </w:rPr>
        <w:t>J Fish Biology</w:t>
      </w:r>
      <w:r w:rsidRPr="008B0784">
        <w:rPr>
          <w:lang w:val="sv-SE"/>
        </w:rPr>
        <w:t>, 68, 1107–1122.</w:t>
      </w:r>
    </w:p>
    <w:p w14:paraId="70553DA3" w14:textId="77777777" w:rsidR="00AA796E" w:rsidRPr="00AA796E" w:rsidRDefault="00AA796E" w:rsidP="00AA796E">
      <w:pPr>
        <w:pStyle w:val="Bibliography"/>
        <w:rPr>
          <w:lang w:val="en-GB"/>
        </w:rPr>
      </w:pPr>
      <w:r w:rsidRPr="008B0784">
        <w:rPr>
          <w:lang w:val="sv-SE"/>
        </w:rPr>
        <w:t xml:space="preserve">Iwata, N., Kikuchi, K., Honda, H., Kiyono, M. &amp; Kurokura, H. (1994). </w:t>
      </w:r>
      <w:r w:rsidRPr="00AA796E">
        <w:rPr>
          <w:lang w:val="en-GB"/>
        </w:rPr>
        <w:t xml:space="preserve">Effects of Temperature on the Growth of Japanese Flounder. </w:t>
      </w:r>
      <w:r w:rsidRPr="00AA796E">
        <w:rPr>
          <w:i/>
          <w:iCs/>
          <w:lang w:val="en-GB"/>
        </w:rPr>
        <w:t>Fisheries science</w:t>
      </w:r>
      <w:r w:rsidRPr="00AA796E">
        <w:rPr>
          <w:lang w:val="en-GB"/>
        </w:rPr>
        <w:t>, 60, 527–531.</w:t>
      </w:r>
    </w:p>
    <w:p w14:paraId="112A8002" w14:textId="77777777" w:rsidR="00AA796E" w:rsidRPr="00AA796E" w:rsidRDefault="00AA796E" w:rsidP="00AA796E">
      <w:pPr>
        <w:pStyle w:val="Bibliography"/>
        <w:rPr>
          <w:lang w:val="en-GB"/>
        </w:rPr>
      </w:pPr>
      <w:r w:rsidRPr="00AA796E">
        <w:rPr>
          <w:lang w:val="en-GB"/>
        </w:rPr>
        <w:t xml:space="preserve">Laurel, B.J., Copeman, L.A., Spencer, M. &amp; Iseri, P. (2017). Temperature-dependent growth as a function of size and age in juvenile Arctic cod (Boreogadus saida). </w:t>
      </w:r>
      <w:r w:rsidRPr="00AA796E">
        <w:rPr>
          <w:i/>
          <w:iCs/>
          <w:lang w:val="en-GB"/>
        </w:rPr>
        <w:t>ICES Journal of Marine Science</w:t>
      </w:r>
      <w:r w:rsidRPr="00AA796E">
        <w:rPr>
          <w:lang w:val="en-GB"/>
        </w:rPr>
        <w:t>, 74, 1614–1621.</w:t>
      </w:r>
    </w:p>
    <w:p w14:paraId="267D835A" w14:textId="77777777" w:rsidR="00AA796E" w:rsidRPr="008B0784" w:rsidRDefault="00AA796E" w:rsidP="00AA796E">
      <w:pPr>
        <w:pStyle w:val="Bibliography"/>
        <w:rPr>
          <w:lang w:val="sv-SE"/>
        </w:rPr>
      </w:pPr>
      <w:r w:rsidRPr="00AA796E">
        <w:rPr>
          <w:lang w:val="en-GB"/>
        </w:rPr>
        <w:t xml:space="preserve">Lessmark, O. (1983). Competition between perch (Perca fluviatilis) and roach (Rutilus rutilus) in south Swedish lakes. </w:t>
      </w:r>
      <w:r w:rsidRPr="008B0784">
        <w:rPr>
          <w:i/>
          <w:iCs/>
          <w:lang w:val="sv-SE"/>
        </w:rPr>
        <w:t>Limnologiska Institutionen, Lunds Universitet (Sweden)</w:t>
      </w:r>
      <w:r w:rsidRPr="008B0784">
        <w:rPr>
          <w:lang w:val="sv-SE"/>
        </w:rPr>
        <w:t>.</w:t>
      </w:r>
    </w:p>
    <w:p w14:paraId="3824D722" w14:textId="77777777" w:rsidR="00AA796E" w:rsidRPr="00AA796E" w:rsidRDefault="00AA796E" w:rsidP="00AA796E">
      <w:pPr>
        <w:pStyle w:val="Bibliography"/>
        <w:rPr>
          <w:lang w:val="en-GB"/>
        </w:rPr>
      </w:pPr>
      <w:r w:rsidRPr="008B0784">
        <w:rPr>
          <w:lang w:val="sv-SE"/>
        </w:rPr>
        <w:t xml:space="preserve">Lin, X., Xie, S., Su, Y. &amp; Cui, Y. (2008). </w:t>
      </w:r>
      <w:r w:rsidRPr="00AA796E">
        <w:rPr>
          <w:lang w:val="en-GB"/>
        </w:rPr>
        <w:t xml:space="preserve">Optimum temperature for the growth performance of juvenile orange-spotted grouper (Epinephelus coioides H.). </w:t>
      </w:r>
      <w:r w:rsidRPr="00AA796E">
        <w:rPr>
          <w:i/>
          <w:iCs/>
          <w:lang w:val="en-GB"/>
        </w:rPr>
        <w:t>Chin. J. Ocean. Limnol.</w:t>
      </w:r>
      <w:r w:rsidRPr="00AA796E">
        <w:rPr>
          <w:lang w:val="en-GB"/>
        </w:rPr>
        <w:t>, 26, 69–75.</w:t>
      </w:r>
    </w:p>
    <w:p w14:paraId="785DF91B" w14:textId="77777777" w:rsidR="00AA796E" w:rsidRPr="00AA796E" w:rsidRDefault="00AA796E" w:rsidP="00AA796E">
      <w:pPr>
        <w:pStyle w:val="Bibliography"/>
        <w:rPr>
          <w:lang w:val="en-GB"/>
        </w:rPr>
      </w:pPr>
      <w:r w:rsidRPr="00AA796E">
        <w:rPr>
          <w:lang w:val="en-GB"/>
        </w:rPr>
        <w:t xml:space="preserve">Liu, J., Cui, Y. &amp; Liu, J. (1998). Food consumption and growth of two piscivorous fishes, the mandarin fish and the Chinese snakehead. </w:t>
      </w:r>
      <w:r w:rsidRPr="00AA796E">
        <w:rPr>
          <w:i/>
          <w:iCs/>
          <w:lang w:val="en-GB"/>
        </w:rPr>
        <w:t>Journal of Fish Biology</w:t>
      </w:r>
      <w:r w:rsidRPr="00AA796E">
        <w:rPr>
          <w:lang w:val="en-GB"/>
        </w:rPr>
        <w:t>, 53, 1071–1083.</w:t>
      </w:r>
    </w:p>
    <w:p w14:paraId="482A8522" w14:textId="77777777" w:rsidR="00AA796E" w:rsidRPr="00AA796E" w:rsidRDefault="00AA796E" w:rsidP="00AA796E">
      <w:pPr>
        <w:pStyle w:val="Bibliography"/>
        <w:rPr>
          <w:lang w:val="en-GB"/>
        </w:rPr>
      </w:pPr>
      <w:r w:rsidRPr="00AA796E">
        <w:rPr>
          <w:lang w:val="en-GB"/>
        </w:rPr>
        <w:t xml:space="preserve">Liu, J., Cui, Y. &amp; Liu, J. (2000). Resting metabolism and heat increment of feeding in mandarin fish (Siniperca chuatsi) and Chinese snakehead (Channa argus). </w:t>
      </w:r>
      <w:r w:rsidRPr="00AA796E">
        <w:rPr>
          <w:i/>
          <w:iCs/>
          <w:lang w:val="en-GB"/>
        </w:rPr>
        <w:t>Comparative Biochemistry and Physiology Part A: Molecular &amp; Integrative Physiology</w:t>
      </w:r>
      <w:r w:rsidRPr="00AA796E">
        <w:rPr>
          <w:lang w:val="en-GB"/>
        </w:rPr>
        <w:t>, 127, 131–138.</w:t>
      </w:r>
    </w:p>
    <w:p w14:paraId="22423ACD" w14:textId="77777777" w:rsidR="00AA796E" w:rsidRPr="00AA796E" w:rsidRDefault="00AA796E" w:rsidP="00AA796E">
      <w:pPr>
        <w:pStyle w:val="Bibliography"/>
        <w:rPr>
          <w:lang w:val="en-GB"/>
        </w:rPr>
      </w:pPr>
      <w:r w:rsidRPr="00AA796E">
        <w:rPr>
          <w:lang w:val="en-GB"/>
        </w:rPr>
        <w:t xml:space="preserve">Luo, Y.P. &amp; Wang, Q.Q. (2012). Effects of body mass and temperature on routine metabolic rate of juvenile largemouth bronze gudgeon Coreius guichenoti. </w:t>
      </w:r>
      <w:r w:rsidRPr="00AA796E">
        <w:rPr>
          <w:i/>
          <w:iCs/>
          <w:lang w:val="en-GB"/>
        </w:rPr>
        <w:t>Journal of Fish Biology</w:t>
      </w:r>
      <w:r w:rsidRPr="00AA796E">
        <w:rPr>
          <w:lang w:val="en-GB"/>
        </w:rPr>
        <w:t>, 80, 842–851.</w:t>
      </w:r>
    </w:p>
    <w:p w14:paraId="61D68EF5" w14:textId="77777777" w:rsidR="00AA796E" w:rsidRPr="00AA796E" w:rsidRDefault="00AA796E" w:rsidP="00AA796E">
      <w:pPr>
        <w:pStyle w:val="Bibliography"/>
        <w:rPr>
          <w:lang w:val="en-GB"/>
        </w:rPr>
      </w:pPr>
      <w:r w:rsidRPr="00AA796E">
        <w:rPr>
          <w:lang w:val="en-GB"/>
        </w:rPr>
        <w:t xml:space="preserve">Marmulla, G. &amp; Rosch, R. (1990). Maximum daily ration of juvenile fish fed on living natural zooplankton. </w:t>
      </w:r>
      <w:r w:rsidRPr="00AA796E">
        <w:rPr>
          <w:i/>
          <w:iCs/>
          <w:lang w:val="en-GB"/>
        </w:rPr>
        <w:t>J Fish Biology</w:t>
      </w:r>
      <w:r w:rsidRPr="00AA796E">
        <w:rPr>
          <w:lang w:val="en-GB"/>
        </w:rPr>
        <w:t>, 36, 789–801.</w:t>
      </w:r>
    </w:p>
    <w:p w14:paraId="7F372797" w14:textId="77777777" w:rsidR="00AA796E" w:rsidRPr="00AA796E" w:rsidRDefault="00AA796E" w:rsidP="00AA796E">
      <w:pPr>
        <w:pStyle w:val="Bibliography"/>
        <w:rPr>
          <w:lang w:val="en-GB"/>
        </w:rPr>
      </w:pPr>
      <w:r w:rsidRPr="00AA796E">
        <w:rPr>
          <w:lang w:val="en-GB"/>
        </w:rPr>
        <w:t xml:space="preserve">Mesa, M.G., Weiland, L.K., Christiansen, H.E., Sauter, S.T. &amp; Beauchamp, D.A. (2013). Development and Evaluation of a Bioenergetics Model for Bull Trout. </w:t>
      </w:r>
      <w:r w:rsidRPr="00AA796E">
        <w:rPr>
          <w:i/>
          <w:iCs/>
          <w:lang w:val="en-GB"/>
        </w:rPr>
        <w:t>Transactions of the American Fisheries Society</w:t>
      </w:r>
      <w:r w:rsidRPr="00AA796E">
        <w:rPr>
          <w:lang w:val="en-GB"/>
        </w:rPr>
        <w:t>, 142, 41–49.</w:t>
      </w:r>
    </w:p>
    <w:p w14:paraId="01F6BCDA" w14:textId="77777777" w:rsidR="00AA796E" w:rsidRPr="00AA796E" w:rsidRDefault="00AA796E" w:rsidP="00AA796E">
      <w:pPr>
        <w:pStyle w:val="Bibliography"/>
        <w:rPr>
          <w:lang w:val="en-GB"/>
        </w:rPr>
      </w:pPr>
      <w:r w:rsidRPr="00AA796E">
        <w:rPr>
          <w:lang w:val="en-GB"/>
        </w:rPr>
        <w:lastRenderedPageBreak/>
        <w:t xml:space="preserve">Meskendahl, L., Herrmann, J.-P. &amp; Temming, A. (2010). Effects of temperature and body mass on metabolic rates of sprat, Sprattus sprattus L. </w:t>
      </w:r>
      <w:r w:rsidRPr="00AA796E">
        <w:rPr>
          <w:i/>
          <w:iCs/>
          <w:lang w:val="en-GB"/>
        </w:rPr>
        <w:t>Mar Biol</w:t>
      </w:r>
      <w:r w:rsidRPr="00AA796E">
        <w:rPr>
          <w:lang w:val="en-GB"/>
        </w:rPr>
        <w:t>, 157, 1917–1927.</w:t>
      </w:r>
    </w:p>
    <w:p w14:paraId="71B7A75F" w14:textId="77777777" w:rsidR="00AA796E" w:rsidRPr="00AA796E" w:rsidRDefault="00AA796E" w:rsidP="00AA796E">
      <w:pPr>
        <w:pStyle w:val="Bibliography"/>
        <w:rPr>
          <w:lang w:val="en-GB"/>
        </w:rPr>
      </w:pPr>
      <w:r w:rsidRPr="00AA796E">
        <w:rPr>
          <w:lang w:val="en-GB"/>
        </w:rPr>
        <w:t xml:space="preserve">Messmer, V., Pratchett, M.S., Hoey, A.S., Tobin, A.J., Coker, D.J., Cooke, S.J., </w:t>
      </w:r>
      <w:r w:rsidRPr="00AA796E">
        <w:rPr>
          <w:i/>
          <w:iCs/>
          <w:lang w:val="en-GB"/>
        </w:rPr>
        <w:t>et al.</w:t>
      </w:r>
      <w:r w:rsidRPr="00AA796E">
        <w:rPr>
          <w:lang w:val="en-GB"/>
        </w:rPr>
        <w:t xml:space="preserve"> (2017). Global warming may disproportionately affect larger adults in a predatory coral reef fish. </w:t>
      </w:r>
      <w:r w:rsidRPr="00AA796E">
        <w:rPr>
          <w:i/>
          <w:iCs/>
          <w:lang w:val="en-GB"/>
        </w:rPr>
        <w:t>Global Change Biology</w:t>
      </w:r>
      <w:r w:rsidRPr="00AA796E">
        <w:rPr>
          <w:lang w:val="en-GB"/>
        </w:rPr>
        <w:t>, 23, 2230–2240.</w:t>
      </w:r>
    </w:p>
    <w:p w14:paraId="2D9CDFDA" w14:textId="77777777" w:rsidR="00AA796E" w:rsidRPr="00AA796E" w:rsidRDefault="00AA796E" w:rsidP="00AA796E">
      <w:pPr>
        <w:pStyle w:val="Bibliography"/>
        <w:rPr>
          <w:lang w:val="en-GB"/>
        </w:rPr>
      </w:pPr>
      <w:r w:rsidRPr="00AA796E">
        <w:rPr>
          <w:lang w:val="en-GB"/>
        </w:rPr>
        <w:t xml:space="preserve">Milano, D., Vigliano, P. &amp; Beauchamp, D. (2016). Effect of body size and temperature on respiration of </w:t>
      </w:r>
      <w:r w:rsidRPr="00AA796E">
        <w:rPr>
          <w:i/>
          <w:iCs/>
          <w:lang w:val="en-GB"/>
        </w:rPr>
        <w:t>Galaxias maculatus</w:t>
      </w:r>
      <w:r w:rsidRPr="00AA796E">
        <w:rPr>
          <w:lang w:val="en-GB"/>
        </w:rPr>
        <w:t xml:space="preserve"> (Pisces: Galaxiidae). </w:t>
      </w:r>
      <w:r w:rsidRPr="00AA796E">
        <w:rPr>
          <w:i/>
          <w:iCs/>
          <w:lang w:val="en-GB"/>
        </w:rPr>
        <w:t>New Zealand Journal of Marine and Freshwater Research</w:t>
      </w:r>
      <w:r w:rsidRPr="00AA796E">
        <w:rPr>
          <w:lang w:val="en-GB"/>
        </w:rPr>
        <w:t>, 51, 295–303.</w:t>
      </w:r>
    </w:p>
    <w:p w14:paraId="76446DCE" w14:textId="77777777" w:rsidR="00AA796E" w:rsidRPr="00AA796E" w:rsidRDefault="00AA796E" w:rsidP="00AA796E">
      <w:pPr>
        <w:pStyle w:val="Bibliography"/>
        <w:rPr>
          <w:lang w:val="en-GB"/>
        </w:rPr>
      </w:pPr>
      <w:r w:rsidRPr="00AA796E">
        <w:rPr>
          <w:lang w:val="en-GB"/>
        </w:rPr>
        <w:t xml:space="preserve">Nytrø, A.V., Vikingstad, E., Foss, A., Hangstad, T.A., Reynolds, P., Eliassen, G., </w:t>
      </w:r>
      <w:r w:rsidRPr="00AA796E">
        <w:rPr>
          <w:i/>
          <w:iCs/>
          <w:lang w:val="en-GB"/>
        </w:rPr>
        <w:t>et al.</w:t>
      </w:r>
      <w:r w:rsidRPr="00AA796E">
        <w:rPr>
          <w:lang w:val="en-GB"/>
        </w:rPr>
        <w:t xml:space="preserve"> (2014). The effect of temperature and fish size on growth of juvenile lumpfish (Cyclopterus lumpus L.). </w:t>
      </w:r>
      <w:r w:rsidRPr="00AA796E">
        <w:rPr>
          <w:i/>
          <w:iCs/>
          <w:lang w:val="en-GB"/>
        </w:rPr>
        <w:t>Aquaculture</w:t>
      </w:r>
      <w:r w:rsidRPr="00AA796E">
        <w:rPr>
          <w:lang w:val="en-GB"/>
        </w:rPr>
        <w:t>, 434, 296–302.</w:t>
      </w:r>
    </w:p>
    <w:p w14:paraId="3A358035" w14:textId="77777777" w:rsidR="00AA796E" w:rsidRPr="00AA796E" w:rsidRDefault="00AA796E" w:rsidP="00AA796E">
      <w:pPr>
        <w:pStyle w:val="Bibliography"/>
        <w:rPr>
          <w:lang w:val="en-GB"/>
        </w:rPr>
      </w:pPr>
      <w:r w:rsidRPr="00AA796E">
        <w:rPr>
          <w:lang w:val="en-GB"/>
        </w:rPr>
        <w:t xml:space="preserve">Ohlberger, J., Mehner, Thomas., Staaks, Georg. &amp; Hölker, Franz. (2012). Intraspecific temperature dependence of the scaling of metabolic rate with body mass in fishes and its ecological implications. </w:t>
      </w:r>
      <w:r w:rsidRPr="00AA796E">
        <w:rPr>
          <w:i/>
          <w:iCs/>
          <w:lang w:val="en-GB"/>
        </w:rPr>
        <w:t>Oikos</w:t>
      </w:r>
      <w:r w:rsidRPr="00AA796E">
        <w:rPr>
          <w:lang w:val="en-GB"/>
        </w:rPr>
        <w:t>, 121, 245–251.</w:t>
      </w:r>
    </w:p>
    <w:p w14:paraId="31843B36" w14:textId="77777777" w:rsidR="00AA796E" w:rsidRPr="00AA796E" w:rsidRDefault="00AA796E" w:rsidP="00AA796E">
      <w:pPr>
        <w:pStyle w:val="Bibliography"/>
        <w:rPr>
          <w:lang w:val="en-GB"/>
        </w:rPr>
      </w:pPr>
      <w:r w:rsidRPr="00AA796E">
        <w:rPr>
          <w:lang w:val="en-GB"/>
        </w:rPr>
        <w:t xml:space="preserve">Patterson, J.T., Mims, S.D. &amp; Wright, R.A. (2013). Effects of body mass and water temperature on routine metabolism of American paddlefish </w:t>
      </w:r>
      <w:r w:rsidRPr="00AA796E">
        <w:rPr>
          <w:i/>
          <w:iCs/>
          <w:lang w:val="en-GB"/>
        </w:rPr>
        <w:t>Polyodon spathula</w:t>
      </w:r>
      <w:r w:rsidRPr="00AA796E">
        <w:rPr>
          <w:lang w:val="en-GB"/>
        </w:rPr>
        <w:t xml:space="preserve">: routine metabolism of </w:t>
      </w:r>
      <w:r w:rsidRPr="00AA796E">
        <w:rPr>
          <w:i/>
          <w:iCs/>
          <w:lang w:val="en-GB"/>
        </w:rPr>
        <w:t>polyodon</w:t>
      </w:r>
      <w:r w:rsidRPr="00AA796E">
        <w:rPr>
          <w:lang w:val="en-GB"/>
        </w:rPr>
        <w:t xml:space="preserve"> </w:t>
      </w:r>
      <w:r w:rsidRPr="00AA796E">
        <w:rPr>
          <w:i/>
          <w:iCs/>
          <w:lang w:val="en-GB"/>
        </w:rPr>
        <w:t>spathula</w:t>
      </w:r>
      <w:r w:rsidRPr="00AA796E">
        <w:rPr>
          <w:lang w:val="en-GB"/>
        </w:rPr>
        <w:t xml:space="preserve">. </w:t>
      </w:r>
      <w:r w:rsidRPr="00AA796E">
        <w:rPr>
          <w:i/>
          <w:iCs/>
          <w:lang w:val="en-GB"/>
        </w:rPr>
        <w:t>J Fish Biol</w:t>
      </w:r>
      <w:r w:rsidRPr="00AA796E">
        <w:rPr>
          <w:lang w:val="en-GB"/>
        </w:rPr>
        <w:t>, 82, 1269–1280.</w:t>
      </w:r>
    </w:p>
    <w:p w14:paraId="38E044CF" w14:textId="77777777" w:rsidR="00AA796E" w:rsidRPr="00AA796E" w:rsidRDefault="00AA796E" w:rsidP="00AA796E">
      <w:pPr>
        <w:pStyle w:val="Bibliography"/>
        <w:rPr>
          <w:lang w:val="en-GB"/>
        </w:rPr>
      </w:pPr>
      <w:r w:rsidRPr="00AA796E">
        <w:rPr>
          <w:lang w:val="en-GB"/>
        </w:rPr>
        <w:t xml:space="preserve">Peck, M.A., Buckley, L.J. &amp; Bengtson, D.A. (2005). Effects of temperature, body size and feeding on rates of metabolism in young-of-the-year haddock. </w:t>
      </w:r>
      <w:r w:rsidRPr="00AA796E">
        <w:rPr>
          <w:i/>
          <w:iCs/>
          <w:lang w:val="en-GB"/>
        </w:rPr>
        <w:t>Journal of Fish Biology</w:t>
      </w:r>
      <w:r w:rsidRPr="00AA796E">
        <w:rPr>
          <w:lang w:val="en-GB"/>
        </w:rPr>
        <w:t>, 66, 911–923.</w:t>
      </w:r>
    </w:p>
    <w:p w14:paraId="0EBC89E6" w14:textId="77777777" w:rsidR="00AA796E" w:rsidRPr="00AA796E" w:rsidRDefault="00AA796E" w:rsidP="00AA796E">
      <w:pPr>
        <w:pStyle w:val="Bibliography"/>
        <w:rPr>
          <w:lang w:val="en-GB"/>
        </w:rPr>
      </w:pPr>
      <w:r w:rsidRPr="00AA796E">
        <w:rPr>
          <w:lang w:val="en-GB"/>
        </w:rPr>
        <w:t xml:space="preserve">Pirozzi, I. &amp; Booth, M.A. (2009). The effect of temperature and body weight on the routine metabolic rate and postprandial metabolic response in mulloway, Argyrosomus japonicus. </w:t>
      </w:r>
      <w:r w:rsidRPr="00AA796E">
        <w:rPr>
          <w:i/>
          <w:iCs/>
          <w:lang w:val="en-GB"/>
        </w:rPr>
        <w:t>Comparative Biochemistry and Physiology Part A: Molecular &amp; Integrative Physiology</w:t>
      </w:r>
      <w:r w:rsidRPr="00AA796E">
        <w:rPr>
          <w:lang w:val="en-GB"/>
        </w:rPr>
        <w:t>, 154, 110–118.</w:t>
      </w:r>
    </w:p>
    <w:p w14:paraId="72030814" w14:textId="77777777" w:rsidR="00AA796E" w:rsidRPr="00AA796E" w:rsidRDefault="00AA796E" w:rsidP="00AA796E">
      <w:pPr>
        <w:pStyle w:val="Bibliography"/>
        <w:rPr>
          <w:lang w:val="en-GB"/>
        </w:rPr>
      </w:pPr>
      <w:r w:rsidRPr="00AA796E">
        <w:rPr>
          <w:lang w:val="en-GB"/>
        </w:rPr>
        <w:t xml:space="preserve">Rangel, R.E. &amp; Johnson, D.W. (2018). Metabolic responses to temperature in a sedentary reef fish, the bluebanded goby (Lythrypnus dalli , Gilbert). </w:t>
      </w:r>
      <w:r w:rsidRPr="00AA796E">
        <w:rPr>
          <w:i/>
          <w:iCs/>
          <w:lang w:val="en-GB"/>
        </w:rPr>
        <w:t>Journal of Experimental Marine Biology and Ecology</w:t>
      </w:r>
      <w:r w:rsidRPr="00AA796E">
        <w:rPr>
          <w:lang w:val="en-GB"/>
        </w:rPr>
        <w:t>, 501, 83–89.</w:t>
      </w:r>
    </w:p>
    <w:p w14:paraId="7959EB10" w14:textId="77777777" w:rsidR="00AA796E" w:rsidRPr="00AA796E" w:rsidRDefault="00AA796E" w:rsidP="00AA796E">
      <w:pPr>
        <w:pStyle w:val="Bibliography"/>
        <w:rPr>
          <w:lang w:val="en-GB"/>
        </w:rPr>
      </w:pPr>
      <w:r w:rsidRPr="00AA796E">
        <w:rPr>
          <w:lang w:val="en-GB"/>
        </w:rPr>
        <w:t xml:space="preserve">Siikavuopio, S.I., Foss, A., Saether, B.-S., Gunnarsson, S. &amp; Imsland, A.K. (2013). Comparison of the growth performance of offspring from cultured versus wild populations of arctic charr, </w:t>
      </w:r>
      <w:r w:rsidRPr="00AA796E">
        <w:rPr>
          <w:i/>
          <w:iCs/>
          <w:lang w:val="en-GB"/>
        </w:rPr>
        <w:t>Salvelinus alpinus</w:t>
      </w:r>
      <w:r w:rsidRPr="00AA796E">
        <w:rPr>
          <w:lang w:val="en-GB"/>
        </w:rPr>
        <w:t xml:space="preserve"> (L.), kept at three different temperatures. </w:t>
      </w:r>
      <w:r w:rsidRPr="00AA796E">
        <w:rPr>
          <w:i/>
          <w:iCs/>
          <w:lang w:val="en-GB"/>
        </w:rPr>
        <w:t>Aquac Res</w:t>
      </w:r>
      <w:r w:rsidRPr="00AA796E">
        <w:rPr>
          <w:lang w:val="en-GB"/>
        </w:rPr>
        <w:t>, 44, 995–1001.</w:t>
      </w:r>
    </w:p>
    <w:p w14:paraId="099BB223" w14:textId="77777777" w:rsidR="00AA796E" w:rsidRPr="00AA796E" w:rsidRDefault="00AA796E" w:rsidP="00AA796E">
      <w:pPr>
        <w:pStyle w:val="Bibliography"/>
        <w:rPr>
          <w:lang w:val="en-GB"/>
        </w:rPr>
      </w:pPr>
      <w:r w:rsidRPr="00AA796E">
        <w:rPr>
          <w:lang w:val="en-GB"/>
        </w:rPr>
        <w:t xml:space="preserve">Slesinger, E., Andres, A., Young, R., Seibel, B., Saba, V., Phelan, B., </w:t>
      </w:r>
      <w:r w:rsidRPr="00AA796E">
        <w:rPr>
          <w:i/>
          <w:iCs/>
          <w:lang w:val="en-GB"/>
        </w:rPr>
        <w:t>et al.</w:t>
      </w:r>
      <w:r w:rsidRPr="00AA796E">
        <w:rPr>
          <w:lang w:val="en-GB"/>
        </w:rPr>
        <w:t xml:space="preserve"> (2019). The effect of ocean warming on black sea bass (Centropristis striata) aerobic scope and hypoxia tolerance. </w:t>
      </w:r>
      <w:r w:rsidRPr="00AA796E">
        <w:rPr>
          <w:i/>
          <w:iCs/>
          <w:lang w:val="en-GB"/>
        </w:rPr>
        <w:t>PLoS ONE</w:t>
      </w:r>
      <w:r w:rsidRPr="00AA796E">
        <w:rPr>
          <w:lang w:val="en-GB"/>
        </w:rPr>
        <w:t>, 14, e0218390.</w:t>
      </w:r>
    </w:p>
    <w:p w14:paraId="350D9CCA" w14:textId="77777777" w:rsidR="00AA796E" w:rsidRPr="00AA796E" w:rsidRDefault="00AA796E" w:rsidP="00AA796E">
      <w:pPr>
        <w:pStyle w:val="Bibliography"/>
        <w:rPr>
          <w:lang w:val="en-GB"/>
        </w:rPr>
      </w:pPr>
      <w:r w:rsidRPr="00AA796E">
        <w:rPr>
          <w:lang w:val="en-GB"/>
        </w:rPr>
        <w:t xml:space="preserve">Sun, L. &amp; Chen, H. (2014). Effects of water temperature and fish size on growth and bioenergetics of cobia (Rachycentron canadum). </w:t>
      </w:r>
      <w:r w:rsidRPr="00AA796E">
        <w:rPr>
          <w:i/>
          <w:iCs/>
          <w:lang w:val="en-GB"/>
        </w:rPr>
        <w:t>Aquaculture</w:t>
      </w:r>
      <w:r w:rsidRPr="00AA796E">
        <w:rPr>
          <w:lang w:val="en-GB"/>
        </w:rPr>
        <w:t>, 426–427, 172–180.</w:t>
      </w:r>
    </w:p>
    <w:p w14:paraId="6644D470" w14:textId="77777777" w:rsidR="00AA796E" w:rsidRPr="00AA796E" w:rsidRDefault="00AA796E" w:rsidP="00AA796E">
      <w:pPr>
        <w:pStyle w:val="Bibliography"/>
        <w:rPr>
          <w:lang w:val="en-GB"/>
        </w:rPr>
      </w:pPr>
      <w:r w:rsidRPr="00AA796E">
        <w:rPr>
          <w:lang w:val="en-GB"/>
        </w:rPr>
        <w:t xml:space="preserve">Tirsgaard, B., Behrens, J.W. &amp; Steffensen, J.F. (2015). The effect of temperature and body size on metabolic scope of activity in juvenile Atlantic cod Gadus morhua L. </w:t>
      </w:r>
      <w:r w:rsidRPr="00AA796E">
        <w:rPr>
          <w:i/>
          <w:iCs/>
          <w:lang w:val="en-GB"/>
        </w:rPr>
        <w:t>Comparative Biochemistry and Physiology Part A: Molecular &amp; Integrative Physiology</w:t>
      </w:r>
      <w:r w:rsidRPr="00AA796E">
        <w:rPr>
          <w:lang w:val="en-GB"/>
        </w:rPr>
        <w:t>, 179, 89–94.</w:t>
      </w:r>
    </w:p>
    <w:p w14:paraId="7996AB78" w14:textId="77777777" w:rsidR="00AA796E" w:rsidRPr="008B0784" w:rsidRDefault="00AA796E" w:rsidP="00AA796E">
      <w:pPr>
        <w:pStyle w:val="Bibliography"/>
        <w:rPr>
          <w:lang w:val="sv-SE"/>
        </w:rPr>
      </w:pPr>
      <w:r w:rsidRPr="008B0784">
        <w:rPr>
          <w:lang w:val="sv-SE"/>
        </w:rPr>
        <w:t xml:space="preserve">Tomala, D., Chavarria, J. &amp; Angeles, B. (2014). Evaluacion de la tasa de consumo de oxigeno de Colossoma macropomum en relacion al peso corporal y temperatura del agua. </w:t>
      </w:r>
      <w:r w:rsidRPr="008B0784">
        <w:rPr>
          <w:i/>
          <w:iCs/>
          <w:lang w:val="sv-SE"/>
        </w:rPr>
        <w:t>lajar</w:t>
      </w:r>
      <w:r w:rsidRPr="008B0784">
        <w:rPr>
          <w:lang w:val="sv-SE"/>
        </w:rPr>
        <w:t>, 42, 971–979.</w:t>
      </w:r>
    </w:p>
    <w:p w14:paraId="243D122E" w14:textId="77777777" w:rsidR="00AA796E" w:rsidRPr="00AA796E" w:rsidRDefault="00AA796E" w:rsidP="00AA796E">
      <w:pPr>
        <w:pStyle w:val="Bibliography"/>
        <w:rPr>
          <w:lang w:val="en-GB"/>
        </w:rPr>
      </w:pPr>
      <w:r w:rsidRPr="008B0784">
        <w:rPr>
          <w:lang w:val="sv-SE"/>
        </w:rPr>
        <w:t xml:space="preserve">Tomiyama, T., Kusakabe, K., Otsuki, N., Yoshida, Y., Takahashi, S., Hata, M., </w:t>
      </w:r>
      <w:r w:rsidRPr="008B0784">
        <w:rPr>
          <w:i/>
          <w:iCs/>
          <w:lang w:val="sv-SE"/>
        </w:rPr>
        <w:t>et al.</w:t>
      </w:r>
      <w:r w:rsidRPr="008B0784">
        <w:rPr>
          <w:lang w:val="sv-SE"/>
        </w:rPr>
        <w:t xml:space="preserve"> </w:t>
      </w:r>
      <w:r w:rsidRPr="00AA796E">
        <w:rPr>
          <w:lang w:val="en-GB"/>
        </w:rPr>
        <w:t xml:space="preserve">(2018). Ontogenetic changes in the optimal temperature for growth of juvenile marbled flounder Pseudopleuronectes yokohamae. </w:t>
      </w:r>
      <w:r w:rsidRPr="00AA796E">
        <w:rPr>
          <w:i/>
          <w:iCs/>
          <w:lang w:val="en-GB"/>
        </w:rPr>
        <w:t>Journal of Sea Research</w:t>
      </w:r>
      <w:r w:rsidRPr="00AA796E">
        <w:rPr>
          <w:lang w:val="en-GB"/>
        </w:rPr>
        <w:t>, 141, 14–20.</w:t>
      </w:r>
    </w:p>
    <w:p w14:paraId="55EF44A7" w14:textId="77777777" w:rsidR="00AA796E" w:rsidRPr="00AA796E" w:rsidRDefault="00AA796E" w:rsidP="00AA796E">
      <w:pPr>
        <w:pStyle w:val="Bibliography"/>
        <w:rPr>
          <w:lang w:val="en-GB"/>
        </w:rPr>
      </w:pPr>
      <w:r w:rsidRPr="00AA796E">
        <w:rPr>
          <w:lang w:val="en-GB"/>
        </w:rPr>
        <w:t xml:space="preserve">Wang, H.P., Hayward, R.S., Whitledge, G.W. &amp; Fischer, S.A. (2003). Prey-size Preference, Maximum Handling Size, and Consumption Rates for Redear Sunfish Lepomis microlophus Feeding on Two Gastropods Common to Aquaculture Ponds. </w:t>
      </w:r>
      <w:r w:rsidRPr="00AA796E">
        <w:rPr>
          <w:i/>
          <w:iCs/>
          <w:lang w:val="en-GB"/>
        </w:rPr>
        <w:t>J World Aquaculture Soc</w:t>
      </w:r>
      <w:r w:rsidRPr="00AA796E">
        <w:rPr>
          <w:lang w:val="en-GB"/>
        </w:rPr>
        <w:t>, 34, 379–386.</w:t>
      </w:r>
    </w:p>
    <w:p w14:paraId="5729A19E" w14:textId="77777777" w:rsidR="00AA796E" w:rsidRPr="00AA796E" w:rsidRDefault="00AA796E" w:rsidP="00AA796E">
      <w:pPr>
        <w:pStyle w:val="Bibliography"/>
        <w:rPr>
          <w:lang w:val="en-GB"/>
        </w:rPr>
      </w:pPr>
      <w:r w:rsidRPr="00AA796E">
        <w:rPr>
          <w:lang w:val="en-GB"/>
        </w:rPr>
        <w:lastRenderedPageBreak/>
        <w:t xml:space="preserve">Wootton, R.J., Allen, J.R.M. &amp; Cole, S.J. (1980). Effect of body weight and temperature on the maximum daily food consumption of Gasterosteus aculeatus L. and Phoxinus phoxinus (L.): selecting an appropriate model. </w:t>
      </w:r>
      <w:r w:rsidRPr="00AA796E">
        <w:rPr>
          <w:i/>
          <w:iCs/>
          <w:lang w:val="en-GB"/>
        </w:rPr>
        <w:t>J Fish Biology</w:t>
      </w:r>
      <w:r w:rsidRPr="00AA796E">
        <w:rPr>
          <w:lang w:val="en-GB"/>
        </w:rPr>
        <w:t>, 17, 695–705.</w:t>
      </w:r>
    </w:p>
    <w:p w14:paraId="732A1A43" w14:textId="77777777" w:rsidR="00AA796E" w:rsidRPr="00AA796E" w:rsidRDefault="00AA796E" w:rsidP="00AA796E">
      <w:pPr>
        <w:pStyle w:val="Bibliography"/>
        <w:rPr>
          <w:lang w:val="en-GB"/>
        </w:rPr>
      </w:pPr>
      <w:r w:rsidRPr="00AA796E">
        <w:rPr>
          <w:lang w:val="en-GB"/>
        </w:rPr>
        <w:t xml:space="preserve">Xie, Xiaojun. &amp; Sun, Ruyung. (1990). The Bioenergetics of the Southern Catfish (Silurus meridionalis Chen). I. Resting Metabolic Rate as a Function of Body Weight and Temperature. </w:t>
      </w:r>
      <w:r w:rsidRPr="00AA796E">
        <w:rPr>
          <w:i/>
          <w:iCs/>
          <w:lang w:val="en-GB"/>
        </w:rPr>
        <w:t>Physiological Zoology</w:t>
      </w:r>
      <w:r w:rsidRPr="00AA796E">
        <w:rPr>
          <w:lang w:val="en-GB"/>
        </w:rPr>
        <w:t>, 63, 1181–1195.</w:t>
      </w:r>
    </w:p>
    <w:p w14:paraId="313E83D0" w14:textId="77777777" w:rsidR="00AA796E" w:rsidRPr="00AA796E" w:rsidRDefault="00AA796E" w:rsidP="00AA796E">
      <w:pPr>
        <w:pStyle w:val="Bibliography"/>
        <w:rPr>
          <w:lang w:val="en-GB"/>
        </w:rPr>
      </w:pPr>
      <w:r w:rsidRPr="00AA796E">
        <w:rPr>
          <w:lang w:val="en-GB"/>
        </w:rPr>
        <w:t xml:space="preserve">Yamanaka, H., Takahara, T., Kohmatsu, Y. &amp; Yuma, M. (2013). Body size and temperature dependence of routine metabolic rate and critical oxygen concentration in larvae and juveniles of the round crucian carp </w:t>
      </w:r>
      <w:r w:rsidRPr="00AA796E">
        <w:rPr>
          <w:i/>
          <w:iCs/>
          <w:lang w:val="en-GB"/>
        </w:rPr>
        <w:t>Carassius auratus grandoculis</w:t>
      </w:r>
      <w:r w:rsidRPr="00AA796E">
        <w:rPr>
          <w:lang w:val="en-GB"/>
        </w:rPr>
        <w:t xml:space="preserve"> Temminck &amp; Schlegel 1846. </w:t>
      </w:r>
      <w:r w:rsidRPr="00AA796E">
        <w:rPr>
          <w:i/>
          <w:iCs/>
          <w:lang w:val="en-GB"/>
        </w:rPr>
        <w:t>J. Appl. Ichthyol.</w:t>
      </w:r>
      <w:r w:rsidRPr="00AA796E">
        <w:rPr>
          <w:lang w:val="en-GB"/>
        </w:rPr>
        <w:t>, 29, 891–895.</w:t>
      </w:r>
    </w:p>
    <w:p w14:paraId="465385A0" w14:textId="77777777" w:rsidR="00AA796E" w:rsidRPr="00AA796E" w:rsidRDefault="00AA796E" w:rsidP="00AA796E">
      <w:pPr>
        <w:pStyle w:val="Bibliography"/>
        <w:rPr>
          <w:lang w:val="en-GB"/>
        </w:rPr>
      </w:pPr>
      <w:r w:rsidRPr="00AA796E">
        <w:rPr>
          <w:lang w:val="en-GB"/>
        </w:rPr>
        <w:t xml:space="preserve">Zhang, L., Zhao, Z.-G. &amp; Fan, Q.-X. (2017). Effects of water temperature and initial weight on growth, digestion and energy budget of yellow catfish </w:t>
      </w:r>
      <w:r w:rsidRPr="00AA796E">
        <w:rPr>
          <w:i/>
          <w:iCs/>
          <w:lang w:val="en-GB"/>
        </w:rPr>
        <w:t>Pelteobagrus fulvidraco</w:t>
      </w:r>
      <w:r w:rsidRPr="00AA796E">
        <w:rPr>
          <w:lang w:val="en-GB"/>
        </w:rPr>
        <w:t xml:space="preserve"> (Richardson, 1846). </w:t>
      </w:r>
      <w:r w:rsidRPr="00AA796E">
        <w:rPr>
          <w:i/>
          <w:iCs/>
          <w:lang w:val="en-GB"/>
        </w:rPr>
        <w:t>J Appl Ichthyol</w:t>
      </w:r>
      <w:r w:rsidRPr="00AA796E">
        <w:rPr>
          <w:lang w:val="en-GB"/>
        </w:rPr>
        <w:t>, 33, 1108–1117.</w:t>
      </w:r>
    </w:p>
    <w:p w14:paraId="3E90058E" w14:textId="25EFCF5A" w:rsidR="002509CC" w:rsidRPr="0050457D" w:rsidRDefault="00AA796E" w:rsidP="00D545B3">
      <w:pPr>
        <w:spacing w:line="480" w:lineRule="auto"/>
        <w:contextualSpacing/>
        <w:jc w:val="both"/>
        <w:rPr>
          <w:rFonts w:cstheme="minorHAnsi"/>
        </w:rPr>
      </w:pPr>
      <w:r>
        <w:rPr>
          <w:rFonts w:cstheme="minorHAnsi"/>
        </w:rPr>
        <w:fldChar w:fldCharType="end"/>
      </w:r>
    </w:p>
    <w:sectPr w:rsidR="002509CC" w:rsidRPr="0050457D" w:rsidSect="00647D43">
      <w:headerReference w:type="even" r:id="rId53"/>
      <w:footerReference w:type="default" r:id="rId54"/>
      <w:headerReference w:type="first" r:id="rId55"/>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an Ohlberger" w:date="2020-09-17T19:29:00Z" w:initials="Ca">
    <w:p w14:paraId="3F9CB6E4" w14:textId="226A477F" w:rsidR="00117DBE" w:rsidRDefault="00117DBE" w:rsidP="00C72638">
      <w:pPr>
        <w:pStyle w:val="CommentText"/>
      </w:pPr>
      <w:r>
        <w:rPr>
          <w:rStyle w:val="CommentReference"/>
        </w:rPr>
        <w:annotationRef/>
      </w:r>
      <w:r>
        <w:t>A couple of general comments on the supplementary material:</w:t>
      </w:r>
    </w:p>
    <w:p w14:paraId="664F93DE" w14:textId="77777777" w:rsidR="00117DBE" w:rsidRDefault="00117DBE" w:rsidP="00C72638">
      <w:pPr>
        <w:pStyle w:val="CommentText"/>
      </w:pPr>
    </w:p>
    <w:p w14:paraId="5E51743D" w14:textId="7A213087" w:rsidR="00117DBE" w:rsidRDefault="00117DBE" w:rsidP="00C72638">
      <w:pPr>
        <w:pStyle w:val="CommentText"/>
      </w:pPr>
      <w:r>
        <w:t xml:space="preserve">Currently only some of the supplementary figures are cited in the text. I’m not saying all need to be cited, because it might be hard to do that while keeping the flow of e.g. the discussion. That said, </w:t>
      </w:r>
    </w:p>
    <w:p w14:paraId="11ECB260" w14:textId="77777777" w:rsidR="00117DBE" w:rsidRDefault="00117DBE">
      <w:pPr>
        <w:pStyle w:val="CommentText"/>
      </w:pPr>
      <w:r>
        <w:t xml:space="preserve">some journals require all supplementary figures and tables be cited in-text. Let’s check that for PNAS. Alternatively, we can reduce the SUPP. Do we need all of these in support of the main article? I’d generally say if you don’t need to ref a suppl. Figure in the text, you probably don’t need it. </w:t>
      </w:r>
    </w:p>
    <w:p w14:paraId="18CD7600" w14:textId="77777777" w:rsidR="00117DBE" w:rsidRDefault="00117DBE">
      <w:pPr>
        <w:pStyle w:val="CommentText"/>
      </w:pPr>
    </w:p>
    <w:p w14:paraId="649A7B3F" w14:textId="4D0EC9E5" w:rsidR="00117DBE" w:rsidRDefault="00117DBE">
      <w:pPr>
        <w:pStyle w:val="CommentText"/>
      </w:pPr>
      <w:r>
        <w:t>That said, I do like all the data overview information, but we don’t use that information in the analyses, nor do we really talk about it, e.g. taxonomy, life-style, habitats. Maybe a couple of sentences in the paper would justify having them in the SUPP? For instance: “Species includes xxx families of fishes of different life-styles (e.g. …) and different biogeography (e.g. ….), various sizes (e.g. maturation sizes between ….), and ….”, then add refs to the Figures?</w:t>
      </w:r>
    </w:p>
    <w:p w14:paraId="7F79219D" w14:textId="77777777" w:rsidR="00117DBE" w:rsidRDefault="00117DBE">
      <w:pPr>
        <w:pStyle w:val="CommentText"/>
      </w:pPr>
      <w:r>
        <w:t xml:space="preserve"> </w:t>
      </w:r>
    </w:p>
    <w:p w14:paraId="4A819BC2" w14:textId="793B33C6" w:rsidR="00117DBE" w:rsidRDefault="00117DBE">
      <w:pPr>
        <w:pStyle w:val="CommentText"/>
      </w:pPr>
      <w:r>
        <w:t>Similar for tables: those could also be cited along with tht description (e.g. Tables S1 and 2)</w:t>
      </w:r>
    </w:p>
    <w:p w14:paraId="6975E642" w14:textId="539D097B" w:rsidR="00117DBE" w:rsidRDefault="00117DBE">
      <w:pPr>
        <w:pStyle w:val="CommentText"/>
      </w:pPr>
    </w:p>
  </w:comment>
  <w:comment w:id="1" w:author="Max Lindmark" w:date="2020-10-27T15:19:00Z" w:initials="ML">
    <w:p w14:paraId="17E9D82C" w14:textId="538EE392" w:rsidR="00305D56" w:rsidRPr="009E4201" w:rsidRDefault="00305D56">
      <w:pPr>
        <w:pStyle w:val="CommentText"/>
        <w:rPr>
          <w:lang w:val="en-US"/>
        </w:rPr>
      </w:pPr>
      <w:r>
        <w:rPr>
          <w:rStyle w:val="CommentReference"/>
        </w:rPr>
        <w:annotationRef/>
      </w:r>
      <w:r w:rsidR="009E4201" w:rsidRPr="009E4201">
        <w:rPr>
          <w:lang w:val="en-US"/>
        </w:rPr>
        <w:t>I did not see anything about</w:t>
      </w:r>
      <w:r w:rsidR="009E4201">
        <w:rPr>
          <w:lang w:val="en-US"/>
        </w:rPr>
        <w:t xml:space="preserve"> that in the author guidelines</w:t>
      </w:r>
      <w:r w:rsidR="00F33FA7">
        <w:rPr>
          <w:lang w:val="en-US"/>
        </w:rPr>
        <w:t xml:space="preserve">, but I agree we could skip many of the figures. I think though that since I already have them </w:t>
      </w:r>
      <w:r w:rsidR="009A7128">
        <w:rPr>
          <w:lang w:val="en-US"/>
        </w:rPr>
        <w:t>here,</w:t>
      </w:r>
      <w:r w:rsidR="00F33FA7">
        <w:rPr>
          <w:lang w:val="en-US"/>
        </w:rPr>
        <w:t xml:space="preserve"> I will do what you suggest and just </w:t>
      </w:r>
      <w:r w:rsidR="00EF60C6">
        <w:rPr>
          <w:lang w:val="en-US"/>
        </w:rPr>
        <w:t>try to reference them in a single sentence in the main text.</w:t>
      </w:r>
      <w:r w:rsidR="009A7128">
        <w:rPr>
          <w:lang w:val="en-US"/>
        </w:rPr>
        <w:t xml:space="preserve"> Next time I might be </w:t>
      </w:r>
      <w:proofErr w:type="gramStart"/>
      <w:r w:rsidR="009A7128">
        <w:rPr>
          <w:lang w:val="en-US"/>
        </w:rPr>
        <w:t xml:space="preserve">more </w:t>
      </w:r>
      <w:r w:rsidR="00BD0111">
        <w:rPr>
          <w:lang w:val="en-US"/>
        </w:rPr>
        <w:t>picky</w:t>
      </w:r>
      <w:proofErr w:type="gramEnd"/>
      <w:r w:rsidR="00BD0111">
        <w:rPr>
          <w:lang w:val="en-US"/>
        </w:rPr>
        <w:t xml:space="preserve"> with what to put in the supplement… </w:t>
      </w:r>
    </w:p>
  </w:comment>
  <w:comment w:id="2" w:author="Max Lindmark" w:date="2020-10-26T15:04:00Z" w:initials="ML">
    <w:p w14:paraId="33746C05" w14:textId="2F700069" w:rsidR="00117DBE" w:rsidRPr="003617E9" w:rsidRDefault="00117DBE" w:rsidP="008E7D9B">
      <w:pPr>
        <w:rPr>
          <w:rFonts w:eastAsia="Times New Roman"/>
          <w:highlight w:val="yellow"/>
          <w:lang w:val="en-US" w:eastAsia="en-GB"/>
        </w:rPr>
      </w:pPr>
      <w:r w:rsidRPr="003617E9">
        <w:rPr>
          <w:rStyle w:val="CommentReference"/>
          <w:highlight w:val="yellow"/>
        </w:rPr>
        <w:annotationRef/>
      </w:r>
      <w:r w:rsidRPr="003617E9">
        <w:rPr>
          <w:rFonts w:eastAsia="Times New Roman"/>
          <w:highlight w:val="yellow"/>
          <w:lang w:val="en-US" w:eastAsia="en-GB"/>
        </w:rPr>
        <w:t xml:space="preserve">Read </w:t>
      </w:r>
      <w:r w:rsidRPr="003617E9">
        <w:rPr>
          <w:rFonts w:eastAsia="Times New Roman"/>
          <w:highlight w:val="yellow"/>
          <w:lang w:eastAsia="en-GB"/>
        </w:rPr>
        <w:t xml:space="preserve">Neal R. Haddaway </w:t>
      </w:r>
      <w:r w:rsidRPr="003617E9">
        <w:rPr>
          <w:rFonts w:eastAsia="Times New Roman"/>
          <w:highlight w:val="yellow"/>
          <w:lang w:val="en-US" w:eastAsia="en-GB"/>
        </w:rPr>
        <w:t>and O’Leary for systematic reviews</w:t>
      </w:r>
    </w:p>
    <w:p w14:paraId="420B65A6" w14:textId="77777777" w:rsidR="00117DBE" w:rsidRPr="003617E9" w:rsidRDefault="00117DBE">
      <w:pPr>
        <w:pStyle w:val="CommentText"/>
        <w:rPr>
          <w:highlight w:val="yellow"/>
        </w:rPr>
      </w:pPr>
    </w:p>
    <w:p w14:paraId="79A52D99" w14:textId="2023514C" w:rsidR="00DF6316" w:rsidRPr="003617E9" w:rsidRDefault="00DF6316">
      <w:pPr>
        <w:pStyle w:val="CommentText"/>
        <w:rPr>
          <w:highlight w:val="yellow"/>
          <w:lang w:val="en-GB"/>
        </w:rPr>
      </w:pPr>
      <w:r w:rsidRPr="003617E9">
        <w:rPr>
          <w:highlight w:val="yellow"/>
          <w:lang w:val="en-GB"/>
        </w:rPr>
        <w:t xml:space="preserve">Missing temperatures means information was not available on </w:t>
      </w:r>
      <w:proofErr w:type="spellStart"/>
      <w:r w:rsidRPr="003617E9">
        <w:rPr>
          <w:highlight w:val="yellow"/>
          <w:lang w:val="en-GB"/>
        </w:rPr>
        <w:t>FishBase</w:t>
      </w:r>
      <w:proofErr w:type="spellEnd"/>
      <w:r w:rsidRPr="003617E9">
        <w:rPr>
          <w:highlight w:val="yellow"/>
          <w:lang w:val="en-GB"/>
        </w:rPr>
        <w:t>. Experimental temperatures are jittered vertically for visibility.</w:t>
      </w:r>
    </w:p>
    <w:p w14:paraId="05F280F1" w14:textId="77777777" w:rsidR="004C0DA5" w:rsidRPr="003617E9" w:rsidRDefault="004C0DA5">
      <w:pPr>
        <w:pStyle w:val="CommentText"/>
        <w:rPr>
          <w:highlight w:val="yellow"/>
          <w:lang w:val="en-GB"/>
        </w:rPr>
      </w:pPr>
    </w:p>
    <w:p w14:paraId="32020445" w14:textId="09B8708D" w:rsidR="004C0DA5" w:rsidRDefault="008815E5">
      <w:pPr>
        <w:pStyle w:val="CommentText"/>
        <w:rPr>
          <w:lang w:val="en-GB"/>
        </w:rPr>
      </w:pPr>
      <w:hyperlink r:id="rId1" w:history="1">
        <w:r w:rsidR="004C0DA5" w:rsidRPr="003617E9">
          <w:rPr>
            <w:rStyle w:val="Hyperlink"/>
            <w:highlight w:val="yellow"/>
            <w:lang w:val="en-GB"/>
          </w:rPr>
          <w:t>https://data.research.cornell.edu/content/writing-metadata</w:t>
        </w:r>
      </w:hyperlink>
      <w:r w:rsidR="004C0DA5">
        <w:rPr>
          <w:lang w:val="en-GB"/>
        </w:rPr>
        <w:t xml:space="preserve"> </w:t>
      </w:r>
    </w:p>
    <w:p w14:paraId="376C405B" w14:textId="325ECB2C" w:rsidR="00DF6316" w:rsidRDefault="00DF6316">
      <w:pPr>
        <w:pStyle w:val="CommentText"/>
      </w:pPr>
    </w:p>
  </w:comment>
  <w:comment w:id="4" w:author="Jan Ohlberger" w:date="2020-09-17T15:59:00Z" w:initials="Ca">
    <w:p w14:paraId="4A48AE1C" w14:textId="21443B06" w:rsidR="00117DBE" w:rsidRDefault="00117DBE">
      <w:pPr>
        <w:pStyle w:val="CommentText"/>
      </w:pPr>
      <w:r>
        <w:rPr>
          <w:rStyle w:val="CommentReference"/>
        </w:rPr>
        <w:annotationRef/>
      </w:r>
      <w:r>
        <w:t>See suggestion in main text</w:t>
      </w:r>
    </w:p>
  </w:comment>
  <w:comment w:id="5" w:author="Max Lindmark" w:date="2020-10-27T15:29:00Z" w:initials="ML">
    <w:p w14:paraId="40E63CDA" w14:textId="2AD3003B" w:rsidR="00AB5B03" w:rsidRPr="002C1876" w:rsidRDefault="00AB5B03">
      <w:pPr>
        <w:pStyle w:val="CommentText"/>
        <w:rPr>
          <w:lang w:val="en-US"/>
        </w:rPr>
      </w:pPr>
      <w:r>
        <w:rPr>
          <w:rStyle w:val="CommentReference"/>
        </w:rPr>
        <w:annotationRef/>
      </w:r>
      <w:r w:rsidRPr="002C1876">
        <w:rPr>
          <w:lang w:val="en-US"/>
        </w:rPr>
        <w:t>Done!</w:t>
      </w:r>
    </w:p>
  </w:comment>
  <w:comment w:id="7" w:author="Jan Ohlberger" w:date="2020-05-22T13:05:00Z" w:initials="Ca">
    <w:p w14:paraId="6E218A37" w14:textId="77777777" w:rsidR="00117DBE" w:rsidRPr="00AE4A5F" w:rsidRDefault="00117DBE" w:rsidP="00D07E00">
      <w:pPr>
        <w:pStyle w:val="CommentText"/>
        <w:rPr>
          <w:lang w:val="en-GB"/>
        </w:rPr>
      </w:pPr>
      <w:r>
        <w:rPr>
          <w:rStyle w:val="CommentReference"/>
        </w:rPr>
        <w:annotationRef/>
      </w:r>
      <w:r w:rsidRPr="00AE4A5F">
        <w:rPr>
          <w:lang w:val="en-GB"/>
        </w:rPr>
        <w:t>Is that true? On the other hand, we wanted to find everything that is relevant right? This way it sounds a bit arbitrary</w:t>
      </w:r>
    </w:p>
  </w:comment>
  <w:comment w:id="8" w:author="Anna Gårdmark" w:date="2020-06-18T20:17:00Z" w:initials="AG">
    <w:p w14:paraId="17C041B1" w14:textId="77777777" w:rsidR="00117DBE" w:rsidRPr="00925CBB" w:rsidRDefault="00117DBE" w:rsidP="00D07E00">
      <w:pPr>
        <w:pStyle w:val="CommentText"/>
        <w:rPr>
          <w:lang w:val="en-GB"/>
        </w:rPr>
      </w:pPr>
      <w:r>
        <w:rPr>
          <w:rStyle w:val="CommentReference"/>
        </w:rPr>
        <w:annotationRef/>
      </w:r>
      <w:r w:rsidRPr="00925CBB">
        <w:rPr>
          <w:lang w:val="en-GB"/>
        </w:rPr>
        <w:t>think we can just skip this sentence</w:t>
      </w:r>
    </w:p>
  </w:comment>
  <w:comment w:id="9" w:author="Max Lindmark" w:date="2020-07-28T13:56:00Z" w:initials="ML">
    <w:p w14:paraId="45A4D162" w14:textId="77777777" w:rsidR="00117DBE" w:rsidRPr="00324F29" w:rsidRDefault="00117DBE" w:rsidP="00D07E00">
      <w:pPr>
        <w:pStyle w:val="CommentText"/>
        <w:rPr>
          <w:highlight w:val="green"/>
        </w:rPr>
      </w:pPr>
      <w:r w:rsidRPr="00324F29">
        <w:rPr>
          <w:rStyle w:val="CommentReference"/>
          <w:highlight w:val="green"/>
        </w:rPr>
        <w:annotationRef/>
      </w:r>
      <w:r w:rsidRPr="00324F29">
        <w:rPr>
          <w:highlight w:val="green"/>
        </w:rPr>
        <w:t>Hmm I agree it sounds a bit arbitrary, but it is somewhat arbitrary because it relates to the max # of titles we were willing to go through.</w:t>
      </w:r>
    </w:p>
    <w:p w14:paraId="5F016B46" w14:textId="77777777" w:rsidR="00117DBE" w:rsidRPr="00324F29" w:rsidRDefault="00117DBE" w:rsidP="00D07E00">
      <w:pPr>
        <w:pStyle w:val="CommentText"/>
        <w:rPr>
          <w:highlight w:val="green"/>
        </w:rPr>
      </w:pPr>
    </w:p>
    <w:p w14:paraId="4034499C" w14:textId="77777777" w:rsidR="00117DBE" w:rsidRDefault="00117DBE" w:rsidP="00D07E00">
      <w:pPr>
        <w:pStyle w:val="CommentText"/>
        <w:rPr>
          <w:highlight w:val="green"/>
        </w:rPr>
      </w:pPr>
      <w:r w:rsidRPr="00324F29">
        <w:rPr>
          <w:highlight w:val="green"/>
        </w:rPr>
        <w:t xml:space="preserve">For instance, for consumption and growth, we could use the obvious search terms, but for metabolism we couldn’t include metabolism or metabolic rate or anything like that because then the # of hits would skyrocket! </w:t>
      </w:r>
      <w:r>
        <w:rPr>
          <w:highlight w:val="green"/>
        </w:rPr>
        <w:t>Therefore, i</w:t>
      </w:r>
      <w:r w:rsidRPr="00324F29">
        <w:rPr>
          <w:highlight w:val="green"/>
        </w:rPr>
        <w:t xml:space="preserve">t can be argued that based on the search terms alone, feeding and growth is already broader because metabolism is only searched for with oxygen consumption. </w:t>
      </w:r>
      <w:r>
        <w:rPr>
          <w:highlight w:val="green"/>
        </w:rPr>
        <w:t>I.e. f</w:t>
      </w:r>
      <w:r w:rsidRPr="00324F29">
        <w:rPr>
          <w:highlight w:val="green"/>
        </w:rPr>
        <w:t xml:space="preserve">or metabolism we had to trim the searches even after using only two search strings, whereas for growth and feeding we could use all the search terms we wanted and include all relevant subjects. </w:t>
      </w:r>
    </w:p>
    <w:p w14:paraId="52451159" w14:textId="77777777" w:rsidR="00117DBE" w:rsidRDefault="00117DBE" w:rsidP="00D07E00">
      <w:pPr>
        <w:pStyle w:val="CommentText"/>
        <w:rPr>
          <w:highlight w:val="green"/>
        </w:rPr>
      </w:pPr>
    </w:p>
    <w:p w14:paraId="55752598" w14:textId="263655AC" w:rsidR="00117DBE" w:rsidRPr="00C53B62" w:rsidRDefault="00117DBE" w:rsidP="00D07E00">
      <w:pPr>
        <w:pStyle w:val="CommentText"/>
        <w:rPr>
          <w:highlight w:val="green"/>
        </w:rPr>
      </w:pPr>
      <w:r w:rsidRPr="00324F29">
        <w:rPr>
          <w:highlight w:val="green"/>
        </w:rPr>
        <w:t>This is arbitrary because we didn’t know how many hits our searches would get and different researchers would put different limits to # of hits!</w:t>
      </w:r>
    </w:p>
  </w:comment>
  <w:comment w:id="11" w:author="Jan Ohlberger" w:date="2020-09-17T20:50:00Z" w:initials="Ca">
    <w:p w14:paraId="64D13C99" w14:textId="77777777" w:rsidR="00C578D1" w:rsidRDefault="00C578D1" w:rsidP="00C578D1">
      <w:pPr>
        <w:pStyle w:val="CommentText"/>
      </w:pPr>
      <w:r>
        <w:rPr>
          <w:rStyle w:val="CommentReference"/>
        </w:rPr>
        <w:annotationRef/>
      </w:r>
      <w:r>
        <w:t>Could mention this further up as a general statement that applies to all (then ‘following’) searches…!?</w:t>
      </w:r>
    </w:p>
  </w:comment>
  <w:comment w:id="12" w:author="Max Lindmark" w:date="2020-10-27T15:39:00Z" w:initials="ML">
    <w:p w14:paraId="7A91F7A8" w14:textId="1A37E259" w:rsidR="00A943F4" w:rsidRPr="00A943F4" w:rsidRDefault="00C538B2">
      <w:pPr>
        <w:pStyle w:val="CommentText"/>
        <w:rPr>
          <w:lang w:val="en-US"/>
        </w:rPr>
      </w:pPr>
      <w:r>
        <w:rPr>
          <w:lang w:val="en-US"/>
        </w:rPr>
        <w:t xml:space="preserve">Yes, </w:t>
      </w:r>
      <w:r w:rsidR="00A943F4">
        <w:rPr>
          <w:rStyle w:val="CommentReference"/>
        </w:rPr>
        <w:annotationRef/>
      </w:r>
      <w:r w:rsidR="00A943F4" w:rsidRPr="00A943F4">
        <w:rPr>
          <w:lang w:val="en-US"/>
        </w:rPr>
        <w:t>I moved it from metabolism to here because you are right</w:t>
      </w:r>
    </w:p>
  </w:comment>
  <w:comment w:id="17" w:author="Max Lindmark" w:date="2020-10-27T15:47:00Z" w:initials="ML">
    <w:p w14:paraId="0A16B43C" w14:textId="6251C01B" w:rsidR="00743FDF" w:rsidRPr="00FF70E1" w:rsidRDefault="00743FDF">
      <w:pPr>
        <w:pStyle w:val="CommentText"/>
        <w:rPr>
          <w:lang w:val="en-US"/>
        </w:rPr>
      </w:pPr>
      <w:r>
        <w:rPr>
          <w:rStyle w:val="CommentReference"/>
        </w:rPr>
        <w:annotationRef/>
      </w:r>
      <w:r w:rsidRPr="00FF70E1">
        <w:rPr>
          <w:lang w:val="en-US"/>
        </w:rPr>
        <w:t>Moved this rather detailed description from the table as you suggested Jan</w:t>
      </w:r>
    </w:p>
  </w:comment>
  <w:comment w:id="23" w:author="Jan Ohlberger" w:date="2020-09-17T19:34:00Z" w:initials="Ca">
    <w:p w14:paraId="76F134EC" w14:textId="449929C4" w:rsidR="00117DBE" w:rsidRDefault="00117DBE">
      <w:pPr>
        <w:pStyle w:val="CommentText"/>
      </w:pPr>
      <w:r>
        <w:rPr>
          <w:rStyle w:val="CommentReference"/>
        </w:rPr>
        <w:annotationRef/>
      </w:r>
      <w:r>
        <w:t xml:space="preserve">Write dates generally as DD Month YYYY? (e.g. 22 March 2019) </w:t>
      </w:r>
    </w:p>
  </w:comment>
  <w:comment w:id="24" w:author="Max Lindmark" w:date="2020-10-27T15:32:00Z" w:initials="ML">
    <w:p w14:paraId="4F728317" w14:textId="1FCBF451" w:rsidR="00F1247F" w:rsidRPr="002C1876" w:rsidRDefault="00F1247F" w:rsidP="00F1247F">
      <w:pPr>
        <w:pStyle w:val="CommentText"/>
        <w:rPr>
          <w:lang w:val="en-US"/>
        </w:rPr>
      </w:pPr>
      <w:r>
        <w:rPr>
          <w:rStyle w:val="CommentReference"/>
        </w:rPr>
        <w:annotationRef/>
      </w:r>
      <w:r w:rsidRPr="002C1876">
        <w:rPr>
          <w:lang w:val="en-US"/>
        </w:rPr>
        <w:t>OK!</w:t>
      </w:r>
    </w:p>
  </w:comment>
  <w:comment w:id="25" w:author="Jan Ohlberger" w:date="2020-09-17T20:41:00Z" w:initials="Ca">
    <w:p w14:paraId="7934A9A4" w14:textId="5A188236" w:rsidR="00117DBE" w:rsidRDefault="00117DBE">
      <w:pPr>
        <w:pStyle w:val="CommentText"/>
      </w:pPr>
      <w:r>
        <w:rPr>
          <w:rStyle w:val="CommentReference"/>
        </w:rPr>
        <w:annotationRef/>
      </w:r>
      <w:r>
        <w:t>Same thing, right? Or do we need the second part?</w:t>
      </w:r>
    </w:p>
  </w:comment>
  <w:comment w:id="26" w:author="Max Lindmark" w:date="2020-10-27T15:33:00Z" w:initials="ML">
    <w:p w14:paraId="1952F78E" w14:textId="36444078" w:rsidR="007D37A9" w:rsidRPr="00DA5DBF" w:rsidRDefault="007D37A9">
      <w:pPr>
        <w:pStyle w:val="CommentText"/>
        <w:rPr>
          <w:lang w:val="en-US"/>
        </w:rPr>
      </w:pPr>
      <w:r>
        <w:rPr>
          <w:rStyle w:val="CommentReference"/>
        </w:rPr>
        <w:annotationRef/>
      </w:r>
      <w:r w:rsidRPr="00DA5DBF">
        <w:rPr>
          <w:lang w:val="en-US"/>
        </w:rPr>
        <w:t xml:space="preserve">I think this works! The other </w:t>
      </w:r>
      <w:r w:rsidR="00DA5DBF" w:rsidRPr="00DA5DBF">
        <w:rPr>
          <w:lang w:val="en-US"/>
        </w:rPr>
        <w:t xml:space="preserve">is a more common term in the </w:t>
      </w:r>
      <w:r w:rsidR="00DA5DBF">
        <w:rPr>
          <w:lang w:val="en-US"/>
        </w:rPr>
        <w:t>methods of the papers, but what they mean is just what you write so this works!</w:t>
      </w:r>
    </w:p>
  </w:comment>
  <w:comment w:id="28" w:author="Max Lindmark" w:date="2020-07-27T15:44:00Z" w:initials="ML">
    <w:p w14:paraId="205BFDE2" w14:textId="77777777" w:rsidR="00117DBE" w:rsidRPr="00C24576" w:rsidRDefault="00117DBE" w:rsidP="009B61D7">
      <w:pPr>
        <w:pStyle w:val="CommentText"/>
      </w:pPr>
      <w:r w:rsidRPr="00F716C6">
        <w:rPr>
          <w:rStyle w:val="CommentReference"/>
          <w:highlight w:val="green"/>
        </w:rPr>
        <w:t>See e-mail!</w:t>
      </w:r>
    </w:p>
  </w:comment>
  <w:comment w:id="29" w:author="Jan Ohlberger" w:date="2020-09-17T20:45:00Z" w:initials="Ca">
    <w:p w14:paraId="305562E8" w14:textId="77777777" w:rsidR="00117DBE" w:rsidRDefault="00117DBE">
      <w:pPr>
        <w:pStyle w:val="CommentText"/>
      </w:pPr>
      <w:r>
        <w:rPr>
          <w:rStyle w:val="CommentReference"/>
        </w:rPr>
        <w:annotationRef/>
      </w:r>
      <w:r>
        <w:t>I’m not sure I understand why we actually provide the history of searches. Doesn’t the most recent search include all previous results? Hence, it should be sufficient to give the most recent date and total number of articles pre/post filtering?</w:t>
      </w:r>
    </w:p>
    <w:p w14:paraId="255004CB" w14:textId="77777777" w:rsidR="00117DBE" w:rsidRDefault="00117DBE">
      <w:pPr>
        <w:pStyle w:val="CommentText"/>
      </w:pPr>
    </w:p>
    <w:p w14:paraId="124072A1" w14:textId="549DFC8A" w:rsidR="00117DBE" w:rsidRDefault="00117DBE">
      <w:pPr>
        <w:pStyle w:val="CommentText"/>
      </w:pPr>
      <w:r>
        <w:t>Same question for the searches above…</w:t>
      </w:r>
    </w:p>
  </w:comment>
  <w:comment w:id="30" w:author="Max Lindmark" w:date="2020-10-27T15:34:00Z" w:initials="ML">
    <w:p w14:paraId="76B1DEF8" w14:textId="2DA3B179" w:rsidR="00A36DAA" w:rsidRDefault="00A36DAA">
      <w:pPr>
        <w:pStyle w:val="CommentText"/>
      </w:pPr>
      <w:r>
        <w:rPr>
          <w:rFonts w:cstheme="minorHAnsi"/>
          <w:lang w:val="en-GB"/>
        </w:rPr>
        <w:t xml:space="preserve">Hmm, no because the </w:t>
      </w:r>
      <w:r w:rsidR="00697835">
        <w:rPr>
          <w:rFonts w:cstheme="minorHAnsi"/>
          <w:lang w:val="en-GB"/>
        </w:rPr>
        <w:t xml:space="preserve">subsequent searches </w:t>
      </w:r>
      <w:r w:rsidR="008E753B">
        <w:rPr>
          <w:rFonts w:cstheme="minorHAnsi"/>
          <w:lang w:val="en-GB"/>
        </w:rPr>
        <w:t>where more specific to fill in for something I had missed in the first search. I added “</w:t>
      </w:r>
      <w:r>
        <w:rPr>
          <w:rStyle w:val="CommentReference"/>
        </w:rPr>
        <w:annotationRef/>
      </w:r>
      <w:r>
        <w:rPr>
          <w:rFonts w:cstheme="minorHAnsi"/>
          <w:lang w:val="en-GB"/>
        </w:rPr>
        <w:t>(three searches in total)</w:t>
      </w:r>
      <w:r w:rsidR="008E753B">
        <w:rPr>
          <w:rFonts w:cstheme="minorHAnsi"/>
          <w:lang w:val="en-GB"/>
        </w:rPr>
        <w:t xml:space="preserve">” to show that the different searches where conducted at different times and with different search strings. </w:t>
      </w:r>
      <w:r w:rsidR="00DC058A">
        <w:rPr>
          <w:rFonts w:cstheme="minorHAnsi"/>
          <w:lang w:val="en-GB"/>
        </w:rPr>
        <w:t xml:space="preserve">So </w:t>
      </w:r>
      <w:proofErr w:type="gramStart"/>
      <w:r w:rsidR="00DC058A">
        <w:rPr>
          <w:rFonts w:cstheme="minorHAnsi"/>
          <w:lang w:val="en-GB"/>
        </w:rPr>
        <w:t>unfortunately</w:t>
      </w:r>
      <w:proofErr w:type="gramEnd"/>
      <w:r w:rsidR="00DC058A">
        <w:rPr>
          <w:rFonts w:cstheme="minorHAnsi"/>
          <w:lang w:val="en-GB"/>
        </w:rPr>
        <w:t xml:space="preserve"> it will have to look like this I think…</w:t>
      </w:r>
    </w:p>
  </w:comment>
  <w:comment w:id="32" w:author="Jan Ohlberger" w:date="2020-09-17T20:54:00Z" w:initials="Ca">
    <w:p w14:paraId="42AA0047" w14:textId="39874459" w:rsidR="00117DBE" w:rsidRDefault="00117DBE">
      <w:pPr>
        <w:pStyle w:val="CommentText"/>
      </w:pPr>
      <w:r>
        <w:rPr>
          <w:rStyle w:val="CommentReference"/>
        </w:rPr>
        <w:annotationRef/>
      </w:r>
      <w:r>
        <w:t>Maybe better to provide this description and links to the text?</w:t>
      </w:r>
    </w:p>
  </w:comment>
  <w:comment w:id="33" w:author="Max Lindmark" w:date="2020-10-27T15:40:00Z" w:initials="ML">
    <w:p w14:paraId="2B2685A5" w14:textId="1F9B8DE3" w:rsidR="00402C4C" w:rsidRPr="00402C4C" w:rsidRDefault="00402C4C">
      <w:pPr>
        <w:pStyle w:val="CommentText"/>
        <w:rPr>
          <w:lang w:val="en-US"/>
        </w:rPr>
      </w:pPr>
      <w:r>
        <w:rPr>
          <w:rStyle w:val="CommentReference"/>
        </w:rPr>
        <w:annotationRef/>
      </w:r>
      <w:r w:rsidR="008C25CE">
        <w:rPr>
          <w:lang w:val="en-US"/>
        </w:rPr>
        <w:t>Agr</w:t>
      </w:r>
      <w:r w:rsidR="00BD3684">
        <w:rPr>
          <w:lang w:val="en-US"/>
        </w:rPr>
        <w:t>e</w:t>
      </w:r>
      <w:r w:rsidR="008C25CE">
        <w:rPr>
          <w:lang w:val="en-US"/>
        </w:rPr>
        <w:t xml:space="preserve">e, so </w:t>
      </w:r>
      <w:r w:rsidRPr="00402C4C">
        <w:rPr>
          <w:lang w:val="en-US"/>
        </w:rPr>
        <w:t xml:space="preserve">I moved the descriptive part to the </w:t>
      </w:r>
      <w:r>
        <w:rPr>
          <w:lang w:val="en-US"/>
        </w:rPr>
        <w:t>text and just kept this</w:t>
      </w:r>
      <w:r w:rsidR="008C25CE">
        <w:rPr>
          <w:lang w:val="en-US"/>
        </w:rPr>
        <w:t xml:space="preserve"> here</w:t>
      </w:r>
    </w:p>
  </w:comment>
  <w:comment w:id="43" w:author="Jan Ohlberger" w:date="2020-09-17T20:57:00Z" w:initials="Ca">
    <w:p w14:paraId="262BD976" w14:textId="1E449B9D" w:rsidR="00117DBE" w:rsidRDefault="00117DBE">
      <w:pPr>
        <w:pStyle w:val="CommentText"/>
      </w:pPr>
      <w:r>
        <w:rPr>
          <w:rStyle w:val="CommentReference"/>
        </w:rPr>
        <w:annotationRef/>
      </w:r>
      <w:r>
        <w:t>Clarify that this is all size measurements in each species? (not one per species)</w:t>
      </w:r>
    </w:p>
  </w:comment>
  <w:comment w:id="44" w:author="Max Lindmark" w:date="2020-10-27T15:50:00Z" w:initials="ML">
    <w:p w14:paraId="6A803B64" w14:textId="792E1539" w:rsidR="008A6F84" w:rsidRPr="00AA3EE0" w:rsidRDefault="008A6F84">
      <w:pPr>
        <w:pStyle w:val="CommentText"/>
        <w:rPr>
          <w:lang w:val="en-US"/>
        </w:rPr>
      </w:pPr>
      <w:r>
        <w:rPr>
          <w:rStyle w:val="CommentReference"/>
        </w:rPr>
        <w:annotationRef/>
      </w:r>
      <w:r w:rsidRPr="00AA3EE0">
        <w:rPr>
          <w:lang w:val="en-US"/>
        </w:rPr>
        <w:t>Good thanks!</w:t>
      </w:r>
    </w:p>
  </w:comment>
  <w:comment w:id="45" w:author="Anna Gårdmark" w:date="2020-06-27T14:40:00Z" w:initials="AG">
    <w:p w14:paraId="1232D05E" w14:textId="098DA3F2" w:rsidR="00117DBE" w:rsidRPr="0032059B" w:rsidRDefault="00117DBE">
      <w:pPr>
        <w:pStyle w:val="CommentText"/>
        <w:rPr>
          <w:lang w:val="en-GB"/>
        </w:rPr>
      </w:pPr>
      <w:r>
        <w:rPr>
          <w:rStyle w:val="CommentReference"/>
        </w:rPr>
        <w:annotationRef/>
      </w:r>
      <w:r w:rsidRPr="0032059B">
        <w:rPr>
          <w:lang w:val="en-GB"/>
        </w:rPr>
        <w:t xml:space="preserve">I find it hard to distinguish the colours when plotted on top of each other. </w:t>
      </w:r>
      <w:r>
        <w:rPr>
          <w:lang w:val="en-GB"/>
        </w:rPr>
        <w:t>No biggie, but I would use different symbols for experimental temperatures and environmental ones – that would make the fig easier to read</w:t>
      </w:r>
    </w:p>
  </w:comment>
  <w:comment w:id="46" w:author="Max Lindmark" w:date="2020-08-17T17:02:00Z" w:initials="ML">
    <w:p w14:paraId="34B431E9" w14:textId="6B968AE5" w:rsidR="00117DBE" w:rsidRPr="00B359C5" w:rsidRDefault="00117DBE">
      <w:pPr>
        <w:pStyle w:val="CommentText"/>
      </w:pPr>
      <w:r w:rsidRPr="00BC2A75">
        <w:rPr>
          <w:rStyle w:val="CommentReference"/>
          <w:highlight w:val="green"/>
        </w:rPr>
        <w:annotationRef/>
      </w:r>
      <w:r w:rsidRPr="00BC2A75">
        <w:rPr>
          <w:highlight w:val="green"/>
        </w:rPr>
        <w:t>Ok I can think about that. Currently I set up the data in a way that makes this not super straightforward. Will probably keep it like this…</w:t>
      </w:r>
      <w:r>
        <w:t xml:space="preserve"> </w:t>
      </w:r>
    </w:p>
  </w:comment>
  <w:comment w:id="47" w:author="Jan Ohlberger" w:date="2020-09-17T16:07:00Z" w:initials="Ca">
    <w:p w14:paraId="6058DF63" w14:textId="1D4DACCA" w:rsidR="00117DBE" w:rsidRDefault="00117DBE">
      <w:pPr>
        <w:pStyle w:val="CommentText"/>
      </w:pPr>
      <w:r>
        <w:rPr>
          <w:rStyle w:val="CommentReference"/>
        </w:rPr>
        <w:annotationRef/>
      </w:r>
      <w:r>
        <w:t>Or just add a bit of random jitter to the circles, vertically?</w:t>
      </w:r>
    </w:p>
  </w:comment>
  <w:comment w:id="48" w:author="Max Lindmark" w:date="2020-10-27T16:06:00Z" w:initials="ML">
    <w:p w14:paraId="5A247DD4" w14:textId="21DE4C21" w:rsidR="00C12816" w:rsidRPr="00C12816" w:rsidRDefault="00C12816">
      <w:pPr>
        <w:pStyle w:val="CommentText"/>
        <w:rPr>
          <w:lang w:val="en-US"/>
        </w:rPr>
      </w:pPr>
      <w:r>
        <w:rPr>
          <w:rStyle w:val="CommentReference"/>
        </w:rPr>
        <w:annotationRef/>
      </w:r>
      <w:r w:rsidRPr="00C12816">
        <w:rPr>
          <w:lang w:val="en-US"/>
        </w:rPr>
        <w:t xml:space="preserve">Added vertical jittering for the </w:t>
      </w:r>
      <w:r>
        <w:rPr>
          <w:lang w:val="en-US"/>
        </w:rPr>
        <w:t>experimental data and changed its color to grey! Looks good to me</w:t>
      </w:r>
    </w:p>
  </w:comment>
  <w:comment w:id="59" w:author="Max Lindmark" w:date="2020-09-10T15:30:00Z" w:initials="ML">
    <w:p w14:paraId="59FBED48" w14:textId="3899F084" w:rsidR="00117DBE" w:rsidRPr="007C6CB0" w:rsidRDefault="00117DBE">
      <w:pPr>
        <w:pStyle w:val="CommentText"/>
      </w:pPr>
      <w:r w:rsidRPr="003C2F3D">
        <w:rPr>
          <w:rStyle w:val="CommentReference"/>
          <w:highlight w:val="green"/>
        </w:rPr>
        <w:annotationRef/>
      </w:r>
      <w:r w:rsidRPr="003C2F3D">
        <w:rPr>
          <w:highlight w:val="green"/>
        </w:rPr>
        <w:t xml:space="preserve">Yes </w:t>
      </w:r>
      <w:r>
        <w:rPr>
          <w:highlight w:val="green"/>
        </w:rPr>
        <w:t xml:space="preserve">in case you were wondering </w:t>
      </w:r>
      <w:r w:rsidRPr="003C2F3D">
        <w:rPr>
          <w:highlight w:val="green"/>
        </w:rPr>
        <w:t>it’s actually maximum mass because I never got the maturation-mass for these data (the growth data is plotted with maturation mass</w:t>
      </w:r>
      <w:r>
        <w:rPr>
          <w:highlight w:val="green"/>
        </w:rPr>
        <w:t xml:space="preserve"> because that’s what used to normalize data in that analysis</w:t>
      </w:r>
      <w:r w:rsidRPr="003C2F3D">
        <w:rPr>
          <w:highlight w:val="green"/>
        </w:rPr>
        <w:t>)</w:t>
      </w:r>
    </w:p>
  </w:comment>
  <w:comment w:id="69" w:author="Max Lindmark" w:date="2020-07-28T15:36:00Z" w:initials="ML">
    <w:p w14:paraId="3F4FD1A5" w14:textId="6EF54CE7" w:rsidR="00117DBE" w:rsidRPr="00363CAA" w:rsidRDefault="00117DBE" w:rsidP="004B2C85">
      <w:pPr>
        <w:pStyle w:val="CommentText"/>
      </w:pPr>
      <w:r w:rsidRPr="004C3DB9">
        <w:rPr>
          <w:rStyle w:val="CommentReference"/>
          <w:highlight w:val="green"/>
        </w:rPr>
        <w:annotationRef/>
      </w:r>
      <w:r w:rsidRPr="004C3DB9">
        <w:rPr>
          <w:highlight w:val="green"/>
        </w:rPr>
        <w:t xml:space="preserve">Thanks Anna for spotting this! In the table with priors I called </w:t>
      </w:r>
      <w:r>
        <w:rPr>
          <w:highlight w:val="green"/>
        </w:rPr>
        <w:t xml:space="preserve">the species-level s.d. </w:t>
      </w:r>
      <w:r w:rsidRPr="004C3DB9">
        <w:rPr>
          <w:highlight w:val="green"/>
        </w:rPr>
        <w:t>sigma_subscript because I called all variances sigma with different subscripts in my code. But I called the</w:t>
      </w:r>
      <w:r>
        <w:rPr>
          <w:highlight w:val="green"/>
        </w:rPr>
        <w:t xml:space="preserve">m </w:t>
      </w:r>
      <w:r w:rsidRPr="004C3DB9">
        <w:rPr>
          <w:highlight w:val="green"/>
        </w:rPr>
        <w:t xml:space="preserve">tau </w:t>
      </w:r>
      <w:r>
        <w:rPr>
          <w:highlight w:val="green"/>
        </w:rPr>
        <w:t>in the in-text equations I think,</w:t>
      </w:r>
      <w:r w:rsidRPr="004C3DB9">
        <w:rPr>
          <w:highlight w:val="green"/>
        </w:rPr>
        <w:t xml:space="preserve"> because </w:t>
      </w:r>
      <w:r>
        <w:rPr>
          <w:highlight w:val="green"/>
        </w:rPr>
        <w:t>that’s what it was called in</w:t>
      </w:r>
      <w:r w:rsidRPr="004D7754">
        <w:rPr>
          <w:highlight w:val="green"/>
        </w:rPr>
        <w:t xml:space="preserve"> the example I followed… sorry! I have also updated the table a lot!</w:t>
      </w:r>
    </w:p>
  </w:comment>
  <w:comment w:id="75" w:author="Max Lindmark" w:date="2020-08-17T14:05:00Z" w:initials="ML">
    <w:p w14:paraId="742A7251" w14:textId="414FDCFD" w:rsidR="00117DBE" w:rsidRPr="007E7435" w:rsidRDefault="00117DBE" w:rsidP="004B2C85">
      <w:pPr>
        <w:pStyle w:val="CommentText"/>
      </w:pPr>
      <w:r w:rsidRPr="001E543E">
        <w:rPr>
          <w:rStyle w:val="CommentReference"/>
          <w:highlight w:val="green"/>
        </w:rPr>
        <w:annotationRef/>
      </w:r>
      <w:r>
        <w:rPr>
          <w:highlight w:val="green"/>
        </w:rPr>
        <w:t xml:space="preserve">Note I call this </w:t>
      </w:r>
      <w:r w:rsidRPr="001E543E">
        <w:rPr>
          <w:highlight w:val="green"/>
        </w:rPr>
        <w:t>“global intercept” in the results… but this description is more “telling”</w:t>
      </w:r>
    </w:p>
  </w:comment>
  <w:comment w:id="82" w:author="Max Lindmark" w:date="2020-09-14T09:08:00Z" w:initials="ML">
    <w:p w14:paraId="4E2FD359" w14:textId="2115F0C6" w:rsidR="00117DBE" w:rsidRPr="009D7549" w:rsidRDefault="00117DBE">
      <w:pPr>
        <w:pStyle w:val="CommentText"/>
      </w:pPr>
      <w:r w:rsidRPr="004635F6">
        <w:rPr>
          <w:rStyle w:val="CommentReference"/>
          <w:highlight w:val="green"/>
        </w:rPr>
        <w:annotationRef/>
      </w:r>
      <w:r w:rsidRPr="004635F6">
        <w:rPr>
          <w:highlight w:val="green"/>
        </w:rPr>
        <w:t>I don’t show variances but standard deviations for consistency (and maybe it’s preffered?)</w:t>
      </w:r>
    </w:p>
  </w:comment>
  <w:comment w:id="91" w:author="Max Lindmark" w:date="2020-11-06T16:48:00Z" w:initials="ML">
    <w:p w14:paraId="1934C313" w14:textId="76F8607E" w:rsidR="00413F90" w:rsidRPr="00413F90" w:rsidRDefault="00413F90">
      <w:pPr>
        <w:pStyle w:val="CommentText"/>
        <w:rPr>
          <w:lang w:val="sv-SE"/>
        </w:rPr>
      </w:pPr>
      <w:r>
        <w:rPr>
          <w:rStyle w:val="CommentReference"/>
        </w:rPr>
        <w:annotationRef/>
      </w:r>
      <w:proofErr w:type="spellStart"/>
      <w:r>
        <w:rPr>
          <w:lang w:val="sv-SE"/>
        </w:rPr>
        <w:t>This</w:t>
      </w:r>
      <w:proofErr w:type="spellEnd"/>
      <w:r>
        <w:rPr>
          <w:lang w:val="sv-SE"/>
        </w:rPr>
        <w:t xml:space="preserve"> is new…</w:t>
      </w:r>
    </w:p>
  </w:comment>
  <w:comment w:id="92" w:author="Max Lindmark" w:date="2020-09-10T09:41:00Z" w:initials="ML">
    <w:p w14:paraId="6EA91861" w14:textId="77777777" w:rsidR="00117DBE" w:rsidRPr="004B34F5" w:rsidRDefault="00117DBE" w:rsidP="00F36284">
      <w:pPr>
        <w:pStyle w:val="CommentText"/>
      </w:pPr>
      <w:r w:rsidRPr="00317ABB">
        <w:rPr>
          <w:rStyle w:val="CommentReference"/>
          <w:highlight w:val="green"/>
        </w:rPr>
        <w:annotationRef/>
      </w:r>
      <w:r w:rsidRPr="00317ABB">
        <w:rPr>
          <w:highlight w:val="green"/>
        </w:rPr>
        <w:t>This used to be the model with the lowest WAIC, but I had forgot to set a seed for that model (so it changed a very small bit) + that I got new data from an author, so it actually switched now in favor of M1!</w:t>
      </w:r>
    </w:p>
  </w:comment>
  <w:comment w:id="93" w:author="Anna Gårdmark" w:date="2020-06-27T14:48:00Z" w:initials="AG">
    <w:p w14:paraId="7765A3D0" w14:textId="640FA3A7" w:rsidR="00117DBE" w:rsidRPr="00DD0E6E" w:rsidRDefault="00117DBE">
      <w:pPr>
        <w:pStyle w:val="CommentText"/>
        <w:rPr>
          <w:lang w:val="en-GB"/>
        </w:rPr>
      </w:pPr>
      <w:r>
        <w:rPr>
          <w:rStyle w:val="CommentReference"/>
        </w:rPr>
        <w:annotationRef/>
      </w:r>
      <w:r w:rsidRPr="00DD0E6E">
        <w:rPr>
          <w:lang w:val="en-GB"/>
        </w:rPr>
        <w:t xml:space="preserve">why isn’t this called mu_beta_3, in </w:t>
      </w:r>
      <w:proofErr w:type="spellStart"/>
      <w:r w:rsidRPr="00DD0E6E">
        <w:rPr>
          <w:lang w:val="en-GB"/>
        </w:rPr>
        <w:t>correspondance</w:t>
      </w:r>
      <w:proofErr w:type="spellEnd"/>
      <w:r w:rsidRPr="00DD0E6E">
        <w:rPr>
          <w:lang w:val="en-GB"/>
        </w:rPr>
        <w:t xml:space="preserve"> to the earlier two?</w:t>
      </w:r>
    </w:p>
  </w:comment>
  <w:comment w:id="94" w:author="Max Lindmark" w:date="2020-07-27T15:22:00Z" w:initials="ML">
    <w:p w14:paraId="694E320F" w14:textId="17431BEF" w:rsidR="00117DBE" w:rsidRPr="00355B79" w:rsidRDefault="00117DBE">
      <w:pPr>
        <w:pStyle w:val="CommentText"/>
      </w:pPr>
      <w:r w:rsidRPr="001170C0">
        <w:rPr>
          <w:rStyle w:val="CommentReference"/>
          <w:highlight w:val="green"/>
        </w:rPr>
        <w:annotationRef/>
      </w:r>
      <w:r w:rsidRPr="001170C0">
        <w:rPr>
          <w:highlight w:val="green"/>
        </w:rPr>
        <w:t>Because it’s the global parameter! For the species-varying parameters I show the parameter that corresponds to the mean of the distribution of all species-effects</w:t>
      </w:r>
    </w:p>
  </w:comment>
  <w:comment w:id="95" w:author="Max Lindmark" w:date="2020-09-10T15:36:00Z" w:initials="ML">
    <w:p w14:paraId="7F53D2EA" w14:textId="5BA3ABAC" w:rsidR="00117DBE" w:rsidRPr="009E4201" w:rsidRDefault="00117DBE">
      <w:pPr>
        <w:pStyle w:val="CommentText"/>
        <w:rPr>
          <w:lang w:val="en-US"/>
        </w:rPr>
      </w:pPr>
      <w:r w:rsidRPr="001F0A85">
        <w:rPr>
          <w:rStyle w:val="CommentReference"/>
          <w:highlight w:val="green"/>
        </w:rPr>
        <w:annotationRef/>
      </w:r>
      <w:r>
        <w:rPr>
          <w:highlight w:val="green"/>
        </w:rPr>
        <w:t xml:space="preserve">… </w:t>
      </w:r>
      <w:r w:rsidRPr="001F0A85">
        <w:rPr>
          <w:highlight w:val="green"/>
        </w:rPr>
        <w:t xml:space="preserve">But now the model actually changed with the addition of author-data, so it now should </w:t>
      </w:r>
      <w:r w:rsidR="00305D56" w:rsidRPr="009E4201">
        <w:rPr>
          <w:highlight w:val="green"/>
          <w:lang w:val="en-US"/>
        </w:rPr>
        <w:t xml:space="preserve">in fact </w:t>
      </w:r>
      <w:r w:rsidRPr="001F0A85">
        <w:rPr>
          <w:highlight w:val="green"/>
        </w:rPr>
        <w:t>be mu_b3 because the selected model has all varia</w:t>
      </w:r>
      <w:r w:rsidRPr="009E4201">
        <w:rPr>
          <w:highlight w:val="green"/>
        </w:rPr>
        <w:t>bles random</w:t>
      </w:r>
      <w:r w:rsidR="009E4201" w:rsidRPr="009E4201">
        <w:rPr>
          <w:highlight w:val="green"/>
          <w:lang w:val="en-US"/>
        </w:rPr>
        <w:t xml:space="preserve"> (before the interaction was not random)</w:t>
      </w:r>
    </w:p>
  </w:comment>
  <w:comment w:id="97" w:author="Jan Ohlberger" w:date="2020-09-17T21:15:00Z" w:initials="Ca">
    <w:p w14:paraId="15AC3E0F" w14:textId="64CA3FB8" w:rsidR="00117DBE" w:rsidRDefault="00117DBE">
      <w:pPr>
        <w:pStyle w:val="CommentText"/>
      </w:pPr>
      <w:r>
        <w:rPr>
          <w:rStyle w:val="CommentReference"/>
        </w:rPr>
        <w:annotationRef/>
      </w:r>
      <w:r>
        <w:t xml:space="preserve">Looks all sufficiently good to me. </w:t>
      </w:r>
    </w:p>
  </w:comment>
  <w:comment w:id="101" w:author="Max Lindmark" w:date="2020-11-06T17:03:00Z" w:initials="ML">
    <w:p w14:paraId="593CD9AF" w14:textId="01624674" w:rsidR="006603F1" w:rsidRPr="006603F1" w:rsidRDefault="006603F1">
      <w:pPr>
        <w:pStyle w:val="CommentText"/>
        <w:rPr>
          <w:lang w:val="sv-SE"/>
        </w:rPr>
      </w:pPr>
      <w:r>
        <w:rPr>
          <w:rStyle w:val="CommentReference"/>
        </w:rPr>
        <w:annotationRef/>
      </w:r>
      <w:r>
        <w:rPr>
          <w:lang w:val="sv-SE"/>
        </w:rPr>
        <w:t>NEW!</w:t>
      </w:r>
    </w:p>
  </w:comment>
  <w:comment w:id="102" w:author="Max Lindmark" w:date="2020-11-06T17:03:00Z" w:initials="ML">
    <w:p w14:paraId="54CF2A7D" w14:textId="1AA4C732" w:rsidR="007870E5" w:rsidRPr="007870E5" w:rsidRDefault="007870E5">
      <w:pPr>
        <w:pStyle w:val="CommentText"/>
        <w:rPr>
          <w:lang w:val="sv-SE"/>
        </w:rPr>
      </w:pPr>
      <w:r>
        <w:rPr>
          <w:rStyle w:val="CommentReference"/>
        </w:rPr>
        <w:annotationRef/>
      </w:r>
      <w:r>
        <w:rPr>
          <w:lang w:val="sv-SE"/>
        </w:rPr>
        <w:t>New!</w:t>
      </w:r>
    </w:p>
  </w:comment>
  <w:comment w:id="105" w:author="Jan Ohlberger" w:date="2020-09-17T16:15:00Z" w:initials="Ca">
    <w:p w14:paraId="7CD0EE30" w14:textId="641B9C73" w:rsidR="00117DBE" w:rsidRDefault="00117DBE">
      <w:pPr>
        <w:pStyle w:val="CommentText"/>
      </w:pPr>
      <w:r>
        <w:rPr>
          <w:rStyle w:val="CommentReference"/>
        </w:rPr>
        <w:annotationRef/>
      </w:r>
      <w:r>
        <w:t xml:space="preserve">I see it has improved by modeling the variance – though it still looks like there is a slight fan-shape in the residuals… </w:t>
      </w:r>
    </w:p>
  </w:comment>
  <w:comment w:id="104" w:author="Max Lindmark" w:date="2020-10-27T16:54:00Z" w:initials="ML">
    <w:p w14:paraId="71BD9752" w14:textId="103D737C" w:rsidR="00127035" w:rsidRPr="00AA3EE0" w:rsidRDefault="00127035">
      <w:pPr>
        <w:pStyle w:val="CommentText"/>
        <w:rPr>
          <w:lang w:val="en-US"/>
        </w:rPr>
      </w:pPr>
      <w:r w:rsidRPr="00523B48">
        <w:rPr>
          <w:rStyle w:val="CommentReference"/>
          <w:highlight w:val="yellow"/>
        </w:rPr>
        <w:annotationRef/>
      </w:r>
      <w:r w:rsidRPr="00AA3EE0">
        <w:rPr>
          <w:rStyle w:val="CommentReference"/>
          <w:highlight w:val="yellow"/>
          <w:lang w:val="en-US"/>
        </w:rPr>
        <w:t>Maybe not an issue – model will be changed!</w:t>
      </w:r>
    </w:p>
  </w:comment>
  <w:comment w:id="106" w:author="Max Lindmark" w:date="2020-11-06T17:03:00Z" w:initials="ML">
    <w:p w14:paraId="151EC627" w14:textId="7829D6A4" w:rsidR="00DA4FAD" w:rsidRPr="00DA4FAD" w:rsidRDefault="00DA4FAD">
      <w:pPr>
        <w:pStyle w:val="CommentText"/>
        <w:rPr>
          <w:lang w:val="en-US"/>
        </w:rPr>
      </w:pPr>
      <w:r>
        <w:rPr>
          <w:rStyle w:val="CommentReference"/>
        </w:rPr>
        <w:annotationRef/>
      </w:r>
      <w:r w:rsidRPr="00DA4FAD">
        <w:rPr>
          <w:lang w:val="en-US"/>
        </w:rPr>
        <w:t>Still a similar pattern in the Shar</w:t>
      </w:r>
      <w:r>
        <w:rPr>
          <w:lang w:val="en-US"/>
        </w:rPr>
        <w:t>pe-</w:t>
      </w:r>
      <w:proofErr w:type="spellStart"/>
      <w:r>
        <w:rPr>
          <w:lang w:val="en-US"/>
        </w:rPr>
        <w:t>Schoolfield</w:t>
      </w:r>
      <w:proofErr w:type="spellEnd"/>
      <w:r>
        <w:rPr>
          <w:lang w:val="en-US"/>
        </w:rPr>
        <w:t xml:space="preserve"> model. Perhaps something we can fix before the next round (not here variance does not increase with temperature as it did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75E642" w15:done="0"/>
  <w15:commentEx w15:paraId="17E9D82C" w15:paraIdParent="6975E642" w15:done="0"/>
  <w15:commentEx w15:paraId="376C405B" w15:done="0"/>
  <w15:commentEx w15:paraId="4A48AE1C" w15:done="0"/>
  <w15:commentEx w15:paraId="40E63CDA" w15:paraIdParent="4A48AE1C" w15:done="0"/>
  <w15:commentEx w15:paraId="6E218A37" w15:done="0"/>
  <w15:commentEx w15:paraId="17C041B1" w15:paraIdParent="6E218A37" w15:done="0"/>
  <w15:commentEx w15:paraId="55752598" w15:paraIdParent="6E218A37" w15:done="0"/>
  <w15:commentEx w15:paraId="64D13C99" w15:done="0"/>
  <w15:commentEx w15:paraId="7A91F7A8" w15:paraIdParent="64D13C99" w15:done="0"/>
  <w15:commentEx w15:paraId="0A16B43C" w15:done="0"/>
  <w15:commentEx w15:paraId="76F134EC" w15:done="0"/>
  <w15:commentEx w15:paraId="4F728317" w15:paraIdParent="76F134EC" w15:done="0"/>
  <w15:commentEx w15:paraId="7934A9A4" w15:done="0"/>
  <w15:commentEx w15:paraId="1952F78E" w15:paraIdParent="7934A9A4" w15:done="0"/>
  <w15:commentEx w15:paraId="205BFDE2" w15:done="0"/>
  <w15:commentEx w15:paraId="124072A1" w15:done="0"/>
  <w15:commentEx w15:paraId="76B1DEF8" w15:paraIdParent="124072A1" w15:done="0"/>
  <w15:commentEx w15:paraId="42AA0047" w15:done="0"/>
  <w15:commentEx w15:paraId="2B2685A5" w15:paraIdParent="42AA0047" w15:done="0"/>
  <w15:commentEx w15:paraId="262BD976" w15:done="0"/>
  <w15:commentEx w15:paraId="6A803B64" w15:paraIdParent="262BD976" w15:done="0"/>
  <w15:commentEx w15:paraId="1232D05E" w15:done="0"/>
  <w15:commentEx w15:paraId="34B431E9" w15:paraIdParent="1232D05E" w15:done="0"/>
  <w15:commentEx w15:paraId="6058DF63" w15:paraIdParent="1232D05E" w15:done="0"/>
  <w15:commentEx w15:paraId="5A247DD4" w15:paraIdParent="1232D05E" w15:done="0"/>
  <w15:commentEx w15:paraId="59FBED48" w15:done="0"/>
  <w15:commentEx w15:paraId="3F4FD1A5" w15:done="0"/>
  <w15:commentEx w15:paraId="742A7251" w15:done="0"/>
  <w15:commentEx w15:paraId="4E2FD359" w15:done="0"/>
  <w15:commentEx w15:paraId="1934C313" w15:done="0"/>
  <w15:commentEx w15:paraId="6EA91861" w15:done="0"/>
  <w15:commentEx w15:paraId="7765A3D0" w15:done="0"/>
  <w15:commentEx w15:paraId="694E320F" w15:paraIdParent="7765A3D0" w15:done="0"/>
  <w15:commentEx w15:paraId="7F53D2EA" w15:paraIdParent="7765A3D0" w15:done="0"/>
  <w15:commentEx w15:paraId="15AC3E0F" w15:done="0"/>
  <w15:commentEx w15:paraId="593CD9AF" w15:done="0"/>
  <w15:commentEx w15:paraId="54CF2A7D" w15:done="0"/>
  <w15:commentEx w15:paraId="7CD0EE30" w15:done="0"/>
  <w15:commentEx w15:paraId="71BD9752" w15:paraIdParent="7CD0EE30" w15:done="0"/>
  <w15:commentEx w15:paraId="151EC627" w15:paraIdParent="7CD0EE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2B8FD" w16cex:dateUtc="2020-10-27T14:19:00Z"/>
  <w16cex:commentExtensible w16cex:durableId="23416402" w16cex:dateUtc="2020-10-26T14:04:00Z"/>
  <w16cex:commentExtensible w16cex:durableId="2342BB6E" w16cex:dateUtc="2020-10-27T14:29:00Z"/>
  <w16cex:commentExtensible w16cex:durableId="22CAAD15" w16cex:dateUtc="2020-07-28T11:56:00Z"/>
  <w16cex:commentExtensible w16cex:durableId="2342BDA4" w16cex:dateUtc="2020-10-27T14:39:00Z"/>
  <w16cex:commentExtensible w16cex:durableId="2342BF82" w16cex:dateUtc="2020-10-27T14:47:00Z"/>
  <w16cex:commentExtensible w16cex:durableId="2342BC03" w16cex:dateUtc="2020-10-27T14:32:00Z"/>
  <w16cex:commentExtensible w16cex:durableId="2342BC45" w16cex:dateUtc="2020-10-27T14:33:00Z"/>
  <w16cex:commentExtensible w16cex:durableId="22C974F4" w16cex:dateUtc="2020-07-27T13:44:00Z"/>
  <w16cex:commentExtensible w16cex:durableId="2342BCA2" w16cex:dateUtc="2020-10-27T14:34:00Z"/>
  <w16cex:commentExtensible w16cex:durableId="2342BDF0" w16cex:dateUtc="2020-10-27T14:40:00Z"/>
  <w16cex:commentExtensible w16cex:durableId="2342C036" w16cex:dateUtc="2020-10-27T14:50:00Z"/>
  <w16cex:commentExtensible w16cex:durableId="22E536A8" w16cex:dateUtc="2020-08-17T15:02:00Z"/>
  <w16cex:commentExtensible w16cex:durableId="2342C3F6" w16cex:dateUtc="2020-10-27T15:06:00Z"/>
  <w16cex:commentExtensible w16cex:durableId="2304C4F9" w16cex:dateUtc="2020-09-10T13:30:00Z"/>
  <w16cex:commentExtensible w16cex:durableId="22CC16D2" w16cex:dateUtc="2020-07-28T13:36:00Z"/>
  <w16cex:commentExtensible w16cex:durableId="22E50D24" w16cex:dateUtc="2020-08-17T12:05:00Z"/>
  <w16cex:commentExtensible w16cex:durableId="2309B176" w16cex:dateUtc="2020-09-14T07:08:00Z"/>
  <w16cex:commentExtensible w16cex:durableId="234FFCF4" w16cex:dateUtc="2020-11-06T15:48:00Z"/>
  <w16cex:commentExtensible w16cex:durableId="2304735A" w16cex:dateUtc="2020-09-10T07:41:00Z"/>
  <w16cex:commentExtensible w16cex:durableId="22C96F9F" w16cex:dateUtc="2020-07-27T13:22:00Z"/>
  <w16cex:commentExtensible w16cex:durableId="2304C681" w16cex:dateUtc="2020-09-10T13:36:00Z"/>
  <w16cex:commentExtensible w16cex:durableId="23500050" w16cex:dateUtc="2020-11-06T16:03:00Z"/>
  <w16cex:commentExtensible w16cex:durableId="2350005B" w16cex:dateUtc="2020-11-06T16:03:00Z"/>
  <w16cex:commentExtensible w16cex:durableId="2342CF2C" w16cex:dateUtc="2020-10-27T15:54:00Z"/>
  <w16cex:commentExtensible w16cex:durableId="23500075" w16cex:dateUtc="2020-11-06T16: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75E642" w16cid:durableId="230E378E"/>
  <w16cid:commentId w16cid:paraId="17E9D82C" w16cid:durableId="2342B8FD"/>
  <w16cid:commentId w16cid:paraId="376C405B" w16cid:durableId="23416402"/>
  <w16cid:commentId w16cid:paraId="4A48AE1C" w16cid:durableId="230E0647"/>
  <w16cid:commentId w16cid:paraId="40E63CDA" w16cid:durableId="2342BB6E"/>
  <w16cid:commentId w16cid:paraId="6E218A37" w16cid:durableId="22C93964"/>
  <w16cid:commentId w16cid:paraId="17C041B1" w16cid:durableId="22C93965"/>
  <w16cid:commentId w16cid:paraId="55752598" w16cid:durableId="22CAAD15"/>
  <w16cid:commentId w16cid:paraId="64D13C99" w16cid:durableId="230E4A8B"/>
  <w16cid:commentId w16cid:paraId="7A91F7A8" w16cid:durableId="2342BDA4"/>
  <w16cid:commentId w16cid:paraId="0A16B43C" w16cid:durableId="2342BF82"/>
  <w16cid:commentId w16cid:paraId="76F134EC" w16cid:durableId="230E38D1"/>
  <w16cid:commentId w16cid:paraId="4F728317" w16cid:durableId="2342BC03"/>
  <w16cid:commentId w16cid:paraId="7934A9A4" w16cid:durableId="230E4869"/>
  <w16cid:commentId w16cid:paraId="1952F78E" w16cid:durableId="2342BC45"/>
  <w16cid:commentId w16cid:paraId="205BFDE2" w16cid:durableId="22C974F4"/>
  <w16cid:commentId w16cid:paraId="124072A1" w16cid:durableId="230E494C"/>
  <w16cid:commentId w16cid:paraId="76B1DEF8" w16cid:durableId="2342BCA2"/>
  <w16cid:commentId w16cid:paraId="42AA0047" w16cid:durableId="230E4B77"/>
  <w16cid:commentId w16cid:paraId="2B2685A5" w16cid:durableId="2342BDF0"/>
  <w16cid:commentId w16cid:paraId="262BD976" w16cid:durableId="230E4C1D"/>
  <w16cid:commentId w16cid:paraId="6A803B64" w16cid:durableId="2342C036"/>
  <w16cid:commentId w16cid:paraId="1232D05E" w16cid:durableId="22C96F03"/>
  <w16cid:commentId w16cid:paraId="34B431E9" w16cid:durableId="22E536A8"/>
  <w16cid:commentId w16cid:paraId="6058DF63" w16cid:durableId="230E084B"/>
  <w16cid:commentId w16cid:paraId="5A247DD4" w16cid:durableId="2342C3F6"/>
  <w16cid:commentId w16cid:paraId="59FBED48" w16cid:durableId="2304C4F9"/>
  <w16cid:commentId w16cid:paraId="3F4FD1A5" w16cid:durableId="22CC16D2"/>
  <w16cid:commentId w16cid:paraId="742A7251" w16cid:durableId="22E50D24"/>
  <w16cid:commentId w16cid:paraId="4E2FD359" w16cid:durableId="2309B176"/>
  <w16cid:commentId w16cid:paraId="1934C313" w16cid:durableId="234FFCF4"/>
  <w16cid:commentId w16cid:paraId="6EA91861" w16cid:durableId="2304735A"/>
  <w16cid:commentId w16cid:paraId="7765A3D0" w16cid:durableId="22C96F07"/>
  <w16cid:commentId w16cid:paraId="694E320F" w16cid:durableId="22C96F9F"/>
  <w16cid:commentId w16cid:paraId="7F53D2EA" w16cid:durableId="2304C681"/>
  <w16cid:commentId w16cid:paraId="15AC3E0F" w16cid:durableId="230E5062"/>
  <w16cid:commentId w16cid:paraId="593CD9AF" w16cid:durableId="23500050"/>
  <w16cid:commentId w16cid:paraId="54CF2A7D" w16cid:durableId="2350005B"/>
  <w16cid:commentId w16cid:paraId="7CD0EE30" w16cid:durableId="230E0A33"/>
  <w16cid:commentId w16cid:paraId="71BD9752" w16cid:durableId="2342CF2C"/>
  <w16cid:commentId w16cid:paraId="151EC627" w16cid:durableId="235000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BFD5974" w14:textId="77777777" w:rsidR="008815E5" w:rsidRDefault="008815E5" w:rsidP="00B65B3A">
      <w:r>
        <w:separator/>
      </w:r>
    </w:p>
    <w:p w14:paraId="115D62E7" w14:textId="77777777" w:rsidR="008815E5" w:rsidRDefault="008815E5"/>
  </w:endnote>
  <w:endnote w:type="continuationSeparator" w:id="0">
    <w:p w14:paraId="33714E31" w14:textId="77777777" w:rsidR="008815E5" w:rsidRDefault="008815E5" w:rsidP="00B65B3A">
      <w:r>
        <w:continuationSeparator/>
      </w:r>
    </w:p>
    <w:p w14:paraId="1CD17BCE" w14:textId="77777777" w:rsidR="008815E5" w:rsidRDefault="008815E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199E3AE9" w:rsidR="00117DBE" w:rsidRDefault="00117DBE">
        <w:pPr>
          <w:pStyle w:val="Footer"/>
          <w:jc w:val="center"/>
        </w:pPr>
        <w:r>
          <w:fldChar w:fldCharType="begin"/>
        </w:r>
        <w:r>
          <w:instrText xml:space="preserve"> PAGE   \* MERGEFORMAT </w:instrText>
        </w:r>
        <w:r>
          <w:fldChar w:fldCharType="separate"/>
        </w:r>
        <w:r>
          <w:rPr>
            <w:noProof/>
          </w:rPr>
          <w:t>3</w:t>
        </w:r>
        <w:r>
          <w:rPr>
            <w:noProof/>
          </w:rPr>
          <w:t>8</w:t>
        </w:r>
        <w:r>
          <w:rPr>
            <w:noProof/>
          </w:rPr>
          <w:fldChar w:fldCharType="end"/>
        </w:r>
      </w:p>
    </w:sdtContent>
  </w:sdt>
  <w:p w14:paraId="0D3AA5C0" w14:textId="77777777" w:rsidR="00117DBE" w:rsidRDefault="00117D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92B56C1" w14:textId="77777777" w:rsidR="008815E5" w:rsidRDefault="008815E5" w:rsidP="00B65B3A">
      <w:r>
        <w:separator/>
      </w:r>
    </w:p>
  </w:footnote>
  <w:footnote w:type="continuationSeparator" w:id="0">
    <w:p w14:paraId="3606F17F" w14:textId="77777777" w:rsidR="008815E5" w:rsidRDefault="008815E5"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117DBE" w:rsidRDefault="00117DBE" w:rsidP="00B65B3A">
    <w:pPr>
      <w:pStyle w:val="Header"/>
      <w:spacing w:before="240" w:after="276"/>
    </w:pPr>
  </w:p>
  <w:p w14:paraId="2835C4F5" w14:textId="77777777" w:rsidR="00117DBE" w:rsidRDefault="00117DBE" w:rsidP="00B65B3A">
    <w:pPr>
      <w:spacing w:after="276"/>
    </w:pPr>
  </w:p>
  <w:p w14:paraId="31D1C0B9" w14:textId="77777777" w:rsidR="00117DBE" w:rsidRDefault="00117DBE"/>
  <w:p w14:paraId="56DB4B41" w14:textId="77777777" w:rsidR="00117DBE" w:rsidRDefault="00117DB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117DBE" w:rsidRPr="00B30794" w:rsidRDefault="00117DBE"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n Ohlberger">
    <w15:presenceInfo w15:providerId="None" w15:userId="Jan Ohlberger"/>
  </w15:person>
  <w15:person w15:author="Max Lindmark">
    <w15:presenceInfo w15:providerId="AD" w15:userId="S::max.lindmark@slu.se::74a91d58-1def-4e6c-a200-e80e4af38c20"/>
  </w15:person>
  <w15:person w15:author="Anna Gårdmark">
    <w15:presenceInfo w15:providerId="AD" w15:userId="S-1-5-21-1060284298-1343024091-682003330-1007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E54"/>
    <w:rsid w:val="00004E8D"/>
    <w:rsid w:val="00005B93"/>
    <w:rsid w:val="00005CE6"/>
    <w:rsid w:val="000062A0"/>
    <w:rsid w:val="00006884"/>
    <w:rsid w:val="00006E0B"/>
    <w:rsid w:val="00007798"/>
    <w:rsid w:val="00007F29"/>
    <w:rsid w:val="000104C1"/>
    <w:rsid w:val="00011AD6"/>
    <w:rsid w:val="0001208A"/>
    <w:rsid w:val="0001208F"/>
    <w:rsid w:val="00013BFF"/>
    <w:rsid w:val="000150FA"/>
    <w:rsid w:val="0001577C"/>
    <w:rsid w:val="00016D79"/>
    <w:rsid w:val="00016ED5"/>
    <w:rsid w:val="00017922"/>
    <w:rsid w:val="00017F5C"/>
    <w:rsid w:val="000201A2"/>
    <w:rsid w:val="000206BC"/>
    <w:rsid w:val="0002287F"/>
    <w:rsid w:val="000230EE"/>
    <w:rsid w:val="000239DB"/>
    <w:rsid w:val="00024A0B"/>
    <w:rsid w:val="0002521E"/>
    <w:rsid w:val="0002534A"/>
    <w:rsid w:val="00025460"/>
    <w:rsid w:val="00026A11"/>
    <w:rsid w:val="00026C66"/>
    <w:rsid w:val="00027AAF"/>
    <w:rsid w:val="0003004F"/>
    <w:rsid w:val="00030AD3"/>
    <w:rsid w:val="00030CDA"/>
    <w:rsid w:val="0003125C"/>
    <w:rsid w:val="00031B52"/>
    <w:rsid w:val="000326C7"/>
    <w:rsid w:val="00032D32"/>
    <w:rsid w:val="0003339F"/>
    <w:rsid w:val="00033D1D"/>
    <w:rsid w:val="0003516B"/>
    <w:rsid w:val="00035221"/>
    <w:rsid w:val="00035E2B"/>
    <w:rsid w:val="00036668"/>
    <w:rsid w:val="00036767"/>
    <w:rsid w:val="00036872"/>
    <w:rsid w:val="0003691D"/>
    <w:rsid w:val="000369ED"/>
    <w:rsid w:val="00037581"/>
    <w:rsid w:val="00037B31"/>
    <w:rsid w:val="000405B9"/>
    <w:rsid w:val="00040639"/>
    <w:rsid w:val="00040A57"/>
    <w:rsid w:val="0004173C"/>
    <w:rsid w:val="00041F03"/>
    <w:rsid w:val="00042139"/>
    <w:rsid w:val="0004223C"/>
    <w:rsid w:val="00042D21"/>
    <w:rsid w:val="00045129"/>
    <w:rsid w:val="000457B8"/>
    <w:rsid w:val="00045950"/>
    <w:rsid w:val="00046241"/>
    <w:rsid w:val="00046A75"/>
    <w:rsid w:val="00047F27"/>
    <w:rsid w:val="0005173A"/>
    <w:rsid w:val="000517F8"/>
    <w:rsid w:val="00053E90"/>
    <w:rsid w:val="00054960"/>
    <w:rsid w:val="000551FA"/>
    <w:rsid w:val="00057117"/>
    <w:rsid w:val="000577D5"/>
    <w:rsid w:val="000603A4"/>
    <w:rsid w:val="0006132E"/>
    <w:rsid w:val="0006236D"/>
    <w:rsid w:val="000623CD"/>
    <w:rsid w:val="00064013"/>
    <w:rsid w:val="0006455F"/>
    <w:rsid w:val="00064A38"/>
    <w:rsid w:val="00064A6B"/>
    <w:rsid w:val="000653E5"/>
    <w:rsid w:val="00066833"/>
    <w:rsid w:val="00066CCD"/>
    <w:rsid w:val="00066E3A"/>
    <w:rsid w:val="000672CC"/>
    <w:rsid w:val="000700A6"/>
    <w:rsid w:val="00070517"/>
    <w:rsid w:val="00070D47"/>
    <w:rsid w:val="000714B5"/>
    <w:rsid w:val="000722A3"/>
    <w:rsid w:val="00072939"/>
    <w:rsid w:val="00072A59"/>
    <w:rsid w:val="00072F1F"/>
    <w:rsid w:val="0007322F"/>
    <w:rsid w:val="00073C62"/>
    <w:rsid w:val="00074793"/>
    <w:rsid w:val="00074799"/>
    <w:rsid w:val="00074A3E"/>
    <w:rsid w:val="00076ADA"/>
    <w:rsid w:val="00076AF9"/>
    <w:rsid w:val="00076C95"/>
    <w:rsid w:val="00077100"/>
    <w:rsid w:val="00077256"/>
    <w:rsid w:val="000807A2"/>
    <w:rsid w:val="000839B9"/>
    <w:rsid w:val="00083ABB"/>
    <w:rsid w:val="00084AE4"/>
    <w:rsid w:val="0008558C"/>
    <w:rsid w:val="00085816"/>
    <w:rsid w:val="00085EA0"/>
    <w:rsid w:val="00090AD0"/>
    <w:rsid w:val="00093327"/>
    <w:rsid w:val="00094DD2"/>
    <w:rsid w:val="00094E98"/>
    <w:rsid w:val="0009501C"/>
    <w:rsid w:val="00095218"/>
    <w:rsid w:val="00095C04"/>
    <w:rsid w:val="00096B87"/>
    <w:rsid w:val="000977AA"/>
    <w:rsid w:val="000979A4"/>
    <w:rsid w:val="000A050D"/>
    <w:rsid w:val="000A1439"/>
    <w:rsid w:val="000A2CF2"/>
    <w:rsid w:val="000A3CC8"/>
    <w:rsid w:val="000A40A4"/>
    <w:rsid w:val="000A51C1"/>
    <w:rsid w:val="000A5B2C"/>
    <w:rsid w:val="000A6446"/>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E93"/>
    <w:rsid w:val="000C3080"/>
    <w:rsid w:val="000C30BC"/>
    <w:rsid w:val="000C3FBD"/>
    <w:rsid w:val="000C4AEF"/>
    <w:rsid w:val="000C4D53"/>
    <w:rsid w:val="000C5E36"/>
    <w:rsid w:val="000C5E3D"/>
    <w:rsid w:val="000C78E5"/>
    <w:rsid w:val="000C7DEE"/>
    <w:rsid w:val="000D0FE3"/>
    <w:rsid w:val="000D10B2"/>
    <w:rsid w:val="000D19D9"/>
    <w:rsid w:val="000D19E8"/>
    <w:rsid w:val="000D1CCB"/>
    <w:rsid w:val="000D2695"/>
    <w:rsid w:val="000D2CC7"/>
    <w:rsid w:val="000D3977"/>
    <w:rsid w:val="000D4E9B"/>
    <w:rsid w:val="000D6311"/>
    <w:rsid w:val="000D70FF"/>
    <w:rsid w:val="000E1145"/>
    <w:rsid w:val="000E2703"/>
    <w:rsid w:val="000E2F98"/>
    <w:rsid w:val="000E3D94"/>
    <w:rsid w:val="000E41E7"/>
    <w:rsid w:val="000E4B5B"/>
    <w:rsid w:val="000E5BE8"/>
    <w:rsid w:val="000E6188"/>
    <w:rsid w:val="000E67FF"/>
    <w:rsid w:val="000E74B7"/>
    <w:rsid w:val="000E7F63"/>
    <w:rsid w:val="000F015A"/>
    <w:rsid w:val="000F0583"/>
    <w:rsid w:val="000F21BD"/>
    <w:rsid w:val="000F3C49"/>
    <w:rsid w:val="000F4041"/>
    <w:rsid w:val="000F4FF0"/>
    <w:rsid w:val="000F5318"/>
    <w:rsid w:val="000F5646"/>
    <w:rsid w:val="000F5E03"/>
    <w:rsid w:val="000F69CD"/>
    <w:rsid w:val="00101CEB"/>
    <w:rsid w:val="00101EFE"/>
    <w:rsid w:val="00104B7B"/>
    <w:rsid w:val="001069FC"/>
    <w:rsid w:val="00111164"/>
    <w:rsid w:val="001124FA"/>
    <w:rsid w:val="0011279F"/>
    <w:rsid w:val="0011432F"/>
    <w:rsid w:val="001143B2"/>
    <w:rsid w:val="00114FEF"/>
    <w:rsid w:val="001151DC"/>
    <w:rsid w:val="00116162"/>
    <w:rsid w:val="0011677B"/>
    <w:rsid w:val="001168AF"/>
    <w:rsid w:val="001170C0"/>
    <w:rsid w:val="001174A0"/>
    <w:rsid w:val="0011776D"/>
    <w:rsid w:val="00117DBE"/>
    <w:rsid w:val="00121A54"/>
    <w:rsid w:val="0012289B"/>
    <w:rsid w:val="001231E4"/>
    <w:rsid w:val="00123287"/>
    <w:rsid w:val="00124ECF"/>
    <w:rsid w:val="00125ED1"/>
    <w:rsid w:val="00127035"/>
    <w:rsid w:val="00130327"/>
    <w:rsid w:val="00134450"/>
    <w:rsid w:val="00134611"/>
    <w:rsid w:val="00135024"/>
    <w:rsid w:val="00136440"/>
    <w:rsid w:val="00136AF6"/>
    <w:rsid w:val="00136B06"/>
    <w:rsid w:val="0013765F"/>
    <w:rsid w:val="00140551"/>
    <w:rsid w:val="001406CC"/>
    <w:rsid w:val="00140867"/>
    <w:rsid w:val="00141279"/>
    <w:rsid w:val="001414D6"/>
    <w:rsid w:val="001423D4"/>
    <w:rsid w:val="0014245C"/>
    <w:rsid w:val="001424DF"/>
    <w:rsid w:val="00143166"/>
    <w:rsid w:val="001433B7"/>
    <w:rsid w:val="001433E0"/>
    <w:rsid w:val="00143602"/>
    <w:rsid w:val="001439B0"/>
    <w:rsid w:val="00144D9B"/>
    <w:rsid w:val="00146861"/>
    <w:rsid w:val="0014686C"/>
    <w:rsid w:val="0014775B"/>
    <w:rsid w:val="00150DE5"/>
    <w:rsid w:val="00152606"/>
    <w:rsid w:val="00152A43"/>
    <w:rsid w:val="00152C1E"/>
    <w:rsid w:val="00153304"/>
    <w:rsid w:val="00153387"/>
    <w:rsid w:val="00153AA7"/>
    <w:rsid w:val="00154326"/>
    <w:rsid w:val="0015461A"/>
    <w:rsid w:val="00154680"/>
    <w:rsid w:val="001557B6"/>
    <w:rsid w:val="001560E7"/>
    <w:rsid w:val="00156D64"/>
    <w:rsid w:val="001606A7"/>
    <w:rsid w:val="00160C3E"/>
    <w:rsid w:val="00161378"/>
    <w:rsid w:val="00161E24"/>
    <w:rsid w:val="00163775"/>
    <w:rsid w:val="00163BD3"/>
    <w:rsid w:val="0016432D"/>
    <w:rsid w:val="001662CF"/>
    <w:rsid w:val="00166496"/>
    <w:rsid w:val="00166798"/>
    <w:rsid w:val="00166C40"/>
    <w:rsid w:val="001711AA"/>
    <w:rsid w:val="00171577"/>
    <w:rsid w:val="00171AAD"/>
    <w:rsid w:val="001725E8"/>
    <w:rsid w:val="00172ADC"/>
    <w:rsid w:val="00173599"/>
    <w:rsid w:val="00174445"/>
    <w:rsid w:val="00174BC9"/>
    <w:rsid w:val="00175634"/>
    <w:rsid w:val="00175CBD"/>
    <w:rsid w:val="00175F1D"/>
    <w:rsid w:val="0017644D"/>
    <w:rsid w:val="00176A7C"/>
    <w:rsid w:val="00180A29"/>
    <w:rsid w:val="00180AB9"/>
    <w:rsid w:val="0018108D"/>
    <w:rsid w:val="0018395F"/>
    <w:rsid w:val="001842F8"/>
    <w:rsid w:val="0018448F"/>
    <w:rsid w:val="001844E7"/>
    <w:rsid w:val="0018481E"/>
    <w:rsid w:val="00184F6D"/>
    <w:rsid w:val="001864ED"/>
    <w:rsid w:val="00186762"/>
    <w:rsid w:val="001869D4"/>
    <w:rsid w:val="00187745"/>
    <w:rsid w:val="00187ED2"/>
    <w:rsid w:val="00190949"/>
    <w:rsid w:val="00190B14"/>
    <w:rsid w:val="001918E0"/>
    <w:rsid w:val="00191F75"/>
    <w:rsid w:val="00192E68"/>
    <w:rsid w:val="00193CAC"/>
    <w:rsid w:val="00193D3B"/>
    <w:rsid w:val="001966BD"/>
    <w:rsid w:val="00196B58"/>
    <w:rsid w:val="00196C2D"/>
    <w:rsid w:val="00197B0E"/>
    <w:rsid w:val="001A0054"/>
    <w:rsid w:val="001A15E5"/>
    <w:rsid w:val="001A18DC"/>
    <w:rsid w:val="001A1EDB"/>
    <w:rsid w:val="001A1F63"/>
    <w:rsid w:val="001A30E3"/>
    <w:rsid w:val="001A366A"/>
    <w:rsid w:val="001A382A"/>
    <w:rsid w:val="001A43E7"/>
    <w:rsid w:val="001A463E"/>
    <w:rsid w:val="001A4685"/>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7D61"/>
    <w:rsid w:val="001C0B45"/>
    <w:rsid w:val="001C0D97"/>
    <w:rsid w:val="001C2858"/>
    <w:rsid w:val="001C3220"/>
    <w:rsid w:val="001C3335"/>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3750"/>
    <w:rsid w:val="001D389C"/>
    <w:rsid w:val="001D39ED"/>
    <w:rsid w:val="001D3E87"/>
    <w:rsid w:val="001D4672"/>
    <w:rsid w:val="001D501B"/>
    <w:rsid w:val="001D54D3"/>
    <w:rsid w:val="001D7403"/>
    <w:rsid w:val="001D7CE6"/>
    <w:rsid w:val="001E0278"/>
    <w:rsid w:val="001E04B2"/>
    <w:rsid w:val="001E07E5"/>
    <w:rsid w:val="001E0C17"/>
    <w:rsid w:val="001E2112"/>
    <w:rsid w:val="001E291C"/>
    <w:rsid w:val="001E378D"/>
    <w:rsid w:val="001E493C"/>
    <w:rsid w:val="001E4C77"/>
    <w:rsid w:val="001E5F16"/>
    <w:rsid w:val="001E6567"/>
    <w:rsid w:val="001E67DA"/>
    <w:rsid w:val="001E6988"/>
    <w:rsid w:val="001E7C36"/>
    <w:rsid w:val="001E7E67"/>
    <w:rsid w:val="001F0A85"/>
    <w:rsid w:val="001F1738"/>
    <w:rsid w:val="001F1A85"/>
    <w:rsid w:val="001F1C76"/>
    <w:rsid w:val="001F1F3E"/>
    <w:rsid w:val="001F2087"/>
    <w:rsid w:val="001F2F06"/>
    <w:rsid w:val="001F35F2"/>
    <w:rsid w:val="001F3939"/>
    <w:rsid w:val="001F3B30"/>
    <w:rsid w:val="001F42E5"/>
    <w:rsid w:val="001F4C7A"/>
    <w:rsid w:val="001F4CDD"/>
    <w:rsid w:val="001F573E"/>
    <w:rsid w:val="001F5BA0"/>
    <w:rsid w:val="001F6670"/>
    <w:rsid w:val="001F66B8"/>
    <w:rsid w:val="001F7D5E"/>
    <w:rsid w:val="002007B3"/>
    <w:rsid w:val="00200A79"/>
    <w:rsid w:val="00200C92"/>
    <w:rsid w:val="00200EB5"/>
    <w:rsid w:val="00201169"/>
    <w:rsid w:val="00201376"/>
    <w:rsid w:val="0020226B"/>
    <w:rsid w:val="00203FD0"/>
    <w:rsid w:val="002047F9"/>
    <w:rsid w:val="002054CD"/>
    <w:rsid w:val="002058C9"/>
    <w:rsid w:val="00205F92"/>
    <w:rsid w:val="0020772E"/>
    <w:rsid w:val="002101BE"/>
    <w:rsid w:val="00210963"/>
    <w:rsid w:val="00211678"/>
    <w:rsid w:val="00211713"/>
    <w:rsid w:val="00211B86"/>
    <w:rsid w:val="00212826"/>
    <w:rsid w:val="00213F38"/>
    <w:rsid w:val="00214183"/>
    <w:rsid w:val="00214BB4"/>
    <w:rsid w:val="00216172"/>
    <w:rsid w:val="002169D8"/>
    <w:rsid w:val="0021721A"/>
    <w:rsid w:val="00217657"/>
    <w:rsid w:val="002204C5"/>
    <w:rsid w:val="00220E30"/>
    <w:rsid w:val="00220EB4"/>
    <w:rsid w:val="002210A0"/>
    <w:rsid w:val="002213C3"/>
    <w:rsid w:val="002216B8"/>
    <w:rsid w:val="00222D4E"/>
    <w:rsid w:val="0022679A"/>
    <w:rsid w:val="00226C97"/>
    <w:rsid w:val="00226ED4"/>
    <w:rsid w:val="00231B2F"/>
    <w:rsid w:val="00232350"/>
    <w:rsid w:val="00232536"/>
    <w:rsid w:val="00232D75"/>
    <w:rsid w:val="00233BE5"/>
    <w:rsid w:val="00234BAC"/>
    <w:rsid w:val="00235596"/>
    <w:rsid w:val="00235D9A"/>
    <w:rsid w:val="002361B2"/>
    <w:rsid w:val="002370AC"/>
    <w:rsid w:val="00237CD9"/>
    <w:rsid w:val="002408AE"/>
    <w:rsid w:val="00241100"/>
    <w:rsid w:val="00241498"/>
    <w:rsid w:val="00242126"/>
    <w:rsid w:val="00242ACA"/>
    <w:rsid w:val="00242E4F"/>
    <w:rsid w:val="00243B17"/>
    <w:rsid w:val="00243FF3"/>
    <w:rsid w:val="0024549F"/>
    <w:rsid w:val="00246AC0"/>
    <w:rsid w:val="002472F4"/>
    <w:rsid w:val="00247DF0"/>
    <w:rsid w:val="00247FCA"/>
    <w:rsid w:val="00250777"/>
    <w:rsid w:val="002509CC"/>
    <w:rsid w:val="00251070"/>
    <w:rsid w:val="002516E7"/>
    <w:rsid w:val="00252FB5"/>
    <w:rsid w:val="00253BE7"/>
    <w:rsid w:val="00253C7D"/>
    <w:rsid w:val="00254101"/>
    <w:rsid w:val="00254D76"/>
    <w:rsid w:val="00254EF2"/>
    <w:rsid w:val="002565F0"/>
    <w:rsid w:val="00256922"/>
    <w:rsid w:val="00256F58"/>
    <w:rsid w:val="00257745"/>
    <w:rsid w:val="002578EB"/>
    <w:rsid w:val="00257FBE"/>
    <w:rsid w:val="00260486"/>
    <w:rsid w:val="002609A5"/>
    <w:rsid w:val="00261518"/>
    <w:rsid w:val="00261B47"/>
    <w:rsid w:val="002623A1"/>
    <w:rsid w:val="00262E9D"/>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7795"/>
    <w:rsid w:val="0027787D"/>
    <w:rsid w:val="002800BE"/>
    <w:rsid w:val="0028087E"/>
    <w:rsid w:val="002817AF"/>
    <w:rsid w:val="00281E19"/>
    <w:rsid w:val="0028247A"/>
    <w:rsid w:val="00283D26"/>
    <w:rsid w:val="002845F7"/>
    <w:rsid w:val="002850E1"/>
    <w:rsid w:val="00285314"/>
    <w:rsid w:val="00285F36"/>
    <w:rsid w:val="00287C0D"/>
    <w:rsid w:val="002901A0"/>
    <w:rsid w:val="0029036F"/>
    <w:rsid w:val="002922F2"/>
    <w:rsid w:val="002929E2"/>
    <w:rsid w:val="00292D32"/>
    <w:rsid w:val="00292F00"/>
    <w:rsid w:val="002935FF"/>
    <w:rsid w:val="00293A53"/>
    <w:rsid w:val="00293B3A"/>
    <w:rsid w:val="00293F78"/>
    <w:rsid w:val="002948C9"/>
    <w:rsid w:val="00294C73"/>
    <w:rsid w:val="00294C85"/>
    <w:rsid w:val="0029671C"/>
    <w:rsid w:val="00296FF8"/>
    <w:rsid w:val="00297807"/>
    <w:rsid w:val="002978B3"/>
    <w:rsid w:val="002A1574"/>
    <w:rsid w:val="002A3D5C"/>
    <w:rsid w:val="002A4B22"/>
    <w:rsid w:val="002A6A3B"/>
    <w:rsid w:val="002A6CCD"/>
    <w:rsid w:val="002A7901"/>
    <w:rsid w:val="002B0CCB"/>
    <w:rsid w:val="002B1321"/>
    <w:rsid w:val="002B2FB8"/>
    <w:rsid w:val="002B3399"/>
    <w:rsid w:val="002B3C2A"/>
    <w:rsid w:val="002B42FA"/>
    <w:rsid w:val="002B4435"/>
    <w:rsid w:val="002B45B3"/>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5BC6"/>
    <w:rsid w:val="002C716F"/>
    <w:rsid w:val="002C74BA"/>
    <w:rsid w:val="002D06AA"/>
    <w:rsid w:val="002D13AA"/>
    <w:rsid w:val="002D1A30"/>
    <w:rsid w:val="002D1FCE"/>
    <w:rsid w:val="002D4370"/>
    <w:rsid w:val="002D4C21"/>
    <w:rsid w:val="002D50F7"/>
    <w:rsid w:val="002D51AC"/>
    <w:rsid w:val="002D54CB"/>
    <w:rsid w:val="002E0B10"/>
    <w:rsid w:val="002E2CE0"/>
    <w:rsid w:val="002E38CE"/>
    <w:rsid w:val="002E39F2"/>
    <w:rsid w:val="002E56D0"/>
    <w:rsid w:val="002E574F"/>
    <w:rsid w:val="002E63C8"/>
    <w:rsid w:val="002E6543"/>
    <w:rsid w:val="002E6A62"/>
    <w:rsid w:val="002E6AE3"/>
    <w:rsid w:val="002E7B90"/>
    <w:rsid w:val="002F0279"/>
    <w:rsid w:val="002F06A8"/>
    <w:rsid w:val="002F07B0"/>
    <w:rsid w:val="002F1067"/>
    <w:rsid w:val="002F1147"/>
    <w:rsid w:val="002F16D9"/>
    <w:rsid w:val="002F1FA8"/>
    <w:rsid w:val="002F2B48"/>
    <w:rsid w:val="002F3FDC"/>
    <w:rsid w:val="002F4048"/>
    <w:rsid w:val="002F40F0"/>
    <w:rsid w:val="002F4877"/>
    <w:rsid w:val="002F4F2D"/>
    <w:rsid w:val="002F5282"/>
    <w:rsid w:val="002F5421"/>
    <w:rsid w:val="002F55B2"/>
    <w:rsid w:val="002F5C42"/>
    <w:rsid w:val="002F6002"/>
    <w:rsid w:val="002F67F4"/>
    <w:rsid w:val="002F77AE"/>
    <w:rsid w:val="003006AA"/>
    <w:rsid w:val="00300EFC"/>
    <w:rsid w:val="0030115C"/>
    <w:rsid w:val="0030141D"/>
    <w:rsid w:val="003025B9"/>
    <w:rsid w:val="003045E0"/>
    <w:rsid w:val="00304A29"/>
    <w:rsid w:val="00304FE5"/>
    <w:rsid w:val="003059BD"/>
    <w:rsid w:val="00305D56"/>
    <w:rsid w:val="003061B6"/>
    <w:rsid w:val="00306576"/>
    <w:rsid w:val="003071DF"/>
    <w:rsid w:val="00311F50"/>
    <w:rsid w:val="00313E72"/>
    <w:rsid w:val="003146A2"/>
    <w:rsid w:val="003149AC"/>
    <w:rsid w:val="00314E1D"/>
    <w:rsid w:val="003152C4"/>
    <w:rsid w:val="00316043"/>
    <w:rsid w:val="0031699E"/>
    <w:rsid w:val="00316A7F"/>
    <w:rsid w:val="00316A97"/>
    <w:rsid w:val="00320457"/>
    <w:rsid w:val="0032059B"/>
    <w:rsid w:val="0032086A"/>
    <w:rsid w:val="00321D45"/>
    <w:rsid w:val="00322388"/>
    <w:rsid w:val="00322AAE"/>
    <w:rsid w:val="003235EF"/>
    <w:rsid w:val="00325907"/>
    <w:rsid w:val="003262FF"/>
    <w:rsid w:val="00326391"/>
    <w:rsid w:val="003315E3"/>
    <w:rsid w:val="00331A69"/>
    <w:rsid w:val="00331CB7"/>
    <w:rsid w:val="00332058"/>
    <w:rsid w:val="00332328"/>
    <w:rsid w:val="003323C0"/>
    <w:rsid w:val="0033365E"/>
    <w:rsid w:val="00333A94"/>
    <w:rsid w:val="00334C4E"/>
    <w:rsid w:val="00334DA1"/>
    <w:rsid w:val="003364F8"/>
    <w:rsid w:val="00336CE6"/>
    <w:rsid w:val="00337D15"/>
    <w:rsid w:val="00337D7E"/>
    <w:rsid w:val="0034069C"/>
    <w:rsid w:val="00340AC4"/>
    <w:rsid w:val="00340D14"/>
    <w:rsid w:val="00342ACC"/>
    <w:rsid w:val="00343114"/>
    <w:rsid w:val="00344660"/>
    <w:rsid w:val="00344F01"/>
    <w:rsid w:val="003459F3"/>
    <w:rsid w:val="00346952"/>
    <w:rsid w:val="00346BEB"/>
    <w:rsid w:val="00346FA4"/>
    <w:rsid w:val="003475A5"/>
    <w:rsid w:val="00347AAA"/>
    <w:rsid w:val="00347C49"/>
    <w:rsid w:val="0035028A"/>
    <w:rsid w:val="00350B2C"/>
    <w:rsid w:val="00350CBA"/>
    <w:rsid w:val="00351382"/>
    <w:rsid w:val="003531C4"/>
    <w:rsid w:val="00355B79"/>
    <w:rsid w:val="00355CE6"/>
    <w:rsid w:val="0035658F"/>
    <w:rsid w:val="0035698C"/>
    <w:rsid w:val="00356D12"/>
    <w:rsid w:val="00357867"/>
    <w:rsid w:val="00357E3D"/>
    <w:rsid w:val="00357E7A"/>
    <w:rsid w:val="00357F1F"/>
    <w:rsid w:val="003608BD"/>
    <w:rsid w:val="003614CE"/>
    <w:rsid w:val="003615B0"/>
    <w:rsid w:val="003617E9"/>
    <w:rsid w:val="00361F96"/>
    <w:rsid w:val="00362712"/>
    <w:rsid w:val="0036404F"/>
    <w:rsid w:val="0036495A"/>
    <w:rsid w:val="00364E24"/>
    <w:rsid w:val="003654A4"/>
    <w:rsid w:val="00365871"/>
    <w:rsid w:val="0036645E"/>
    <w:rsid w:val="00367DA2"/>
    <w:rsid w:val="00370B3F"/>
    <w:rsid w:val="00370D99"/>
    <w:rsid w:val="0037189D"/>
    <w:rsid w:val="003718C1"/>
    <w:rsid w:val="00371A01"/>
    <w:rsid w:val="00371E25"/>
    <w:rsid w:val="00373994"/>
    <w:rsid w:val="00373D9A"/>
    <w:rsid w:val="003740B0"/>
    <w:rsid w:val="00374F8A"/>
    <w:rsid w:val="00375892"/>
    <w:rsid w:val="00380FB2"/>
    <w:rsid w:val="00381258"/>
    <w:rsid w:val="003817E3"/>
    <w:rsid w:val="00382192"/>
    <w:rsid w:val="00382F69"/>
    <w:rsid w:val="00383C7E"/>
    <w:rsid w:val="00383D36"/>
    <w:rsid w:val="003840A6"/>
    <w:rsid w:val="0038424A"/>
    <w:rsid w:val="00384A59"/>
    <w:rsid w:val="00384BF5"/>
    <w:rsid w:val="00384C8B"/>
    <w:rsid w:val="0038627B"/>
    <w:rsid w:val="00386666"/>
    <w:rsid w:val="00387C1E"/>
    <w:rsid w:val="00390024"/>
    <w:rsid w:val="003903DC"/>
    <w:rsid w:val="003909DD"/>
    <w:rsid w:val="00391A53"/>
    <w:rsid w:val="003929E9"/>
    <w:rsid w:val="00392BF7"/>
    <w:rsid w:val="00392EF2"/>
    <w:rsid w:val="00395BFD"/>
    <w:rsid w:val="00396067"/>
    <w:rsid w:val="00396306"/>
    <w:rsid w:val="00397268"/>
    <w:rsid w:val="003A00F6"/>
    <w:rsid w:val="003A1022"/>
    <w:rsid w:val="003A1748"/>
    <w:rsid w:val="003A1C72"/>
    <w:rsid w:val="003A28C7"/>
    <w:rsid w:val="003A2DC7"/>
    <w:rsid w:val="003A3759"/>
    <w:rsid w:val="003A384F"/>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113B"/>
    <w:rsid w:val="003C1561"/>
    <w:rsid w:val="003C2F3D"/>
    <w:rsid w:val="003C3CF2"/>
    <w:rsid w:val="003C5074"/>
    <w:rsid w:val="003C6E69"/>
    <w:rsid w:val="003C722A"/>
    <w:rsid w:val="003C7413"/>
    <w:rsid w:val="003D037B"/>
    <w:rsid w:val="003D06A8"/>
    <w:rsid w:val="003D0A36"/>
    <w:rsid w:val="003D0CAB"/>
    <w:rsid w:val="003D10FC"/>
    <w:rsid w:val="003D1A83"/>
    <w:rsid w:val="003D2D67"/>
    <w:rsid w:val="003D2FC1"/>
    <w:rsid w:val="003D3335"/>
    <w:rsid w:val="003D3B3D"/>
    <w:rsid w:val="003D51C2"/>
    <w:rsid w:val="003D5F56"/>
    <w:rsid w:val="003D5F98"/>
    <w:rsid w:val="003D62E4"/>
    <w:rsid w:val="003D67F3"/>
    <w:rsid w:val="003D7553"/>
    <w:rsid w:val="003D7866"/>
    <w:rsid w:val="003E04A4"/>
    <w:rsid w:val="003E2485"/>
    <w:rsid w:val="003E25A6"/>
    <w:rsid w:val="003E2D4C"/>
    <w:rsid w:val="003E3429"/>
    <w:rsid w:val="003E5DF0"/>
    <w:rsid w:val="003E5E3C"/>
    <w:rsid w:val="003E70D8"/>
    <w:rsid w:val="003E7133"/>
    <w:rsid w:val="003E7466"/>
    <w:rsid w:val="003F0225"/>
    <w:rsid w:val="003F26F6"/>
    <w:rsid w:val="003F3413"/>
    <w:rsid w:val="003F3DB3"/>
    <w:rsid w:val="003F41D8"/>
    <w:rsid w:val="003F48C2"/>
    <w:rsid w:val="003F68F4"/>
    <w:rsid w:val="003F7323"/>
    <w:rsid w:val="00401919"/>
    <w:rsid w:val="00401C4C"/>
    <w:rsid w:val="00402384"/>
    <w:rsid w:val="004023F6"/>
    <w:rsid w:val="00402C4C"/>
    <w:rsid w:val="004032F5"/>
    <w:rsid w:val="0040504F"/>
    <w:rsid w:val="00405850"/>
    <w:rsid w:val="0040643A"/>
    <w:rsid w:val="004075E9"/>
    <w:rsid w:val="00407BBA"/>
    <w:rsid w:val="004103A1"/>
    <w:rsid w:val="004105DA"/>
    <w:rsid w:val="0041116C"/>
    <w:rsid w:val="00412AE8"/>
    <w:rsid w:val="00413378"/>
    <w:rsid w:val="00413F90"/>
    <w:rsid w:val="00414F72"/>
    <w:rsid w:val="00415DE1"/>
    <w:rsid w:val="004166B2"/>
    <w:rsid w:val="004169C3"/>
    <w:rsid w:val="004178B8"/>
    <w:rsid w:val="00417D5D"/>
    <w:rsid w:val="00417F16"/>
    <w:rsid w:val="00417F51"/>
    <w:rsid w:val="004200DC"/>
    <w:rsid w:val="004201CD"/>
    <w:rsid w:val="00420805"/>
    <w:rsid w:val="004210B7"/>
    <w:rsid w:val="004210DE"/>
    <w:rsid w:val="0042113F"/>
    <w:rsid w:val="00421C6A"/>
    <w:rsid w:val="004227D9"/>
    <w:rsid w:val="004228C8"/>
    <w:rsid w:val="00422A08"/>
    <w:rsid w:val="00422B21"/>
    <w:rsid w:val="00423677"/>
    <w:rsid w:val="00424144"/>
    <w:rsid w:val="004246C0"/>
    <w:rsid w:val="00424B12"/>
    <w:rsid w:val="0042590D"/>
    <w:rsid w:val="00425D73"/>
    <w:rsid w:val="00425DD6"/>
    <w:rsid w:val="0042608C"/>
    <w:rsid w:val="00426CA6"/>
    <w:rsid w:val="00426EC8"/>
    <w:rsid w:val="00432044"/>
    <w:rsid w:val="00432731"/>
    <w:rsid w:val="004332BF"/>
    <w:rsid w:val="00433700"/>
    <w:rsid w:val="004340C3"/>
    <w:rsid w:val="004343E5"/>
    <w:rsid w:val="004349AD"/>
    <w:rsid w:val="0043502B"/>
    <w:rsid w:val="00435735"/>
    <w:rsid w:val="00435A47"/>
    <w:rsid w:val="004376EA"/>
    <w:rsid w:val="004408B7"/>
    <w:rsid w:val="00441056"/>
    <w:rsid w:val="00441A49"/>
    <w:rsid w:val="00441CB7"/>
    <w:rsid w:val="00443966"/>
    <w:rsid w:val="00444958"/>
    <w:rsid w:val="00445233"/>
    <w:rsid w:val="00447321"/>
    <w:rsid w:val="004478F4"/>
    <w:rsid w:val="00447A11"/>
    <w:rsid w:val="004509C6"/>
    <w:rsid w:val="00451505"/>
    <w:rsid w:val="00451B93"/>
    <w:rsid w:val="00451F5D"/>
    <w:rsid w:val="00452F78"/>
    <w:rsid w:val="004531D0"/>
    <w:rsid w:val="004532D3"/>
    <w:rsid w:val="0045426E"/>
    <w:rsid w:val="004542F8"/>
    <w:rsid w:val="0045434E"/>
    <w:rsid w:val="0045503A"/>
    <w:rsid w:val="00455AB8"/>
    <w:rsid w:val="0045662D"/>
    <w:rsid w:val="0046151D"/>
    <w:rsid w:val="00462D93"/>
    <w:rsid w:val="00463513"/>
    <w:rsid w:val="004635F6"/>
    <w:rsid w:val="004636F5"/>
    <w:rsid w:val="0046424D"/>
    <w:rsid w:val="00464C52"/>
    <w:rsid w:val="00464CC6"/>
    <w:rsid w:val="0046552D"/>
    <w:rsid w:val="00466675"/>
    <w:rsid w:val="00466756"/>
    <w:rsid w:val="00466D4B"/>
    <w:rsid w:val="00466FD5"/>
    <w:rsid w:val="00470022"/>
    <w:rsid w:val="00470C32"/>
    <w:rsid w:val="004719FF"/>
    <w:rsid w:val="00471AC4"/>
    <w:rsid w:val="00472081"/>
    <w:rsid w:val="0047220A"/>
    <w:rsid w:val="004737A5"/>
    <w:rsid w:val="0047478F"/>
    <w:rsid w:val="00474AA3"/>
    <w:rsid w:val="004755CB"/>
    <w:rsid w:val="004766BA"/>
    <w:rsid w:val="00476BEF"/>
    <w:rsid w:val="00476D9E"/>
    <w:rsid w:val="00477744"/>
    <w:rsid w:val="00480184"/>
    <w:rsid w:val="0048032B"/>
    <w:rsid w:val="00481222"/>
    <w:rsid w:val="00482C7F"/>
    <w:rsid w:val="00483B16"/>
    <w:rsid w:val="00483B6E"/>
    <w:rsid w:val="00483BD1"/>
    <w:rsid w:val="00483C12"/>
    <w:rsid w:val="004840AC"/>
    <w:rsid w:val="004843AE"/>
    <w:rsid w:val="00484E91"/>
    <w:rsid w:val="00485187"/>
    <w:rsid w:val="00485261"/>
    <w:rsid w:val="004865E6"/>
    <w:rsid w:val="0048763D"/>
    <w:rsid w:val="00487A11"/>
    <w:rsid w:val="00490D48"/>
    <w:rsid w:val="0049156F"/>
    <w:rsid w:val="004916B2"/>
    <w:rsid w:val="00491E3B"/>
    <w:rsid w:val="00492320"/>
    <w:rsid w:val="00494B46"/>
    <w:rsid w:val="00494B99"/>
    <w:rsid w:val="00494F11"/>
    <w:rsid w:val="004953D6"/>
    <w:rsid w:val="00496247"/>
    <w:rsid w:val="00497699"/>
    <w:rsid w:val="0049777E"/>
    <w:rsid w:val="004979EB"/>
    <w:rsid w:val="004A131D"/>
    <w:rsid w:val="004A46F2"/>
    <w:rsid w:val="004A4764"/>
    <w:rsid w:val="004A4828"/>
    <w:rsid w:val="004A5A06"/>
    <w:rsid w:val="004A61F8"/>
    <w:rsid w:val="004A6B20"/>
    <w:rsid w:val="004A7855"/>
    <w:rsid w:val="004A7A24"/>
    <w:rsid w:val="004B11A0"/>
    <w:rsid w:val="004B1249"/>
    <w:rsid w:val="004B2661"/>
    <w:rsid w:val="004B2C85"/>
    <w:rsid w:val="004B2D63"/>
    <w:rsid w:val="004B41CF"/>
    <w:rsid w:val="004B4635"/>
    <w:rsid w:val="004B4712"/>
    <w:rsid w:val="004B60F4"/>
    <w:rsid w:val="004B6550"/>
    <w:rsid w:val="004B66CF"/>
    <w:rsid w:val="004C086D"/>
    <w:rsid w:val="004C0A4B"/>
    <w:rsid w:val="004C0DA5"/>
    <w:rsid w:val="004C11D0"/>
    <w:rsid w:val="004C15CC"/>
    <w:rsid w:val="004C247D"/>
    <w:rsid w:val="004C24B4"/>
    <w:rsid w:val="004C371D"/>
    <w:rsid w:val="004C4729"/>
    <w:rsid w:val="004C4A09"/>
    <w:rsid w:val="004C62F7"/>
    <w:rsid w:val="004C66A1"/>
    <w:rsid w:val="004C704A"/>
    <w:rsid w:val="004C7413"/>
    <w:rsid w:val="004C7C60"/>
    <w:rsid w:val="004C7E93"/>
    <w:rsid w:val="004D0FF7"/>
    <w:rsid w:val="004D1239"/>
    <w:rsid w:val="004D167E"/>
    <w:rsid w:val="004D2B4C"/>
    <w:rsid w:val="004D6691"/>
    <w:rsid w:val="004D7754"/>
    <w:rsid w:val="004D7F9D"/>
    <w:rsid w:val="004E03FF"/>
    <w:rsid w:val="004E08D5"/>
    <w:rsid w:val="004E1A44"/>
    <w:rsid w:val="004E3188"/>
    <w:rsid w:val="004E3987"/>
    <w:rsid w:val="004E3AF7"/>
    <w:rsid w:val="004E3F98"/>
    <w:rsid w:val="004E52FE"/>
    <w:rsid w:val="004E53AB"/>
    <w:rsid w:val="004E548B"/>
    <w:rsid w:val="004E55B0"/>
    <w:rsid w:val="004E5AC9"/>
    <w:rsid w:val="004E5F22"/>
    <w:rsid w:val="004E6112"/>
    <w:rsid w:val="004E64ED"/>
    <w:rsid w:val="004F0B1E"/>
    <w:rsid w:val="004F188E"/>
    <w:rsid w:val="004F3C96"/>
    <w:rsid w:val="004F3D9C"/>
    <w:rsid w:val="004F3F45"/>
    <w:rsid w:val="004F5705"/>
    <w:rsid w:val="004F5AAA"/>
    <w:rsid w:val="004F67E7"/>
    <w:rsid w:val="004F6EE1"/>
    <w:rsid w:val="004F7EC0"/>
    <w:rsid w:val="00500020"/>
    <w:rsid w:val="0050069F"/>
    <w:rsid w:val="00500A64"/>
    <w:rsid w:val="005013A7"/>
    <w:rsid w:val="00504197"/>
    <w:rsid w:val="005044E3"/>
    <w:rsid w:val="0050457D"/>
    <w:rsid w:val="00504A26"/>
    <w:rsid w:val="00504C98"/>
    <w:rsid w:val="00505276"/>
    <w:rsid w:val="00506259"/>
    <w:rsid w:val="00511280"/>
    <w:rsid w:val="00511561"/>
    <w:rsid w:val="0051278A"/>
    <w:rsid w:val="0051311D"/>
    <w:rsid w:val="00513DB8"/>
    <w:rsid w:val="00513F8C"/>
    <w:rsid w:val="00514117"/>
    <w:rsid w:val="005144D5"/>
    <w:rsid w:val="00514B2F"/>
    <w:rsid w:val="00515139"/>
    <w:rsid w:val="00515287"/>
    <w:rsid w:val="005173DF"/>
    <w:rsid w:val="005217F7"/>
    <w:rsid w:val="00521C3B"/>
    <w:rsid w:val="00522990"/>
    <w:rsid w:val="00522E8E"/>
    <w:rsid w:val="00523197"/>
    <w:rsid w:val="005237A3"/>
    <w:rsid w:val="00523B48"/>
    <w:rsid w:val="0052484B"/>
    <w:rsid w:val="00524CA3"/>
    <w:rsid w:val="00524FBE"/>
    <w:rsid w:val="0052558D"/>
    <w:rsid w:val="00525D7B"/>
    <w:rsid w:val="0052606C"/>
    <w:rsid w:val="005267B8"/>
    <w:rsid w:val="00531185"/>
    <w:rsid w:val="0053121D"/>
    <w:rsid w:val="00531FA4"/>
    <w:rsid w:val="0053206B"/>
    <w:rsid w:val="005336E4"/>
    <w:rsid w:val="00533776"/>
    <w:rsid w:val="00533DFC"/>
    <w:rsid w:val="005343E5"/>
    <w:rsid w:val="00534FC4"/>
    <w:rsid w:val="00535DE1"/>
    <w:rsid w:val="00536056"/>
    <w:rsid w:val="00537A7D"/>
    <w:rsid w:val="00540D59"/>
    <w:rsid w:val="005410B6"/>
    <w:rsid w:val="00541131"/>
    <w:rsid w:val="00541C2E"/>
    <w:rsid w:val="00541FD8"/>
    <w:rsid w:val="00542C84"/>
    <w:rsid w:val="00543EFD"/>
    <w:rsid w:val="00543FBC"/>
    <w:rsid w:val="00545708"/>
    <w:rsid w:val="00546552"/>
    <w:rsid w:val="0054697B"/>
    <w:rsid w:val="00547E53"/>
    <w:rsid w:val="00551B16"/>
    <w:rsid w:val="00551D6E"/>
    <w:rsid w:val="0055205A"/>
    <w:rsid w:val="00553F32"/>
    <w:rsid w:val="00555615"/>
    <w:rsid w:val="00555CD3"/>
    <w:rsid w:val="0055608F"/>
    <w:rsid w:val="005570FE"/>
    <w:rsid w:val="005606AA"/>
    <w:rsid w:val="00562D2D"/>
    <w:rsid w:val="00563638"/>
    <w:rsid w:val="00564621"/>
    <w:rsid w:val="0056485D"/>
    <w:rsid w:val="00565DB5"/>
    <w:rsid w:val="00566866"/>
    <w:rsid w:val="00567179"/>
    <w:rsid w:val="00570475"/>
    <w:rsid w:val="005713D6"/>
    <w:rsid w:val="00571E20"/>
    <w:rsid w:val="00572C7B"/>
    <w:rsid w:val="00573C57"/>
    <w:rsid w:val="00574CAE"/>
    <w:rsid w:val="00574DDB"/>
    <w:rsid w:val="00574DDF"/>
    <w:rsid w:val="005753F4"/>
    <w:rsid w:val="00577BB0"/>
    <w:rsid w:val="00577D2C"/>
    <w:rsid w:val="00580806"/>
    <w:rsid w:val="00581324"/>
    <w:rsid w:val="0058162C"/>
    <w:rsid w:val="005819F0"/>
    <w:rsid w:val="005827C8"/>
    <w:rsid w:val="00582920"/>
    <w:rsid w:val="005840C6"/>
    <w:rsid w:val="00586DCA"/>
    <w:rsid w:val="00587FE0"/>
    <w:rsid w:val="00590AF9"/>
    <w:rsid w:val="00591AE1"/>
    <w:rsid w:val="00591CC2"/>
    <w:rsid w:val="005922A4"/>
    <w:rsid w:val="005924FA"/>
    <w:rsid w:val="00592F8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342E"/>
    <w:rsid w:val="005A36B4"/>
    <w:rsid w:val="005A3B2C"/>
    <w:rsid w:val="005A5403"/>
    <w:rsid w:val="005A5C31"/>
    <w:rsid w:val="005A5D54"/>
    <w:rsid w:val="005A5F66"/>
    <w:rsid w:val="005A6801"/>
    <w:rsid w:val="005A6FF0"/>
    <w:rsid w:val="005A7378"/>
    <w:rsid w:val="005A7402"/>
    <w:rsid w:val="005B00C6"/>
    <w:rsid w:val="005B0A7A"/>
    <w:rsid w:val="005B1B62"/>
    <w:rsid w:val="005B3258"/>
    <w:rsid w:val="005B3495"/>
    <w:rsid w:val="005B3763"/>
    <w:rsid w:val="005B5620"/>
    <w:rsid w:val="005B7725"/>
    <w:rsid w:val="005B77B3"/>
    <w:rsid w:val="005C3DCB"/>
    <w:rsid w:val="005C4A04"/>
    <w:rsid w:val="005C7030"/>
    <w:rsid w:val="005C761B"/>
    <w:rsid w:val="005C784A"/>
    <w:rsid w:val="005C79CD"/>
    <w:rsid w:val="005D00E7"/>
    <w:rsid w:val="005D0723"/>
    <w:rsid w:val="005D0D54"/>
    <w:rsid w:val="005D14EA"/>
    <w:rsid w:val="005D1507"/>
    <w:rsid w:val="005D2063"/>
    <w:rsid w:val="005D4122"/>
    <w:rsid w:val="005D4975"/>
    <w:rsid w:val="005D589F"/>
    <w:rsid w:val="005D5A04"/>
    <w:rsid w:val="005D6C45"/>
    <w:rsid w:val="005D6DD0"/>
    <w:rsid w:val="005D7805"/>
    <w:rsid w:val="005E00A9"/>
    <w:rsid w:val="005E0A65"/>
    <w:rsid w:val="005E0F7E"/>
    <w:rsid w:val="005E12F4"/>
    <w:rsid w:val="005E1F74"/>
    <w:rsid w:val="005E288C"/>
    <w:rsid w:val="005E34D1"/>
    <w:rsid w:val="005E36F1"/>
    <w:rsid w:val="005E3E03"/>
    <w:rsid w:val="005E3EC3"/>
    <w:rsid w:val="005E4958"/>
    <w:rsid w:val="005E4C3E"/>
    <w:rsid w:val="005E56F5"/>
    <w:rsid w:val="005E655B"/>
    <w:rsid w:val="005E67E4"/>
    <w:rsid w:val="005E6C7D"/>
    <w:rsid w:val="005E7913"/>
    <w:rsid w:val="005F03CA"/>
    <w:rsid w:val="005F154A"/>
    <w:rsid w:val="005F2634"/>
    <w:rsid w:val="005F3DA4"/>
    <w:rsid w:val="005F5723"/>
    <w:rsid w:val="005F6607"/>
    <w:rsid w:val="005F6923"/>
    <w:rsid w:val="00603543"/>
    <w:rsid w:val="0060422F"/>
    <w:rsid w:val="006042B2"/>
    <w:rsid w:val="006042C6"/>
    <w:rsid w:val="00604615"/>
    <w:rsid w:val="006049CB"/>
    <w:rsid w:val="00605228"/>
    <w:rsid w:val="0060642D"/>
    <w:rsid w:val="0060679E"/>
    <w:rsid w:val="00610CD7"/>
    <w:rsid w:val="006114A3"/>
    <w:rsid w:val="00611C50"/>
    <w:rsid w:val="006129CF"/>
    <w:rsid w:val="00612D34"/>
    <w:rsid w:val="006142CF"/>
    <w:rsid w:val="00614C84"/>
    <w:rsid w:val="00616822"/>
    <w:rsid w:val="00617382"/>
    <w:rsid w:val="00617BFA"/>
    <w:rsid w:val="00617C86"/>
    <w:rsid w:val="00620DA7"/>
    <w:rsid w:val="006214D2"/>
    <w:rsid w:val="00622641"/>
    <w:rsid w:val="00622BA1"/>
    <w:rsid w:val="006258B5"/>
    <w:rsid w:val="00625D25"/>
    <w:rsid w:val="00626048"/>
    <w:rsid w:val="006274AF"/>
    <w:rsid w:val="006302B1"/>
    <w:rsid w:val="0063040C"/>
    <w:rsid w:val="006304D0"/>
    <w:rsid w:val="00631022"/>
    <w:rsid w:val="00631C44"/>
    <w:rsid w:val="006320DC"/>
    <w:rsid w:val="0063225E"/>
    <w:rsid w:val="006323DC"/>
    <w:rsid w:val="006325A1"/>
    <w:rsid w:val="006331B0"/>
    <w:rsid w:val="00633F86"/>
    <w:rsid w:val="00634735"/>
    <w:rsid w:val="006348A6"/>
    <w:rsid w:val="00634E3C"/>
    <w:rsid w:val="00634FBD"/>
    <w:rsid w:val="0063539C"/>
    <w:rsid w:val="00636FB7"/>
    <w:rsid w:val="006371C5"/>
    <w:rsid w:val="00637619"/>
    <w:rsid w:val="006402FF"/>
    <w:rsid w:val="0064065D"/>
    <w:rsid w:val="0064074D"/>
    <w:rsid w:val="00640B46"/>
    <w:rsid w:val="006412AB"/>
    <w:rsid w:val="00641976"/>
    <w:rsid w:val="00642838"/>
    <w:rsid w:val="0064322E"/>
    <w:rsid w:val="00643DD7"/>
    <w:rsid w:val="00643DFE"/>
    <w:rsid w:val="00644333"/>
    <w:rsid w:val="00644598"/>
    <w:rsid w:val="00644768"/>
    <w:rsid w:val="006467A7"/>
    <w:rsid w:val="00646848"/>
    <w:rsid w:val="00646A26"/>
    <w:rsid w:val="00647017"/>
    <w:rsid w:val="00647D43"/>
    <w:rsid w:val="0065004B"/>
    <w:rsid w:val="00650EEC"/>
    <w:rsid w:val="00652168"/>
    <w:rsid w:val="00652F5C"/>
    <w:rsid w:val="006534F5"/>
    <w:rsid w:val="006542F4"/>
    <w:rsid w:val="00655400"/>
    <w:rsid w:val="00655AA6"/>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70CFE"/>
    <w:rsid w:val="00671775"/>
    <w:rsid w:val="006718D4"/>
    <w:rsid w:val="00671BE8"/>
    <w:rsid w:val="006724EF"/>
    <w:rsid w:val="006726D9"/>
    <w:rsid w:val="0067271A"/>
    <w:rsid w:val="00672DA4"/>
    <w:rsid w:val="006736CC"/>
    <w:rsid w:val="0067516A"/>
    <w:rsid w:val="0067590A"/>
    <w:rsid w:val="00675EC9"/>
    <w:rsid w:val="00676755"/>
    <w:rsid w:val="0067752A"/>
    <w:rsid w:val="00680801"/>
    <w:rsid w:val="00680C96"/>
    <w:rsid w:val="00680DF3"/>
    <w:rsid w:val="00682006"/>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4445"/>
    <w:rsid w:val="00694636"/>
    <w:rsid w:val="00694732"/>
    <w:rsid w:val="00694BB7"/>
    <w:rsid w:val="00695751"/>
    <w:rsid w:val="00695912"/>
    <w:rsid w:val="00695E24"/>
    <w:rsid w:val="00696BB9"/>
    <w:rsid w:val="00697835"/>
    <w:rsid w:val="006A0BFC"/>
    <w:rsid w:val="006A1414"/>
    <w:rsid w:val="006A1BF7"/>
    <w:rsid w:val="006A21CF"/>
    <w:rsid w:val="006A3210"/>
    <w:rsid w:val="006A3C86"/>
    <w:rsid w:val="006A53AE"/>
    <w:rsid w:val="006A55B4"/>
    <w:rsid w:val="006A5D4D"/>
    <w:rsid w:val="006A7782"/>
    <w:rsid w:val="006B0B4E"/>
    <w:rsid w:val="006B1020"/>
    <w:rsid w:val="006B21EA"/>
    <w:rsid w:val="006B22D0"/>
    <w:rsid w:val="006B3A85"/>
    <w:rsid w:val="006B4DDA"/>
    <w:rsid w:val="006B6D8A"/>
    <w:rsid w:val="006C0EA8"/>
    <w:rsid w:val="006C2461"/>
    <w:rsid w:val="006C33B1"/>
    <w:rsid w:val="006C399D"/>
    <w:rsid w:val="006C4231"/>
    <w:rsid w:val="006C4479"/>
    <w:rsid w:val="006C4F95"/>
    <w:rsid w:val="006C512A"/>
    <w:rsid w:val="006C5E84"/>
    <w:rsid w:val="006C6533"/>
    <w:rsid w:val="006C7BA1"/>
    <w:rsid w:val="006C7EDB"/>
    <w:rsid w:val="006C7EEC"/>
    <w:rsid w:val="006C7EF6"/>
    <w:rsid w:val="006D07D8"/>
    <w:rsid w:val="006D1B82"/>
    <w:rsid w:val="006D3D4F"/>
    <w:rsid w:val="006D44E2"/>
    <w:rsid w:val="006D4950"/>
    <w:rsid w:val="006D57E2"/>
    <w:rsid w:val="006D5CBF"/>
    <w:rsid w:val="006D62C1"/>
    <w:rsid w:val="006D6DAD"/>
    <w:rsid w:val="006D75EA"/>
    <w:rsid w:val="006E0920"/>
    <w:rsid w:val="006E142C"/>
    <w:rsid w:val="006E1AB8"/>
    <w:rsid w:val="006E3ADB"/>
    <w:rsid w:val="006E3F19"/>
    <w:rsid w:val="006E4110"/>
    <w:rsid w:val="006E4468"/>
    <w:rsid w:val="006E5736"/>
    <w:rsid w:val="006E6A7A"/>
    <w:rsid w:val="006E74EA"/>
    <w:rsid w:val="006E7C4C"/>
    <w:rsid w:val="006E7C7F"/>
    <w:rsid w:val="006F01B8"/>
    <w:rsid w:val="006F090C"/>
    <w:rsid w:val="006F0B00"/>
    <w:rsid w:val="006F0D61"/>
    <w:rsid w:val="006F10D2"/>
    <w:rsid w:val="006F223F"/>
    <w:rsid w:val="006F26CA"/>
    <w:rsid w:val="006F37AD"/>
    <w:rsid w:val="006F4F8D"/>
    <w:rsid w:val="006F5E80"/>
    <w:rsid w:val="006F68DD"/>
    <w:rsid w:val="007002D7"/>
    <w:rsid w:val="00700EB5"/>
    <w:rsid w:val="00701555"/>
    <w:rsid w:val="00701E38"/>
    <w:rsid w:val="00703802"/>
    <w:rsid w:val="00704F5F"/>
    <w:rsid w:val="00705A1E"/>
    <w:rsid w:val="0070626E"/>
    <w:rsid w:val="007064FA"/>
    <w:rsid w:val="007068E4"/>
    <w:rsid w:val="00706907"/>
    <w:rsid w:val="00706A7E"/>
    <w:rsid w:val="00707ACA"/>
    <w:rsid w:val="00710C1F"/>
    <w:rsid w:val="0071172D"/>
    <w:rsid w:val="007121F4"/>
    <w:rsid w:val="00712530"/>
    <w:rsid w:val="00712832"/>
    <w:rsid w:val="00712914"/>
    <w:rsid w:val="00713B9F"/>
    <w:rsid w:val="00714956"/>
    <w:rsid w:val="00714D04"/>
    <w:rsid w:val="007159CC"/>
    <w:rsid w:val="00717135"/>
    <w:rsid w:val="00717511"/>
    <w:rsid w:val="0071768B"/>
    <w:rsid w:val="00717DF8"/>
    <w:rsid w:val="007212EF"/>
    <w:rsid w:val="00721918"/>
    <w:rsid w:val="00721F5D"/>
    <w:rsid w:val="00722DEE"/>
    <w:rsid w:val="00723412"/>
    <w:rsid w:val="007235A1"/>
    <w:rsid w:val="00723699"/>
    <w:rsid w:val="00724FB2"/>
    <w:rsid w:val="0072620E"/>
    <w:rsid w:val="007262D8"/>
    <w:rsid w:val="00726902"/>
    <w:rsid w:val="00730425"/>
    <w:rsid w:val="00730541"/>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24CC"/>
    <w:rsid w:val="00743208"/>
    <w:rsid w:val="007439BE"/>
    <w:rsid w:val="00743FDF"/>
    <w:rsid w:val="0074407A"/>
    <w:rsid w:val="007441A3"/>
    <w:rsid w:val="0074429D"/>
    <w:rsid w:val="00744634"/>
    <w:rsid w:val="007458A5"/>
    <w:rsid w:val="00745B9B"/>
    <w:rsid w:val="00745E70"/>
    <w:rsid w:val="0074693B"/>
    <w:rsid w:val="00747AE4"/>
    <w:rsid w:val="00750104"/>
    <w:rsid w:val="007508A2"/>
    <w:rsid w:val="007508BD"/>
    <w:rsid w:val="00750D95"/>
    <w:rsid w:val="00750E21"/>
    <w:rsid w:val="00750F8B"/>
    <w:rsid w:val="00751EC9"/>
    <w:rsid w:val="00751EFE"/>
    <w:rsid w:val="007524FD"/>
    <w:rsid w:val="00752DAC"/>
    <w:rsid w:val="0075307C"/>
    <w:rsid w:val="00753ED3"/>
    <w:rsid w:val="007544A2"/>
    <w:rsid w:val="0075555D"/>
    <w:rsid w:val="0075690E"/>
    <w:rsid w:val="0076099C"/>
    <w:rsid w:val="00760F32"/>
    <w:rsid w:val="007626CD"/>
    <w:rsid w:val="007648D6"/>
    <w:rsid w:val="00765102"/>
    <w:rsid w:val="0076513E"/>
    <w:rsid w:val="00767456"/>
    <w:rsid w:val="007677E9"/>
    <w:rsid w:val="0077045F"/>
    <w:rsid w:val="00771A72"/>
    <w:rsid w:val="00771FEB"/>
    <w:rsid w:val="00772500"/>
    <w:rsid w:val="00772E3E"/>
    <w:rsid w:val="007756CF"/>
    <w:rsid w:val="00775DCF"/>
    <w:rsid w:val="0077745B"/>
    <w:rsid w:val="0077790F"/>
    <w:rsid w:val="00777B57"/>
    <w:rsid w:val="00777EC3"/>
    <w:rsid w:val="007811FA"/>
    <w:rsid w:val="007838E7"/>
    <w:rsid w:val="0078579D"/>
    <w:rsid w:val="00785E28"/>
    <w:rsid w:val="0078617C"/>
    <w:rsid w:val="007870E5"/>
    <w:rsid w:val="007871FE"/>
    <w:rsid w:val="007873E1"/>
    <w:rsid w:val="00787B83"/>
    <w:rsid w:val="00787BAA"/>
    <w:rsid w:val="00790B60"/>
    <w:rsid w:val="00791D18"/>
    <w:rsid w:val="00791E19"/>
    <w:rsid w:val="0079351C"/>
    <w:rsid w:val="00793D89"/>
    <w:rsid w:val="00794677"/>
    <w:rsid w:val="00794BC0"/>
    <w:rsid w:val="0079518C"/>
    <w:rsid w:val="007953D6"/>
    <w:rsid w:val="00796A99"/>
    <w:rsid w:val="00796EB5"/>
    <w:rsid w:val="00796FD7"/>
    <w:rsid w:val="007A11F1"/>
    <w:rsid w:val="007A316F"/>
    <w:rsid w:val="007A3430"/>
    <w:rsid w:val="007A3B73"/>
    <w:rsid w:val="007A5CB9"/>
    <w:rsid w:val="007A6241"/>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3665"/>
    <w:rsid w:val="007B410B"/>
    <w:rsid w:val="007B4CB3"/>
    <w:rsid w:val="007B5398"/>
    <w:rsid w:val="007B5B3A"/>
    <w:rsid w:val="007B634F"/>
    <w:rsid w:val="007B7C9E"/>
    <w:rsid w:val="007B7D82"/>
    <w:rsid w:val="007C0A68"/>
    <w:rsid w:val="007C1B17"/>
    <w:rsid w:val="007C2347"/>
    <w:rsid w:val="007C3A9A"/>
    <w:rsid w:val="007C5828"/>
    <w:rsid w:val="007C65BA"/>
    <w:rsid w:val="007C6B56"/>
    <w:rsid w:val="007C6CB0"/>
    <w:rsid w:val="007C6EF6"/>
    <w:rsid w:val="007C72D9"/>
    <w:rsid w:val="007D060D"/>
    <w:rsid w:val="007D15C5"/>
    <w:rsid w:val="007D2A8E"/>
    <w:rsid w:val="007D2EC5"/>
    <w:rsid w:val="007D358F"/>
    <w:rsid w:val="007D37A9"/>
    <w:rsid w:val="007D413C"/>
    <w:rsid w:val="007D4355"/>
    <w:rsid w:val="007D4D7A"/>
    <w:rsid w:val="007D5A9E"/>
    <w:rsid w:val="007D651B"/>
    <w:rsid w:val="007E03DC"/>
    <w:rsid w:val="007E0699"/>
    <w:rsid w:val="007E0B80"/>
    <w:rsid w:val="007E1719"/>
    <w:rsid w:val="007E1B01"/>
    <w:rsid w:val="007E1FC4"/>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846"/>
    <w:rsid w:val="007F6C7A"/>
    <w:rsid w:val="007F6F9B"/>
    <w:rsid w:val="007F7095"/>
    <w:rsid w:val="007F77E2"/>
    <w:rsid w:val="007F7D23"/>
    <w:rsid w:val="008006B7"/>
    <w:rsid w:val="008013A7"/>
    <w:rsid w:val="00801508"/>
    <w:rsid w:val="00801BD0"/>
    <w:rsid w:val="00801EE7"/>
    <w:rsid w:val="008021FD"/>
    <w:rsid w:val="00802F21"/>
    <w:rsid w:val="00803A00"/>
    <w:rsid w:val="008056C4"/>
    <w:rsid w:val="00805F9E"/>
    <w:rsid w:val="008065BD"/>
    <w:rsid w:val="0080674E"/>
    <w:rsid w:val="00806B23"/>
    <w:rsid w:val="00806B80"/>
    <w:rsid w:val="008104B8"/>
    <w:rsid w:val="00810521"/>
    <w:rsid w:val="00810717"/>
    <w:rsid w:val="00810B93"/>
    <w:rsid w:val="00813044"/>
    <w:rsid w:val="008136EC"/>
    <w:rsid w:val="008137D9"/>
    <w:rsid w:val="00813915"/>
    <w:rsid w:val="00813E25"/>
    <w:rsid w:val="00814366"/>
    <w:rsid w:val="0081447F"/>
    <w:rsid w:val="0081485B"/>
    <w:rsid w:val="008150BC"/>
    <w:rsid w:val="0081558A"/>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30F3"/>
    <w:rsid w:val="00835213"/>
    <w:rsid w:val="008357AC"/>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268B"/>
    <w:rsid w:val="00853938"/>
    <w:rsid w:val="0085394F"/>
    <w:rsid w:val="008539CC"/>
    <w:rsid w:val="00854010"/>
    <w:rsid w:val="00854DAA"/>
    <w:rsid w:val="00855696"/>
    <w:rsid w:val="008602EC"/>
    <w:rsid w:val="008614E5"/>
    <w:rsid w:val="00861644"/>
    <w:rsid w:val="008621CB"/>
    <w:rsid w:val="00862510"/>
    <w:rsid w:val="008648F5"/>
    <w:rsid w:val="00864EFB"/>
    <w:rsid w:val="0086706D"/>
    <w:rsid w:val="00870902"/>
    <w:rsid w:val="00871830"/>
    <w:rsid w:val="008727A7"/>
    <w:rsid w:val="008728F5"/>
    <w:rsid w:val="00872AA1"/>
    <w:rsid w:val="008739BA"/>
    <w:rsid w:val="008744BE"/>
    <w:rsid w:val="00875457"/>
    <w:rsid w:val="008754AF"/>
    <w:rsid w:val="00875CA8"/>
    <w:rsid w:val="008815E5"/>
    <w:rsid w:val="00881B6D"/>
    <w:rsid w:val="00881D68"/>
    <w:rsid w:val="00881E90"/>
    <w:rsid w:val="0088383E"/>
    <w:rsid w:val="00883BE9"/>
    <w:rsid w:val="00883E2F"/>
    <w:rsid w:val="008844AA"/>
    <w:rsid w:val="00885FFD"/>
    <w:rsid w:val="008874B5"/>
    <w:rsid w:val="0088775B"/>
    <w:rsid w:val="00887DD8"/>
    <w:rsid w:val="00890033"/>
    <w:rsid w:val="00890B5B"/>
    <w:rsid w:val="008918B2"/>
    <w:rsid w:val="008928F6"/>
    <w:rsid w:val="00892A40"/>
    <w:rsid w:val="00892CBF"/>
    <w:rsid w:val="0089442F"/>
    <w:rsid w:val="00894B16"/>
    <w:rsid w:val="00894F89"/>
    <w:rsid w:val="008952A7"/>
    <w:rsid w:val="0089604C"/>
    <w:rsid w:val="00896136"/>
    <w:rsid w:val="00897091"/>
    <w:rsid w:val="00897E22"/>
    <w:rsid w:val="008A1780"/>
    <w:rsid w:val="008A18FE"/>
    <w:rsid w:val="008A6F84"/>
    <w:rsid w:val="008A79E0"/>
    <w:rsid w:val="008A7E7F"/>
    <w:rsid w:val="008A7F35"/>
    <w:rsid w:val="008B0784"/>
    <w:rsid w:val="008B1732"/>
    <w:rsid w:val="008B1920"/>
    <w:rsid w:val="008B1C27"/>
    <w:rsid w:val="008B243E"/>
    <w:rsid w:val="008B24D0"/>
    <w:rsid w:val="008B2775"/>
    <w:rsid w:val="008B293F"/>
    <w:rsid w:val="008B29BF"/>
    <w:rsid w:val="008B2D1F"/>
    <w:rsid w:val="008B2E9A"/>
    <w:rsid w:val="008B35B5"/>
    <w:rsid w:val="008B3703"/>
    <w:rsid w:val="008B3A0C"/>
    <w:rsid w:val="008B45F2"/>
    <w:rsid w:val="008B5973"/>
    <w:rsid w:val="008B5D3E"/>
    <w:rsid w:val="008B6FC9"/>
    <w:rsid w:val="008B7416"/>
    <w:rsid w:val="008C0448"/>
    <w:rsid w:val="008C1C55"/>
    <w:rsid w:val="008C1E02"/>
    <w:rsid w:val="008C221C"/>
    <w:rsid w:val="008C2239"/>
    <w:rsid w:val="008C25CE"/>
    <w:rsid w:val="008C25E3"/>
    <w:rsid w:val="008C2A52"/>
    <w:rsid w:val="008C386B"/>
    <w:rsid w:val="008C5405"/>
    <w:rsid w:val="008C5F31"/>
    <w:rsid w:val="008C62C6"/>
    <w:rsid w:val="008C7F11"/>
    <w:rsid w:val="008C7FA3"/>
    <w:rsid w:val="008D060D"/>
    <w:rsid w:val="008D0BE6"/>
    <w:rsid w:val="008D13B2"/>
    <w:rsid w:val="008D1906"/>
    <w:rsid w:val="008D2352"/>
    <w:rsid w:val="008D3244"/>
    <w:rsid w:val="008D386E"/>
    <w:rsid w:val="008D38C4"/>
    <w:rsid w:val="008D4166"/>
    <w:rsid w:val="008D43BC"/>
    <w:rsid w:val="008D4670"/>
    <w:rsid w:val="008D5AEE"/>
    <w:rsid w:val="008D5B2D"/>
    <w:rsid w:val="008D618E"/>
    <w:rsid w:val="008D6224"/>
    <w:rsid w:val="008D6573"/>
    <w:rsid w:val="008D73FC"/>
    <w:rsid w:val="008D7BD7"/>
    <w:rsid w:val="008D7E5C"/>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24D9"/>
    <w:rsid w:val="008F37AD"/>
    <w:rsid w:val="008F3F11"/>
    <w:rsid w:val="008F3F2C"/>
    <w:rsid w:val="008F3FDE"/>
    <w:rsid w:val="008F41C5"/>
    <w:rsid w:val="008F433D"/>
    <w:rsid w:val="008F531B"/>
    <w:rsid w:val="008F5EBE"/>
    <w:rsid w:val="008F6421"/>
    <w:rsid w:val="008F661F"/>
    <w:rsid w:val="008F6D9A"/>
    <w:rsid w:val="008F72C3"/>
    <w:rsid w:val="009015C9"/>
    <w:rsid w:val="00902FA8"/>
    <w:rsid w:val="009030B1"/>
    <w:rsid w:val="0090360A"/>
    <w:rsid w:val="009039DC"/>
    <w:rsid w:val="00903C04"/>
    <w:rsid w:val="00904064"/>
    <w:rsid w:val="009044A5"/>
    <w:rsid w:val="00904579"/>
    <w:rsid w:val="009062AE"/>
    <w:rsid w:val="00906928"/>
    <w:rsid w:val="0090740C"/>
    <w:rsid w:val="009079E8"/>
    <w:rsid w:val="00907D30"/>
    <w:rsid w:val="00907E9E"/>
    <w:rsid w:val="00910110"/>
    <w:rsid w:val="009109E8"/>
    <w:rsid w:val="0091229B"/>
    <w:rsid w:val="00912E6F"/>
    <w:rsid w:val="00914610"/>
    <w:rsid w:val="009146C3"/>
    <w:rsid w:val="00914A87"/>
    <w:rsid w:val="00914DF7"/>
    <w:rsid w:val="00915181"/>
    <w:rsid w:val="00915408"/>
    <w:rsid w:val="00915644"/>
    <w:rsid w:val="009170E9"/>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B4B"/>
    <w:rsid w:val="0093414A"/>
    <w:rsid w:val="00934211"/>
    <w:rsid w:val="0093475D"/>
    <w:rsid w:val="00934B44"/>
    <w:rsid w:val="00934C54"/>
    <w:rsid w:val="0093547B"/>
    <w:rsid w:val="009358AE"/>
    <w:rsid w:val="009362F6"/>
    <w:rsid w:val="0094079C"/>
    <w:rsid w:val="00941229"/>
    <w:rsid w:val="00941791"/>
    <w:rsid w:val="0094271B"/>
    <w:rsid w:val="009428CD"/>
    <w:rsid w:val="00942E16"/>
    <w:rsid w:val="00942FA2"/>
    <w:rsid w:val="00943213"/>
    <w:rsid w:val="0094379B"/>
    <w:rsid w:val="00943BB9"/>
    <w:rsid w:val="0094416C"/>
    <w:rsid w:val="0094528A"/>
    <w:rsid w:val="009459CE"/>
    <w:rsid w:val="00945AF0"/>
    <w:rsid w:val="009470DB"/>
    <w:rsid w:val="00947818"/>
    <w:rsid w:val="00952560"/>
    <w:rsid w:val="009534B8"/>
    <w:rsid w:val="0095482A"/>
    <w:rsid w:val="00954BD1"/>
    <w:rsid w:val="00955A95"/>
    <w:rsid w:val="00956946"/>
    <w:rsid w:val="00956C33"/>
    <w:rsid w:val="00956E13"/>
    <w:rsid w:val="00960EC0"/>
    <w:rsid w:val="00961BF6"/>
    <w:rsid w:val="00962F9F"/>
    <w:rsid w:val="00963820"/>
    <w:rsid w:val="009662BC"/>
    <w:rsid w:val="0096674C"/>
    <w:rsid w:val="00970FF7"/>
    <w:rsid w:val="0097111B"/>
    <w:rsid w:val="00973D70"/>
    <w:rsid w:val="009746D6"/>
    <w:rsid w:val="00974B20"/>
    <w:rsid w:val="009758F4"/>
    <w:rsid w:val="0097590B"/>
    <w:rsid w:val="009801DF"/>
    <w:rsid w:val="00980B89"/>
    <w:rsid w:val="00980E74"/>
    <w:rsid w:val="009823AB"/>
    <w:rsid w:val="00983215"/>
    <w:rsid w:val="00984B50"/>
    <w:rsid w:val="009860C3"/>
    <w:rsid w:val="00986605"/>
    <w:rsid w:val="009878FD"/>
    <w:rsid w:val="00987B1A"/>
    <w:rsid w:val="00987EAB"/>
    <w:rsid w:val="00990EFA"/>
    <w:rsid w:val="00991991"/>
    <w:rsid w:val="00992AFB"/>
    <w:rsid w:val="00992F1A"/>
    <w:rsid w:val="00994C4D"/>
    <w:rsid w:val="00996DDB"/>
    <w:rsid w:val="009972DF"/>
    <w:rsid w:val="00997750"/>
    <w:rsid w:val="00997E85"/>
    <w:rsid w:val="009A06D1"/>
    <w:rsid w:val="009A3A68"/>
    <w:rsid w:val="009A44E3"/>
    <w:rsid w:val="009A466F"/>
    <w:rsid w:val="009A4EDF"/>
    <w:rsid w:val="009A5FA0"/>
    <w:rsid w:val="009A6B8E"/>
    <w:rsid w:val="009A7128"/>
    <w:rsid w:val="009A7515"/>
    <w:rsid w:val="009A7914"/>
    <w:rsid w:val="009B0FE0"/>
    <w:rsid w:val="009B2AA5"/>
    <w:rsid w:val="009B2B9A"/>
    <w:rsid w:val="009B4786"/>
    <w:rsid w:val="009B47A9"/>
    <w:rsid w:val="009B502E"/>
    <w:rsid w:val="009B59B0"/>
    <w:rsid w:val="009B61D7"/>
    <w:rsid w:val="009B6395"/>
    <w:rsid w:val="009B6D1C"/>
    <w:rsid w:val="009B74D3"/>
    <w:rsid w:val="009B7C25"/>
    <w:rsid w:val="009C0655"/>
    <w:rsid w:val="009C0FC1"/>
    <w:rsid w:val="009C1A8E"/>
    <w:rsid w:val="009C1EEF"/>
    <w:rsid w:val="009C2112"/>
    <w:rsid w:val="009C2C75"/>
    <w:rsid w:val="009C4039"/>
    <w:rsid w:val="009C7541"/>
    <w:rsid w:val="009C7B0D"/>
    <w:rsid w:val="009C7CF3"/>
    <w:rsid w:val="009C7EFF"/>
    <w:rsid w:val="009D1025"/>
    <w:rsid w:val="009D1037"/>
    <w:rsid w:val="009D138C"/>
    <w:rsid w:val="009D1CFA"/>
    <w:rsid w:val="009D25C5"/>
    <w:rsid w:val="009D2B41"/>
    <w:rsid w:val="009D348C"/>
    <w:rsid w:val="009D36C2"/>
    <w:rsid w:val="009D6203"/>
    <w:rsid w:val="009D6327"/>
    <w:rsid w:val="009D6D5F"/>
    <w:rsid w:val="009D74AD"/>
    <w:rsid w:val="009D7549"/>
    <w:rsid w:val="009E062B"/>
    <w:rsid w:val="009E0DF1"/>
    <w:rsid w:val="009E174F"/>
    <w:rsid w:val="009E1A41"/>
    <w:rsid w:val="009E1EA2"/>
    <w:rsid w:val="009E2039"/>
    <w:rsid w:val="009E2AAB"/>
    <w:rsid w:val="009E346B"/>
    <w:rsid w:val="009E359E"/>
    <w:rsid w:val="009E4201"/>
    <w:rsid w:val="009E5C10"/>
    <w:rsid w:val="009E6BA9"/>
    <w:rsid w:val="009E754E"/>
    <w:rsid w:val="009F1C65"/>
    <w:rsid w:val="009F1EE6"/>
    <w:rsid w:val="009F3B69"/>
    <w:rsid w:val="009F5027"/>
    <w:rsid w:val="009F5EBC"/>
    <w:rsid w:val="009F723A"/>
    <w:rsid w:val="00A012AD"/>
    <w:rsid w:val="00A01398"/>
    <w:rsid w:val="00A0402A"/>
    <w:rsid w:val="00A0567A"/>
    <w:rsid w:val="00A064D8"/>
    <w:rsid w:val="00A06BE5"/>
    <w:rsid w:val="00A06EC2"/>
    <w:rsid w:val="00A073F2"/>
    <w:rsid w:val="00A07925"/>
    <w:rsid w:val="00A104C1"/>
    <w:rsid w:val="00A105D8"/>
    <w:rsid w:val="00A10A67"/>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30221"/>
    <w:rsid w:val="00A3045E"/>
    <w:rsid w:val="00A30EE0"/>
    <w:rsid w:val="00A313E2"/>
    <w:rsid w:val="00A325C0"/>
    <w:rsid w:val="00A33C76"/>
    <w:rsid w:val="00A347F9"/>
    <w:rsid w:val="00A353B2"/>
    <w:rsid w:val="00A35B42"/>
    <w:rsid w:val="00A36DAA"/>
    <w:rsid w:val="00A3732E"/>
    <w:rsid w:val="00A41C3F"/>
    <w:rsid w:val="00A4216B"/>
    <w:rsid w:val="00A430C0"/>
    <w:rsid w:val="00A43B39"/>
    <w:rsid w:val="00A44A5B"/>
    <w:rsid w:val="00A44E11"/>
    <w:rsid w:val="00A45597"/>
    <w:rsid w:val="00A4575A"/>
    <w:rsid w:val="00A47A74"/>
    <w:rsid w:val="00A47EA4"/>
    <w:rsid w:val="00A50BFF"/>
    <w:rsid w:val="00A50EB1"/>
    <w:rsid w:val="00A51893"/>
    <w:rsid w:val="00A52FBB"/>
    <w:rsid w:val="00A53DCC"/>
    <w:rsid w:val="00A541E1"/>
    <w:rsid w:val="00A56F12"/>
    <w:rsid w:val="00A60533"/>
    <w:rsid w:val="00A607A6"/>
    <w:rsid w:val="00A608B6"/>
    <w:rsid w:val="00A608BA"/>
    <w:rsid w:val="00A60E03"/>
    <w:rsid w:val="00A61688"/>
    <w:rsid w:val="00A61C75"/>
    <w:rsid w:val="00A61E29"/>
    <w:rsid w:val="00A6294E"/>
    <w:rsid w:val="00A62EED"/>
    <w:rsid w:val="00A654C9"/>
    <w:rsid w:val="00A655E9"/>
    <w:rsid w:val="00A65653"/>
    <w:rsid w:val="00A65DD7"/>
    <w:rsid w:val="00A67DDC"/>
    <w:rsid w:val="00A71874"/>
    <w:rsid w:val="00A71C62"/>
    <w:rsid w:val="00A73167"/>
    <w:rsid w:val="00A73903"/>
    <w:rsid w:val="00A73E0F"/>
    <w:rsid w:val="00A7427C"/>
    <w:rsid w:val="00A74572"/>
    <w:rsid w:val="00A7568A"/>
    <w:rsid w:val="00A758DD"/>
    <w:rsid w:val="00A759C0"/>
    <w:rsid w:val="00A75BDD"/>
    <w:rsid w:val="00A76336"/>
    <w:rsid w:val="00A77057"/>
    <w:rsid w:val="00A77640"/>
    <w:rsid w:val="00A8017A"/>
    <w:rsid w:val="00A80F56"/>
    <w:rsid w:val="00A810E7"/>
    <w:rsid w:val="00A8133A"/>
    <w:rsid w:val="00A81880"/>
    <w:rsid w:val="00A82303"/>
    <w:rsid w:val="00A82ECB"/>
    <w:rsid w:val="00A8367A"/>
    <w:rsid w:val="00A83AB8"/>
    <w:rsid w:val="00A83B6F"/>
    <w:rsid w:val="00A84058"/>
    <w:rsid w:val="00A84352"/>
    <w:rsid w:val="00A84B4A"/>
    <w:rsid w:val="00A84BDD"/>
    <w:rsid w:val="00A8530F"/>
    <w:rsid w:val="00A8595D"/>
    <w:rsid w:val="00A85DAF"/>
    <w:rsid w:val="00A876FD"/>
    <w:rsid w:val="00A90A93"/>
    <w:rsid w:val="00A91965"/>
    <w:rsid w:val="00A93DB6"/>
    <w:rsid w:val="00A9420D"/>
    <w:rsid w:val="00A943F4"/>
    <w:rsid w:val="00A96079"/>
    <w:rsid w:val="00A9630C"/>
    <w:rsid w:val="00AA0CFB"/>
    <w:rsid w:val="00AA19A8"/>
    <w:rsid w:val="00AA27E5"/>
    <w:rsid w:val="00AA2B71"/>
    <w:rsid w:val="00AA36A0"/>
    <w:rsid w:val="00AA38C0"/>
    <w:rsid w:val="00AA3EE0"/>
    <w:rsid w:val="00AA40D0"/>
    <w:rsid w:val="00AA40DD"/>
    <w:rsid w:val="00AA44E9"/>
    <w:rsid w:val="00AA473B"/>
    <w:rsid w:val="00AA5720"/>
    <w:rsid w:val="00AA5A49"/>
    <w:rsid w:val="00AA5F5C"/>
    <w:rsid w:val="00AA6484"/>
    <w:rsid w:val="00AA65FC"/>
    <w:rsid w:val="00AA794D"/>
    <w:rsid w:val="00AA796E"/>
    <w:rsid w:val="00AA7CC2"/>
    <w:rsid w:val="00AB06B3"/>
    <w:rsid w:val="00AB0CF7"/>
    <w:rsid w:val="00AB15EC"/>
    <w:rsid w:val="00AB3180"/>
    <w:rsid w:val="00AB323D"/>
    <w:rsid w:val="00AB4427"/>
    <w:rsid w:val="00AB5459"/>
    <w:rsid w:val="00AB5B03"/>
    <w:rsid w:val="00AB624E"/>
    <w:rsid w:val="00AB7387"/>
    <w:rsid w:val="00AB7ED7"/>
    <w:rsid w:val="00AC0632"/>
    <w:rsid w:val="00AC0BC2"/>
    <w:rsid w:val="00AC1AAB"/>
    <w:rsid w:val="00AC1FB2"/>
    <w:rsid w:val="00AC23A1"/>
    <w:rsid w:val="00AC2827"/>
    <w:rsid w:val="00AC7379"/>
    <w:rsid w:val="00AC7490"/>
    <w:rsid w:val="00AC7789"/>
    <w:rsid w:val="00AD1A0A"/>
    <w:rsid w:val="00AD2921"/>
    <w:rsid w:val="00AD40AD"/>
    <w:rsid w:val="00AD50F8"/>
    <w:rsid w:val="00AD6401"/>
    <w:rsid w:val="00AE00DA"/>
    <w:rsid w:val="00AE0C75"/>
    <w:rsid w:val="00AE10F9"/>
    <w:rsid w:val="00AE1389"/>
    <w:rsid w:val="00AE35B1"/>
    <w:rsid w:val="00AE3C84"/>
    <w:rsid w:val="00AE49D8"/>
    <w:rsid w:val="00AE6707"/>
    <w:rsid w:val="00AE71C1"/>
    <w:rsid w:val="00AE7D11"/>
    <w:rsid w:val="00AF0CDE"/>
    <w:rsid w:val="00AF1FF5"/>
    <w:rsid w:val="00AF26B0"/>
    <w:rsid w:val="00AF335B"/>
    <w:rsid w:val="00AF5948"/>
    <w:rsid w:val="00AF6BCB"/>
    <w:rsid w:val="00AF6DEF"/>
    <w:rsid w:val="00AF72C9"/>
    <w:rsid w:val="00AF7603"/>
    <w:rsid w:val="00AF7ECC"/>
    <w:rsid w:val="00B008C7"/>
    <w:rsid w:val="00B00FA6"/>
    <w:rsid w:val="00B01D8C"/>
    <w:rsid w:val="00B01ECF"/>
    <w:rsid w:val="00B025DC"/>
    <w:rsid w:val="00B02CBC"/>
    <w:rsid w:val="00B030B9"/>
    <w:rsid w:val="00B034DD"/>
    <w:rsid w:val="00B04B93"/>
    <w:rsid w:val="00B05438"/>
    <w:rsid w:val="00B05A8F"/>
    <w:rsid w:val="00B05DD3"/>
    <w:rsid w:val="00B05FFD"/>
    <w:rsid w:val="00B0678A"/>
    <w:rsid w:val="00B0699D"/>
    <w:rsid w:val="00B07093"/>
    <w:rsid w:val="00B07229"/>
    <w:rsid w:val="00B1048A"/>
    <w:rsid w:val="00B13759"/>
    <w:rsid w:val="00B13D6B"/>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7A20"/>
    <w:rsid w:val="00B30794"/>
    <w:rsid w:val="00B315CD"/>
    <w:rsid w:val="00B32F31"/>
    <w:rsid w:val="00B33A05"/>
    <w:rsid w:val="00B34655"/>
    <w:rsid w:val="00B348C4"/>
    <w:rsid w:val="00B359C5"/>
    <w:rsid w:val="00B361C5"/>
    <w:rsid w:val="00B378A5"/>
    <w:rsid w:val="00B408A2"/>
    <w:rsid w:val="00B41269"/>
    <w:rsid w:val="00B416F8"/>
    <w:rsid w:val="00B41A95"/>
    <w:rsid w:val="00B42BCC"/>
    <w:rsid w:val="00B438B3"/>
    <w:rsid w:val="00B45407"/>
    <w:rsid w:val="00B46305"/>
    <w:rsid w:val="00B4748C"/>
    <w:rsid w:val="00B474DF"/>
    <w:rsid w:val="00B47F20"/>
    <w:rsid w:val="00B5008A"/>
    <w:rsid w:val="00B51C4F"/>
    <w:rsid w:val="00B5417F"/>
    <w:rsid w:val="00B54387"/>
    <w:rsid w:val="00B54733"/>
    <w:rsid w:val="00B54D19"/>
    <w:rsid w:val="00B54E20"/>
    <w:rsid w:val="00B55201"/>
    <w:rsid w:val="00B5578D"/>
    <w:rsid w:val="00B56161"/>
    <w:rsid w:val="00B60122"/>
    <w:rsid w:val="00B609B9"/>
    <w:rsid w:val="00B61640"/>
    <w:rsid w:val="00B61E15"/>
    <w:rsid w:val="00B62D66"/>
    <w:rsid w:val="00B64243"/>
    <w:rsid w:val="00B649BA"/>
    <w:rsid w:val="00B64C68"/>
    <w:rsid w:val="00B658E3"/>
    <w:rsid w:val="00B65B3A"/>
    <w:rsid w:val="00B66163"/>
    <w:rsid w:val="00B6685B"/>
    <w:rsid w:val="00B705CC"/>
    <w:rsid w:val="00B70629"/>
    <w:rsid w:val="00B7108F"/>
    <w:rsid w:val="00B716F0"/>
    <w:rsid w:val="00B71B20"/>
    <w:rsid w:val="00B71D12"/>
    <w:rsid w:val="00B71E22"/>
    <w:rsid w:val="00B74581"/>
    <w:rsid w:val="00B7496E"/>
    <w:rsid w:val="00B756EB"/>
    <w:rsid w:val="00B75BBD"/>
    <w:rsid w:val="00B75D2E"/>
    <w:rsid w:val="00B76202"/>
    <w:rsid w:val="00B766E0"/>
    <w:rsid w:val="00B76BC1"/>
    <w:rsid w:val="00B76DDF"/>
    <w:rsid w:val="00B770ED"/>
    <w:rsid w:val="00B77966"/>
    <w:rsid w:val="00B810D1"/>
    <w:rsid w:val="00B81502"/>
    <w:rsid w:val="00B822DD"/>
    <w:rsid w:val="00B82A74"/>
    <w:rsid w:val="00B84312"/>
    <w:rsid w:val="00B847CB"/>
    <w:rsid w:val="00B85C68"/>
    <w:rsid w:val="00B866F9"/>
    <w:rsid w:val="00B8680D"/>
    <w:rsid w:val="00B90DFD"/>
    <w:rsid w:val="00B928F5"/>
    <w:rsid w:val="00B92B92"/>
    <w:rsid w:val="00B92E65"/>
    <w:rsid w:val="00B937F3"/>
    <w:rsid w:val="00B94265"/>
    <w:rsid w:val="00B96132"/>
    <w:rsid w:val="00B97BC5"/>
    <w:rsid w:val="00BA08A8"/>
    <w:rsid w:val="00BA0E41"/>
    <w:rsid w:val="00BA184B"/>
    <w:rsid w:val="00BA1A4E"/>
    <w:rsid w:val="00BA2986"/>
    <w:rsid w:val="00BA2A63"/>
    <w:rsid w:val="00BA2B1C"/>
    <w:rsid w:val="00BA32CB"/>
    <w:rsid w:val="00BA361D"/>
    <w:rsid w:val="00BA4301"/>
    <w:rsid w:val="00BA53C6"/>
    <w:rsid w:val="00BA5978"/>
    <w:rsid w:val="00BA5A54"/>
    <w:rsid w:val="00BA5B76"/>
    <w:rsid w:val="00BA5BB1"/>
    <w:rsid w:val="00BA672E"/>
    <w:rsid w:val="00BA78DB"/>
    <w:rsid w:val="00BB1027"/>
    <w:rsid w:val="00BB132B"/>
    <w:rsid w:val="00BB18E9"/>
    <w:rsid w:val="00BB37BF"/>
    <w:rsid w:val="00BB418D"/>
    <w:rsid w:val="00BB41B3"/>
    <w:rsid w:val="00BB5802"/>
    <w:rsid w:val="00BB6621"/>
    <w:rsid w:val="00BB68EA"/>
    <w:rsid w:val="00BB72F0"/>
    <w:rsid w:val="00BC073F"/>
    <w:rsid w:val="00BC082F"/>
    <w:rsid w:val="00BC0CFB"/>
    <w:rsid w:val="00BC1507"/>
    <w:rsid w:val="00BC2A75"/>
    <w:rsid w:val="00BC3E43"/>
    <w:rsid w:val="00BC4164"/>
    <w:rsid w:val="00BC43D4"/>
    <w:rsid w:val="00BC47DB"/>
    <w:rsid w:val="00BC4871"/>
    <w:rsid w:val="00BC4AA2"/>
    <w:rsid w:val="00BD0111"/>
    <w:rsid w:val="00BD08BE"/>
    <w:rsid w:val="00BD123D"/>
    <w:rsid w:val="00BD233F"/>
    <w:rsid w:val="00BD281F"/>
    <w:rsid w:val="00BD3684"/>
    <w:rsid w:val="00BD5209"/>
    <w:rsid w:val="00BD59DF"/>
    <w:rsid w:val="00BD5E95"/>
    <w:rsid w:val="00BE0B98"/>
    <w:rsid w:val="00BE0F8C"/>
    <w:rsid w:val="00BE11C7"/>
    <w:rsid w:val="00BE2C17"/>
    <w:rsid w:val="00BE300C"/>
    <w:rsid w:val="00BE396F"/>
    <w:rsid w:val="00BE40BD"/>
    <w:rsid w:val="00BE4136"/>
    <w:rsid w:val="00BE5814"/>
    <w:rsid w:val="00BE5CB0"/>
    <w:rsid w:val="00BE611E"/>
    <w:rsid w:val="00BE6CCC"/>
    <w:rsid w:val="00BE7AA0"/>
    <w:rsid w:val="00BF01F9"/>
    <w:rsid w:val="00BF1046"/>
    <w:rsid w:val="00BF1DFE"/>
    <w:rsid w:val="00BF1FB7"/>
    <w:rsid w:val="00BF2F9A"/>
    <w:rsid w:val="00BF349C"/>
    <w:rsid w:val="00BF3713"/>
    <w:rsid w:val="00BF3C53"/>
    <w:rsid w:val="00BF43B4"/>
    <w:rsid w:val="00BF5379"/>
    <w:rsid w:val="00BF5EBE"/>
    <w:rsid w:val="00BF6077"/>
    <w:rsid w:val="00BF6698"/>
    <w:rsid w:val="00BF6BF5"/>
    <w:rsid w:val="00BF702A"/>
    <w:rsid w:val="00BF7296"/>
    <w:rsid w:val="00BF7C9B"/>
    <w:rsid w:val="00C00969"/>
    <w:rsid w:val="00C00F5F"/>
    <w:rsid w:val="00C015D0"/>
    <w:rsid w:val="00C01BD9"/>
    <w:rsid w:val="00C02914"/>
    <w:rsid w:val="00C02E29"/>
    <w:rsid w:val="00C03152"/>
    <w:rsid w:val="00C037C0"/>
    <w:rsid w:val="00C03D2A"/>
    <w:rsid w:val="00C04C63"/>
    <w:rsid w:val="00C05EB2"/>
    <w:rsid w:val="00C06A51"/>
    <w:rsid w:val="00C07176"/>
    <w:rsid w:val="00C075FB"/>
    <w:rsid w:val="00C100F1"/>
    <w:rsid w:val="00C10438"/>
    <w:rsid w:val="00C1078B"/>
    <w:rsid w:val="00C10810"/>
    <w:rsid w:val="00C115DB"/>
    <w:rsid w:val="00C12816"/>
    <w:rsid w:val="00C133E6"/>
    <w:rsid w:val="00C1396A"/>
    <w:rsid w:val="00C13987"/>
    <w:rsid w:val="00C15222"/>
    <w:rsid w:val="00C1528E"/>
    <w:rsid w:val="00C154CC"/>
    <w:rsid w:val="00C16F8A"/>
    <w:rsid w:val="00C17276"/>
    <w:rsid w:val="00C17866"/>
    <w:rsid w:val="00C2028A"/>
    <w:rsid w:val="00C20402"/>
    <w:rsid w:val="00C21E3B"/>
    <w:rsid w:val="00C233EB"/>
    <w:rsid w:val="00C239DD"/>
    <w:rsid w:val="00C23AE7"/>
    <w:rsid w:val="00C2406D"/>
    <w:rsid w:val="00C24266"/>
    <w:rsid w:val="00C2455C"/>
    <w:rsid w:val="00C2493F"/>
    <w:rsid w:val="00C26712"/>
    <w:rsid w:val="00C26923"/>
    <w:rsid w:val="00C27EEA"/>
    <w:rsid w:val="00C3168A"/>
    <w:rsid w:val="00C31E39"/>
    <w:rsid w:val="00C3278E"/>
    <w:rsid w:val="00C32E09"/>
    <w:rsid w:val="00C3370E"/>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3113"/>
    <w:rsid w:val="00C43948"/>
    <w:rsid w:val="00C44B80"/>
    <w:rsid w:val="00C44FF7"/>
    <w:rsid w:val="00C45AFB"/>
    <w:rsid w:val="00C46389"/>
    <w:rsid w:val="00C46519"/>
    <w:rsid w:val="00C46889"/>
    <w:rsid w:val="00C47E57"/>
    <w:rsid w:val="00C47E76"/>
    <w:rsid w:val="00C502FA"/>
    <w:rsid w:val="00C52A20"/>
    <w:rsid w:val="00C52BFD"/>
    <w:rsid w:val="00C538B2"/>
    <w:rsid w:val="00C53B62"/>
    <w:rsid w:val="00C54031"/>
    <w:rsid w:val="00C5423C"/>
    <w:rsid w:val="00C547F1"/>
    <w:rsid w:val="00C554D8"/>
    <w:rsid w:val="00C55DFC"/>
    <w:rsid w:val="00C56B5D"/>
    <w:rsid w:val="00C56D4E"/>
    <w:rsid w:val="00C577CF"/>
    <w:rsid w:val="00C578D1"/>
    <w:rsid w:val="00C6008A"/>
    <w:rsid w:val="00C60960"/>
    <w:rsid w:val="00C60D46"/>
    <w:rsid w:val="00C60DD5"/>
    <w:rsid w:val="00C62AB9"/>
    <w:rsid w:val="00C62B80"/>
    <w:rsid w:val="00C64069"/>
    <w:rsid w:val="00C66FE3"/>
    <w:rsid w:val="00C6769B"/>
    <w:rsid w:val="00C72638"/>
    <w:rsid w:val="00C734C8"/>
    <w:rsid w:val="00C74346"/>
    <w:rsid w:val="00C74A00"/>
    <w:rsid w:val="00C76A09"/>
    <w:rsid w:val="00C76A34"/>
    <w:rsid w:val="00C76FBD"/>
    <w:rsid w:val="00C778C5"/>
    <w:rsid w:val="00C8189C"/>
    <w:rsid w:val="00C828E9"/>
    <w:rsid w:val="00C82E69"/>
    <w:rsid w:val="00C82EBF"/>
    <w:rsid w:val="00C839E7"/>
    <w:rsid w:val="00C83DA7"/>
    <w:rsid w:val="00C84384"/>
    <w:rsid w:val="00C859DA"/>
    <w:rsid w:val="00C85FF3"/>
    <w:rsid w:val="00C86CFF"/>
    <w:rsid w:val="00C87604"/>
    <w:rsid w:val="00C87756"/>
    <w:rsid w:val="00C87BAC"/>
    <w:rsid w:val="00C9064B"/>
    <w:rsid w:val="00C91B3F"/>
    <w:rsid w:val="00C9365D"/>
    <w:rsid w:val="00C940ED"/>
    <w:rsid w:val="00C944F3"/>
    <w:rsid w:val="00C96935"/>
    <w:rsid w:val="00C9764A"/>
    <w:rsid w:val="00CA0C03"/>
    <w:rsid w:val="00CA30E6"/>
    <w:rsid w:val="00CA3DAC"/>
    <w:rsid w:val="00CA4A34"/>
    <w:rsid w:val="00CA53D7"/>
    <w:rsid w:val="00CA6EE2"/>
    <w:rsid w:val="00CA7B9B"/>
    <w:rsid w:val="00CB044D"/>
    <w:rsid w:val="00CB0E2B"/>
    <w:rsid w:val="00CB1ACC"/>
    <w:rsid w:val="00CB2FB0"/>
    <w:rsid w:val="00CB4F00"/>
    <w:rsid w:val="00CB57EA"/>
    <w:rsid w:val="00CB5939"/>
    <w:rsid w:val="00CB6023"/>
    <w:rsid w:val="00CB6494"/>
    <w:rsid w:val="00CC05C6"/>
    <w:rsid w:val="00CC072C"/>
    <w:rsid w:val="00CC1C62"/>
    <w:rsid w:val="00CC31D7"/>
    <w:rsid w:val="00CC3697"/>
    <w:rsid w:val="00CC3A15"/>
    <w:rsid w:val="00CC41C5"/>
    <w:rsid w:val="00CC443F"/>
    <w:rsid w:val="00CC47D2"/>
    <w:rsid w:val="00CC5475"/>
    <w:rsid w:val="00CC648B"/>
    <w:rsid w:val="00CC67A0"/>
    <w:rsid w:val="00CC7470"/>
    <w:rsid w:val="00CC74D2"/>
    <w:rsid w:val="00CD03E3"/>
    <w:rsid w:val="00CD1E50"/>
    <w:rsid w:val="00CD2E42"/>
    <w:rsid w:val="00CD410A"/>
    <w:rsid w:val="00CD5D7E"/>
    <w:rsid w:val="00CD66C7"/>
    <w:rsid w:val="00CD6E08"/>
    <w:rsid w:val="00CE13C1"/>
    <w:rsid w:val="00CE15C4"/>
    <w:rsid w:val="00CE1823"/>
    <w:rsid w:val="00CE1A6F"/>
    <w:rsid w:val="00CE2FC4"/>
    <w:rsid w:val="00CE48D8"/>
    <w:rsid w:val="00CE4F14"/>
    <w:rsid w:val="00CE52DC"/>
    <w:rsid w:val="00CE5506"/>
    <w:rsid w:val="00CE656D"/>
    <w:rsid w:val="00CE7013"/>
    <w:rsid w:val="00CE7AB5"/>
    <w:rsid w:val="00CF0717"/>
    <w:rsid w:val="00CF114E"/>
    <w:rsid w:val="00CF24F6"/>
    <w:rsid w:val="00CF2576"/>
    <w:rsid w:val="00CF447B"/>
    <w:rsid w:val="00CF4E21"/>
    <w:rsid w:val="00CF738C"/>
    <w:rsid w:val="00CF74FE"/>
    <w:rsid w:val="00D00E93"/>
    <w:rsid w:val="00D01C8A"/>
    <w:rsid w:val="00D0251F"/>
    <w:rsid w:val="00D02D87"/>
    <w:rsid w:val="00D02D93"/>
    <w:rsid w:val="00D036C1"/>
    <w:rsid w:val="00D03B1E"/>
    <w:rsid w:val="00D048A6"/>
    <w:rsid w:val="00D04D4B"/>
    <w:rsid w:val="00D050F7"/>
    <w:rsid w:val="00D05A0E"/>
    <w:rsid w:val="00D05CCE"/>
    <w:rsid w:val="00D065C5"/>
    <w:rsid w:val="00D07493"/>
    <w:rsid w:val="00D07ADA"/>
    <w:rsid w:val="00D07E00"/>
    <w:rsid w:val="00D10F9B"/>
    <w:rsid w:val="00D118F6"/>
    <w:rsid w:val="00D11EE2"/>
    <w:rsid w:val="00D13B89"/>
    <w:rsid w:val="00D1540A"/>
    <w:rsid w:val="00D210E0"/>
    <w:rsid w:val="00D23333"/>
    <w:rsid w:val="00D23BEC"/>
    <w:rsid w:val="00D23BF0"/>
    <w:rsid w:val="00D2441E"/>
    <w:rsid w:val="00D24B2F"/>
    <w:rsid w:val="00D25D89"/>
    <w:rsid w:val="00D262EE"/>
    <w:rsid w:val="00D2662D"/>
    <w:rsid w:val="00D26F82"/>
    <w:rsid w:val="00D31779"/>
    <w:rsid w:val="00D33AE6"/>
    <w:rsid w:val="00D33C7F"/>
    <w:rsid w:val="00D33FE7"/>
    <w:rsid w:val="00D34D44"/>
    <w:rsid w:val="00D35ACA"/>
    <w:rsid w:val="00D37F4B"/>
    <w:rsid w:val="00D4093F"/>
    <w:rsid w:val="00D4094B"/>
    <w:rsid w:val="00D42085"/>
    <w:rsid w:val="00D42F2C"/>
    <w:rsid w:val="00D432D3"/>
    <w:rsid w:val="00D43B65"/>
    <w:rsid w:val="00D43E41"/>
    <w:rsid w:val="00D44B2E"/>
    <w:rsid w:val="00D466B5"/>
    <w:rsid w:val="00D46A26"/>
    <w:rsid w:val="00D46D60"/>
    <w:rsid w:val="00D47C11"/>
    <w:rsid w:val="00D50104"/>
    <w:rsid w:val="00D50343"/>
    <w:rsid w:val="00D525D7"/>
    <w:rsid w:val="00D52EA9"/>
    <w:rsid w:val="00D53D16"/>
    <w:rsid w:val="00D53EF0"/>
    <w:rsid w:val="00D544E2"/>
    <w:rsid w:val="00D545B3"/>
    <w:rsid w:val="00D557F0"/>
    <w:rsid w:val="00D55E71"/>
    <w:rsid w:val="00D55F8E"/>
    <w:rsid w:val="00D566EF"/>
    <w:rsid w:val="00D57753"/>
    <w:rsid w:val="00D57D24"/>
    <w:rsid w:val="00D6000E"/>
    <w:rsid w:val="00D605A0"/>
    <w:rsid w:val="00D6065E"/>
    <w:rsid w:val="00D6265D"/>
    <w:rsid w:val="00D6274D"/>
    <w:rsid w:val="00D63247"/>
    <w:rsid w:val="00D6326C"/>
    <w:rsid w:val="00D6347F"/>
    <w:rsid w:val="00D63946"/>
    <w:rsid w:val="00D65A45"/>
    <w:rsid w:val="00D66CE1"/>
    <w:rsid w:val="00D672B6"/>
    <w:rsid w:val="00D723A0"/>
    <w:rsid w:val="00D723B4"/>
    <w:rsid w:val="00D73649"/>
    <w:rsid w:val="00D7608A"/>
    <w:rsid w:val="00D77423"/>
    <w:rsid w:val="00D77BD0"/>
    <w:rsid w:val="00D8077C"/>
    <w:rsid w:val="00D80A23"/>
    <w:rsid w:val="00D80A37"/>
    <w:rsid w:val="00D81419"/>
    <w:rsid w:val="00D827CB"/>
    <w:rsid w:val="00D82BD0"/>
    <w:rsid w:val="00D833D7"/>
    <w:rsid w:val="00D83999"/>
    <w:rsid w:val="00D84889"/>
    <w:rsid w:val="00D84C25"/>
    <w:rsid w:val="00D84D66"/>
    <w:rsid w:val="00D860BD"/>
    <w:rsid w:val="00D874A6"/>
    <w:rsid w:val="00D87A69"/>
    <w:rsid w:val="00D90149"/>
    <w:rsid w:val="00D90AAE"/>
    <w:rsid w:val="00D9181F"/>
    <w:rsid w:val="00D92E39"/>
    <w:rsid w:val="00D94F7E"/>
    <w:rsid w:val="00D97D3E"/>
    <w:rsid w:val="00DA0762"/>
    <w:rsid w:val="00DA2A32"/>
    <w:rsid w:val="00DA3406"/>
    <w:rsid w:val="00DA3D09"/>
    <w:rsid w:val="00DA3F4E"/>
    <w:rsid w:val="00DA44E3"/>
    <w:rsid w:val="00DA470A"/>
    <w:rsid w:val="00DA4868"/>
    <w:rsid w:val="00DA4B04"/>
    <w:rsid w:val="00DA4CDC"/>
    <w:rsid w:val="00DA4FAD"/>
    <w:rsid w:val="00DA556D"/>
    <w:rsid w:val="00DA5DBF"/>
    <w:rsid w:val="00DA5F0E"/>
    <w:rsid w:val="00DA7658"/>
    <w:rsid w:val="00DA7AD2"/>
    <w:rsid w:val="00DB02E7"/>
    <w:rsid w:val="00DB1F8E"/>
    <w:rsid w:val="00DB234C"/>
    <w:rsid w:val="00DB28D9"/>
    <w:rsid w:val="00DB32FB"/>
    <w:rsid w:val="00DB3462"/>
    <w:rsid w:val="00DB37EB"/>
    <w:rsid w:val="00DB3AF1"/>
    <w:rsid w:val="00DB3B5E"/>
    <w:rsid w:val="00DB424C"/>
    <w:rsid w:val="00DB528F"/>
    <w:rsid w:val="00DB5D93"/>
    <w:rsid w:val="00DB6C0C"/>
    <w:rsid w:val="00DB70FE"/>
    <w:rsid w:val="00DB75B3"/>
    <w:rsid w:val="00DB7737"/>
    <w:rsid w:val="00DB7E7E"/>
    <w:rsid w:val="00DC058A"/>
    <w:rsid w:val="00DC0B2C"/>
    <w:rsid w:val="00DC155C"/>
    <w:rsid w:val="00DC20B1"/>
    <w:rsid w:val="00DC260E"/>
    <w:rsid w:val="00DC3009"/>
    <w:rsid w:val="00DC546D"/>
    <w:rsid w:val="00DC566B"/>
    <w:rsid w:val="00DC691C"/>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456D"/>
    <w:rsid w:val="00DD4960"/>
    <w:rsid w:val="00DD5101"/>
    <w:rsid w:val="00DD5421"/>
    <w:rsid w:val="00DD5700"/>
    <w:rsid w:val="00DD59D8"/>
    <w:rsid w:val="00DD5E59"/>
    <w:rsid w:val="00DD6535"/>
    <w:rsid w:val="00DD74BD"/>
    <w:rsid w:val="00DD7633"/>
    <w:rsid w:val="00DE007A"/>
    <w:rsid w:val="00DE0CF7"/>
    <w:rsid w:val="00DE217D"/>
    <w:rsid w:val="00DE382F"/>
    <w:rsid w:val="00DE3B27"/>
    <w:rsid w:val="00DE4F80"/>
    <w:rsid w:val="00DE68F6"/>
    <w:rsid w:val="00DE700F"/>
    <w:rsid w:val="00DF0174"/>
    <w:rsid w:val="00DF0E82"/>
    <w:rsid w:val="00DF1065"/>
    <w:rsid w:val="00DF139F"/>
    <w:rsid w:val="00DF14CB"/>
    <w:rsid w:val="00DF1954"/>
    <w:rsid w:val="00DF1F27"/>
    <w:rsid w:val="00DF4E3E"/>
    <w:rsid w:val="00DF6316"/>
    <w:rsid w:val="00DF6572"/>
    <w:rsid w:val="00DF6ABE"/>
    <w:rsid w:val="00DF6B4B"/>
    <w:rsid w:val="00DF70C2"/>
    <w:rsid w:val="00E00700"/>
    <w:rsid w:val="00E00BA7"/>
    <w:rsid w:val="00E0157A"/>
    <w:rsid w:val="00E01AE2"/>
    <w:rsid w:val="00E025BB"/>
    <w:rsid w:val="00E032A9"/>
    <w:rsid w:val="00E04178"/>
    <w:rsid w:val="00E04FCC"/>
    <w:rsid w:val="00E052A1"/>
    <w:rsid w:val="00E06281"/>
    <w:rsid w:val="00E06673"/>
    <w:rsid w:val="00E10329"/>
    <w:rsid w:val="00E10923"/>
    <w:rsid w:val="00E110ED"/>
    <w:rsid w:val="00E11912"/>
    <w:rsid w:val="00E11A79"/>
    <w:rsid w:val="00E11BD3"/>
    <w:rsid w:val="00E128F2"/>
    <w:rsid w:val="00E12CCB"/>
    <w:rsid w:val="00E13D80"/>
    <w:rsid w:val="00E144DD"/>
    <w:rsid w:val="00E1527B"/>
    <w:rsid w:val="00E15401"/>
    <w:rsid w:val="00E15FBC"/>
    <w:rsid w:val="00E1718C"/>
    <w:rsid w:val="00E1781E"/>
    <w:rsid w:val="00E17891"/>
    <w:rsid w:val="00E20366"/>
    <w:rsid w:val="00E20554"/>
    <w:rsid w:val="00E20E04"/>
    <w:rsid w:val="00E21C22"/>
    <w:rsid w:val="00E22246"/>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1A90"/>
    <w:rsid w:val="00E32A53"/>
    <w:rsid w:val="00E32AAB"/>
    <w:rsid w:val="00E3376E"/>
    <w:rsid w:val="00E34B84"/>
    <w:rsid w:val="00E360D4"/>
    <w:rsid w:val="00E360D6"/>
    <w:rsid w:val="00E360EE"/>
    <w:rsid w:val="00E36C97"/>
    <w:rsid w:val="00E37ED7"/>
    <w:rsid w:val="00E405A7"/>
    <w:rsid w:val="00E41CEB"/>
    <w:rsid w:val="00E41D33"/>
    <w:rsid w:val="00E43603"/>
    <w:rsid w:val="00E4598C"/>
    <w:rsid w:val="00E469AC"/>
    <w:rsid w:val="00E51084"/>
    <w:rsid w:val="00E51108"/>
    <w:rsid w:val="00E517B0"/>
    <w:rsid w:val="00E52364"/>
    <w:rsid w:val="00E52533"/>
    <w:rsid w:val="00E5258F"/>
    <w:rsid w:val="00E52CC2"/>
    <w:rsid w:val="00E52F64"/>
    <w:rsid w:val="00E53C78"/>
    <w:rsid w:val="00E5412C"/>
    <w:rsid w:val="00E561B2"/>
    <w:rsid w:val="00E57C07"/>
    <w:rsid w:val="00E57DC3"/>
    <w:rsid w:val="00E57F53"/>
    <w:rsid w:val="00E606C7"/>
    <w:rsid w:val="00E61454"/>
    <w:rsid w:val="00E61C0C"/>
    <w:rsid w:val="00E62183"/>
    <w:rsid w:val="00E623FF"/>
    <w:rsid w:val="00E62774"/>
    <w:rsid w:val="00E6337B"/>
    <w:rsid w:val="00E633A0"/>
    <w:rsid w:val="00E639C3"/>
    <w:rsid w:val="00E63C55"/>
    <w:rsid w:val="00E63D26"/>
    <w:rsid w:val="00E645CA"/>
    <w:rsid w:val="00E64E48"/>
    <w:rsid w:val="00E653FB"/>
    <w:rsid w:val="00E66581"/>
    <w:rsid w:val="00E66C8F"/>
    <w:rsid w:val="00E673A1"/>
    <w:rsid w:val="00E70DFE"/>
    <w:rsid w:val="00E71112"/>
    <w:rsid w:val="00E71501"/>
    <w:rsid w:val="00E71622"/>
    <w:rsid w:val="00E71EDA"/>
    <w:rsid w:val="00E727E0"/>
    <w:rsid w:val="00E72E6F"/>
    <w:rsid w:val="00E7394C"/>
    <w:rsid w:val="00E749AF"/>
    <w:rsid w:val="00E75317"/>
    <w:rsid w:val="00E76083"/>
    <w:rsid w:val="00E76355"/>
    <w:rsid w:val="00E772CC"/>
    <w:rsid w:val="00E8000C"/>
    <w:rsid w:val="00E80160"/>
    <w:rsid w:val="00E81AC6"/>
    <w:rsid w:val="00E81FA5"/>
    <w:rsid w:val="00E82326"/>
    <w:rsid w:val="00E82C2B"/>
    <w:rsid w:val="00E846A1"/>
    <w:rsid w:val="00E858BD"/>
    <w:rsid w:val="00E85B62"/>
    <w:rsid w:val="00E86224"/>
    <w:rsid w:val="00E87572"/>
    <w:rsid w:val="00E87C25"/>
    <w:rsid w:val="00E9075E"/>
    <w:rsid w:val="00E90C92"/>
    <w:rsid w:val="00E913C0"/>
    <w:rsid w:val="00E91843"/>
    <w:rsid w:val="00E91904"/>
    <w:rsid w:val="00E9203D"/>
    <w:rsid w:val="00E92B93"/>
    <w:rsid w:val="00E93C54"/>
    <w:rsid w:val="00E940F2"/>
    <w:rsid w:val="00E94437"/>
    <w:rsid w:val="00E947A6"/>
    <w:rsid w:val="00E964DB"/>
    <w:rsid w:val="00E97CF2"/>
    <w:rsid w:val="00EA0259"/>
    <w:rsid w:val="00EA02DC"/>
    <w:rsid w:val="00EA040B"/>
    <w:rsid w:val="00EA177A"/>
    <w:rsid w:val="00EA313C"/>
    <w:rsid w:val="00EA3F23"/>
    <w:rsid w:val="00EA4072"/>
    <w:rsid w:val="00EA49DE"/>
    <w:rsid w:val="00EA5083"/>
    <w:rsid w:val="00EA5B94"/>
    <w:rsid w:val="00EA5EA4"/>
    <w:rsid w:val="00EA6CD0"/>
    <w:rsid w:val="00EA79BB"/>
    <w:rsid w:val="00EA7D71"/>
    <w:rsid w:val="00EB04FD"/>
    <w:rsid w:val="00EB0505"/>
    <w:rsid w:val="00EB0B16"/>
    <w:rsid w:val="00EB2E9E"/>
    <w:rsid w:val="00EB35A2"/>
    <w:rsid w:val="00EB370F"/>
    <w:rsid w:val="00EB3ECA"/>
    <w:rsid w:val="00EB468B"/>
    <w:rsid w:val="00EB529D"/>
    <w:rsid w:val="00EB55C3"/>
    <w:rsid w:val="00EB5E48"/>
    <w:rsid w:val="00EB63AC"/>
    <w:rsid w:val="00EC0208"/>
    <w:rsid w:val="00EC2B01"/>
    <w:rsid w:val="00EC3132"/>
    <w:rsid w:val="00EC4176"/>
    <w:rsid w:val="00EC4700"/>
    <w:rsid w:val="00EC556F"/>
    <w:rsid w:val="00EC58F8"/>
    <w:rsid w:val="00EC6768"/>
    <w:rsid w:val="00EC681C"/>
    <w:rsid w:val="00EC75FE"/>
    <w:rsid w:val="00ED0988"/>
    <w:rsid w:val="00ED0A12"/>
    <w:rsid w:val="00ED1BE0"/>
    <w:rsid w:val="00ED1C67"/>
    <w:rsid w:val="00ED35B7"/>
    <w:rsid w:val="00ED3D97"/>
    <w:rsid w:val="00ED4013"/>
    <w:rsid w:val="00ED5CA7"/>
    <w:rsid w:val="00ED5EF1"/>
    <w:rsid w:val="00ED7296"/>
    <w:rsid w:val="00EE00FB"/>
    <w:rsid w:val="00EE14AE"/>
    <w:rsid w:val="00EE1A99"/>
    <w:rsid w:val="00EE2F72"/>
    <w:rsid w:val="00EE31FD"/>
    <w:rsid w:val="00EE44E4"/>
    <w:rsid w:val="00EE530B"/>
    <w:rsid w:val="00EE5A56"/>
    <w:rsid w:val="00EE5DFE"/>
    <w:rsid w:val="00EE77B6"/>
    <w:rsid w:val="00EF0A40"/>
    <w:rsid w:val="00EF1ECF"/>
    <w:rsid w:val="00EF33BC"/>
    <w:rsid w:val="00EF36BA"/>
    <w:rsid w:val="00EF422E"/>
    <w:rsid w:val="00EF4556"/>
    <w:rsid w:val="00EF4BF7"/>
    <w:rsid w:val="00EF5235"/>
    <w:rsid w:val="00EF5406"/>
    <w:rsid w:val="00EF59E7"/>
    <w:rsid w:val="00EF60C6"/>
    <w:rsid w:val="00EF6E30"/>
    <w:rsid w:val="00EF7D66"/>
    <w:rsid w:val="00F0120B"/>
    <w:rsid w:val="00F019B4"/>
    <w:rsid w:val="00F01B1B"/>
    <w:rsid w:val="00F01C00"/>
    <w:rsid w:val="00F02BDA"/>
    <w:rsid w:val="00F05B25"/>
    <w:rsid w:val="00F1049B"/>
    <w:rsid w:val="00F1077E"/>
    <w:rsid w:val="00F108AE"/>
    <w:rsid w:val="00F10BD7"/>
    <w:rsid w:val="00F12434"/>
    <w:rsid w:val="00F1247F"/>
    <w:rsid w:val="00F1299C"/>
    <w:rsid w:val="00F129F2"/>
    <w:rsid w:val="00F1459C"/>
    <w:rsid w:val="00F15F38"/>
    <w:rsid w:val="00F167D5"/>
    <w:rsid w:val="00F1709B"/>
    <w:rsid w:val="00F171CE"/>
    <w:rsid w:val="00F178AF"/>
    <w:rsid w:val="00F20840"/>
    <w:rsid w:val="00F20A31"/>
    <w:rsid w:val="00F226F7"/>
    <w:rsid w:val="00F22ADB"/>
    <w:rsid w:val="00F231F4"/>
    <w:rsid w:val="00F239BF"/>
    <w:rsid w:val="00F23E29"/>
    <w:rsid w:val="00F240C5"/>
    <w:rsid w:val="00F259A4"/>
    <w:rsid w:val="00F2627B"/>
    <w:rsid w:val="00F26AE6"/>
    <w:rsid w:val="00F26C5C"/>
    <w:rsid w:val="00F275B3"/>
    <w:rsid w:val="00F3009C"/>
    <w:rsid w:val="00F3071C"/>
    <w:rsid w:val="00F312A0"/>
    <w:rsid w:val="00F31305"/>
    <w:rsid w:val="00F316C4"/>
    <w:rsid w:val="00F3199E"/>
    <w:rsid w:val="00F31BF9"/>
    <w:rsid w:val="00F32571"/>
    <w:rsid w:val="00F32DD3"/>
    <w:rsid w:val="00F33619"/>
    <w:rsid w:val="00F336C4"/>
    <w:rsid w:val="00F3373E"/>
    <w:rsid w:val="00F338AF"/>
    <w:rsid w:val="00F33FA7"/>
    <w:rsid w:val="00F36284"/>
    <w:rsid w:val="00F36535"/>
    <w:rsid w:val="00F36877"/>
    <w:rsid w:val="00F370B7"/>
    <w:rsid w:val="00F375B3"/>
    <w:rsid w:val="00F375BC"/>
    <w:rsid w:val="00F376FD"/>
    <w:rsid w:val="00F40AA1"/>
    <w:rsid w:val="00F40BF7"/>
    <w:rsid w:val="00F4108A"/>
    <w:rsid w:val="00F411E6"/>
    <w:rsid w:val="00F42A97"/>
    <w:rsid w:val="00F42B35"/>
    <w:rsid w:val="00F43055"/>
    <w:rsid w:val="00F44BF8"/>
    <w:rsid w:val="00F45492"/>
    <w:rsid w:val="00F461E8"/>
    <w:rsid w:val="00F46AB4"/>
    <w:rsid w:val="00F47BDF"/>
    <w:rsid w:val="00F5056D"/>
    <w:rsid w:val="00F50A15"/>
    <w:rsid w:val="00F50A21"/>
    <w:rsid w:val="00F50E38"/>
    <w:rsid w:val="00F52B8A"/>
    <w:rsid w:val="00F52C9C"/>
    <w:rsid w:val="00F5389D"/>
    <w:rsid w:val="00F53AC3"/>
    <w:rsid w:val="00F55405"/>
    <w:rsid w:val="00F56459"/>
    <w:rsid w:val="00F56569"/>
    <w:rsid w:val="00F57F98"/>
    <w:rsid w:val="00F60465"/>
    <w:rsid w:val="00F61418"/>
    <w:rsid w:val="00F616DB"/>
    <w:rsid w:val="00F62135"/>
    <w:rsid w:val="00F6269E"/>
    <w:rsid w:val="00F63368"/>
    <w:rsid w:val="00F64101"/>
    <w:rsid w:val="00F656EE"/>
    <w:rsid w:val="00F66129"/>
    <w:rsid w:val="00F675A5"/>
    <w:rsid w:val="00F70368"/>
    <w:rsid w:val="00F720CA"/>
    <w:rsid w:val="00F7261E"/>
    <w:rsid w:val="00F727F1"/>
    <w:rsid w:val="00F72800"/>
    <w:rsid w:val="00F736EA"/>
    <w:rsid w:val="00F73A7D"/>
    <w:rsid w:val="00F73E57"/>
    <w:rsid w:val="00F74F50"/>
    <w:rsid w:val="00F7587D"/>
    <w:rsid w:val="00F76734"/>
    <w:rsid w:val="00F76766"/>
    <w:rsid w:val="00F77397"/>
    <w:rsid w:val="00F776DC"/>
    <w:rsid w:val="00F8257E"/>
    <w:rsid w:val="00F834A1"/>
    <w:rsid w:val="00F834F2"/>
    <w:rsid w:val="00F835CA"/>
    <w:rsid w:val="00F83CFC"/>
    <w:rsid w:val="00F85927"/>
    <w:rsid w:val="00F86941"/>
    <w:rsid w:val="00F86F28"/>
    <w:rsid w:val="00F902D6"/>
    <w:rsid w:val="00F905D7"/>
    <w:rsid w:val="00F90898"/>
    <w:rsid w:val="00F90DA3"/>
    <w:rsid w:val="00F91200"/>
    <w:rsid w:val="00F93707"/>
    <w:rsid w:val="00F93A31"/>
    <w:rsid w:val="00F93C7F"/>
    <w:rsid w:val="00F9415A"/>
    <w:rsid w:val="00F9480E"/>
    <w:rsid w:val="00F94AE1"/>
    <w:rsid w:val="00F954FF"/>
    <w:rsid w:val="00F95933"/>
    <w:rsid w:val="00F96F2A"/>
    <w:rsid w:val="00F97210"/>
    <w:rsid w:val="00F975D0"/>
    <w:rsid w:val="00F97B62"/>
    <w:rsid w:val="00FA0146"/>
    <w:rsid w:val="00FA04E7"/>
    <w:rsid w:val="00FA0811"/>
    <w:rsid w:val="00FA1577"/>
    <w:rsid w:val="00FA1666"/>
    <w:rsid w:val="00FA1E2E"/>
    <w:rsid w:val="00FA26DA"/>
    <w:rsid w:val="00FA3281"/>
    <w:rsid w:val="00FA608B"/>
    <w:rsid w:val="00FA6566"/>
    <w:rsid w:val="00FA6CD0"/>
    <w:rsid w:val="00FB04C6"/>
    <w:rsid w:val="00FB0CDA"/>
    <w:rsid w:val="00FB0EB5"/>
    <w:rsid w:val="00FB3040"/>
    <w:rsid w:val="00FB4174"/>
    <w:rsid w:val="00FB4892"/>
    <w:rsid w:val="00FB4D89"/>
    <w:rsid w:val="00FB517D"/>
    <w:rsid w:val="00FB70E6"/>
    <w:rsid w:val="00FB7DC9"/>
    <w:rsid w:val="00FC0DA3"/>
    <w:rsid w:val="00FC0E1F"/>
    <w:rsid w:val="00FC195E"/>
    <w:rsid w:val="00FC23D5"/>
    <w:rsid w:val="00FC2990"/>
    <w:rsid w:val="00FC2B14"/>
    <w:rsid w:val="00FC2B4A"/>
    <w:rsid w:val="00FC33AD"/>
    <w:rsid w:val="00FC3869"/>
    <w:rsid w:val="00FC40B3"/>
    <w:rsid w:val="00FC462A"/>
    <w:rsid w:val="00FC4E97"/>
    <w:rsid w:val="00FC701E"/>
    <w:rsid w:val="00FC70B5"/>
    <w:rsid w:val="00FD03D0"/>
    <w:rsid w:val="00FD05A0"/>
    <w:rsid w:val="00FD0720"/>
    <w:rsid w:val="00FD07A2"/>
    <w:rsid w:val="00FD0A11"/>
    <w:rsid w:val="00FD0A9F"/>
    <w:rsid w:val="00FD0BEE"/>
    <w:rsid w:val="00FD2352"/>
    <w:rsid w:val="00FD2A63"/>
    <w:rsid w:val="00FD328C"/>
    <w:rsid w:val="00FD36C2"/>
    <w:rsid w:val="00FD37ED"/>
    <w:rsid w:val="00FD3C3D"/>
    <w:rsid w:val="00FD3CBA"/>
    <w:rsid w:val="00FD3E5D"/>
    <w:rsid w:val="00FD446F"/>
    <w:rsid w:val="00FD47FE"/>
    <w:rsid w:val="00FD5507"/>
    <w:rsid w:val="00FD7DA9"/>
    <w:rsid w:val="00FE1AE1"/>
    <w:rsid w:val="00FE26EB"/>
    <w:rsid w:val="00FE2C8E"/>
    <w:rsid w:val="00FE4663"/>
    <w:rsid w:val="00FE57BB"/>
    <w:rsid w:val="00FE5A1D"/>
    <w:rsid w:val="00FE5CCF"/>
    <w:rsid w:val="00FF0354"/>
    <w:rsid w:val="00FF0465"/>
    <w:rsid w:val="00FF12BC"/>
    <w:rsid w:val="00FF322D"/>
    <w:rsid w:val="00FF36C4"/>
    <w:rsid w:val="00FF4769"/>
    <w:rsid w:val="00FF4C2B"/>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3EE0"/>
    <w:pPr>
      <w:spacing w:after="0" w:line="240" w:lineRule="auto"/>
    </w:pPr>
    <w:rPr>
      <w:rFonts w:ascii="Times New Roman" w:hAnsi="Times New Roman" w:cs="Times New Roman"/>
      <w:sz w:val="24"/>
      <w:szCs w:val="24"/>
      <w:lang w:val="en-SE"/>
    </w:rPr>
  </w:style>
  <w:style w:type="paragraph" w:styleId="Heading1">
    <w:name w:val="heading 1"/>
    <w:basedOn w:val="Normal"/>
    <w:next w:val="Normal"/>
    <w:link w:val="Heading1Char"/>
    <w:autoRedefine/>
    <w:uiPriority w:val="9"/>
    <w:qFormat/>
    <w:rsid w:val="00C72638"/>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C72638"/>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C72638"/>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AA3EE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A3EE0"/>
  </w:style>
  <w:style w:type="character" w:customStyle="1" w:styleId="Heading1Char">
    <w:name w:val="Heading 1 Char"/>
    <w:basedOn w:val="DefaultParagraphFont"/>
    <w:link w:val="Heading1"/>
    <w:uiPriority w:val="9"/>
    <w:rsid w:val="00C72638"/>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C72638"/>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C72638"/>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ata.research.cornell.edu/content/writing-metadata"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eader" Target="head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mailto:max.lindmark@slu.se" TargetMode="External"/><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hyperlink" Target="https://github.com/maxlindmark/scaling"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customXml" Target="../customXml/item5.xml"/><Relationship Id="rId19"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github.com/maxlindmark/scaling"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microsoft.com/office/2011/relationships/people" Target="people.xml"/><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2.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3.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C59A86AD-22BA-9045-8CEA-C96F99DB7CB4}">
  <ds:schemaRefs>
    <ds:schemaRef ds:uri="http://schemas.openxmlformats.org/officeDocument/2006/bibliography"/>
  </ds:schemaRefs>
</ds:datastoreItem>
</file>

<file path=customXml/itemProps5.xml><?xml version="1.0" encoding="utf-8"?>
<ds:datastoreItem xmlns:ds="http://schemas.openxmlformats.org/officeDocument/2006/customXml" ds:itemID="{14B571DE-9FEF-443E-BFEF-8D8A10FF54E4}">
  <ds:schemaRef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190</TotalTime>
  <Pages>53</Pages>
  <Words>25313</Words>
  <Characters>144285</Characters>
  <Application>Microsoft Office Word</Application>
  <DocSecurity>0</DocSecurity>
  <Lines>1202</Lines>
  <Paragraphs>338</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169260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494</cp:revision>
  <cp:lastPrinted>2012-03-26T17:07:00Z</cp:lastPrinted>
  <dcterms:created xsi:type="dcterms:W3CDTF">2020-09-17T22:58:00Z</dcterms:created>
  <dcterms:modified xsi:type="dcterms:W3CDTF">2020-11-06T16:06:00Z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zotero-version="5.0.90"&gt;&lt;session id="whvRDQkF"/&gt;&lt;style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