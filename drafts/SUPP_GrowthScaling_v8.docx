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commentRangeStart w:id="1"/>
      <w:commentRangeStart w:id="2"/>
      <w:r w:rsidRPr="000F3C49">
        <w:rPr>
          <w:rFonts w:asciiTheme="minorHAnsi" w:hAnsiTheme="minorHAnsi" w:cstheme="minorHAnsi"/>
          <w:b/>
          <w:sz w:val="22"/>
          <w:lang w:val="en-GB"/>
        </w:rPr>
        <w:t>Appendix S1</w:t>
      </w:r>
      <w:commentRangeEnd w:id="0"/>
      <w:r w:rsidR="00C72638">
        <w:rPr>
          <w:rStyle w:val="CommentReference"/>
          <w:rFonts w:ascii="Times New Roman" w:hAnsi="Times New Roman"/>
        </w:rPr>
        <w:commentReference w:id="0"/>
      </w:r>
      <w:commentRangeEnd w:id="1"/>
      <w:commentRangeEnd w:id="2"/>
      <w:r w:rsidR="00305D56">
        <w:rPr>
          <w:rStyle w:val="CommentReference"/>
          <w:rFonts w:ascii="Times New Roman" w:hAnsi="Times New Roman"/>
        </w:rPr>
        <w:commentReference w:id="1"/>
      </w:r>
      <w:r w:rsidR="008E7D9B">
        <w:rPr>
          <w:rStyle w:val="CommentReference"/>
          <w:rFonts w:ascii="Times New Roman" w:hAnsi="Times New Roman"/>
        </w:rPr>
        <w:commentReference w:id="2"/>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08DA0CA7" w:rsidR="000F3C49" w:rsidRPr="0066495C" w:rsidRDefault="00EA177A" w:rsidP="00D545B3">
      <w:pPr>
        <w:spacing w:line="480" w:lineRule="auto"/>
        <w:contextualSpacing/>
        <w:jc w:val="both"/>
        <w:rPr>
          <w:rFonts w:cstheme="minorHAnsi"/>
          <w:i/>
          <w:lang w:val="en-GB"/>
        </w:rPr>
      </w:pPr>
      <w:ins w:id="3" w:author="Max Lindmark" w:date="2020-10-27T15:29:00Z">
        <w:r w:rsidRPr="00F82BB5">
          <w:rPr>
            <w:iCs/>
            <w:sz w:val="28"/>
            <w:szCs w:val="28"/>
            <w:lang w:val="en-GB"/>
          </w:rPr>
          <w:t xml:space="preserve">Optimum growth temperature declines with body size </w:t>
        </w:r>
        <w:r>
          <w:rPr>
            <w:iCs/>
            <w:sz w:val="28"/>
            <w:szCs w:val="28"/>
            <w:lang w:val="en-GB"/>
          </w:rPr>
          <w:t>with</w:t>
        </w:r>
        <w:r w:rsidRPr="00F82BB5">
          <w:rPr>
            <w:iCs/>
            <w:sz w:val="28"/>
            <w:szCs w:val="28"/>
            <w:lang w:val="en-GB"/>
          </w:rPr>
          <w:t>in fish</w:t>
        </w:r>
        <w:r>
          <w:rPr>
            <w:iCs/>
            <w:sz w:val="28"/>
            <w:szCs w:val="28"/>
            <w:lang w:val="en-GB"/>
          </w:rPr>
          <w:t xml:space="preserve"> </w:t>
        </w:r>
        <w:r w:rsidRPr="00205EE2">
          <w:rPr>
            <w:rFonts w:cstheme="minorHAnsi"/>
            <w:iCs/>
            <w:sz w:val="28"/>
            <w:szCs w:val="28"/>
            <w:lang w:val="en-GB"/>
          </w:rPr>
          <w:t>s</w:t>
        </w:r>
        <w:r>
          <w:rPr>
            <w:rFonts w:cstheme="minorHAnsi"/>
            <w:iCs/>
            <w:sz w:val="28"/>
            <w:szCs w:val="28"/>
            <w:lang w:val="en-GB"/>
          </w:rPr>
          <w:t>pecies</w:t>
        </w:r>
        <w:r w:rsidRPr="0066495C" w:rsidDel="00EE77B6">
          <w:rPr>
            <w:rFonts w:cstheme="minorHAnsi"/>
            <w:i/>
            <w:lang w:val="en-GB"/>
          </w:rPr>
          <w:t xml:space="preserve"> </w:t>
        </w:r>
      </w:ins>
      <w:commentRangeStart w:id="4"/>
      <w:commentRangeStart w:id="5"/>
      <w:commentRangeEnd w:id="5"/>
      <w:r w:rsidR="00D90AAE">
        <w:rPr>
          <w:rStyle w:val="CommentReference"/>
        </w:rPr>
        <w:commentReference w:id="5"/>
      </w:r>
      <w:commentRangeEnd w:id="4"/>
      <w:r w:rsidR="00AB5B03">
        <w:rPr>
          <w:rStyle w:val="CommentReference"/>
        </w:rPr>
        <w:commentReference w:id="4"/>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422478E3" w:rsidR="00AD6401"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w:t>
      </w:r>
      <w:r w:rsidRPr="00647D43">
        <w:rPr>
          <w:rFonts w:cstheme="minorHAnsi"/>
          <w:lang w:val="en-GB"/>
        </w:rPr>
        <w:t xml:space="preserve">University of Agricultural Sciences, Department of Aquatic Resources, Institute of </w:t>
      </w:r>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p w14:paraId="0C3E83CB" w14:textId="63EB7A6F" w:rsidR="00246AC0" w:rsidRDefault="00246AC0" w:rsidP="00D545B3">
      <w:pPr>
        <w:spacing w:line="480" w:lineRule="auto"/>
        <w:contextualSpacing/>
        <w:jc w:val="both"/>
        <w:rPr>
          <w:rStyle w:val="Hyperlink"/>
          <w:rFonts w:cstheme="minorHAnsi"/>
          <w:lang w:val="en-GB"/>
        </w:rPr>
      </w:pPr>
    </w:p>
    <w:p w14:paraId="5BC4DF9F" w14:textId="2AC3B4CC" w:rsidR="00246AC0" w:rsidRDefault="00246AC0" w:rsidP="00D545B3">
      <w:pPr>
        <w:spacing w:line="480" w:lineRule="auto"/>
        <w:contextualSpacing/>
        <w:jc w:val="both"/>
        <w:rPr>
          <w:rStyle w:val="Hyperlink"/>
          <w:rFonts w:cstheme="minorHAnsi"/>
          <w:lang w:val="en-GB"/>
        </w:rPr>
      </w:pPr>
    </w:p>
    <w:p w14:paraId="30FBCE60" w14:textId="472911AA" w:rsidR="00246AC0" w:rsidRDefault="00246AC0" w:rsidP="00D545B3">
      <w:pPr>
        <w:spacing w:line="480" w:lineRule="auto"/>
        <w:contextualSpacing/>
        <w:jc w:val="both"/>
        <w:rPr>
          <w:rStyle w:val="Hyperlink"/>
          <w:rFonts w:cstheme="minorHAnsi"/>
          <w:lang w:val="en-GB"/>
        </w:rPr>
      </w:pPr>
    </w:p>
    <w:p w14:paraId="0D9789F7" w14:textId="09948F17" w:rsidR="00246AC0" w:rsidRDefault="00246AC0" w:rsidP="00D545B3">
      <w:pPr>
        <w:spacing w:line="480" w:lineRule="auto"/>
        <w:contextualSpacing/>
        <w:jc w:val="both"/>
        <w:rPr>
          <w:rStyle w:val="Hyperlink"/>
          <w:rFonts w:cstheme="minorHAnsi"/>
          <w:lang w:val="en-GB"/>
        </w:rPr>
      </w:pPr>
    </w:p>
    <w:p w14:paraId="23422E56" w14:textId="3CF86FEF" w:rsidR="00246AC0" w:rsidRDefault="00246AC0" w:rsidP="00D545B3">
      <w:pPr>
        <w:spacing w:line="480" w:lineRule="auto"/>
        <w:contextualSpacing/>
        <w:jc w:val="both"/>
        <w:rPr>
          <w:rStyle w:val="Hyperlink"/>
          <w:rFonts w:cstheme="minorHAnsi"/>
          <w:lang w:val="en-GB"/>
        </w:rPr>
      </w:pPr>
    </w:p>
    <w:p w14:paraId="21EB03BC" w14:textId="4FFB09F4" w:rsidR="00246AC0" w:rsidRDefault="00246AC0" w:rsidP="00D545B3">
      <w:pPr>
        <w:spacing w:line="480" w:lineRule="auto"/>
        <w:contextualSpacing/>
        <w:jc w:val="both"/>
        <w:rPr>
          <w:rStyle w:val="Hyperlink"/>
          <w:rFonts w:cstheme="minorHAnsi"/>
          <w:lang w:val="en-GB"/>
        </w:rPr>
      </w:pPr>
    </w:p>
    <w:p w14:paraId="6CB9BA7E" w14:textId="77777777" w:rsidR="00246AC0" w:rsidRPr="00647D43" w:rsidRDefault="00246AC0" w:rsidP="00D545B3">
      <w:pPr>
        <w:spacing w:line="480" w:lineRule="auto"/>
        <w:contextualSpacing/>
        <w:jc w:val="both"/>
        <w:rPr>
          <w:rStyle w:val="Hyperlink"/>
          <w:rFonts w:cstheme="minorHAnsi"/>
          <w:lang w:val="en-GB"/>
        </w:rPr>
      </w:pPr>
    </w:p>
    <w:sdt>
      <w:sdtPr>
        <w:rPr>
          <w:rFonts w:asciiTheme="minorHAnsi" w:eastAsiaTheme="minorHAnsi" w:hAnsiTheme="minorHAnsi" w:cstheme="minorBidi"/>
          <w:b w:val="0"/>
          <w:bCs/>
          <w:color w:val="auto"/>
          <w:sz w:val="24"/>
          <w:szCs w:val="24"/>
          <w:u w:val="single"/>
          <w:lang w:val="sv-SE" w:eastAsia="en-US"/>
        </w:rPr>
        <w:id w:val="-188305958"/>
        <w:docPartObj>
          <w:docPartGallery w:val="Table of Contents"/>
          <w:docPartUnique/>
        </w:docPartObj>
      </w:sdtPr>
      <w:sdtEndPr>
        <w:rPr>
          <w:rFonts w:ascii="Times New Roman" w:hAnsi="Times New Roman"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664280">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664280">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664280">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664280">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664280">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664280">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664280">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664280">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664280">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664280">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664280">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664280">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664280">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664280">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6" w:name="_Toc50829343"/>
      <w:r w:rsidRPr="000F3C49">
        <w:lastRenderedPageBreak/>
        <w:t>Literature search</w:t>
      </w:r>
      <w:r w:rsidR="00392EF2">
        <w:t>, selection process and criteria</w:t>
      </w:r>
      <w:bookmarkEnd w:id="6"/>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w:t>
      </w:r>
      <w:r w:rsidR="00A228E0" w:rsidRPr="00E22246">
        <w:rPr>
          <w:rFonts w:cstheme="minorHAnsi"/>
          <w:lang w:val="en-GB"/>
        </w:rPr>
        <w:t xml:space="preserve">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 xml:space="preserve">(Deslauriers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5007C00E" w:rsidR="00451F5D" w:rsidRPr="00E22246" w:rsidRDefault="00E10329" w:rsidP="00646848">
      <w:pPr>
        <w:spacing w:line="480" w:lineRule="auto"/>
        <w:ind w:firstLine="284"/>
        <w:contextualSpacing/>
        <w:jc w:val="both"/>
        <w:rPr>
          <w:rFonts w:cstheme="minorHAnsi"/>
          <w:lang w:val="en-GB"/>
        </w:rPr>
      </w:pPr>
      <w:r w:rsidRPr="00E22246">
        <w:rPr>
          <w:rFonts w:cstheme="minorHAnsi"/>
          <w:lang w:val="en-GB"/>
        </w:rPr>
        <w:t xml:space="preserve">The search terms are presented </w:t>
      </w:r>
      <w:r w:rsidR="00D07E00" w:rsidRPr="00E22246">
        <w:rPr>
          <w:rFonts w:cstheme="minorHAnsi"/>
          <w:lang w:val="en-GB"/>
        </w:rPr>
        <w:t xml:space="preserve">below for each rate separately.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7"/>
      <w:commentRangeStart w:id="8"/>
      <w:commentRangeStart w:id="9"/>
      <w:r w:rsidR="00D07E00" w:rsidRPr="00E22246">
        <w:rPr>
          <w:rFonts w:cstheme="minorHAnsi"/>
          <w:lang w:val="en-GB"/>
        </w:rPr>
        <w:t xml:space="preserve">The use of additional subjects for growth and consumption reflects the lower data availability compared to metabolism. </w:t>
      </w:r>
      <w:commentRangeEnd w:id="7"/>
      <w:r w:rsidR="00D07E00" w:rsidRPr="00E22246">
        <w:rPr>
          <w:rStyle w:val="CommentReference"/>
          <w:sz w:val="24"/>
          <w:szCs w:val="24"/>
        </w:rPr>
        <w:commentReference w:id="7"/>
      </w:r>
      <w:commentRangeEnd w:id="8"/>
      <w:r w:rsidR="00D07E00" w:rsidRPr="00E22246">
        <w:rPr>
          <w:rStyle w:val="CommentReference"/>
          <w:sz w:val="24"/>
          <w:szCs w:val="24"/>
        </w:rPr>
        <w:commentReference w:id="8"/>
      </w:r>
      <w:commentRangeEnd w:id="9"/>
      <w:r w:rsidR="00D07E00" w:rsidRPr="00E22246">
        <w:rPr>
          <w:rStyle w:val="CommentReference"/>
          <w:sz w:val="24"/>
          <w:szCs w:val="24"/>
        </w:rPr>
        <w:commentReference w:id="9"/>
      </w:r>
      <w:r w:rsidRPr="00E22246">
        <w:rPr>
          <w:rFonts w:cstheme="minorHAnsi"/>
          <w:lang w:val="en-GB"/>
        </w:rPr>
        <w:t xml:space="preserve"> </w:t>
      </w:r>
    </w:p>
    <w:p w14:paraId="36A27D74" w14:textId="545FAA3C" w:rsidR="00842559" w:rsidRDefault="00D07E00" w:rsidP="00646848">
      <w:pPr>
        <w:spacing w:line="480" w:lineRule="auto"/>
        <w:ind w:firstLine="284"/>
        <w:contextualSpacing/>
        <w:jc w:val="both"/>
        <w:rPr>
          <w:ins w:id="10" w:author="Max Lindmark" w:date="2020-10-27T15:46:00Z"/>
          <w:rFonts w:eastAsiaTheme="minorEastAsia" w:cstheme="minorHAnsi"/>
        </w:rPr>
      </w:pPr>
      <w:r w:rsidRPr="00E22246">
        <w:rPr>
          <w:lang w:val="en-GB"/>
        </w:rPr>
        <w:t>A</w:t>
      </w:r>
      <w:r w:rsidR="00842559" w:rsidRPr="00E22246">
        <w:rPr>
          <w:lang w:val="en-GB"/>
        </w:rPr>
        <w:t xml:space="preserve">rticles </w:t>
      </w:r>
      <w:r w:rsidRPr="00E22246">
        <w:rPr>
          <w:lang w:val="en-GB"/>
        </w:rPr>
        <w:t xml:space="preserve">were filtered out </w:t>
      </w:r>
      <w:r w:rsidR="00842559" w:rsidRPr="00E22246">
        <w:rPr>
          <w:lang w:val="en-GB"/>
        </w:rPr>
        <w:t xml:space="preserve">at three levels of </w:t>
      </w:r>
      <w:r w:rsidR="00842559" w:rsidRPr="00C44FF7">
        <w:rPr>
          <w:lang w:val="en-GB"/>
        </w:rPr>
        <w:t xml:space="preserve">the search: title, abstract and full </w:t>
      </w:r>
      <w:r w:rsidR="00E61C0C" w:rsidRPr="00C44FF7">
        <w:rPr>
          <w:rFonts w:cstheme="minorHAnsi"/>
          <w:lang w:val="en-GB"/>
        </w:rPr>
        <w:t>article</w:t>
      </w:r>
      <w:r w:rsidR="00842559" w:rsidRPr="00C44FF7">
        <w:rPr>
          <w:lang w:val="en-GB"/>
        </w:rPr>
        <w:t xml:space="preserve">. </w:t>
      </w:r>
      <w:r w:rsidR="0035698C" w:rsidRPr="00C44FF7">
        <w:rPr>
          <w:lang w:val="en-GB"/>
        </w:rPr>
        <w:t>The online repository of this project</w:t>
      </w:r>
      <w:r w:rsidR="00842559" w:rsidRPr="00C44FF7">
        <w:rPr>
          <w:lang w:val="en-GB"/>
        </w:rPr>
        <w:t xml:space="preserve"> </w:t>
      </w:r>
      <w:r w:rsidR="00C00F5F" w:rsidRPr="00C44FF7">
        <w:rPr>
          <w:lang w:val="en-GB"/>
        </w:rPr>
        <w:t>(</w:t>
      </w:r>
      <w:hyperlink r:id="rId17" w:history="1">
        <w:r w:rsidR="00C00F5F" w:rsidRPr="00C44FF7">
          <w:rPr>
            <w:rStyle w:val="Hyperlink"/>
            <w:color w:val="auto"/>
            <w:lang w:val="en-GB"/>
          </w:rPr>
          <w:t>https://github.com/maxlindmark/scaling</w:t>
        </w:r>
      </w:hyperlink>
      <w:r w:rsidR="00C00F5F" w:rsidRPr="00C44FF7">
        <w:rPr>
          <w:lang w:val="en-GB"/>
        </w:rPr>
        <w:t xml:space="preserve">) </w:t>
      </w:r>
      <w:r w:rsidR="00842559" w:rsidRPr="00C44FF7">
        <w:rPr>
          <w:lang w:val="en-GB"/>
        </w:rPr>
        <w:t xml:space="preserve">contains </w:t>
      </w:r>
      <w:r w:rsidR="00BE611E" w:rsidRPr="00C44FF7">
        <w:rPr>
          <w:lang w:val="en-GB"/>
        </w:rPr>
        <w:t xml:space="preserve">.txt files </w:t>
      </w:r>
      <w:r w:rsidR="005336E4" w:rsidRPr="00C44FF7">
        <w:rPr>
          <w:lang w:val="en-GB"/>
        </w:rPr>
        <w:t xml:space="preserve">of the complete list of </w:t>
      </w:r>
      <w:r w:rsidR="00E61C0C" w:rsidRPr="00C44FF7">
        <w:rPr>
          <w:rFonts w:cstheme="minorHAnsi"/>
          <w:lang w:val="en-GB"/>
        </w:rPr>
        <w:t>article</w:t>
      </w:r>
      <w:r w:rsidR="00BE611E" w:rsidRPr="00C44FF7">
        <w:rPr>
          <w:rFonts w:cstheme="minorHAnsi"/>
          <w:lang w:val="en-GB"/>
        </w:rPr>
        <w:t>s</w:t>
      </w:r>
      <w:r w:rsidR="007F4A85" w:rsidRPr="00C44FF7">
        <w:rPr>
          <w:rFonts w:cstheme="minorHAnsi"/>
          <w:lang w:val="en-GB"/>
        </w:rPr>
        <w:t xml:space="preserve"> found in the literature </w:t>
      </w:r>
      <w:r w:rsidR="007F4A85" w:rsidRPr="00C44FF7">
        <w:rPr>
          <w:rFonts w:cstheme="minorHAnsi"/>
          <w:lang w:val="en-GB"/>
        </w:rPr>
        <w:t>search</w:t>
      </w:r>
      <w:r w:rsidR="00842559" w:rsidRPr="00C44FF7">
        <w:rPr>
          <w:lang w:val="en-GB"/>
        </w:rPr>
        <w:t xml:space="preserve">. We also used studies that did not appear in the literature search but that we found </w:t>
      </w:r>
      <w:r w:rsidR="00842559" w:rsidRPr="00E22246">
        <w:rPr>
          <w:lang w:val="en-GB"/>
        </w:rPr>
        <w:t xml:space="preserve">by following cited literature </w:t>
      </w:r>
      <w:r w:rsidR="008F3FDE" w:rsidRPr="00E22246">
        <w:rPr>
          <w:lang w:val="en-GB"/>
        </w:rPr>
        <w:t>when reading the full article</w:t>
      </w:r>
      <w:r w:rsidR="00842559"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00842559" w:rsidRPr="00E22246">
        <w:rPr>
          <w:lang w:val="en-GB"/>
        </w:rPr>
        <w:t>indicated in the data set</w:t>
      </w:r>
      <w:r w:rsidR="00265C6A" w:rsidRPr="00E22246">
        <w:rPr>
          <w:lang w:val="en-GB"/>
        </w:rPr>
        <w:t>s</w:t>
      </w:r>
      <w:r w:rsidR="00842559" w:rsidRPr="00E22246">
        <w:rPr>
          <w:lang w:val="en-GB"/>
        </w:rPr>
        <w:t xml:space="preserve">. </w:t>
      </w:r>
      <w:r w:rsidR="00842559" w:rsidRPr="00E22246">
        <w:rPr>
          <w:rFonts w:eastAsiaTheme="minorEastAsia"/>
          <w:lang w:val="en-GB"/>
        </w:rPr>
        <w:t xml:space="preserve">We removed studies </w:t>
      </w:r>
      <w:r w:rsidR="00B75BBD" w:rsidRPr="00E22246">
        <w:rPr>
          <w:rFonts w:eastAsiaTheme="minorEastAsia"/>
        </w:rPr>
        <w:t xml:space="preserve">from the lists if </w:t>
      </w:r>
      <w:r w:rsidR="001F6670" w:rsidRPr="00E22246">
        <w:rPr>
          <w:rFonts w:eastAsiaTheme="minorEastAsia"/>
        </w:rPr>
        <w:t xml:space="preserve">the </w:t>
      </w:r>
      <w:r w:rsidR="00842559" w:rsidRPr="00E22246">
        <w:rPr>
          <w:rFonts w:eastAsiaTheme="minorEastAsia"/>
          <w:lang w:val="en-GB"/>
        </w:rPr>
        <w:t xml:space="preserve">titles </w:t>
      </w:r>
      <w:r w:rsidR="00347C49" w:rsidRPr="00E22246">
        <w:rPr>
          <w:rFonts w:eastAsiaTheme="minorEastAsia"/>
        </w:rPr>
        <w:t xml:space="preserve">made it clear </w:t>
      </w:r>
      <w:r w:rsidR="00B07229" w:rsidRPr="00E22246">
        <w:rPr>
          <w:rFonts w:eastAsiaTheme="minorEastAsia"/>
        </w:rPr>
        <w:t xml:space="preserve">the articles </w:t>
      </w:r>
      <w:r w:rsidR="00842559" w:rsidRPr="00E22246">
        <w:rPr>
          <w:rFonts w:eastAsiaTheme="minorEastAsia"/>
          <w:lang w:val="en-GB"/>
        </w:rPr>
        <w:t xml:space="preserve">did not </w:t>
      </w:r>
      <w:r w:rsidR="00401C4C" w:rsidRPr="00E22246">
        <w:rPr>
          <w:rFonts w:eastAsiaTheme="minorEastAsia"/>
          <w:lang w:val="en-GB"/>
        </w:rPr>
        <w:t>fulfil</w:t>
      </w:r>
      <w:r w:rsidR="00842559"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00842559" w:rsidRPr="00E22246">
        <w:rPr>
          <w:rFonts w:eastAsiaTheme="minorEastAsia"/>
          <w:lang w:val="en-GB"/>
        </w:rPr>
        <w:t xml:space="preserve"> (3) replicates across both </w:t>
      </w:r>
      <w:r w:rsidR="00D77BD0" w:rsidRPr="00E22246">
        <w:rPr>
          <w:rFonts w:eastAsiaTheme="minorEastAsia"/>
          <w:lang w:val="en-GB"/>
        </w:rPr>
        <w:t xml:space="preserve">body </w:t>
      </w:r>
      <w:r w:rsidR="00842559" w:rsidRPr="00E22246">
        <w:rPr>
          <w:rFonts w:eastAsiaTheme="minorEastAsia"/>
          <w:lang w:val="en-GB"/>
        </w:rPr>
        <w:t>size and temperature</w:t>
      </w:r>
      <w:commentRangeStart w:id="11"/>
      <w:commentRangeStart w:id="12"/>
      <w:ins w:id="13" w:author="Max Lindmark" w:date="2020-10-27T15:38:00Z">
        <w:r w:rsidR="00C578D1" w:rsidRPr="00E12CCB">
          <w:rPr>
            <w:rFonts w:cstheme="minorHAnsi"/>
            <w:lang w:val="en-GB"/>
          </w:rPr>
          <w:t>.</w:t>
        </w:r>
        <w:r w:rsidR="00C578D1" w:rsidRPr="0066495C">
          <w:rPr>
            <w:lang w:val="en-GB"/>
          </w:rPr>
          <w:t xml:space="preserve"> </w:t>
        </w:r>
        <w:r w:rsidR="00C578D1">
          <w:rPr>
            <w:rFonts w:eastAsiaTheme="minorEastAsia"/>
            <w:lang w:val="en-GB"/>
          </w:rPr>
          <w:t xml:space="preserve">We treat data as </w:t>
        </w:r>
        <w:r w:rsidR="00C578D1">
          <w:rPr>
            <w:rFonts w:eastAsiaTheme="minorEastAsia"/>
            <w:lang w:val="en-GB"/>
          </w:rPr>
          <w:lastRenderedPageBreak/>
          <w:t xml:space="preserve">individual-level </w:t>
        </w:r>
      </w:ins>
      <w:ins w:id="14" w:author="Max Lindmark" w:date="2020-10-27T15:39:00Z">
        <w:r w:rsidR="00DC3009">
          <w:rPr>
            <w:rFonts w:eastAsiaTheme="minorEastAsia"/>
            <w:lang w:val="en-GB"/>
          </w:rPr>
          <w:t>rates</w:t>
        </w:r>
      </w:ins>
      <w:ins w:id="15" w:author="Max Lindmark" w:date="2020-10-27T15:38:00Z">
        <w:r w:rsidR="00C578D1">
          <w:rPr>
            <w:rFonts w:eastAsiaTheme="minorEastAsia"/>
            <w:lang w:val="en-GB"/>
          </w:rPr>
          <w:t xml:space="preserve"> (per fish); however, in some cases they were measured as averages for multiple</w:t>
        </w:r>
        <w:r w:rsidR="00C578D1" w:rsidRPr="007424CC">
          <w:rPr>
            <w:rFonts w:eastAsiaTheme="minorEastAsia"/>
            <w:lang w:val="en-GB"/>
          </w:rPr>
          <w:t xml:space="preserve"> </w:t>
        </w:r>
        <w:r w:rsidR="00C578D1">
          <w:rPr>
            <w:rFonts w:eastAsiaTheme="minorEastAsia"/>
            <w:lang w:val="en-GB"/>
          </w:rPr>
          <w:t>individuals</w:t>
        </w:r>
        <w:commentRangeEnd w:id="11"/>
        <w:r w:rsidR="00C578D1">
          <w:rPr>
            <w:rStyle w:val="CommentReference"/>
          </w:rPr>
          <w:commentReference w:id="11"/>
        </w:r>
      </w:ins>
      <w:commentRangeEnd w:id="12"/>
      <w:ins w:id="16" w:author="Max Lindmark" w:date="2020-10-27T15:39:00Z">
        <w:r w:rsidR="00A943F4">
          <w:rPr>
            <w:rStyle w:val="CommentReference"/>
          </w:rPr>
          <w:commentReference w:id="12"/>
        </w:r>
        <w:r w:rsidR="00462D93">
          <w:rPr>
            <w:rFonts w:eastAsiaTheme="minorEastAsia"/>
            <w:lang w:val="en-GB"/>
          </w:rPr>
          <w:t xml:space="preserve">. </w:t>
        </w:r>
      </w:ins>
      <w:r w:rsidR="00A9630C" w:rsidRPr="00E22246">
        <w:rPr>
          <w:rFonts w:eastAsiaTheme="minorEastAsia"/>
        </w:rPr>
        <w:t xml:space="preserve">In addition to these general </w:t>
      </w:r>
      <w:r w:rsidR="00005B93" w:rsidRPr="00E22246">
        <w:rPr>
          <w:rFonts w:eastAsiaTheme="minorEastAsia"/>
        </w:rPr>
        <w:t xml:space="preserve">criteria, we also had criteria </w:t>
      </w:r>
      <w:r w:rsidR="0016432D" w:rsidRPr="00E22246">
        <w:rPr>
          <w:rFonts w:eastAsiaTheme="minorEastAsia"/>
        </w:rPr>
        <w:t xml:space="preserve">specific for each rate </w:t>
      </w:r>
      <w:r w:rsidR="00005B93" w:rsidRPr="00E22246">
        <w:rPr>
          <w:rFonts w:eastAsiaTheme="minorEastAsia"/>
        </w:rPr>
        <w:t>(see below)</w:t>
      </w:r>
      <w:r w:rsidR="00D23BF0" w:rsidRPr="00E22246">
        <w:rPr>
          <w:rFonts w:eastAsiaTheme="minorEastAsia"/>
          <w:lang w:val="en-GB"/>
        </w:rPr>
        <w:t>.</w:t>
      </w:r>
      <w:r w:rsidR="00D23BF0" w:rsidRPr="00E22246">
        <w:rPr>
          <w:rFonts w:eastAsiaTheme="minorEastAsia"/>
        </w:rPr>
        <w:t xml:space="preserve"> </w:t>
      </w:r>
      <w:r w:rsidR="00842559" w:rsidRPr="00E22246">
        <w:rPr>
          <w:lang w:val="en-GB"/>
        </w:rPr>
        <w:t>When several</w:t>
      </w:r>
      <w:r w:rsidR="00840530" w:rsidRPr="00E22246">
        <w:rPr>
          <w:lang w:val="en-GB"/>
        </w:rPr>
        <w:t xml:space="preserve"> </w:t>
      </w:r>
      <w:r w:rsidR="00842559"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00842559" w:rsidRPr="00E22246">
        <w:rPr>
          <w:lang w:val="en-GB"/>
        </w:rPr>
        <w:t xml:space="preserve">but instead chose the study with the largest </w:t>
      </w:r>
      <w:r w:rsidR="00D77BD0" w:rsidRPr="00E22246">
        <w:rPr>
          <w:lang w:val="en-GB"/>
        </w:rPr>
        <w:t xml:space="preserve">body </w:t>
      </w:r>
      <w:r w:rsidR="00842559" w:rsidRPr="00E22246">
        <w:rPr>
          <w:lang w:val="en-GB"/>
        </w:rPr>
        <w:t>size and temperature range (in that order), as there can be large differences in absolute values of some physiological parameters between studies</w:t>
      </w:r>
      <w:r w:rsidR="00842559"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rPr>
        <w:t xml:space="preserve">. </w:t>
      </w:r>
    </w:p>
    <w:p w14:paraId="090FACE7" w14:textId="5C814D03" w:rsidR="002C1876" w:rsidRDefault="00E57F53" w:rsidP="00646848">
      <w:pPr>
        <w:spacing w:line="480" w:lineRule="auto"/>
        <w:ind w:firstLine="284"/>
        <w:contextualSpacing/>
        <w:jc w:val="both"/>
        <w:rPr>
          <w:rFonts w:eastAsiaTheme="minorEastAsia" w:cstheme="minorHAnsi"/>
        </w:rPr>
      </w:pPr>
      <w:commentRangeStart w:id="17"/>
      <w:ins w:id="18" w:author="Max Lindmark" w:date="2020-10-27T15:46:00Z">
        <w:r>
          <w:rPr>
            <w:rFonts w:cstheme="minorHAnsi"/>
            <w:lang w:val="en-GB"/>
          </w:rPr>
          <w:t xml:space="preserve">For </w:t>
        </w:r>
      </w:ins>
      <w:commentRangeEnd w:id="17"/>
      <w:ins w:id="19" w:author="Max Lindmark" w:date="2020-10-27T15:47:00Z">
        <w:r w:rsidR="00743FDF">
          <w:rPr>
            <w:rStyle w:val="CommentReference"/>
          </w:rPr>
          <w:commentReference w:id="17"/>
        </w:r>
      </w:ins>
      <w:ins w:id="20" w:author="Max Lindmark" w:date="2020-10-27T15:46:00Z">
        <w:r>
          <w:rPr>
            <w:rFonts w:cstheme="minorHAnsi"/>
            <w:lang w:val="en-GB"/>
          </w:rPr>
          <w:t>growth and consumption rate, w</w:t>
        </w:r>
        <w:r w:rsidR="002C1876">
          <w:rPr>
            <w:rFonts w:cstheme="minorHAnsi"/>
            <w:lang w:val="en-GB"/>
          </w:rPr>
          <w:t>e d</w:t>
        </w:r>
        <w:r w:rsidR="002C1876" w:rsidRPr="000722A3">
          <w:rPr>
            <w:rFonts w:cstheme="minorHAnsi"/>
            <w:lang w:val="en-GB"/>
          </w:rPr>
          <w:t xml:space="preserve">etermined </w:t>
        </w:r>
        <w:r w:rsidR="002C1876">
          <w:rPr>
            <w:rFonts w:cstheme="minorHAnsi"/>
            <w:lang w:val="en-GB"/>
          </w:rPr>
          <w:t xml:space="preserve">if each datapoint within species was below or beyond peak temperature </w:t>
        </w:r>
        <w:r w:rsidR="002C1876" w:rsidRPr="000722A3">
          <w:rPr>
            <w:rFonts w:cstheme="minorHAnsi"/>
            <w:lang w:val="en-GB"/>
          </w:rPr>
          <w:t xml:space="preserve">either by </w:t>
        </w:r>
        <w:r w:rsidR="002C1876">
          <w:rPr>
            <w:rFonts w:cstheme="minorHAnsi"/>
            <w:lang w:val="en-GB"/>
          </w:rPr>
          <w:t xml:space="preserve">using information provided by </w:t>
        </w:r>
        <w:r w:rsidR="002C1876" w:rsidRPr="000722A3">
          <w:rPr>
            <w:rFonts w:cstheme="minorHAnsi"/>
            <w:lang w:val="en-GB"/>
          </w:rPr>
          <w:t>the authors</w:t>
        </w:r>
        <w:r w:rsidR="002C1876">
          <w:rPr>
            <w:rFonts w:cstheme="minorHAnsi"/>
            <w:lang w:val="en-GB"/>
          </w:rPr>
          <w:t xml:space="preserve"> (e.g. by deriving a </w:t>
        </w:r>
        <w:r w:rsidR="002C1876" w:rsidRPr="000722A3">
          <w:rPr>
            <w:rFonts w:cstheme="minorHAnsi"/>
            <w:lang w:val="en-GB"/>
          </w:rPr>
          <w:t xml:space="preserve">polynomial regression </w:t>
        </w:r>
        <w:r w:rsidR="002C1876">
          <w:rPr>
            <w:rFonts w:cstheme="minorHAnsi"/>
            <w:lang w:val="en-GB"/>
          </w:rPr>
          <w:t xml:space="preserve">of </w:t>
        </w:r>
        <w:r w:rsidR="00297807">
          <w:rPr>
            <w:rFonts w:cstheme="minorHAnsi"/>
            <w:lang w:val="en-GB"/>
          </w:rPr>
          <w:t xml:space="preserve">the rate </w:t>
        </w:r>
        <w:r w:rsidR="002C1876">
          <w:rPr>
            <w:rFonts w:cstheme="minorHAnsi"/>
            <w:lang w:val="en-GB"/>
          </w:rPr>
          <w:t xml:space="preserve">as a function of temperature to find the temperature of peak </w:t>
        </w:r>
        <w:r w:rsidR="00BF349C">
          <w:rPr>
            <w:rFonts w:cstheme="minorHAnsi"/>
            <w:lang w:val="en-GB"/>
          </w:rPr>
          <w:t>rate</w:t>
        </w:r>
        <w:r w:rsidR="002C1876">
          <w:rPr>
            <w:rFonts w:cstheme="minorHAnsi"/>
            <w:lang w:val="en-GB"/>
          </w:rPr>
          <w:t>)</w:t>
        </w:r>
        <w:r w:rsidR="002C1876" w:rsidRPr="000722A3">
          <w:rPr>
            <w:rFonts w:cstheme="minorHAnsi"/>
            <w:lang w:val="en-GB"/>
          </w:rPr>
          <w:t xml:space="preserve">, or as the temperature where the rate was highest or by graphically inspecting data for each species separately, see </w:t>
        </w:r>
        <w:r w:rsidR="002C1876">
          <w:rPr>
            <w:rFonts w:cstheme="minorHAnsi"/>
            <w:lang w:val="en-GB"/>
          </w:rPr>
          <w:fldChar w:fldCharType="begin"/>
        </w:r>
        <w:r w:rsidR="002C1876">
          <w:rPr>
            <w:rFonts w:cstheme="minorHAnsi"/>
            <w:lang w:val="en-GB"/>
          </w:rPr>
          <w:instrText xml:space="preserve"> HYPERLINK "</w:instrText>
        </w:r>
        <w:r w:rsidR="002C1876" w:rsidRPr="000722A3">
          <w:rPr>
            <w:rFonts w:cstheme="minorHAnsi"/>
            <w:lang w:val="en-GB"/>
          </w:rPr>
          <w:instrText>https://github.com/maxlindmark/scaling/blob/master/R/exploration/explore_clean_meta_cons.R</w:instrText>
        </w:r>
        <w:r w:rsidR="002C1876">
          <w:rPr>
            <w:rFonts w:cstheme="minorHAnsi"/>
            <w:lang w:val="en-GB"/>
          </w:rPr>
          <w:instrText xml:space="preserve">" </w:instrText>
        </w:r>
        <w:r w:rsidR="002C1876">
          <w:rPr>
            <w:rFonts w:cstheme="minorHAnsi"/>
            <w:lang w:val="en-GB"/>
          </w:rPr>
          <w:fldChar w:fldCharType="separate"/>
        </w:r>
        <w:r w:rsidR="002C1876" w:rsidRPr="0002079F">
          <w:rPr>
            <w:rStyle w:val="Hyperlink"/>
            <w:rFonts w:cstheme="minorHAnsi"/>
            <w:lang w:val="en-GB"/>
          </w:rPr>
          <w:t>https://github.com/maxlindmark/scaling/blob/master/R/exploration/explore_clean_meta_cons.R</w:t>
        </w:r>
        <w:r w:rsidR="002C1876">
          <w:rPr>
            <w:rFonts w:cstheme="minorHAnsi"/>
            <w:lang w:val="en-GB"/>
          </w:rPr>
          <w:fldChar w:fldCharType="end"/>
        </w:r>
        <w:r w:rsidR="002C1876">
          <w:rPr>
            <w:rFonts w:cstheme="minorHAnsi"/>
            <w:lang w:val="en-GB"/>
          </w:rPr>
          <w:t xml:space="preserve">, </w:t>
        </w:r>
        <w:r w:rsidR="00DE007A">
          <w:rPr>
            <w:rFonts w:cstheme="minorHAnsi"/>
            <w:lang w:val="en-GB"/>
          </w:rPr>
          <w:t xml:space="preserve">and </w:t>
        </w:r>
        <w:r w:rsidR="00DE007A">
          <w:rPr>
            <w:rFonts w:cstheme="minorHAnsi"/>
            <w:lang w:val="en-GB"/>
          </w:rPr>
          <w:fldChar w:fldCharType="begin"/>
        </w:r>
        <w:r w:rsidR="00DE007A">
          <w:rPr>
            <w:rFonts w:cstheme="minorHAnsi"/>
            <w:lang w:val="en-GB"/>
          </w:rPr>
          <w:instrText xml:space="preserve"> HYPERLINK "</w:instrText>
        </w:r>
        <w:r w:rsidR="00DE007A" w:rsidRPr="000722A3">
          <w:rPr>
            <w:rFonts w:cstheme="minorHAnsi"/>
            <w:lang w:val="en-GB"/>
          </w:rPr>
          <w:instrText>https://github.com/maxlindmark/scaling/blob/master/R/exploration/explore_clean_growth.R</w:instrText>
        </w:r>
        <w:r w:rsidR="00DE007A">
          <w:rPr>
            <w:rFonts w:cstheme="minorHAnsi"/>
            <w:lang w:val="en-GB"/>
          </w:rPr>
          <w:instrText xml:space="preserve">" </w:instrText>
        </w:r>
        <w:r w:rsidR="00DE007A">
          <w:rPr>
            <w:rFonts w:cstheme="minorHAnsi"/>
            <w:lang w:val="en-GB"/>
          </w:rPr>
          <w:fldChar w:fldCharType="separate"/>
        </w:r>
        <w:r w:rsidR="00DE007A" w:rsidRPr="0002079F">
          <w:rPr>
            <w:rStyle w:val="Hyperlink"/>
            <w:rFonts w:cstheme="minorHAnsi"/>
            <w:lang w:val="en-GB"/>
          </w:rPr>
          <w:t>https://github.com/maxlindmark/scaling/blob/master/R/exploration/explore_clean_growth.R</w:t>
        </w:r>
        <w:r w:rsidR="00DE007A">
          <w:rPr>
            <w:rFonts w:cstheme="minorHAnsi"/>
            <w:lang w:val="en-GB"/>
          </w:rPr>
          <w:fldChar w:fldCharType="end"/>
        </w:r>
      </w:ins>
      <w:ins w:id="21" w:author="Max Lindmark" w:date="2020-10-27T15:47:00Z">
        <w:r w:rsidR="00DE007A">
          <w:rPr>
            <w:rFonts w:cstheme="minorHAnsi"/>
            <w:lang w:val="en-GB"/>
          </w:rPr>
          <w:t xml:space="preserve"> for growth.</w:t>
        </w:r>
      </w:ins>
    </w:p>
    <w:p w14:paraId="19A37F55" w14:textId="77777777" w:rsidR="0079518C" w:rsidRPr="00E22246" w:rsidRDefault="0079518C" w:rsidP="00646848">
      <w:pPr>
        <w:spacing w:line="480" w:lineRule="auto"/>
        <w:ind w:firstLine="284"/>
        <w:contextualSpacing/>
        <w:jc w:val="both"/>
        <w:rPr>
          <w:rFonts w:eastAsiaTheme="minorEastAsia"/>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2"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2"/>
    </w:p>
    <w:p w14:paraId="3C47C3CB" w14:textId="143927FA"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only were not included (</w:t>
      </w:r>
      <w:r w:rsidR="00C02E29" w:rsidRPr="00E22246">
        <w:rPr>
          <w:lang w:val="en-GB"/>
        </w:rPr>
        <w:t xml:space="preserve">note this is in contrast to consumption data where “optimum” was not included in the search terms). </w:t>
      </w:r>
      <w:r w:rsidR="00A7568A" w:rsidRPr="00E22246">
        <w:rPr>
          <w:rFonts w:cstheme="minorHAnsi"/>
          <w:lang w:val="en-GB"/>
        </w:rPr>
        <w:t>We used the following topic terms</w:t>
      </w:r>
      <w:r w:rsidR="008D0BE6" w:rsidRPr="00E22246">
        <w:rPr>
          <w:rFonts w:cstheme="minorHAnsi"/>
          <w:lang w:val="en-GB"/>
        </w:rPr>
        <w:t xml:space="preserve"> for growth rate data</w:t>
      </w:r>
      <w:r w:rsidR="00A7568A" w:rsidRPr="00E22246">
        <w:rPr>
          <w:rFonts w:cstheme="minorHAnsi"/>
          <w:lang w:val="en-GB"/>
        </w:rPr>
        <w:t>: (growth) AND (mass OR weight OR size) AND (temperature*) AND (optimum), as well as: (growth) AND (mass OR weight OR size) AND (temperature*) AND (optim*).</w:t>
      </w:r>
      <w:r w:rsidR="00A073F2" w:rsidRPr="00E22246">
        <w:rPr>
          <w:lang w:val="en-GB"/>
        </w:rPr>
        <w:t xml:space="preserve"> </w:t>
      </w:r>
      <w:r w:rsidR="00331CB7" w:rsidRPr="00E22246">
        <w:rPr>
          <w:lang w:val="en-GB"/>
        </w:rPr>
        <w:t xml:space="preserve">The two searches for growth rates resulted in </w:t>
      </w:r>
      <w:r w:rsidRPr="00E22246">
        <w:rPr>
          <w:rFonts w:cstheme="minorHAnsi"/>
          <w:lang w:val="en-GB"/>
        </w:rPr>
        <w:t xml:space="preserve">3313 articles (search date: </w:t>
      </w:r>
      <w:r w:rsidR="00196C2D">
        <w:rPr>
          <w:rFonts w:cstheme="minorHAnsi"/>
          <w:lang w:val="en-GB"/>
        </w:rPr>
        <w:t xml:space="preserve">22 March </w:t>
      </w:r>
      <w:commentRangeStart w:id="23"/>
      <w:commentRangeStart w:id="24"/>
      <w:r w:rsidRPr="00E22246">
        <w:rPr>
          <w:rFonts w:cstheme="minorHAnsi"/>
          <w:lang w:val="en-GB"/>
        </w:rPr>
        <w:t>2019</w:t>
      </w:r>
      <w:commentRangeEnd w:id="23"/>
      <w:r w:rsidR="009E1EA2">
        <w:rPr>
          <w:rStyle w:val="CommentReference"/>
        </w:rPr>
        <w:commentReference w:id="23"/>
      </w:r>
      <w:commentRangeEnd w:id="24"/>
      <w:r w:rsidR="00F1247F">
        <w:rPr>
          <w:rStyle w:val="CommentReference"/>
        </w:rPr>
        <w:commentReference w:id="24"/>
      </w:r>
      <w:r w:rsidRPr="00E22246">
        <w:rPr>
          <w:rFonts w:cstheme="minorHAnsi"/>
          <w:lang w:val="en-GB"/>
        </w:rPr>
        <w:t>)</w:t>
      </w:r>
      <w:r w:rsidR="00331CB7" w:rsidRPr="00E22246">
        <w:rPr>
          <w:rFonts w:cstheme="minorHAnsi"/>
          <w:lang w:val="en-GB"/>
        </w:rPr>
        <w:t xml:space="preserve">, and 3747 </w:t>
      </w:r>
      <w:r w:rsidR="00331CB7" w:rsidRPr="00E22246">
        <w:rPr>
          <w:rFonts w:cstheme="minorHAnsi"/>
          <w:lang w:val="en-GB"/>
        </w:rPr>
        <w:lastRenderedPageBreak/>
        <w:t xml:space="preserve">articles (search date: </w:t>
      </w:r>
      <w:r w:rsidR="00134611">
        <w:rPr>
          <w:rFonts w:cstheme="minorHAnsi"/>
          <w:lang w:val="en-GB"/>
        </w:rPr>
        <w:t xml:space="preserve">5 May </w:t>
      </w:r>
      <w:r w:rsidR="00331CB7" w:rsidRPr="00E22246">
        <w:rPr>
          <w:rFonts w:cstheme="minorHAnsi"/>
          <w:lang w:val="en-GB"/>
        </w:rPr>
        <w:t>2019)</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eastAsiaTheme="minorEastAsia"/>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E22246">
        <w:rPr>
          <w:rFonts w:eastAsiaTheme="minorEastAsia"/>
        </w:rPr>
        <w:t xml:space="preserve">where </w:t>
      </w:r>
      <w:r w:rsidR="0079351C" w:rsidRPr="00E22246">
        <w:rPr>
          <w:lang w:val="en-GB"/>
        </w:rPr>
        <w:t xml:space="preserve">the original reference could not be identified </w:t>
      </w:r>
      <w:r w:rsidR="0079351C" w:rsidRPr="00E22246">
        <w:rPr>
          <w:lang w:val="en-GB"/>
        </w:rPr>
        <w:t>and evaluated</w:t>
      </w:r>
      <w:r w:rsidR="0079351C" w:rsidRPr="00E22246">
        <w:rPr>
          <w:rFonts w:eastAsiaTheme="minorEastAsia"/>
        </w:rPr>
        <w:t xml:space="preserve">, </w:t>
      </w:r>
      <w:r w:rsidR="0066495C" w:rsidRPr="00E22246">
        <w:rPr>
          <w:rFonts w:eastAsiaTheme="minorEastAsia"/>
        </w:rPr>
        <w:t xml:space="preserve">if </w:t>
      </w:r>
      <w:r w:rsidR="008D7E5C" w:rsidRPr="00E22246">
        <w:rPr>
          <w:rFonts w:eastAsiaTheme="minorEastAsia"/>
          <w:lang w:val="en-GB"/>
        </w:rPr>
        <w:t xml:space="preserve">we could not extract </w:t>
      </w:r>
      <w:r w:rsidR="009E359E" w:rsidRPr="00E22246">
        <w:rPr>
          <w:rFonts w:eastAsiaTheme="minorEastAsia"/>
        </w:rPr>
        <w:t xml:space="preserve">actual </w:t>
      </w:r>
      <w:r w:rsidR="008D7E5C" w:rsidRPr="00E22246">
        <w:rPr>
          <w:rFonts w:eastAsiaTheme="minorEastAsia"/>
          <w:lang w:val="en-GB"/>
        </w:rPr>
        <w:t xml:space="preserve">growth rates, </w:t>
      </w:r>
      <w:r w:rsidR="008357AC" w:rsidRPr="00E22246">
        <w:rPr>
          <w:rFonts w:eastAsiaTheme="minorEastAsia"/>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E22246">
        <w:rPr>
          <w:rFonts w:eastAsiaTheme="minorEastAsia"/>
        </w:rPr>
        <w:t>or if the</w:t>
      </w:r>
      <w:r w:rsidR="009B0FE0" w:rsidRPr="00E22246">
        <w:rPr>
          <w:rFonts w:eastAsiaTheme="minorEastAsia"/>
        </w:rPr>
        <w:t xml:space="preserve">re </w:t>
      </w:r>
      <w:r w:rsidR="008728F5" w:rsidRPr="00E22246">
        <w:rPr>
          <w:rFonts w:eastAsiaTheme="minorEastAsia"/>
        </w:rPr>
        <w:t>were</w:t>
      </w:r>
      <w:r w:rsidR="009B0FE0" w:rsidRPr="00E22246">
        <w:rPr>
          <w:rFonts w:eastAsiaTheme="minorEastAsia"/>
        </w:rPr>
        <w:t xml:space="preserve"> not multiple </w:t>
      </w:r>
      <w:r w:rsidR="0054697B" w:rsidRPr="00E22246">
        <w:rPr>
          <w:rFonts w:eastAsiaTheme="minorEastAsia"/>
        </w:rPr>
        <w:t xml:space="preserve">defined </w:t>
      </w:r>
      <w:r w:rsidR="009C1EEF" w:rsidRPr="00E22246">
        <w:rPr>
          <w:rFonts w:eastAsiaTheme="minorEastAsia"/>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923D56">
        <w:t xml:space="preserve"> Body mass </w:t>
      </w:r>
      <w:r w:rsidR="00923D56">
        <w:t xml:space="preserve">is </w:t>
      </w:r>
      <w:r w:rsidR="00923D56" w:rsidRPr="00923D56">
        <w:rPr>
          <w:rFonts w:eastAsiaTheme="minorEastAsia"/>
          <w:lang w:val="en-GB"/>
        </w:rPr>
        <w:t>is 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E22246">
        <w:rPr>
          <w:rFonts w:eastAsiaTheme="minorEastAsia"/>
        </w:rPr>
        <w:t>d</w:t>
      </w:r>
      <w:r w:rsidR="008D7E5C" w:rsidRPr="00E22246">
        <w:rPr>
          <w:rFonts w:eastAsiaTheme="minorEastAsia"/>
          <w:lang w:val="en-GB"/>
        </w:rPr>
        <w:t xml:space="preserve"> excess feeding rations once or several times per day. The key description we looked for in the study was that food </w:t>
      </w:r>
      <w:r w:rsidR="00BA361D">
        <w:rPr>
          <w:rFonts w:eastAsiaTheme="minorEastAsia"/>
          <w:lang w:val="en-GB"/>
        </w:rPr>
        <w:t>was</w:t>
      </w:r>
      <w:r w:rsidR="00BA361D" w:rsidRPr="00E22246">
        <w:rPr>
          <w:rFonts w:eastAsiaTheme="minorEastAsia"/>
          <w:lang w:val="en-GB"/>
        </w:rPr>
        <w:t xml:space="preserve"> </w:t>
      </w:r>
      <w:r w:rsidR="008D7E5C" w:rsidRPr="00E22246">
        <w:rPr>
          <w:rFonts w:eastAsiaTheme="minorEastAsia"/>
          <w:lang w:val="en-GB"/>
        </w:rPr>
        <w:t>not limiting</w:t>
      </w:r>
      <w:commentRangeStart w:id="25"/>
      <w:commentRangeStart w:id="26"/>
      <w:r w:rsidR="008D7E5C" w:rsidRPr="00E22246">
        <w:rPr>
          <w:rFonts w:eastAsiaTheme="minorEastAsia"/>
          <w:lang w:val="en-GB"/>
        </w:rPr>
        <w:t>.</w:t>
      </w:r>
      <w:commentRangeEnd w:id="25"/>
      <w:r w:rsidR="00BA361D">
        <w:rPr>
          <w:rStyle w:val="CommentReference"/>
        </w:rPr>
        <w:commentReference w:id="25"/>
      </w:r>
      <w:commentRangeEnd w:id="26"/>
      <w:r w:rsidR="007D37A9">
        <w:rPr>
          <w:rStyle w:val="CommentReference"/>
        </w:rPr>
        <w:commentReference w:id="26"/>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r w:rsidR="005B00C6">
        <w:rPr>
          <w:rFonts w:eastAsiaTheme="minorEastAsia"/>
          <w:lang w:val="en-GB"/>
        </w:rPr>
        <w:t>were</w:t>
      </w:r>
      <w:r w:rsidR="005B00C6" w:rsidRPr="00E22246">
        <w:rPr>
          <w:rFonts w:eastAsiaTheme="minorEastAsia"/>
          <w:lang w:val="en-GB"/>
        </w:rPr>
        <w:t xml:space="preserve"> </w:t>
      </w:r>
      <w:r w:rsidR="007424CC" w:rsidRPr="00E22246">
        <w:rPr>
          <w:rFonts w:eastAsiaTheme="minorEastAsia"/>
          <w:lang w:val="en-GB"/>
        </w:rPr>
        <w:t xml:space="preserve">commonly </w:t>
      </w:r>
      <w:r w:rsidR="005B00C6">
        <w:rPr>
          <w:rFonts w:eastAsiaTheme="minorEastAsia"/>
          <w:lang w:val="en-GB"/>
        </w:rPr>
        <w:t xml:space="preserve">measured as </w:t>
      </w:r>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r w:rsidR="00AD2921">
        <w:rPr>
          <w:rFonts w:eastAsiaTheme="minorEastAsia"/>
          <w:lang w:val="en-GB"/>
        </w:rPr>
        <w:t xml:space="preserve"> </w:t>
      </w:r>
      <w:r w:rsidR="008D7E5C" w:rsidRPr="00E22246">
        <w:rPr>
          <w:rFonts w:eastAsiaTheme="minorEastAsia"/>
          <w:lang w:val="en-GB"/>
        </w:rPr>
        <w:t xml:space="preserve">relationships from FishBase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E22246">
        <w:rPr>
          <w:rFonts w:eastAsiaTheme="minorEastAsia"/>
        </w:rPr>
        <w:t>. In the latter,</w:t>
      </w:r>
      <w:r w:rsidR="008D7E5C" w:rsidRPr="00E22246">
        <w:rPr>
          <w:rFonts w:eastAsiaTheme="minorEastAsia"/>
          <w:lang w:val="en-GB"/>
        </w:rPr>
        <w:t xml:space="preserve"> we defined optimum temperature for growth as</w:t>
      </w:r>
      <w:r w:rsidR="007A634B" w:rsidRPr="00E22246">
        <w:rPr>
          <w:rFonts w:eastAsiaTheme="minorEastAsia"/>
        </w:rPr>
        <w:t xml:space="preserve"> </w:t>
      </w:r>
      <w:r w:rsidR="003E70D8" w:rsidRPr="00E22246">
        <w:rPr>
          <w:rFonts w:eastAsiaTheme="minorEastAsia"/>
        </w:rPr>
        <w:t>the</w:t>
      </w:r>
      <w:r w:rsidR="008D7E5C" w:rsidRPr="00E22246">
        <w:rPr>
          <w:rFonts w:eastAsiaTheme="minorEastAsia"/>
          <w:lang w:val="en-GB"/>
        </w:rPr>
        <w:t xml:space="preserve"> fitted optimum temperature</w:t>
      </w:r>
      <w:r w:rsidR="001966BD" w:rsidRPr="00E22246">
        <w:rPr>
          <w:rFonts w:eastAsiaTheme="minorEastAsia"/>
        </w:rPr>
        <w:t xml:space="preserve"> by size-</w:t>
      </w:r>
      <w:r w:rsidR="001966BD" w:rsidRPr="00E22246">
        <w:rPr>
          <w:rFonts w:eastAsiaTheme="minorEastAsia"/>
        </w:rPr>
        <w:t>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E22246">
        <w:rPr>
          <w:rFonts w:eastAsiaTheme="minorEastAsia"/>
        </w:rPr>
        <w:t>.</w:t>
      </w:r>
      <w:r w:rsidR="00562D2D" w:rsidRPr="00E22246">
        <w:rPr>
          <w:rFonts w:eastAsiaTheme="minorEastAsia"/>
        </w:rPr>
        <w:t xml:space="preserve"> Therefore, the optimum temperature may not always correspond to an actual measured temperature.</w:t>
      </w:r>
      <w:r w:rsidR="00C83DA7" w:rsidRPr="00E22246">
        <w:rPr>
          <w:rFonts w:eastAsiaTheme="minorEastAsia"/>
        </w:rPr>
        <w:t xml:space="preserve"> If the optimum</w:t>
      </w:r>
      <w:r w:rsidR="00A51893" w:rsidRPr="00E22246">
        <w:rPr>
          <w:rFonts w:eastAsiaTheme="minorEastAsia"/>
        </w:rPr>
        <w:t xml:space="preserve"> temperature (</w:t>
      </w:r>
      <w:r w:rsidR="00C83DA7" w:rsidRPr="00E22246">
        <w:rPr>
          <w:rFonts w:eastAsiaTheme="minorEastAsia"/>
        </w:rPr>
        <w:t>by</w:t>
      </w:r>
      <w:r w:rsidR="00A51893" w:rsidRPr="00E22246">
        <w:rPr>
          <w:rFonts w:eastAsiaTheme="minorEastAsia"/>
        </w:rPr>
        <w:t xml:space="preserve"> </w:t>
      </w:r>
      <w:r w:rsidR="00C83DA7" w:rsidRPr="00E22246">
        <w:rPr>
          <w:rFonts w:eastAsiaTheme="minorEastAsia"/>
        </w:rPr>
        <w:t>size</w:t>
      </w:r>
      <w:r w:rsidR="00A51893" w:rsidRPr="00E22246">
        <w:rPr>
          <w:rFonts w:eastAsiaTheme="minorEastAsia"/>
        </w:rPr>
        <w:t xml:space="preserve"> group)</w:t>
      </w:r>
      <w:r w:rsidR="00C83DA7" w:rsidRPr="00E22246">
        <w:rPr>
          <w:rFonts w:eastAsiaTheme="minorEastAsia"/>
        </w:rPr>
        <w:t xml:space="preserve"> was not estimated in the original </w:t>
      </w:r>
      <w:r w:rsidR="00E43603" w:rsidRPr="00E22246">
        <w:rPr>
          <w:rFonts w:eastAsiaTheme="minorEastAsia"/>
        </w:rPr>
        <w:t>study,</w:t>
      </w:r>
      <w:r w:rsidR="00C83DA7" w:rsidRPr="00E22246">
        <w:rPr>
          <w:rFonts w:eastAsiaTheme="minorEastAsia"/>
        </w:rPr>
        <w:t xml:space="preserve"> we used the</w:t>
      </w:r>
      <w:r w:rsidR="008D7E5C" w:rsidRPr="00E22246">
        <w:rPr>
          <w:rFonts w:eastAsiaTheme="minorEastAsia"/>
          <w:lang w:val="en-GB"/>
        </w:rPr>
        <w:t xml:space="preserve"> temperature where </w:t>
      </w:r>
      <w:r w:rsidR="00E360D4" w:rsidRPr="00E22246">
        <w:rPr>
          <w:rFonts w:eastAsiaTheme="minorEastAsia"/>
        </w:rPr>
        <w:t>growth rate was maximized</w:t>
      </w:r>
      <w:r w:rsidR="004D0FF7" w:rsidRPr="00E22246">
        <w:rPr>
          <w:rFonts w:eastAsiaTheme="minorEastAsia"/>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4CBA7130" w:rsidR="00765102" w:rsidRDefault="00765102" w:rsidP="00D545B3">
      <w:pPr>
        <w:pStyle w:val="Heading2"/>
        <w:contextualSpacing/>
        <w:jc w:val="both"/>
        <w:rPr>
          <w:rFonts w:asciiTheme="minorHAnsi" w:hAnsiTheme="minorHAnsi" w:cstheme="minorHAnsi"/>
          <w:i/>
          <w:iCs/>
          <w:sz w:val="22"/>
          <w:szCs w:val="22"/>
          <w:lang w:val="en-GB"/>
        </w:rPr>
      </w:pPr>
      <w:bookmarkStart w:id="27" w:name="_Toc50829345"/>
      <w:r w:rsidRPr="00647D43">
        <w:rPr>
          <w:rFonts w:asciiTheme="minorHAnsi" w:hAnsiTheme="minorHAnsi" w:cstheme="minorHAnsi"/>
          <w:i/>
          <w:iCs/>
          <w:sz w:val="22"/>
          <w:szCs w:val="22"/>
          <w:lang w:val="en-GB"/>
        </w:rPr>
        <w:t>Maximum consumption rate</w:t>
      </w:r>
      <w:bookmarkEnd w:id="27"/>
    </w:p>
    <w:p w14:paraId="7A7034BE" w14:textId="154A3A4A" w:rsidR="00AB323D" w:rsidRPr="00E22246" w:rsidRDefault="00116162" w:rsidP="00D545B3">
      <w:pPr>
        <w:spacing w:line="480" w:lineRule="auto"/>
        <w:contextualSpacing/>
        <w:jc w:val="both"/>
        <w:rPr>
          <w:rFonts w:cstheme="minorHAnsi"/>
          <w:lang w:val="en-GB"/>
        </w:rPr>
      </w:pPr>
      <w:r w:rsidRPr="00E22246">
        <w:rPr>
          <w:rFonts w:cstheme="minorHAnsi"/>
          <w:lang w:val="en-GB"/>
        </w:rPr>
        <w:t>We used the following topic terms</w:t>
      </w:r>
      <w:r w:rsidR="003C5074" w:rsidRPr="00E22246">
        <w:rPr>
          <w:rFonts w:cstheme="minorHAnsi"/>
          <w:lang w:val="en-GB"/>
        </w:rPr>
        <w:t xml:space="preserve"> for ma</w:t>
      </w:r>
      <w:r w:rsidR="002F1FA8" w:rsidRPr="00E22246">
        <w:rPr>
          <w:rFonts w:cstheme="minorHAnsi"/>
          <w:lang w:val="en-GB"/>
        </w:rPr>
        <w:t>ximum consumption rate</w:t>
      </w:r>
      <w:r w:rsidR="00083ABB">
        <w:rPr>
          <w:rFonts w:cstheme="minorHAnsi"/>
          <w:lang w:val="en-GB"/>
        </w:rPr>
        <w:t xml:space="preserve"> (three searches in total)</w:t>
      </w:r>
      <w:commentRangeStart w:id="28"/>
      <w:r w:rsidR="009B61D7" w:rsidRPr="00E22246">
        <w:rPr>
          <w:rFonts w:cstheme="minorHAnsi"/>
          <w:lang w:val="en-GB"/>
        </w:rPr>
        <w:t>: (consumption OR bioenerg* OR ingestion OR “food-intake”) AND (mass OR weight OR size) AND (temperature*), as well as: (feeding-rate OR bio-energ*) AND (mass OR weight OR size) AND (temperature*) and</w:t>
      </w:r>
      <w:r w:rsidR="00425DD6">
        <w:rPr>
          <w:rFonts w:cstheme="minorHAnsi"/>
          <w:lang w:val="en-GB"/>
        </w:rPr>
        <w:t xml:space="preserve"> lastly</w:t>
      </w:r>
      <w:r w:rsidR="009B61D7" w:rsidRPr="00E22246">
        <w:rPr>
          <w:rFonts w:cstheme="minorHAnsi"/>
          <w:lang w:val="en-GB"/>
        </w:rPr>
        <w:t>: (“food intake”) AND (mass OR weight OR size) AND (temperature*)</w:t>
      </w:r>
      <w:commentRangeEnd w:id="28"/>
      <w:r w:rsidR="009B61D7" w:rsidRPr="00E22246">
        <w:rPr>
          <w:rStyle w:val="CommentReference"/>
          <w:sz w:val="24"/>
          <w:szCs w:val="24"/>
        </w:rPr>
        <w:commentReference w:id="28"/>
      </w:r>
      <w:r w:rsidR="009B61D7" w:rsidRPr="00E22246">
        <w:rPr>
          <w:rFonts w:cstheme="minorHAnsi"/>
          <w:lang w:val="en-GB"/>
        </w:rPr>
        <w:t xml:space="preserve">. </w:t>
      </w:r>
      <w:r w:rsidR="00161378" w:rsidRPr="00E22246">
        <w:rPr>
          <w:lang w:val="en-GB"/>
        </w:rPr>
        <w:t xml:space="preserve">The searches for </w:t>
      </w:r>
      <w:r w:rsidR="00A47EA4" w:rsidRPr="00E22246">
        <w:rPr>
          <w:lang w:val="en-GB"/>
        </w:rPr>
        <w:t xml:space="preserve">maximum consumption </w:t>
      </w:r>
      <w:r w:rsidR="00161378" w:rsidRPr="00E22246">
        <w:rPr>
          <w:lang w:val="en-GB"/>
        </w:rPr>
        <w:t>rate</w:t>
      </w:r>
      <w:r w:rsidR="009B61D7" w:rsidRPr="00E22246">
        <w:rPr>
          <w:lang w:val="en-GB"/>
        </w:rPr>
        <w:t xml:space="preserve"> data</w:t>
      </w:r>
      <w:r w:rsidR="00161378" w:rsidRPr="00E22246">
        <w:rPr>
          <w:lang w:val="en-GB"/>
        </w:rPr>
        <w:t xml:space="preserve"> resulted in </w:t>
      </w:r>
      <w:r w:rsidR="000C30BC" w:rsidRPr="00E22246">
        <w:rPr>
          <w:rFonts w:cstheme="minorHAnsi"/>
          <w:lang w:val="en-GB"/>
        </w:rPr>
        <w:t>15259</w:t>
      </w:r>
      <w:r w:rsidR="00161378" w:rsidRPr="00E22246">
        <w:rPr>
          <w:rFonts w:cstheme="minorHAnsi"/>
          <w:lang w:val="en-GB"/>
        </w:rPr>
        <w:t xml:space="preserve"> articles (search date: </w:t>
      </w:r>
      <w:r w:rsidR="006E1AB8">
        <w:rPr>
          <w:rFonts w:cstheme="minorHAnsi"/>
          <w:lang w:val="en-GB"/>
        </w:rPr>
        <w:t xml:space="preserve">18 December </w:t>
      </w:r>
      <w:r w:rsidR="00161378" w:rsidRPr="00E22246">
        <w:rPr>
          <w:rFonts w:cstheme="minorHAnsi"/>
          <w:lang w:val="en-GB"/>
        </w:rPr>
        <w:t>201</w:t>
      </w:r>
      <w:r w:rsidR="000C30BC" w:rsidRPr="00E22246">
        <w:rPr>
          <w:rFonts w:cstheme="minorHAnsi"/>
          <w:lang w:val="en-GB"/>
        </w:rPr>
        <w:t>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 xml:space="preserve">(search date: </w:t>
      </w:r>
      <w:r w:rsidR="00F167D5">
        <w:rPr>
          <w:rFonts w:cstheme="minorHAnsi"/>
          <w:lang w:val="en-GB"/>
        </w:rPr>
        <w:t xml:space="preserve">13 March </w:t>
      </w:r>
      <w:r w:rsidR="00AA36A0" w:rsidRPr="00E22246">
        <w:rPr>
          <w:rFonts w:cstheme="minorHAnsi"/>
          <w:lang w:val="en-GB"/>
        </w:rPr>
        <w:t>201</w:t>
      </w:r>
      <w:r w:rsidR="00D05A0E" w:rsidRPr="00E22246">
        <w:rPr>
          <w:rFonts w:cstheme="minorHAnsi"/>
          <w:lang w:val="en-GB"/>
        </w:rPr>
        <w:t>9</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2565F0">
        <w:rPr>
          <w:rFonts w:cstheme="minorHAnsi"/>
          <w:lang w:val="en-GB"/>
        </w:rPr>
        <w:t xml:space="preserve"> and t</w:t>
      </w:r>
      <w:r w:rsidR="00A2123A">
        <w:rPr>
          <w:rFonts w:cstheme="minorHAnsi"/>
          <w:lang w:val="en-GB"/>
        </w:rPr>
        <w:t>he third search (</w:t>
      </w:r>
      <w:r w:rsidR="00A2123A" w:rsidRPr="00E22246">
        <w:rPr>
          <w:rFonts w:cstheme="minorHAnsi"/>
          <w:lang w:val="en-GB"/>
        </w:rPr>
        <w:t xml:space="preserve">search </w:t>
      </w:r>
      <w:commentRangeStart w:id="29"/>
      <w:commentRangeStart w:id="30"/>
      <w:r w:rsidR="00A2123A" w:rsidRPr="00E22246">
        <w:rPr>
          <w:rFonts w:cstheme="minorHAnsi"/>
          <w:lang w:val="en-GB"/>
        </w:rPr>
        <w:t xml:space="preserve">date: </w:t>
      </w:r>
      <w:r w:rsidR="00035E2B">
        <w:rPr>
          <w:rFonts w:cstheme="minorHAnsi"/>
          <w:lang w:val="en-GB"/>
        </w:rPr>
        <w:t xml:space="preserve">29 June </w:t>
      </w:r>
      <w:r w:rsidR="00A2123A" w:rsidRPr="00E22246">
        <w:rPr>
          <w:rFonts w:cstheme="minorHAnsi"/>
          <w:lang w:val="en-GB"/>
        </w:rPr>
        <w:t>20</w:t>
      </w:r>
      <w:r w:rsidR="00483B6E">
        <w:rPr>
          <w:rFonts w:cstheme="minorHAnsi"/>
          <w:lang w:val="en-GB"/>
        </w:rPr>
        <w:t>20</w:t>
      </w:r>
      <w:commentRangeEnd w:id="29"/>
      <w:r w:rsidR="00483C12">
        <w:rPr>
          <w:rStyle w:val="CommentReference"/>
        </w:rPr>
        <w:commentReference w:id="29"/>
      </w:r>
      <w:commentRangeEnd w:id="30"/>
      <w:r w:rsidR="00A36DAA">
        <w:rPr>
          <w:rStyle w:val="CommentReference"/>
        </w:rPr>
        <w:commentReference w:id="30"/>
      </w:r>
      <w:r w:rsidR="00A2123A">
        <w:rPr>
          <w:rFonts w:cstheme="minorHAnsi"/>
          <w:lang w:val="en-GB"/>
        </w:rPr>
        <w:t>) yielded</w:t>
      </w:r>
      <w:r w:rsidR="00CD2E42">
        <w:rPr>
          <w:rFonts w:cstheme="minorHAnsi"/>
          <w:lang w:val="en-GB"/>
        </w:rPr>
        <w:t xml:space="preserve"> 6</w:t>
      </w:r>
      <w:r w:rsidR="00483B6E">
        <w:rPr>
          <w:rFonts w:cstheme="minorHAnsi"/>
          <w:lang w:val="en-GB"/>
        </w:rPr>
        <w:t>26</w:t>
      </w:r>
      <w:r w:rsidR="004F67E7">
        <w:rPr>
          <w:rFonts w:cstheme="minorHAnsi"/>
          <w:lang w:val="en-GB"/>
        </w:rPr>
        <w:t xml:space="preserve"> but</w:t>
      </w:r>
      <w:r w:rsidR="00A2123A">
        <w:rPr>
          <w:rFonts w:cstheme="minorHAnsi"/>
          <w:lang w:val="en-GB"/>
        </w:rPr>
        <w:t xml:space="preserve"> no additional articles as they had either been selected already or did not meet the criteria. </w:t>
      </w:r>
      <w:r w:rsidR="00AB323D" w:rsidRPr="00E22246">
        <w:rPr>
          <w:rFonts w:eastAsiaTheme="minorEastAsia"/>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w:t>
      </w:r>
      <w:r w:rsidR="00AB323D" w:rsidRPr="00E22246">
        <w:rPr>
          <w:rFonts w:cstheme="minorHAnsi"/>
          <w:lang w:val="en-GB"/>
        </w:rPr>
        <w:t xml:space="preserve">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w:t>
      </w:r>
      <w:r w:rsidR="006C2461" w:rsidRPr="00E22246">
        <w:rPr>
          <w:rFonts w:cstheme="minorHAnsi"/>
          <w:lang w:val="en-GB"/>
        </w:rPr>
        <w:t xml:space="preserve">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led to satiation and </w:t>
      </w:r>
      <w:r w:rsidR="0036645E">
        <w:rPr>
          <w:rFonts w:cstheme="minorHAnsi"/>
          <w:lang w:val="en-GB"/>
        </w:rPr>
        <w:t xml:space="preserve">were </w:t>
      </w:r>
      <w:r w:rsidR="006C2461" w:rsidRPr="00E22246">
        <w:rPr>
          <w:rFonts w:cstheme="minorHAnsi"/>
          <w:lang w:val="en-GB"/>
        </w:rPr>
        <w:t>not be limiting</w:t>
      </w:r>
      <w:r w:rsidR="000722A3">
        <w:rPr>
          <w:rFonts w:cstheme="minorHAnsi"/>
          <w:lang w:val="en-GB"/>
        </w:rPr>
        <w:t xml:space="preserve">. </w:t>
      </w:r>
      <w:r w:rsidR="00F9480E" w:rsidRPr="00E22246">
        <w:rPr>
          <w:rFonts w:cstheme="minorHAnsi"/>
          <w:lang w:val="en-GB"/>
        </w:rPr>
        <w:t xml:space="preserve">Consumption rates </w:t>
      </w:r>
      <w:r w:rsidR="00AB323D" w:rsidRPr="00E22246">
        <w:t xml:space="preserve">were converted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 xml:space="preserve"> (but note we fitted models to mass-specific rates,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g</m:t>
            </m:r>
            <m:ctrlPr>
              <w:rPr>
                <w:rFonts w:ascii="Cambria Math" w:hAnsi="Cambria Math"/>
                <w:i/>
              </w:rPr>
            </m:ctrlPr>
          </m:e>
          <m:sup>
            <m:r>
              <m:rPr>
                <m:sty m:val="p"/>
              </m:rPr>
              <w:rPr>
                <w:rFonts w:ascii="Cambria Math" w:hAnsi="Cambria Math"/>
              </w:rPr>
              <m:t>-1</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w:t>
      </w:r>
      <w:r w:rsidR="00AB323D" w:rsidRPr="00E22246">
        <w:rPr>
          <w:rFonts w:eastAsiaTheme="minorEastAsia"/>
          <w:iCs/>
        </w:rPr>
        <w:t>.</w:t>
      </w:r>
      <w:r w:rsidR="00AB323D" w:rsidRPr="00E22246">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31" w:name="_Toc50829346"/>
      <w:r w:rsidRPr="00647D43">
        <w:rPr>
          <w:rFonts w:asciiTheme="minorHAnsi" w:hAnsiTheme="minorHAnsi" w:cstheme="minorHAnsi"/>
          <w:i/>
          <w:iCs/>
          <w:color w:val="auto"/>
          <w:sz w:val="22"/>
          <w:szCs w:val="22"/>
          <w:lang w:val="en-GB"/>
        </w:rPr>
        <w:t>Metabolic rate</w:t>
      </w:r>
      <w:bookmarkEnd w:id="31"/>
    </w:p>
    <w:p w14:paraId="203C0522" w14:textId="506C8C1F" w:rsidR="006A1BF7" w:rsidRDefault="00116162" w:rsidP="006A1BF7">
      <w:pPr>
        <w:spacing w:line="480" w:lineRule="auto"/>
        <w:contextualSpacing/>
        <w:jc w:val="both"/>
        <w:rPr>
          <w:rFonts w:cstheme="minorHAnsi"/>
          <w:lang w:val="en-GB"/>
        </w:rPr>
      </w:pPr>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r w:rsidR="006A1BF7" w:rsidRPr="00E12CCB">
        <w:rPr>
          <w:rFonts w:cstheme="minorHAnsi"/>
          <w:lang w:val="en-GB"/>
        </w:rPr>
        <w:t>The search for metabolic rate experiments</w:t>
      </w:r>
      <w:r w:rsidR="006A1BF7">
        <w:rPr>
          <w:rFonts w:cstheme="minorHAnsi"/>
          <w:lang w:val="en-GB"/>
        </w:rPr>
        <w:t xml:space="preserve"> </w:t>
      </w:r>
      <w:r w:rsidR="006A1BF7" w:rsidRPr="00E12CCB">
        <w:rPr>
          <w:lang w:val="en-GB"/>
        </w:rPr>
        <w:t xml:space="preserve">resulted in 8405 articles (search date: </w:t>
      </w:r>
      <w:r w:rsidR="00504A26">
        <w:rPr>
          <w:lang w:val="en-GB"/>
        </w:rPr>
        <w:t xml:space="preserve">6 June </w:t>
      </w:r>
      <w:r w:rsidR="006A1BF7" w:rsidRPr="00E12CCB">
        <w:rPr>
          <w:lang w:val="en-GB"/>
        </w:rPr>
        <w:t>2019), which was reduced to 3458 after applying filters for subject categories.</w:t>
      </w:r>
      <w:r w:rsidR="006A1BF7" w:rsidRPr="0066495C">
        <w:rPr>
          <w:rFonts w:eastAsiaTheme="minorEastAsia"/>
          <w:lang w:val="en-GB"/>
        </w:rPr>
        <w:t xml:space="preserve"> </w:t>
      </w:r>
      <w:r w:rsidR="006A1BF7" w:rsidRPr="00E12CCB">
        <w:rPr>
          <w:rFonts w:eastAsiaTheme="minorEastAsia"/>
        </w:rPr>
        <w:t>A</w:t>
      </w:r>
      <w:r w:rsidR="006A1BF7" w:rsidRPr="00E12CCB">
        <w:rPr>
          <w:rFonts w:cstheme="minorHAnsi"/>
          <w:lang w:val="en-GB"/>
        </w:rPr>
        <w:t xml:space="preserve">rticles where filtered out at </w:t>
      </w:r>
      <w:r w:rsidR="006A1BF7" w:rsidRPr="0066495C">
        <w:rPr>
          <w:rFonts w:eastAsiaTheme="minorEastAsia"/>
          <w:lang w:val="en-GB"/>
        </w:rPr>
        <w:t xml:space="preserve">the </w:t>
      </w:r>
      <w:r w:rsidR="006A1BF7" w:rsidRPr="0066495C">
        <w:rPr>
          <w:rFonts w:eastAsiaTheme="minorEastAsia"/>
          <w:lang w:val="en-GB"/>
        </w:rPr>
        <w:lastRenderedPageBreak/>
        <w:t>abstract and whole-</w:t>
      </w:r>
      <w:r w:rsidR="006A1BF7" w:rsidRPr="009C0FC1">
        <w:rPr>
          <w:rFonts w:eastAsiaTheme="minorEastAsia"/>
        </w:rPr>
        <w:t>art</w:t>
      </w:r>
      <w:r w:rsidR="006A1BF7">
        <w:rPr>
          <w:rFonts w:eastAsiaTheme="minorEastAsia"/>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w:t>
      </w:r>
      <w:r w:rsidR="006A1BF7">
        <w:rPr>
          <w:rFonts w:cstheme="minorHAnsi"/>
          <w:lang w:val="en-GB"/>
        </w:rPr>
        <w: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06236D">
        <w:rPr>
          <w:rFonts w:eastAsiaTheme="minorEastAsia"/>
          <w:lang w:val="en-GB"/>
        </w:rPr>
        <w:t>.</w:t>
      </w:r>
      <w:r w:rsidR="003C6E69" w:rsidRPr="00E12CCB">
        <w:t xml:space="preserve"> </w:t>
      </w:r>
      <w:r w:rsidR="006A1BF7" w:rsidRPr="00E12CCB">
        <w:t xml:space="preserve">Metabolic rates were converted to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-1</m:t>
            </m:r>
          </m:sup>
        </m:sSup>
      </m:oMath>
      <w:r w:rsidR="006A1BF7">
        <w:rPr>
          <w:rFonts w:eastAsiaTheme="minorEastAsia"/>
          <w:iCs/>
        </w:rPr>
        <w:t xml:space="preserve">, because it was </w:t>
      </w:r>
      <w:r w:rsidR="006A1BF7" w:rsidRPr="00E12CCB">
        <w:t>the most common unit</w:t>
      </w:r>
      <w:r w:rsidR="006A1BF7">
        <w:t xml:space="preserve"> in the data set (but not models where fitted to mass-specific rates,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 xml:space="preserve"> 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 xml:space="preserve"> h</m:t>
            </m:r>
          </m:e>
          <m:sup>
            <m:r>
              <m:rPr>
                <m:sty m:val="p"/>
              </m:rPr>
              <w:rPr>
                <w:rFonts w:ascii="Cambria Math" w:hAnsi="Cambria Math"/>
              </w:rPr>
              <m:t>-1</m:t>
            </m:r>
          </m:sup>
        </m:sSup>
      </m:oMath>
      <w:r w:rsidR="006A1BF7">
        <w:t>). Th</w:t>
      </w:r>
      <w:r w:rsidR="006A1BF7" w:rsidRPr="00E12CCB">
        <w:t xml:space="preserve">ese data where compiled in the file </w:t>
      </w:r>
      <w:r w:rsidR="006A1BF7" w:rsidRPr="00E12CCB">
        <w:rPr>
          <w:rFonts w:cstheme="minorHAnsi"/>
          <w:lang w:val="en-GB"/>
        </w:rPr>
        <w:t>metabolism_data.xlsx.</w:t>
      </w:r>
    </w:p>
    <w:p w14:paraId="6F486CDB" w14:textId="48850777" w:rsidR="00FB4174" w:rsidRDefault="00FB4174" w:rsidP="006A1BF7">
      <w:pPr>
        <w:spacing w:line="480" w:lineRule="auto"/>
        <w:contextualSpacing/>
        <w:jc w:val="both"/>
        <w:rPr>
          <w:rFonts w:cstheme="minorHAnsi"/>
          <w:lang w:val="en-GB"/>
        </w:rPr>
      </w:pPr>
    </w:p>
    <w:p w14:paraId="327C4E73" w14:textId="65DA7308" w:rsidR="00FB4174" w:rsidRDefault="00FB4174" w:rsidP="006A1BF7">
      <w:pPr>
        <w:spacing w:line="480" w:lineRule="auto"/>
        <w:contextualSpacing/>
        <w:jc w:val="both"/>
        <w:rPr>
          <w:rFonts w:cstheme="minorHAnsi"/>
          <w:lang w:val="en-GB"/>
        </w:rPr>
      </w:pPr>
    </w:p>
    <w:p w14:paraId="087BF145" w14:textId="15E3A51B" w:rsidR="00FB4174" w:rsidRDefault="00FB4174" w:rsidP="006A1BF7">
      <w:pPr>
        <w:spacing w:line="480" w:lineRule="auto"/>
        <w:contextualSpacing/>
        <w:jc w:val="both"/>
        <w:rPr>
          <w:rFonts w:cstheme="minorHAnsi"/>
          <w:lang w:val="en-GB"/>
        </w:rPr>
      </w:pPr>
    </w:p>
    <w:p w14:paraId="5941C9C2" w14:textId="4BE60638" w:rsidR="00FB4174" w:rsidRDefault="00FB4174" w:rsidP="006A1BF7">
      <w:pPr>
        <w:spacing w:line="480" w:lineRule="auto"/>
        <w:contextualSpacing/>
        <w:jc w:val="both"/>
        <w:rPr>
          <w:rFonts w:cstheme="minorHAnsi"/>
          <w:lang w:val="en-GB"/>
        </w:rPr>
      </w:pPr>
    </w:p>
    <w:p w14:paraId="52897E04" w14:textId="7FB439F7" w:rsidR="00FB4174" w:rsidRDefault="00FB4174" w:rsidP="006A1BF7">
      <w:pPr>
        <w:spacing w:line="480" w:lineRule="auto"/>
        <w:contextualSpacing/>
        <w:jc w:val="both"/>
        <w:rPr>
          <w:rFonts w:cstheme="minorHAnsi"/>
          <w:lang w:val="en-GB"/>
        </w:rPr>
      </w:pPr>
    </w:p>
    <w:p w14:paraId="4020A2C1" w14:textId="3F10A0DA" w:rsidR="00FB4174" w:rsidRDefault="00FB4174" w:rsidP="006A1BF7">
      <w:pPr>
        <w:spacing w:line="480" w:lineRule="auto"/>
        <w:contextualSpacing/>
        <w:jc w:val="both"/>
        <w:rPr>
          <w:rFonts w:cstheme="minorHAnsi"/>
          <w:lang w:val="en-GB"/>
        </w:rPr>
      </w:pPr>
    </w:p>
    <w:p w14:paraId="7BF7A3C2" w14:textId="66523E23" w:rsidR="00FB4174" w:rsidRDefault="00FB4174" w:rsidP="006A1BF7">
      <w:pPr>
        <w:spacing w:line="480" w:lineRule="auto"/>
        <w:contextualSpacing/>
        <w:jc w:val="both"/>
        <w:rPr>
          <w:rFonts w:cstheme="minorHAnsi"/>
          <w:lang w:val="en-GB"/>
        </w:rPr>
      </w:pPr>
    </w:p>
    <w:p w14:paraId="7C26BDDF" w14:textId="754F0932" w:rsidR="00FB4174" w:rsidRDefault="00FB4174" w:rsidP="006A1BF7">
      <w:pPr>
        <w:spacing w:line="480" w:lineRule="auto"/>
        <w:contextualSpacing/>
        <w:jc w:val="both"/>
        <w:rPr>
          <w:rFonts w:cstheme="minorHAnsi"/>
          <w:lang w:val="en-GB"/>
        </w:rPr>
      </w:pPr>
    </w:p>
    <w:p w14:paraId="7420C6A9" w14:textId="28723935" w:rsidR="00FB4174" w:rsidRDefault="00FB4174" w:rsidP="006A1BF7">
      <w:pPr>
        <w:spacing w:line="480" w:lineRule="auto"/>
        <w:contextualSpacing/>
        <w:jc w:val="both"/>
        <w:rPr>
          <w:rFonts w:cstheme="minorHAnsi"/>
          <w:lang w:val="en-GB"/>
        </w:rPr>
      </w:pPr>
    </w:p>
    <w:p w14:paraId="41096AD0" w14:textId="21538F1F" w:rsidR="00FB4174" w:rsidRDefault="00FB4174" w:rsidP="006A1BF7">
      <w:pPr>
        <w:spacing w:line="480" w:lineRule="auto"/>
        <w:contextualSpacing/>
        <w:jc w:val="both"/>
        <w:rPr>
          <w:rFonts w:cstheme="minorHAnsi"/>
          <w:lang w:val="en-GB"/>
        </w:rPr>
      </w:pPr>
    </w:p>
    <w:p w14:paraId="1DA65EC6" w14:textId="128E827C" w:rsidR="00FB4174" w:rsidRDefault="00FB4174" w:rsidP="006A1BF7">
      <w:pPr>
        <w:spacing w:line="480" w:lineRule="auto"/>
        <w:contextualSpacing/>
        <w:jc w:val="both"/>
        <w:rPr>
          <w:rFonts w:cstheme="minorHAnsi"/>
          <w:lang w:val="en-GB"/>
        </w:rPr>
      </w:pPr>
    </w:p>
    <w:p w14:paraId="00309D80" w14:textId="6416F1CB" w:rsidR="00FB4174" w:rsidRDefault="00FB4174" w:rsidP="006A1BF7">
      <w:pPr>
        <w:spacing w:line="480" w:lineRule="auto"/>
        <w:contextualSpacing/>
        <w:jc w:val="both"/>
        <w:rPr>
          <w:rFonts w:cstheme="minorHAnsi"/>
          <w:lang w:val="en-GB"/>
        </w:rPr>
      </w:pPr>
    </w:p>
    <w:p w14:paraId="5F46DEB9" w14:textId="3CDB4F9A" w:rsidR="00FB4174" w:rsidRDefault="00FB4174" w:rsidP="006A1BF7">
      <w:pPr>
        <w:spacing w:line="480" w:lineRule="auto"/>
        <w:contextualSpacing/>
        <w:jc w:val="both"/>
        <w:rPr>
          <w:rFonts w:cstheme="minorHAnsi"/>
          <w:lang w:val="en-GB"/>
        </w:rPr>
      </w:pPr>
    </w:p>
    <w:p w14:paraId="44898C1B" w14:textId="6BD0B462" w:rsidR="00FB4174" w:rsidRDefault="00FB4174" w:rsidP="006A1BF7">
      <w:pPr>
        <w:spacing w:line="480" w:lineRule="auto"/>
        <w:contextualSpacing/>
        <w:jc w:val="both"/>
        <w:rPr>
          <w:rFonts w:cstheme="minorHAnsi"/>
          <w:lang w:val="en-GB"/>
        </w:rPr>
      </w:pPr>
    </w:p>
    <w:p w14:paraId="40A505DE" w14:textId="15DEEFA4" w:rsidR="00FB4174" w:rsidRDefault="00FB4174" w:rsidP="006A1BF7">
      <w:pPr>
        <w:spacing w:line="480" w:lineRule="auto"/>
        <w:contextualSpacing/>
        <w:jc w:val="both"/>
        <w:rPr>
          <w:rFonts w:cstheme="minorHAnsi"/>
          <w:lang w:val="en-GB"/>
        </w:rPr>
      </w:pPr>
    </w:p>
    <w:p w14:paraId="249C1FD3" w14:textId="77777777" w:rsidR="00FB4174" w:rsidRDefault="00FB4174" w:rsidP="006A1BF7">
      <w:pPr>
        <w:spacing w:line="480" w:lineRule="auto"/>
        <w:contextualSpacing/>
        <w:jc w:val="both"/>
        <w:rPr>
          <w:rFonts w:cstheme="minorHAnsi"/>
          <w:lang w:val="en-GB"/>
        </w:rPr>
      </w:pPr>
    </w:p>
    <w:p w14:paraId="137F6279" w14:textId="77777777" w:rsidR="009E346B" w:rsidRDefault="009E346B" w:rsidP="006A1BF7">
      <w:pPr>
        <w:spacing w:line="480" w:lineRule="auto"/>
        <w:contextualSpacing/>
        <w:jc w:val="both"/>
        <w:rPr>
          <w:rFonts w:cstheme="minorHAnsi"/>
          <w:lang w:val="en-GB"/>
        </w:rPr>
      </w:pPr>
    </w:p>
    <w:p w14:paraId="115C3572" w14:textId="16AAEBBE" w:rsidR="009A7914" w:rsidRDefault="009A7914" w:rsidP="009A7914">
      <w:pPr>
        <w:widowControl w:val="0"/>
        <w:tabs>
          <w:tab w:val="center" w:pos="4513"/>
        </w:tabs>
        <w:spacing w:line="480" w:lineRule="auto"/>
        <w:contextualSpacing/>
        <w:jc w:val="both"/>
        <w:rPr>
          <w:lang w:val="en-GB"/>
        </w:rPr>
      </w:pPr>
      <w:r w:rsidRPr="00074799">
        <w:rPr>
          <w:b/>
          <w:bCs/>
          <w:lang w:val="en-GB"/>
        </w:rPr>
        <w:lastRenderedPageBreak/>
        <w:t>Table S</w:t>
      </w:r>
      <w:r>
        <w:rPr>
          <w:b/>
          <w:bCs/>
          <w:lang w:val="en-GB"/>
        </w:rPr>
        <w:t>1</w:t>
      </w:r>
      <w:r w:rsidRPr="00074799">
        <w:rPr>
          <w:lang w:val="en-GB"/>
        </w:rPr>
        <w:t xml:space="preserve"> </w:t>
      </w:r>
      <w:r w:rsidR="00F73A7D">
        <w:rPr>
          <w:lang w:val="en-GB"/>
        </w:rPr>
        <w:t>Explanation of data columns</w:t>
      </w:r>
      <w:r w:rsidR="00231B2F">
        <w:rPr>
          <w:lang w:val="en-GB"/>
        </w:rPr>
        <w:t xml:space="preserve"> (G=growth data, T</w:t>
      </w:r>
      <w:r w:rsidR="00231B2F" w:rsidRPr="004C66A1">
        <w:rPr>
          <w:vertAlign w:val="subscript"/>
          <w:lang w:val="en-GB"/>
        </w:rPr>
        <w:t>opt</w:t>
      </w:r>
      <w:r w:rsidR="00231B2F" w:rsidRPr="002047F9">
        <w:rPr>
          <w:lang w:val="en-GB"/>
        </w:rPr>
        <w:t>=</w:t>
      </w:r>
      <w:r w:rsidR="00231B2F">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i/>
                <w:iCs/>
                <w:color w:val="000000"/>
              </w:rPr>
            </w:pPr>
            <w:r w:rsidRPr="00A430C0">
              <w:rPr>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Main response variable</w:t>
            </w:r>
            <w:r w:rsidR="00384BF5">
              <w:rPr>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T</w:t>
            </w:r>
            <w:r w:rsidR="00C01BD9" w:rsidRPr="004C66A1">
              <w:rPr>
                <w:vertAlign w:val="subscript"/>
                <w:lang w:val="en-GB"/>
              </w:rPr>
              <w:t>opt</w:t>
            </w:r>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i/>
                <w:iCs/>
                <w:color w:val="000000"/>
              </w:rPr>
            </w:pPr>
            <w:r w:rsidRPr="0014775B">
              <w:rPr>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Main response variable</w:t>
            </w:r>
            <w:r w:rsidR="00384BF5">
              <w:rPr>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4C66A1">
              <w:rPr>
                <w:vertAlign w:val="subscript"/>
                <w:lang w:val="en-GB"/>
              </w:rPr>
              <w:t>opt</w:t>
            </w:r>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i/>
                <w:iCs/>
                <w:color w:val="000000"/>
              </w:rPr>
            </w:pPr>
            <w:r w:rsidRPr="004979EB">
              <w:rPr>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Body mass [g] at the onset of the growth trial</w:t>
            </w:r>
            <w:r w:rsidR="00384BF5">
              <w:rPr>
                <w:color w:val="000000"/>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i/>
                <w:iCs/>
                <w:color w:val="000000"/>
              </w:rPr>
            </w:pPr>
            <w:r w:rsidRPr="004979EB">
              <w:rPr>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 xml:space="preserve">Body mass [g] at the </w:t>
            </w:r>
            <w:r>
              <w:rPr>
                <w:color w:val="000000"/>
              </w:rPr>
              <w:t xml:space="preserve">end </w:t>
            </w:r>
            <w:r w:rsidRPr="006E0920">
              <w:rPr>
                <w:color w:val="000000"/>
              </w:rPr>
              <w:t>of the growth trial</w:t>
            </w:r>
            <w:r w:rsidR="00384BF5">
              <w:rPr>
                <w:color w:val="000000"/>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i/>
                <w:iCs/>
                <w:color w:val="000000"/>
              </w:rPr>
            </w:pPr>
            <w:r w:rsidRPr="004979EB">
              <w:rPr>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Geometric mean mass in t</w:t>
            </w:r>
            <w:r w:rsidRPr="00234BAC">
              <w:rPr>
                <w:color w:val="000000"/>
                <w:vertAlign w:val="subscript"/>
              </w:rPr>
              <w:t>1</w:t>
            </w:r>
            <w:r>
              <w:rPr>
                <w:color w:val="000000"/>
              </w:rPr>
              <w:t xml:space="preserve"> and t</w:t>
            </w:r>
            <w:r w:rsidRPr="00234BAC">
              <w:rPr>
                <w:color w:val="000000"/>
                <w:vertAlign w:val="subscript"/>
              </w:rPr>
              <w:t>2</w:t>
            </w:r>
            <w:r>
              <w:rPr>
                <w:color w:val="000000"/>
              </w:rPr>
              <w:t xml:space="preserve"> </w:t>
            </w:r>
            <w:r w:rsidRPr="006E0920">
              <w:rPr>
                <w:color w:val="000000"/>
              </w:rPr>
              <w:t>of the growth trial</w:t>
            </w:r>
            <w:r w:rsidR="00384BF5">
              <w:rPr>
                <w:color w:val="000000"/>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i/>
                <w:iCs/>
                <w:color w:val="000000"/>
              </w:rPr>
            </w:pPr>
            <w:r w:rsidRPr="004979EB">
              <w:rPr>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3614CE">
              <w:rPr>
                <w:color w:val="000000"/>
              </w:rPr>
              <w:t>Representative body mass of size</w:t>
            </w:r>
            <w:r>
              <w:rPr>
                <w:color w:val="000000"/>
              </w:rPr>
              <w:t xml:space="preserve"> group in the growth trial, in case initial, final or geometric body mass could not be retrieved</w:t>
            </w:r>
            <w:r w:rsidR="00384BF5">
              <w:rPr>
                <w:color w:val="000000"/>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i/>
                <w:iCs/>
                <w:color w:val="000000"/>
              </w:rPr>
            </w:pPr>
            <w:r w:rsidRPr="00A430C0">
              <w:rPr>
                <w:i/>
                <w:iCs/>
                <w:color w:val="000000"/>
              </w:rPr>
              <w:t>consumption</w:t>
            </w:r>
          </w:p>
          <w:p w14:paraId="127850E4" w14:textId="77777777" w:rsidR="0014775B" w:rsidRPr="003F0225" w:rsidRDefault="0014775B" w:rsidP="0014775B">
            <w:pPr>
              <w:rPr>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Main response variable</w:t>
            </w:r>
            <w:r w:rsidR="00384BF5">
              <w:rPr>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i/>
                <w:iCs/>
                <w:color w:val="000000"/>
              </w:rPr>
            </w:pPr>
            <w:r w:rsidRPr="003F0225">
              <w:rPr>
                <w:i/>
                <w:iCs/>
                <w:color w:val="000000"/>
              </w:rPr>
              <w:t>metabolic_rate</w:t>
            </w:r>
          </w:p>
          <w:p w14:paraId="218CE68B" w14:textId="5D0AFBDD" w:rsidR="0014775B" w:rsidRPr="003F0225" w:rsidRDefault="0014775B" w:rsidP="0014775B">
            <w:pPr>
              <w:contextualSpacing/>
              <w:rPr>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Main response variable</w:t>
            </w:r>
            <w:r w:rsidR="00384BF5">
              <w:rPr>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i/>
                <w:iCs/>
                <w:color w:val="000000"/>
              </w:rPr>
            </w:pPr>
            <w:r w:rsidRPr="003F0225">
              <w:rPr>
                <w:i/>
                <w:iCs/>
                <w:color w:val="000000"/>
              </w:rPr>
              <w:t>type</w:t>
            </w:r>
          </w:p>
          <w:p w14:paraId="66EF246F" w14:textId="77777777" w:rsidR="004D167E" w:rsidRPr="003F0225" w:rsidRDefault="004D167E" w:rsidP="004D167E">
            <w:pPr>
              <w:rPr>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color w:val="000000"/>
              </w:rPr>
            </w:pPr>
            <w:r w:rsidRPr="00E82C2B">
              <w:rPr>
                <w:color w:val="000000"/>
              </w:rPr>
              <w:t>Type of respiration measurement (resting</w:t>
            </w:r>
            <w:r>
              <w:rPr>
                <w:color w:val="000000"/>
              </w:rPr>
              <w:t>, routine, standard)</w:t>
            </w:r>
            <w:r w:rsidR="00384BF5">
              <w:rPr>
                <w:color w:val="000000"/>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i/>
                <w:iCs/>
                <w:color w:val="000000"/>
              </w:rPr>
            </w:pPr>
            <w:r w:rsidRPr="003F0225">
              <w:rPr>
                <w:i/>
                <w:iCs/>
                <w:color w:val="000000"/>
              </w:rPr>
              <w:t>unit</w:t>
            </w:r>
          </w:p>
          <w:p w14:paraId="439FB007" w14:textId="7EAEF652" w:rsidR="004D167E" w:rsidRPr="003F0225" w:rsidRDefault="004D167E" w:rsidP="004D167E">
            <w:pPr>
              <w:contextualSpacing/>
              <w:rPr>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i/>
                <w:iCs/>
                <w:color w:val="000000"/>
              </w:rPr>
            </w:pPr>
            <w:r w:rsidRPr="003F0225">
              <w:rPr>
                <w:i/>
                <w:iCs/>
                <w:color w:val="000000"/>
              </w:rPr>
              <w:t>original_unit</w:t>
            </w:r>
          </w:p>
          <w:p w14:paraId="0197F84C" w14:textId="1EA8BB20" w:rsidR="004D167E" w:rsidRPr="003F0225" w:rsidRDefault="004D167E" w:rsidP="004D167E">
            <w:pPr>
              <w:contextualSpacing/>
              <w:rPr>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i/>
                <w:iCs/>
                <w:color w:val="000000"/>
              </w:rPr>
            </w:pPr>
            <w:r w:rsidRPr="003F0225">
              <w:rPr>
                <w:i/>
                <w:iCs/>
                <w:color w:val="000000"/>
              </w:rPr>
              <w:t>mass_g</w:t>
            </w:r>
          </w:p>
          <w:p w14:paraId="0BA04FE7" w14:textId="43B78998" w:rsidR="004D167E" w:rsidRPr="003F0225" w:rsidRDefault="004D167E" w:rsidP="004D167E">
            <w:pPr>
              <w:contextualSpacing/>
              <w:rPr>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i/>
                <w:iCs/>
                <w:color w:val="000000"/>
              </w:rPr>
            </w:pPr>
            <w:r w:rsidRPr="003F0225">
              <w:rPr>
                <w:i/>
                <w:iCs/>
                <w:color w:val="000000"/>
              </w:rPr>
              <w:t>temp_c</w:t>
            </w:r>
          </w:p>
          <w:p w14:paraId="4412CDF9" w14:textId="07EBDCC6" w:rsidR="004D167E" w:rsidRPr="003F0225" w:rsidRDefault="004D167E" w:rsidP="004D167E">
            <w:pPr>
              <w:contextualSpacing/>
              <w:rPr>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i/>
                <w:iCs/>
                <w:color w:val="000000"/>
              </w:rPr>
            </w:pPr>
            <w:r w:rsidRPr="003F0225">
              <w:rPr>
                <w:i/>
                <w:iCs/>
                <w:color w:val="000000"/>
              </w:rPr>
              <w:t>above_peak_temp</w:t>
            </w:r>
          </w:p>
          <w:p w14:paraId="4A73ADE2" w14:textId="420A33C9" w:rsidR="004D167E" w:rsidRPr="003F0225" w:rsidRDefault="004D167E" w:rsidP="004D167E">
            <w:pPr>
              <w:contextualSpacing/>
              <w:rPr>
                <w:i/>
                <w:iCs/>
                <w:color w:val="000000"/>
              </w:rPr>
            </w:pPr>
          </w:p>
        </w:tc>
        <w:tc>
          <w:tcPr>
            <w:tcW w:w="4819" w:type="dxa"/>
          </w:tcPr>
          <w:p w14:paraId="52E2A0C0" w14:textId="283697DE"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commentRangeStart w:id="32"/>
            <w:commentRangeStart w:id="33"/>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w:t>
            </w:r>
            <w:ins w:id="34" w:author="Max Lindmark" w:date="2020-10-27T15:40:00Z">
              <w:r w:rsidR="009E346B">
                <w:rPr>
                  <w:lang w:val="en-GB"/>
                </w:rPr>
                <w:t xml:space="preserve">Y/N. </w:t>
              </w:r>
            </w:ins>
            <w:del w:id="35" w:author="Max Lindmark" w:date="2020-10-27T15:40:00Z">
              <w:r w:rsidR="00D05CCE" w:rsidDel="009E346B">
                <w:rPr>
                  <w:lang w:val="en-GB"/>
                </w:rPr>
                <w:delText xml:space="preserve">Determined </w:delText>
              </w:r>
              <w:r w:rsidR="001D7403" w:rsidDel="009E346B">
                <w:rPr>
                  <w:lang w:val="en-GB"/>
                </w:rPr>
                <w:delText xml:space="preserve">either by the authors using e.g. polynomial regression to be a size between experimental sizes, or as the temperature where the rate was highest or </w:delText>
              </w:r>
              <w:r w:rsidR="00D05CCE" w:rsidDel="009E346B">
                <w:rPr>
                  <w:lang w:val="en-GB"/>
                </w:rPr>
                <w:delText xml:space="preserve">by </w:delText>
              </w:r>
              <w:r w:rsidR="005A342E" w:rsidDel="009E346B">
                <w:rPr>
                  <w:lang w:val="en-GB"/>
                </w:rPr>
                <w:delText xml:space="preserve">graphically </w:delText>
              </w:r>
              <w:r w:rsidR="00D05CCE" w:rsidDel="009E346B">
                <w:rPr>
                  <w:lang w:val="en-GB"/>
                </w:rPr>
                <w:delText>inspectin</w:delText>
              </w:r>
              <w:r w:rsidR="00745B9B" w:rsidDel="009E346B">
                <w:rPr>
                  <w:lang w:val="en-GB"/>
                </w:rPr>
                <w:delText>g</w:delText>
              </w:r>
              <w:r w:rsidR="00D05CCE" w:rsidDel="009E346B">
                <w:rPr>
                  <w:lang w:val="en-GB"/>
                </w:rPr>
                <w:delText xml:space="preserve"> data</w:delText>
              </w:r>
              <w:r w:rsidR="005217F7" w:rsidDel="009E346B">
                <w:rPr>
                  <w:lang w:val="en-GB"/>
                </w:rPr>
                <w:delText xml:space="preserve"> for each species </w:delText>
              </w:r>
              <w:r w:rsidR="000104C1" w:rsidDel="009E346B">
                <w:rPr>
                  <w:lang w:val="en-GB"/>
                </w:rPr>
                <w:delText>separately</w:delText>
              </w:r>
              <w:r w:rsidR="008B0784" w:rsidDel="009E346B">
                <w:rPr>
                  <w:lang w:val="en-GB"/>
                </w:rPr>
                <w:delText xml:space="preserve">, see </w:delText>
              </w:r>
              <w:r w:rsidR="00117DBE" w:rsidDel="009E346B">
                <w:fldChar w:fldCharType="begin"/>
              </w:r>
              <w:r w:rsidR="00117DBE" w:rsidDel="009E346B">
                <w:delInstrText xml:space="preserve"> HYPERLINK "https://github.com/maxlindmark/scaling/blob/master/R/exploration/explore_clean_meta_cons.R" </w:delInstrText>
              </w:r>
              <w:r w:rsidR="00117DBE" w:rsidDel="009E346B">
                <w:fldChar w:fldCharType="separate"/>
              </w:r>
              <w:r w:rsidR="008B0784" w:rsidRPr="001B0B45" w:rsidDel="009E346B">
                <w:rPr>
                  <w:rStyle w:val="Hyperlink"/>
                  <w:lang w:val="en-GB"/>
                </w:rPr>
                <w:delText>https://github.com/maxlindmark/scaling/blob/master/R/exploration/explore_clean_meta_cons.R</w:delText>
              </w:r>
              <w:r w:rsidR="00117DBE" w:rsidDel="009E346B">
                <w:rPr>
                  <w:rStyle w:val="Hyperlink"/>
                  <w:lang w:val="en-GB"/>
                </w:rPr>
                <w:fldChar w:fldCharType="end"/>
              </w:r>
              <w:r w:rsidR="008B0784" w:rsidDel="009E346B">
                <w:rPr>
                  <w:lang w:val="en-GB"/>
                </w:rPr>
                <w:delText xml:space="preserve">  and </w:delText>
              </w:r>
              <w:r w:rsidR="00117DBE" w:rsidDel="009E346B">
                <w:fldChar w:fldCharType="begin"/>
              </w:r>
              <w:r w:rsidR="00117DBE" w:rsidDel="009E346B">
                <w:delInstrText xml:space="preserve"> HYPERLINK "https://github.com/maxlindmark/scaling/blob/master/R/exploration/explore_clean_growth.R" </w:delInstrText>
              </w:r>
              <w:r w:rsidR="00117DBE" w:rsidDel="009E346B">
                <w:fldChar w:fldCharType="separate"/>
              </w:r>
              <w:r w:rsidR="008B0784" w:rsidRPr="001B0B45" w:rsidDel="009E346B">
                <w:rPr>
                  <w:rStyle w:val="Hyperlink"/>
                  <w:lang w:val="en-GB"/>
                </w:rPr>
                <w:delText>https://github.com/maxlindmark/scaling/blob/master/R/exploration/explore_clean_growth.R</w:delText>
              </w:r>
              <w:r w:rsidR="00117DBE" w:rsidDel="009E346B">
                <w:rPr>
                  <w:rStyle w:val="Hyperlink"/>
                  <w:lang w:val="en-GB"/>
                </w:rPr>
                <w:fldChar w:fldCharType="end"/>
              </w:r>
              <w:r w:rsidR="008B0784" w:rsidDel="009E346B">
                <w:rPr>
                  <w:lang w:val="en-GB"/>
                </w:rPr>
                <w:delText xml:space="preserve"> </w:delText>
              </w:r>
              <w:commentRangeEnd w:id="32"/>
              <w:r w:rsidR="001F7D5E" w:rsidDel="009E346B">
                <w:rPr>
                  <w:rStyle w:val="CommentReference"/>
                </w:rPr>
                <w:commentReference w:id="32"/>
              </w:r>
            </w:del>
            <w:commentRangeEnd w:id="33"/>
            <w:r w:rsidR="00402C4C">
              <w:rPr>
                <w:rStyle w:val="CommentReference"/>
              </w:rPr>
              <w:commentReference w:id="33"/>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i/>
                <w:iCs/>
                <w:color w:val="000000"/>
              </w:rPr>
            </w:pPr>
            <w:r w:rsidRPr="003F0225">
              <w:rPr>
                <w:i/>
                <w:iCs/>
                <w:color w:val="000000"/>
              </w:rPr>
              <w:t>common_name</w:t>
            </w:r>
          </w:p>
          <w:p w14:paraId="723EB10A" w14:textId="7CE50764" w:rsidR="004D167E" w:rsidRPr="003F0225" w:rsidRDefault="004D167E" w:rsidP="004D167E">
            <w:pPr>
              <w:contextualSpacing/>
              <w:rPr>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i/>
                <w:iCs/>
                <w:color w:val="000000"/>
              </w:rPr>
            </w:pPr>
            <w:r w:rsidRPr="003F0225">
              <w:rPr>
                <w:i/>
                <w:iCs/>
                <w:color w:val="000000"/>
              </w:rPr>
              <w:t>species</w:t>
            </w:r>
          </w:p>
          <w:p w14:paraId="339DB5A8" w14:textId="547045D2" w:rsidR="004D167E" w:rsidRPr="003F0225" w:rsidRDefault="004D167E" w:rsidP="004D167E">
            <w:pPr>
              <w:contextualSpacing/>
              <w:rPr>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i/>
                <w:iCs/>
                <w:color w:val="000000"/>
              </w:rPr>
            </w:pPr>
            <w:r w:rsidRPr="003F0225">
              <w:rPr>
                <w:i/>
                <w:iCs/>
                <w:color w:val="000000"/>
              </w:rPr>
              <w:t>genus</w:t>
            </w:r>
          </w:p>
          <w:p w14:paraId="38A7EAFB" w14:textId="25A26DDD" w:rsidR="004D167E" w:rsidRPr="003F0225" w:rsidRDefault="004D167E" w:rsidP="004D167E">
            <w:pPr>
              <w:contextualSpacing/>
              <w:rPr>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i/>
                <w:iCs/>
                <w:color w:val="000000"/>
              </w:rPr>
            </w:pPr>
            <w:r w:rsidRPr="003F0225">
              <w:rPr>
                <w:i/>
                <w:iCs/>
                <w:color w:val="000000"/>
              </w:rPr>
              <w:t>family</w:t>
            </w:r>
          </w:p>
          <w:p w14:paraId="42FFFB03" w14:textId="3FE38DF2" w:rsidR="004D167E" w:rsidRPr="003F0225" w:rsidRDefault="004D167E" w:rsidP="004D167E">
            <w:pPr>
              <w:contextualSpacing/>
              <w:rPr>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i/>
                <w:iCs/>
                <w:color w:val="000000"/>
              </w:rPr>
            </w:pPr>
            <w:r w:rsidRPr="003F0225">
              <w:rPr>
                <w:i/>
                <w:iCs/>
                <w:color w:val="000000"/>
              </w:rPr>
              <w:t>order</w:t>
            </w:r>
          </w:p>
          <w:p w14:paraId="6D3BD78F" w14:textId="0BBE6C6A" w:rsidR="004D167E" w:rsidRPr="003F0225" w:rsidRDefault="004D167E" w:rsidP="004D167E">
            <w:pPr>
              <w:contextualSpacing/>
              <w:rPr>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i/>
                <w:iCs/>
                <w:color w:val="000000"/>
              </w:rPr>
            </w:pPr>
            <w:r w:rsidRPr="003F0225">
              <w:rPr>
                <w:i/>
                <w:iCs/>
                <w:color w:val="000000"/>
              </w:rPr>
              <w:t>habitat</w:t>
            </w:r>
          </w:p>
          <w:p w14:paraId="3D1CC7FD" w14:textId="7E5B67C4" w:rsidR="004D167E" w:rsidRPr="003F0225" w:rsidRDefault="004D167E" w:rsidP="004D167E">
            <w:pPr>
              <w:contextualSpacing/>
              <w:rPr>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r w:rsidR="00E144DD">
              <w:rPr>
                <w:lang w:val="en-GB"/>
              </w:rPr>
              <w:t xml:space="preserve">FishBase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i/>
                <w:iCs/>
                <w:color w:val="000000"/>
              </w:rPr>
            </w:pPr>
            <w:r w:rsidRPr="003F0225">
              <w:rPr>
                <w:i/>
                <w:iCs/>
                <w:color w:val="000000"/>
              </w:rPr>
              <w:t>lifestyle</w:t>
            </w:r>
          </w:p>
          <w:p w14:paraId="27B3EEF3" w14:textId="2B3C600D" w:rsidR="004D167E" w:rsidRPr="003F0225" w:rsidRDefault="004D167E" w:rsidP="004D167E">
            <w:pPr>
              <w:contextualSpacing/>
              <w:rPr>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FishBase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i/>
                <w:iCs/>
                <w:color w:val="000000"/>
              </w:rPr>
            </w:pPr>
            <w:r w:rsidRPr="003F0225">
              <w:rPr>
                <w:i/>
                <w:iCs/>
                <w:color w:val="000000"/>
              </w:rPr>
              <w:t>biogeography</w:t>
            </w:r>
          </w:p>
          <w:p w14:paraId="7F241464" w14:textId="19F5F77C" w:rsidR="004D167E" w:rsidRPr="003F0225" w:rsidRDefault="004D167E" w:rsidP="004D167E">
            <w:pPr>
              <w:widowControl w:val="0"/>
              <w:tabs>
                <w:tab w:val="center" w:pos="4513"/>
              </w:tabs>
              <w:contextualSpacing/>
              <w:rPr>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FishBase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i/>
                <w:iCs/>
                <w:color w:val="000000"/>
              </w:rPr>
            </w:pPr>
            <w:r w:rsidRPr="003F0225">
              <w:rPr>
                <w:i/>
                <w:iCs/>
                <w:color w:val="000000"/>
              </w:rPr>
              <w:lastRenderedPageBreak/>
              <w:t>trophic_level</w:t>
            </w:r>
          </w:p>
          <w:p w14:paraId="550BE159" w14:textId="11347FAC" w:rsidR="004D167E" w:rsidRPr="003F0225" w:rsidRDefault="004D167E" w:rsidP="004D167E">
            <w:pPr>
              <w:widowControl w:val="0"/>
              <w:tabs>
                <w:tab w:val="center" w:pos="4513"/>
              </w:tabs>
              <w:contextualSpacing/>
              <w:rPr>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FishBase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i/>
                <w:iCs/>
                <w:color w:val="000000"/>
              </w:rPr>
            </w:pPr>
            <w:r w:rsidRPr="00915408">
              <w:rPr>
                <w:i/>
                <w:iCs/>
                <w:color w:val="000000"/>
              </w:rPr>
              <w:t>w_maturation_g</w:t>
            </w:r>
          </w:p>
        </w:tc>
        <w:tc>
          <w:tcPr>
            <w:tcW w:w="4819" w:type="dxa"/>
          </w:tcPr>
          <w:p w14:paraId="63A919C1" w14:textId="52D5B8C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FishBase</w:t>
            </w:r>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f not available, weight was estimated from length 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(see </w:t>
            </w:r>
            <w:r w:rsidR="00915408" w:rsidRPr="00801BD0">
              <w:rPr>
                <w:lang w:val="en-GB"/>
              </w:rPr>
              <w:t>”</w:t>
            </w:r>
            <w:r w:rsidR="00915408" w:rsidRPr="001869D4">
              <w:rPr>
                <w:b/>
                <w:bCs/>
                <w:i/>
                <w:iCs/>
                <w:lang w:val="en-GB"/>
              </w:rPr>
              <w:t>notes</w:t>
            </w:r>
            <w:r w:rsidR="00915408" w:rsidRPr="00801BD0">
              <w:rPr>
                <w:lang w:val="en-GB"/>
              </w:rPr>
              <w:t>”</w:t>
            </w:r>
            <w:r w:rsidR="00915408">
              <w:rPr>
                <w:lang w:val="en-GB"/>
              </w:rPr>
              <w:t>)</w:t>
            </w:r>
            <w:r w:rsidR="00F316C4">
              <w:rPr>
                <w:lang w:val="en-GB"/>
              </w:rPr>
              <w:t>.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i/>
                <w:iCs/>
                <w:color w:val="000000"/>
              </w:rPr>
            </w:pPr>
            <w:r w:rsidRPr="003F0225">
              <w:rPr>
                <w:i/>
                <w:iCs/>
                <w:color w:val="000000"/>
              </w:rPr>
              <w:t>w_max_published_g</w:t>
            </w:r>
          </w:p>
          <w:p w14:paraId="7CD91EBE" w14:textId="5D8D4966" w:rsidR="00915408" w:rsidRPr="003F0225" w:rsidRDefault="00915408" w:rsidP="00915408">
            <w:pPr>
              <w:widowControl w:val="0"/>
              <w:tabs>
                <w:tab w:val="center" w:pos="4513"/>
              </w:tabs>
              <w:contextualSpacing/>
              <w:rPr>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taken from FishBase</w:t>
            </w:r>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(see </w:t>
            </w:r>
            <w:r w:rsidRPr="00801BD0">
              <w:rPr>
                <w:lang w:val="en-GB"/>
              </w:rPr>
              <w:t>”</w:t>
            </w:r>
            <w:r w:rsidRPr="001869D4">
              <w:rPr>
                <w:b/>
                <w:bCs/>
                <w:i/>
                <w:iCs/>
                <w:lang w:val="en-GB"/>
              </w:rPr>
              <w:t>notes</w:t>
            </w:r>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i/>
                <w:iCs/>
                <w:color w:val="000000"/>
              </w:rPr>
            </w:pPr>
            <w:r w:rsidRPr="003F0225">
              <w:rPr>
                <w:i/>
                <w:iCs/>
                <w:color w:val="000000"/>
              </w:rPr>
              <w:t>env_temp_min</w:t>
            </w:r>
          </w:p>
          <w:p w14:paraId="5A33C9F2" w14:textId="77777777" w:rsidR="00915408" w:rsidRPr="003F0225" w:rsidRDefault="00915408" w:rsidP="00915408">
            <w:pPr>
              <w:widowControl w:val="0"/>
              <w:tabs>
                <w:tab w:val="center" w:pos="4513"/>
              </w:tabs>
              <w:contextualSpacing/>
              <w:rPr>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If not available on FishBase, data were taken from alternative sources</w:t>
            </w:r>
            <w:r w:rsidR="004E3AF7">
              <w:rPr>
                <w:lang w:val="en-GB"/>
              </w:rPr>
              <w:t xml:space="preserve"> (see </w:t>
            </w:r>
            <w:r w:rsidR="004E3AF7" w:rsidRPr="00801BD0">
              <w:rPr>
                <w:lang w:val="en-GB"/>
              </w:rPr>
              <w:t>”</w:t>
            </w:r>
            <w:r w:rsidR="004E3AF7" w:rsidRPr="001869D4">
              <w:rPr>
                <w:b/>
                <w:bCs/>
                <w:i/>
                <w:iCs/>
                <w:lang w:val="en-GB"/>
              </w:rPr>
              <w:t>notes</w:t>
            </w:r>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i/>
                <w:iCs/>
                <w:color w:val="000000"/>
              </w:rPr>
            </w:pPr>
            <w:r w:rsidRPr="003F0225">
              <w:rPr>
                <w:i/>
                <w:iCs/>
                <w:color w:val="000000"/>
              </w:rPr>
              <w:t>env_temp_max</w:t>
            </w:r>
          </w:p>
          <w:p w14:paraId="5A0074D0" w14:textId="5FA683AE" w:rsidR="00915408" w:rsidRPr="003F0225" w:rsidRDefault="00915408" w:rsidP="00915408">
            <w:pPr>
              <w:widowControl w:val="0"/>
              <w:tabs>
                <w:tab w:val="center" w:pos="4513"/>
              </w:tabs>
              <w:contextualSpacing/>
              <w:rPr>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i/>
                <w:iCs/>
                <w:color w:val="000000"/>
              </w:rPr>
            </w:pPr>
            <w:r w:rsidRPr="003F0225">
              <w:rPr>
                <w:i/>
                <w:iCs/>
                <w:color w:val="000000"/>
              </w:rPr>
              <w:t>env_temp_mid</w:t>
            </w:r>
          </w:p>
          <w:p w14:paraId="21E3D351" w14:textId="06A3F31A" w:rsidR="00915408" w:rsidRPr="003F0225" w:rsidRDefault="00915408" w:rsidP="00915408">
            <w:pPr>
              <w:widowControl w:val="0"/>
              <w:tabs>
                <w:tab w:val="center" w:pos="4513"/>
              </w:tabs>
              <w:contextualSpacing/>
              <w:rPr>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i/>
                <w:iCs/>
                <w:color w:val="000000"/>
              </w:rPr>
            </w:pPr>
            <w:r w:rsidRPr="003F0225">
              <w:rPr>
                <w:i/>
                <w:iCs/>
                <w:color w:val="000000"/>
              </w:rPr>
              <w:t>pref_temp_mid</w:t>
            </w:r>
          </w:p>
          <w:p w14:paraId="6019133D" w14:textId="5596FCF1" w:rsidR="00915408" w:rsidRPr="003F0225" w:rsidRDefault="00915408" w:rsidP="00915408">
            <w:pPr>
              <w:widowControl w:val="0"/>
              <w:tabs>
                <w:tab w:val="center" w:pos="4513"/>
              </w:tabs>
              <w:contextualSpacing/>
              <w:rPr>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i/>
                <w:iCs/>
              </w:rPr>
            </w:pPr>
            <w:r w:rsidRPr="003F0225">
              <w:rPr>
                <w:i/>
                <w:iCs/>
              </w:rPr>
              <w:t>notes</w:t>
            </w:r>
          </w:p>
          <w:p w14:paraId="4ED1524C" w14:textId="3AF114ED" w:rsidR="00915408" w:rsidRPr="003F0225" w:rsidRDefault="00915408" w:rsidP="00915408">
            <w:pPr>
              <w:widowControl w:val="0"/>
              <w:tabs>
                <w:tab w:val="center" w:pos="4513"/>
              </w:tabs>
              <w:contextualSpacing/>
              <w:rPr>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additional information, including if data were sent by authors, if any column above has data that is not from the main source (i.e. FishBase)</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7136486" w14:textId="54FA0D46" w:rsidR="00915408" w:rsidRPr="003F0225" w:rsidRDefault="00915408" w:rsidP="00566866">
            <w:pPr>
              <w:rPr>
                <w:i/>
                <w:iCs/>
                <w:lang w:val="en-GB"/>
              </w:rPr>
            </w:pPr>
            <w:r w:rsidRPr="003F0225">
              <w:rPr>
                <w:i/>
                <w:iCs/>
                <w:color w:val="000000"/>
              </w:rPr>
              <w:t>reference</w:t>
            </w: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lang w:val="en-GB"/>
        </w:rPr>
      </w:pPr>
    </w:p>
    <w:p w14:paraId="5633A90F" w14:textId="14AD0D00" w:rsidR="009C7CF3" w:rsidRDefault="00794677" w:rsidP="00C100F1">
      <w:pPr>
        <w:widowControl w:val="0"/>
        <w:tabs>
          <w:tab w:val="center" w:pos="4513"/>
        </w:tabs>
        <w:spacing w:line="480" w:lineRule="auto"/>
        <w:contextualSpacing/>
        <w:jc w:val="both"/>
        <w:rPr>
          <w:lang w:val="en-GB"/>
        </w:rPr>
      </w:pPr>
      <w:r w:rsidRPr="00074799">
        <w:rPr>
          <w:b/>
          <w:bCs/>
          <w:lang w:val="en-GB"/>
        </w:rPr>
        <w:lastRenderedPageBreak/>
        <w:t>Table S</w:t>
      </w:r>
      <w:r w:rsidRPr="00074799">
        <w:rPr>
          <w:b/>
          <w:bCs/>
        </w:rPr>
        <w:t>2</w:t>
      </w:r>
      <w:r w:rsidRPr="00074799">
        <w:rPr>
          <w:lang w:val="en-GB"/>
        </w:rPr>
        <w:t xml:space="preserve"> </w:t>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(G=growth data, T</w:t>
      </w:r>
      <w:r w:rsidR="002047F9" w:rsidRPr="004C66A1">
        <w:rPr>
          <w:vertAlign w:val="subscript"/>
          <w:lang w:val="en-GB"/>
        </w:rPr>
        <w:t>opt</w:t>
      </w:r>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i/>
                <w:iCs/>
                <w:color w:val="000000"/>
              </w:rPr>
            </w:pPr>
            <w:r w:rsidRPr="000A3CC8">
              <w:rPr>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524CA3" w:rsidRPr="001174A0">
              <w:rPr>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i/>
                <w:iCs/>
                <w:color w:val="000000"/>
              </w:rPr>
            </w:pPr>
            <w:r w:rsidRPr="000A3CC8">
              <w:rPr>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i/>
                <w:iCs/>
                <w:color w:val="000000"/>
              </w:rPr>
            </w:pPr>
            <w:r w:rsidRPr="000A3CC8">
              <w:rPr>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3A1022" w:rsidRPr="001174A0">
              <w:rPr>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i/>
                <w:iCs/>
                <w:color w:val="000000"/>
              </w:rPr>
            </w:pPr>
            <w:r w:rsidRPr="000A3CC8">
              <w:rPr>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i/>
                <w:iCs/>
                <w:color w:val="000000"/>
              </w:rPr>
            </w:pPr>
            <w:r w:rsidRPr="000A3CC8">
              <w:rPr>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D26F82" w:rsidRPr="001174A0">
              <w:rPr>
                <w:lang w:val="en-GB"/>
              </w:rPr>
              <w:t>, C</w:t>
            </w:r>
            <w:r w:rsidR="005D0D54">
              <w:rPr>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18108D">
              <w:rPr>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rPr>
                <w:lang w:val="sv-SE"/>
              </w:rPr>
              <w:instrText xml:space="preserve">uence of size (W) on the daily growth rate (DGR, g </w:instrText>
            </w:r>
            <w:r w:rsidRPr="000A3CC8">
              <w:rPr>
                <w:lang w:val="en-GB"/>
              </w:rPr>
              <w:instrText>ﬁ</w:instrText>
            </w:r>
            <w:r w:rsidRPr="0018108D">
              <w:rPr>
                <w:lang w:val="sv-SE"/>
              </w:rPr>
              <w:instrText xml:space="preserve">sh− 1 d−1) was modelled with the power function DGR = </w:instrText>
            </w:r>
            <w:r w:rsidRPr="000A3CC8">
              <w:rPr>
                <w:lang w:val="en-GB"/>
              </w:rPr>
              <w:instrText>α</w:instrText>
            </w:r>
            <w:r w:rsidRPr="0018108D">
              <w:rPr>
                <w:lang w:val="sv-SE"/>
              </w:rPr>
              <w:instrText>W</w:instrText>
            </w:r>
            <w:r w:rsidRPr="000A3CC8">
              <w:rPr>
                <w:lang w:val="en-GB"/>
              </w:rPr>
              <w:instrText>γ</w:instrText>
            </w:r>
            <w:r w:rsidRPr="0018108D">
              <w:rPr>
                <w:lang w:val="sv-SE"/>
              </w:rPr>
              <w:instrText xml:space="preserve">, where </w:instrText>
            </w:r>
            <w:r w:rsidRPr="000A3CC8">
              <w:rPr>
                <w:lang w:val="en-GB"/>
              </w:rPr>
              <w:instrText>α</w:instrText>
            </w:r>
            <w:r w:rsidRPr="0018108D">
              <w:rPr>
                <w:lang w:val="sv-SE"/>
              </w:rPr>
              <w:instrText xml:space="preserve"> and </w:instrText>
            </w:r>
            <w:r w:rsidRPr="000A3CC8">
              <w:rPr>
                <w:lang w:val="en-GB"/>
              </w:rPr>
              <w:instrText>γ</w:instrText>
            </w:r>
            <w:r w:rsidRPr="0018108D">
              <w:rPr>
                <w:lang w:val="sv-SE"/>
              </w:rPr>
              <w:instrText xml:space="preserve"> are constants </w:instrText>
            </w:r>
            <w:r w:rsidRPr="000A3CC8">
              <w:rPr>
                <w:lang w:val="en-GB"/>
              </w:rPr>
              <w:instrText>ﬁ</w:instrText>
            </w:r>
            <w:r w:rsidRPr="0018108D">
              <w:rPr>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rPr>
                <w:lang w:val="sv-SE"/>
              </w:rPr>
              <w:instrText>ciency from 26 °C to 35 °C. Feed ef</w:instrText>
            </w:r>
            <w:r w:rsidRPr="000A3CC8">
              <w:rPr>
                <w:lang w:val="en-GB"/>
              </w:rPr>
              <w:instrText>ﬁ</w:instrText>
            </w:r>
            <w:r w:rsidRPr="0018108D">
              <w:rPr>
                <w:lang w:val="sv-SE"/>
              </w:rPr>
              <w:instrText xml:space="preserve">ciency was higher in small </w:instrText>
            </w:r>
            <w:r w:rsidRPr="000A3CC8">
              <w:rPr>
                <w:lang w:val="en-GB"/>
              </w:rPr>
              <w:instrText>ﬁ</w:instrText>
            </w:r>
            <w:r w:rsidRPr="0018108D">
              <w:rPr>
                <w:lang w:val="sv-SE"/>
              </w:rPr>
              <w:instrText xml:space="preserve">sh than in large </w:instrText>
            </w:r>
            <w:r w:rsidRPr="000A3CC8">
              <w:rPr>
                <w:lang w:val="en-GB"/>
              </w:rPr>
              <w:instrText>ﬁ</w:instrText>
            </w:r>
            <w:r w:rsidRPr="0018108D">
              <w:rPr>
                <w:lang w:val="sv-SE"/>
              </w:rPr>
              <w:instrText>sh. Although size had no effect on nutrient digestibility, temperatures in</w:instrText>
            </w:r>
            <w:r w:rsidRPr="000A3CC8">
              <w:rPr>
                <w:lang w:val="en-GB"/>
              </w:rPr>
              <w:instrText>ﬂ</w:instrText>
            </w:r>
            <w:r w:rsidRPr="0018108D">
              <w:rPr>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rPr>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rPr>
                <w:lang w:val="sv-SE"/>
              </w:rPr>
              <w:t xml:space="preserve">(Bermudes </w:t>
            </w:r>
            <w:r w:rsidRPr="00690382">
              <w:rPr>
                <w:i/>
                <w:iCs/>
                <w:lang w:val="sv-SE"/>
              </w:rPr>
              <w:t>et al.</w:t>
            </w:r>
            <w:r w:rsidRPr="00690382">
              <w:rPr>
                <w:lang w:val="sv-SE"/>
              </w:rPr>
              <w:t xml:space="preserve"> 2010)</w:t>
            </w:r>
            <w:r w:rsidRPr="000A3CC8">
              <w:rPr>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69038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lang w:val="sv-SE"/>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D10F9B">
              <w:rPr>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F73A7D">
              <w:rPr>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rPr>
                <w:lang w:val="sv-SE"/>
              </w:rPr>
              <w:instrText xml:space="preserve"> + </w:instrText>
            </w:r>
            <w:r w:rsidRPr="000A3CC8">
              <w:rPr>
                <w:lang w:val="en-GB"/>
              </w:rPr>
              <w:instrText>β</w:instrText>
            </w:r>
            <w:r w:rsidRPr="00F73A7D">
              <w:rPr>
                <w:lang w:val="sv-SE"/>
              </w:rPr>
              <w:instrText xml:space="preserve">lnW. Both </w:instrText>
            </w:r>
            <w:r w:rsidRPr="000A3CC8">
              <w:rPr>
                <w:lang w:val="en-GB"/>
              </w:rPr>
              <w:instrText>α</w:instrText>
            </w:r>
            <w:r w:rsidRPr="00F73A7D">
              <w:rPr>
                <w:lang w:val="sv-SE"/>
              </w:rPr>
              <w:instrText xml:space="preserve"> and </w:instrText>
            </w:r>
            <w:r w:rsidRPr="000A3CC8">
              <w:rPr>
                <w:lang w:val="en-GB"/>
              </w:rPr>
              <w:instrText>β</w:instrText>
            </w:r>
            <w:r w:rsidRPr="00F73A7D">
              <w:rPr>
                <w:lang w:val="sv-SE"/>
              </w:rPr>
              <w:instrText xml:space="preserve"> were found to be a function of temperature (T °C): </w:instrText>
            </w:r>
            <w:r w:rsidRPr="000A3CC8">
              <w:rPr>
                <w:lang w:val="en-GB"/>
              </w:rPr>
              <w:instrText>α</w:instrText>
            </w:r>
            <w:r w:rsidRPr="00F73A7D">
              <w:rPr>
                <w:lang w:val="sv-SE"/>
              </w:rPr>
              <w:instrText xml:space="preserve"> = a + bT + cT2; </w:instrText>
            </w:r>
            <w:r w:rsidRPr="000A3CC8">
              <w:rPr>
                <w:lang w:val="en-GB"/>
              </w:rPr>
              <w:instrText>β</w:instrText>
            </w:r>
            <w:r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22641" w:rsidRPr="00F73A7D">
              <w:rPr>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rPr>
                <w:lang w:val="sv-SE"/>
              </w:rPr>
              <w:instrText xml:space="preserve"> + </w:instrText>
            </w:r>
            <w:r w:rsidR="00622641">
              <w:rPr>
                <w:lang w:val="en-GB"/>
              </w:rPr>
              <w:instrText>β</w:instrText>
            </w:r>
            <w:r w:rsidR="00622641" w:rsidRPr="00F73A7D">
              <w:rPr>
                <w:lang w:val="sv-SE"/>
              </w:rPr>
              <w:instrText xml:space="preserve">lnW. Both </w:instrText>
            </w:r>
            <w:r w:rsidR="00622641">
              <w:rPr>
                <w:lang w:val="en-GB"/>
              </w:rPr>
              <w:instrText>α</w:instrText>
            </w:r>
            <w:r w:rsidR="00622641" w:rsidRPr="00F73A7D">
              <w:rPr>
                <w:lang w:val="sv-SE"/>
              </w:rPr>
              <w:instrText xml:space="preserve"> and </w:instrText>
            </w:r>
            <w:r w:rsidR="00622641">
              <w:rPr>
                <w:lang w:val="en-GB"/>
              </w:rPr>
              <w:instrText>β</w:instrText>
            </w:r>
            <w:r w:rsidR="00622641" w:rsidRPr="00F73A7D">
              <w:rPr>
                <w:lang w:val="sv-SE"/>
              </w:rPr>
              <w:instrText xml:space="preserve"> were found to be a function of temperature (T °C): </w:instrText>
            </w:r>
            <w:r w:rsidR="00622641">
              <w:rPr>
                <w:lang w:val="en-GB"/>
              </w:rPr>
              <w:instrText>α</w:instrText>
            </w:r>
            <w:r w:rsidR="00622641" w:rsidRPr="00F73A7D">
              <w:rPr>
                <w:lang w:val="sv-SE"/>
              </w:rPr>
              <w:instrText xml:space="preserve"> = a + bT + cT2; </w:instrText>
            </w:r>
            <w:r w:rsidR="00622641">
              <w:rPr>
                <w:lang w:val="en-GB"/>
              </w:rPr>
              <w:instrText>β</w:instrText>
            </w:r>
            <w:r w:rsidR="00622641"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i/>
                <w:iCs/>
                <w:color w:val="000000"/>
              </w:rPr>
            </w:pPr>
            <w:r w:rsidRPr="000A3CC8">
              <w:rPr>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i/>
                <w:iCs/>
                <w:color w:val="000000"/>
              </w:rPr>
            </w:pPr>
            <w:r w:rsidRPr="000A3CC8">
              <w:rPr>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i/>
                <w:iCs/>
                <w:color w:val="000000"/>
              </w:rPr>
            </w:pPr>
            <w:r w:rsidRPr="000A3CC8">
              <w:rPr>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i/>
                <w:iCs/>
                <w:color w:val="000000"/>
              </w:rPr>
            </w:pPr>
            <w:r w:rsidRPr="000A3CC8">
              <w:rPr>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1174A0" w:rsidRPr="001174A0">
              <w:rPr>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i/>
                <w:iCs/>
              </w:rPr>
            </w:pPr>
            <w:r w:rsidRPr="000A3CC8">
              <w:rPr>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064013" w:rsidRPr="00064013">
              <w:rPr>
                <w:lang w:val="en-GB"/>
              </w:rPr>
              <w:t>,C</w:t>
            </w:r>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i/>
                <w:iCs/>
                <w:color w:val="000000"/>
              </w:rPr>
            </w:pPr>
            <w:r w:rsidRPr="00750F8B">
              <w:rPr>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i/>
                <w:iCs/>
                <w:lang w:val="en-GB"/>
              </w:rPr>
            </w:pPr>
            <w:r w:rsidRPr="004E55B0">
              <w:rPr>
                <w:i/>
                <w:iCs/>
                <w:lang w:val="en-GB"/>
              </w:rPr>
              <w:t>Perca fluviatilis</w:t>
            </w:r>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i/>
                <w:iCs/>
                <w:lang w:val="en-GB"/>
              </w:rPr>
            </w:pPr>
            <w:r w:rsidRPr="004E55B0">
              <w:rPr>
                <w:i/>
                <w:iCs/>
                <w:lang w:val="en-GB"/>
              </w:rPr>
              <w:t>Phoxinus phoxinus</w:t>
            </w:r>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i/>
                <w:iCs/>
              </w:rPr>
            </w:pPr>
            <w:r w:rsidRPr="004E55B0">
              <w:rPr>
                <w:i/>
                <w:iCs/>
              </w:rPr>
              <w:t>Coregonus hoyi</w:t>
            </w:r>
          </w:p>
          <w:p w14:paraId="561F3528" w14:textId="77777777" w:rsidR="008C386B" w:rsidRPr="004E55B0" w:rsidRDefault="008C386B" w:rsidP="00733831">
            <w:pPr>
              <w:widowControl w:val="0"/>
              <w:tabs>
                <w:tab w:val="center" w:pos="4513"/>
              </w:tabs>
              <w:contextualSpacing/>
              <w:rPr>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i/>
                <w:iCs/>
                <w:lang w:val="en-GB"/>
              </w:rPr>
            </w:pPr>
            <w:r w:rsidRPr="004E55B0">
              <w:rPr>
                <w:i/>
                <w:iCs/>
                <w:lang w:val="en-GB"/>
              </w:rPr>
              <w:t>Pomoxis annularis</w:t>
            </w:r>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i/>
                <w:iCs/>
                <w:lang w:val="en-GB"/>
              </w:rPr>
            </w:pPr>
            <w:r w:rsidRPr="003A7D39">
              <w:rPr>
                <w:i/>
                <w:iCs/>
                <w:lang w:val="en-GB"/>
              </w:rPr>
              <w:t>Gambusia affinis</w:t>
            </w:r>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i/>
                <w:iCs/>
                <w:lang w:val="en-GB"/>
              </w:rPr>
            </w:pPr>
            <w:r w:rsidRPr="003A7D39">
              <w:rPr>
                <w:i/>
                <w:iCs/>
                <w:lang w:val="en-GB"/>
              </w:rPr>
              <w:t>Morone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i/>
                <w:iCs/>
                <w:lang w:val="en-GB"/>
              </w:rPr>
            </w:pPr>
            <w:r w:rsidRPr="003A7D39">
              <w:rPr>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i/>
                <w:iCs/>
                <w:lang w:val="en-GB"/>
              </w:rPr>
            </w:pPr>
            <w:r w:rsidRPr="00B05DD3">
              <w:rPr>
                <w:i/>
                <w:iCs/>
                <w:lang w:val="en-GB"/>
              </w:rPr>
              <w:t>Leuciscus leuciscus</w:t>
            </w:r>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i/>
                <w:iCs/>
                <w:lang w:val="en-GB"/>
              </w:rPr>
            </w:pPr>
            <w:r w:rsidRPr="002F5421">
              <w:rPr>
                <w:i/>
                <w:iCs/>
                <w:lang w:val="en-GB"/>
              </w:rPr>
              <w:t>Lepomis microlophus</w:t>
            </w:r>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F5421">
              <w:rPr>
                <w:lang w:val="en-GB"/>
              </w:rPr>
              <w:t>Redear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i/>
                <w:iCs/>
                <w:lang w:val="en-GB"/>
              </w:rPr>
            </w:pPr>
            <w:r w:rsidRPr="002F6002">
              <w:rPr>
                <w:i/>
                <w:iCs/>
                <w:lang w:val="en-GB"/>
              </w:rPr>
              <w:t>Channa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F6002">
              <w:rPr>
                <w:lang w:val="en-GB"/>
              </w:rPr>
              <w:t>Chineese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1998)</w:t>
            </w:r>
            <w:r>
              <w:rPr>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rPr>
                <w:lang w:val="sv-SE"/>
              </w:rPr>
              <w:instrText xml:space="preserve">sh and 2.10 in snakehead (PB0.05), indicating that resting metabolism in snakehead increased with temperature at a faster rate than in mandarin </w:instrText>
            </w:r>
            <w:r>
              <w:rPr>
                <w:lang w:val="en-GB"/>
              </w:rPr>
              <w:instrText>ﬁ</w:instrText>
            </w:r>
            <w:r w:rsidRPr="00F73A7D">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F73A7D">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i/>
                <w:iCs/>
                <w:lang w:val="en-GB"/>
              </w:rPr>
            </w:pPr>
            <w:r w:rsidRPr="001C7BA5">
              <w:rPr>
                <w:i/>
                <w:iCs/>
                <w:lang w:val="en-GB"/>
              </w:rPr>
              <w:lastRenderedPageBreak/>
              <w:t>Siniperca chuatsi</w:t>
            </w:r>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1998)</w:t>
            </w:r>
            <w:r>
              <w:rPr>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rPr>
                <w:lang w:val="sv-SE"/>
              </w:rPr>
              <w:instrText xml:space="preserve">sh and 2.10 in snakehead (PB0.05), indicating that resting metabolism in snakehead increased with temperature at a faster rate than in mandarin </w:instrText>
            </w:r>
            <w:r>
              <w:rPr>
                <w:lang w:val="en-GB"/>
              </w:rPr>
              <w:instrText>ﬁ</w:instrText>
            </w:r>
            <w:r w:rsidRPr="00B21240">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B21240">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i/>
                <w:iCs/>
                <w:lang w:val="en-GB"/>
              </w:rPr>
            </w:pPr>
            <w:r w:rsidRPr="00037B31">
              <w:rPr>
                <w:i/>
                <w:iCs/>
                <w:lang w:val="en-GB"/>
              </w:rPr>
              <w:t>Gasterosteus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i/>
                <w:iCs/>
                <w:lang w:val="en-GB"/>
              </w:rPr>
            </w:pPr>
            <w:r w:rsidRPr="006726D9">
              <w:rPr>
                <w:i/>
                <w:iCs/>
                <w:lang w:val="en-GB"/>
              </w:rPr>
              <w:t>Epinephelus coioides</w:t>
            </w:r>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i/>
                <w:iCs/>
                <w:lang w:val="en-GB"/>
              </w:rPr>
            </w:pPr>
            <w:r w:rsidRPr="006042C6">
              <w:rPr>
                <w:i/>
                <w:iCs/>
                <w:lang w:val="en-GB"/>
              </w:rPr>
              <w:t>Coregonus albula</w:t>
            </w:r>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i/>
                <w:iCs/>
                <w:lang w:val="en-GB"/>
              </w:rPr>
            </w:pPr>
            <w:r w:rsidRPr="002A4B22">
              <w:rPr>
                <w:i/>
                <w:iCs/>
                <w:lang w:val="en-GB"/>
              </w:rPr>
              <w:t>Coregonus fontanae</w:t>
            </w:r>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Stechlin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i/>
                <w:iCs/>
                <w:lang w:val="en-GB"/>
              </w:rPr>
            </w:pPr>
            <w:r w:rsidRPr="002A4B22">
              <w:rPr>
                <w:i/>
                <w:iCs/>
                <w:lang w:val="en-GB"/>
              </w:rPr>
              <w:t>Abramis brama</w:t>
            </w:r>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i/>
                <w:iCs/>
                <w:lang w:val="en-GB"/>
              </w:rPr>
            </w:pPr>
            <w:r w:rsidRPr="009A5FA0">
              <w:rPr>
                <w:i/>
                <w:iCs/>
                <w:lang w:val="en-GB"/>
              </w:rPr>
              <w:t>Rutilus rutilus</w:t>
            </w:r>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i/>
                <w:iCs/>
                <w:lang w:val="en-GB"/>
              </w:rPr>
            </w:pPr>
            <w:r w:rsidRPr="006E74EA">
              <w:rPr>
                <w:i/>
                <w:iCs/>
                <w:lang w:val="en-GB"/>
              </w:rPr>
              <w:t>Salvelinus confluentus</w:t>
            </w:r>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i/>
                <w:iCs/>
                <w:lang w:val="en-GB"/>
              </w:rPr>
            </w:pPr>
            <w:r w:rsidRPr="002578EB">
              <w:rPr>
                <w:i/>
                <w:iCs/>
                <w:lang w:val="en-GB"/>
              </w:rPr>
              <w:t>Catostomus commersonii</w:t>
            </w:r>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i/>
                <w:iCs/>
                <w:lang w:val="en-GB"/>
              </w:rPr>
            </w:pPr>
            <w:r w:rsidRPr="002578EB">
              <w:rPr>
                <w:i/>
                <w:iCs/>
                <w:lang w:val="en-GB"/>
              </w:rPr>
              <w:t>Cyprinus carpio</w:t>
            </w:r>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i/>
                <w:iCs/>
                <w:lang w:val="en-GB"/>
              </w:rPr>
            </w:pPr>
            <w:r w:rsidRPr="002578EB">
              <w:rPr>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i/>
                <w:iCs/>
                <w:lang w:val="en-GB"/>
              </w:rPr>
            </w:pPr>
            <w:r w:rsidRPr="004A7A24">
              <w:rPr>
                <w:i/>
                <w:iCs/>
                <w:lang w:val="en-GB"/>
              </w:rPr>
              <w:t>Silurus meridionalis</w:t>
            </w:r>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i/>
                <w:iCs/>
                <w:lang w:val="en-GB"/>
              </w:rPr>
            </w:pPr>
            <w:r w:rsidRPr="00596767">
              <w:rPr>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i/>
                <w:iCs/>
                <w:lang w:val="en-GB"/>
              </w:rPr>
            </w:pPr>
            <w:r w:rsidRPr="00F3071C">
              <w:rPr>
                <w:i/>
                <w:iCs/>
                <w:lang w:val="en-GB"/>
              </w:rPr>
              <w:t>Pomadasys commersonnii</w:t>
            </w:r>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i/>
                <w:iCs/>
                <w:lang w:val="en-GB"/>
              </w:rPr>
            </w:pPr>
            <w:r w:rsidRPr="00E561B2">
              <w:rPr>
                <w:i/>
                <w:iCs/>
                <w:lang w:val="en-GB"/>
              </w:rPr>
              <w:t>Centropristis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i/>
                <w:iCs/>
                <w:lang w:val="en-GB"/>
              </w:rPr>
            </w:pPr>
            <w:r w:rsidRPr="009A7515">
              <w:rPr>
                <w:i/>
                <w:iCs/>
                <w:lang w:val="en-GB"/>
              </w:rPr>
              <w:t>Anguilla anguilla</w:t>
            </w:r>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i/>
                <w:iCs/>
                <w:lang w:val="en-GB"/>
              </w:rPr>
            </w:pPr>
            <w:r w:rsidRPr="00D1540A">
              <w:rPr>
                <w:i/>
                <w:iCs/>
                <w:lang w:val="en-GB"/>
              </w:rPr>
              <w:t>Micropterus salmoides</w:t>
            </w:r>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i/>
                <w:iCs/>
                <w:lang w:val="en-GB"/>
              </w:rPr>
            </w:pPr>
            <w:r w:rsidRPr="00547E53">
              <w:rPr>
                <w:i/>
                <w:iCs/>
                <w:lang w:val="en-GB"/>
              </w:rPr>
              <w:t>Cyprinodon macularius</w:t>
            </w:r>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i/>
                <w:iCs/>
                <w:lang w:val="en-GB"/>
              </w:rPr>
            </w:pPr>
            <w:r w:rsidRPr="007626CD">
              <w:rPr>
                <w:i/>
                <w:iCs/>
                <w:lang w:val="en-GB"/>
              </w:rPr>
              <w:t>Micropogonias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i/>
                <w:iCs/>
                <w:lang w:val="en-GB"/>
              </w:rPr>
            </w:pPr>
            <w:r w:rsidRPr="004C4729">
              <w:rPr>
                <w:i/>
                <w:iCs/>
                <w:lang w:val="en-GB"/>
              </w:rPr>
              <w:t>Leiostomus xanthurus</w:t>
            </w:r>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i/>
                <w:iCs/>
                <w:lang w:val="en-GB"/>
              </w:rPr>
            </w:pPr>
            <w:r w:rsidRPr="00FB04C6">
              <w:rPr>
                <w:i/>
                <w:iCs/>
                <w:lang w:val="en-GB"/>
              </w:rPr>
              <w:t>Coreius guichenoti</w:t>
            </w:r>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Largemouth bronze gudgeon</w:t>
            </w:r>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i/>
                <w:iCs/>
                <w:lang w:val="en-GB"/>
              </w:rPr>
            </w:pPr>
            <w:r w:rsidRPr="006214D2">
              <w:rPr>
                <w:i/>
                <w:iCs/>
                <w:lang w:val="en-GB"/>
              </w:rPr>
              <w:t>Sprattus sprattus</w:t>
            </w:r>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i/>
                <w:iCs/>
                <w:lang w:val="en-GB"/>
              </w:rPr>
            </w:pPr>
            <w:r w:rsidRPr="00760F32">
              <w:rPr>
                <w:i/>
                <w:iCs/>
                <w:lang w:val="en-GB"/>
              </w:rPr>
              <w:t>Plectropomus leopardus</w:t>
            </w:r>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i/>
                <w:iCs/>
                <w:lang w:val="en-GB"/>
              </w:rPr>
            </w:pPr>
            <w:r w:rsidRPr="000F21BD">
              <w:rPr>
                <w:i/>
                <w:iCs/>
                <w:lang w:val="en-GB"/>
              </w:rPr>
              <w:t>Polyodon spathula</w:t>
            </w:r>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i/>
                <w:iCs/>
                <w:lang w:val="en-GB"/>
              </w:rPr>
            </w:pPr>
            <w:r w:rsidRPr="00EF4556">
              <w:rPr>
                <w:i/>
                <w:iCs/>
                <w:lang w:val="en-GB"/>
              </w:rPr>
              <w:t>Argyrosomus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i/>
                <w:iCs/>
                <w:lang w:val="en-GB"/>
              </w:rPr>
            </w:pPr>
            <w:r w:rsidRPr="00C2493F">
              <w:rPr>
                <w:i/>
                <w:iCs/>
                <w:lang w:val="en-GB"/>
              </w:rPr>
              <w:t>Lythrypnus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C2493F">
              <w:rPr>
                <w:lang w:val="en-GB"/>
              </w:rPr>
              <w:t>Bluebanded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i/>
                <w:iCs/>
                <w:lang w:val="en-GB"/>
              </w:rPr>
            </w:pPr>
            <w:r w:rsidRPr="00C2493F">
              <w:rPr>
                <w:i/>
                <w:iCs/>
                <w:lang w:val="en-GB"/>
              </w:rPr>
              <w:t>Colossoma macropomum</w:t>
            </w:r>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C2493F">
              <w:rPr>
                <w:lang w:val="en-GB"/>
              </w:rPr>
              <w:t>Tambaqui</w:t>
            </w:r>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i/>
                <w:iCs/>
                <w:lang w:val="en-GB"/>
              </w:rPr>
            </w:pPr>
            <w:r w:rsidRPr="00622641">
              <w:rPr>
                <w:i/>
                <w:iCs/>
                <w:lang w:val="en-GB"/>
              </w:rPr>
              <w:t>Carassius auratus grandoculis</w:t>
            </w:r>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lang w:val="en-GB"/>
        </w:rPr>
      </w:pPr>
    </w:p>
    <w:p w14:paraId="3C6FF4E3" w14:textId="77777777" w:rsidR="00C100F1" w:rsidRPr="0001208F" w:rsidRDefault="00C100F1" w:rsidP="00C100F1">
      <w:pPr>
        <w:widowControl w:val="0"/>
        <w:tabs>
          <w:tab w:val="center" w:pos="4513"/>
        </w:tabs>
        <w:spacing w:line="480" w:lineRule="auto"/>
        <w:contextualSpacing/>
        <w:jc w:val="both"/>
        <w:rPr>
          <w:lang w:val="en-GB"/>
        </w:rPr>
      </w:pPr>
    </w:p>
    <w:p w14:paraId="5814D1FF" w14:textId="148048F8" w:rsidR="002A7901" w:rsidRPr="000F3C49" w:rsidRDefault="00D210E0" w:rsidP="00D545B3">
      <w:pPr>
        <w:pStyle w:val="Heading1"/>
      </w:pPr>
      <w:bookmarkStart w:id="36" w:name="_Toc50829347"/>
      <w:r>
        <w:lastRenderedPageBreak/>
        <w:t>D</w:t>
      </w:r>
      <w:r w:rsidR="002A7901" w:rsidRPr="000F3C49">
        <w:t xml:space="preserve">ata </w:t>
      </w:r>
      <w:r w:rsidR="006601CD">
        <w:t>overview</w:t>
      </w:r>
      <w:bookmarkEnd w:id="36"/>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37" w:name="_Toc50829348"/>
      <w:r w:rsidRPr="00647D43">
        <w:rPr>
          <w:rFonts w:asciiTheme="minorHAnsi" w:hAnsiTheme="minorHAnsi" w:cstheme="minorHAnsi"/>
          <w:i/>
          <w:iCs/>
          <w:sz w:val="22"/>
          <w:szCs w:val="22"/>
          <w:lang w:val="en-GB"/>
        </w:rPr>
        <w:t>Growth rate</w:t>
      </w:r>
      <w:bookmarkEnd w:id="37"/>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2E823807"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r w:rsidR="00292F00" w:rsidRPr="00E22246">
        <w:rPr>
          <w:lang w:val="en-GB"/>
        </w:rPr>
        <w:t xml:space="preserve">rate </w:t>
      </w:r>
      <w:r w:rsidRPr="00E22246">
        <w:rPr>
          <w:lang w:val="en-GB"/>
        </w:rPr>
        <w:t>dat</w:t>
      </w:r>
      <w:r w:rsidR="00292F00" w:rsidRPr="00E22246">
        <w:rPr>
          <w:lang w:val="en-GB"/>
        </w:rPr>
        <w:t>a</w:t>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A0D4C92"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t xml:space="preserve">Biogeography of species </w:t>
      </w:r>
      <w:r w:rsidR="00EF5406" w:rsidRPr="00E22246">
        <w:rPr>
          <w:lang w:val="en-GB"/>
        </w:rPr>
        <w:t xml:space="preserve">(top) </w:t>
      </w:r>
      <w:ins w:id="38" w:author="Max Lindmark" w:date="2020-10-27T15:49:00Z">
        <w:r w:rsidR="00BB18E9" w:rsidRPr="00E22246">
          <w:rPr>
            <w:lang w:val="en-GB"/>
          </w:rPr>
          <w:t>of species represented in the growth rate data</w:t>
        </w:r>
        <w:r w:rsidR="00BB18E9" w:rsidRPr="00E22246">
          <w:rPr>
            <w:lang w:val="en-GB"/>
          </w:rPr>
          <w:t xml:space="preserve"> </w:t>
        </w:r>
      </w:ins>
      <w:r w:rsidR="00EF5406" w:rsidRPr="00E22246">
        <w:rPr>
          <w:lang w:val="en-GB"/>
        </w:rPr>
        <w:t xml:space="preserve">and </w:t>
      </w:r>
      <w:ins w:id="39" w:author="Max Lindmark" w:date="2020-10-27T15:49:00Z">
        <w:r w:rsidR="00233BE5">
          <w:rPr>
            <w:lang w:val="en-GB"/>
          </w:rPr>
          <w:t xml:space="preserve">the distribution of </w:t>
        </w:r>
      </w:ins>
      <w:del w:id="40" w:author="Max Lindmark" w:date="2020-10-27T15:49:00Z">
        <w:r w:rsidR="00EF5406" w:rsidRPr="00E22246" w:rsidDel="00B22B24">
          <w:rPr>
            <w:lang w:val="en-GB"/>
          </w:rPr>
          <w:delText xml:space="preserve">range </w:delText>
        </w:r>
        <w:r w:rsidR="00EF5406" w:rsidRPr="00E22246" w:rsidDel="00E34B84">
          <w:rPr>
            <w:lang w:val="en-GB"/>
          </w:rPr>
          <w:delText xml:space="preserve">of </w:delText>
        </w:r>
      </w:del>
      <w:r w:rsidR="00EF5406" w:rsidRPr="00E22246">
        <w:rPr>
          <w:lang w:val="en-GB"/>
        </w:rPr>
        <w:t xml:space="preserve">rescaled masses </w:t>
      </w:r>
      <w:ins w:id="41" w:author="Max Lindmark" w:date="2020-10-27T15:49:00Z">
        <w:r w:rsidR="0067752A">
          <w:rPr>
            <w:lang w:val="en-GB"/>
          </w:rPr>
          <w:t>for individual observation</w:t>
        </w:r>
        <w:r w:rsidR="00254D76">
          <w:rPr>
            <w:lang w:val="en-GB"/>
          </w:rPr>
          <w:t>s</w:t>
        </w:r>
        <w:r w:rsidR="0067752A">
          <w:rPr>
            <w:lang w:val="en-GB"/>
          </w:rPr>
          <w:t xml:space="preserve"> </w:t>
        </w:r>
      </w:ins>
      <w:r w:rsidR="00EF5406" w:rsidRPr="00E22246">
        <w:rPr>
          <w:lang w:val="en-GB"/>
        </w:rPr>
        <w:t>(mass/mass at maturation)</w:t>
      </w:r>
      <w:del w:id="42" w:author="Max Lindmark" w:date="2020-10-27T15:49:00Z">
        <w:r w:rsidR="00EF5406" w:rsidRPr="00E22246" w:rsidDel="00BB18E9">
          <w:rPr>
            <w:lang w:val="en-GB"/>
          </w:rPr>
          <w:delText xml:space="preserve"> </w:delText>
        </w:r>
        <w:r w:rsidR="001424DF" w:rsidRPr="00E22246" w:rsidDel="00BB18E9">
          <w:rPr>
            <w:lang w:val="en-GB"/>
          </w:rPr>
          <w:delText xml:space="preserve">of species represented in the growth </w:delText>
        </w:r>
        <w:r w:rsidR="00432044" w:rsidRPr="00E22246" w:rsidDel="00BB18E9">
          <w:rPr>
            <w:lang w:val="en-GB"/>
          </w:rPr>
          <w:delText xml:space="preserve">rate </w:delText>
        </w:r>
        <w:r w:rsidR="001424DF" w:rsidRPr="00E22246" w:rsidDel="00BB18E9">
          <w:rPr>
            <w:lang w:val="en-GB"/>
          </w:rPr>
          <w:delText>data</w:delText>
        </w:r>
      </w:del>
      <w:commentRangeStart w:id="43"/>
      <w:commentRangeStart w:id="44"/>
      <w:r w:rsidR="001424DF" w:rsidRPr="00E22246">
        <w:rPr>
          <w:lang w:val="en-GB"/>
        </w:rPr>
        <w:t>.</w:t>
      </w:r>
      <w:commentRangeEnd w:id="43"/>
      <w:r w:rsidR="00B74581">
        <w:rPr>
          <w:rStyle w:val="CommentReference"/>
        </w:rPr>
        <w:commentReference w:id="43"/>
      </w:r>
      <w:commentRangeEnd w:id="44"/>
      <w:r w:rsidR="008A6F84">
        <w:rPr>
          <w:rStyle w:val="CommentReference"/>
        </w:rPr>
        <w:commentReference w:id="44"/>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187C0BA4"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r w:rsidR="00A50EB1">
        <w:rPr>
          <w:lang w:val="en-GB"/>
        </w:rPr>
        <w:t xml:space="preserve">rate </w:t>
      </w:r>
      <w:r>
        <w:rPr>
          <w:lang w:val="en-GB"/>
        </w:rPr>
        <w:t>data.</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4BCB09CE" w:rsidR="005D2063" w:rsidRDefault="00C12816" w:rsidP="00D545B3">
      <w:pPr>
        <w:spacing w:line="480" w:lineRule="auto"/>
        <w:contextualSpacing/>
        <w:jc w:val="center"/>
      </w:pPr>
      <w:r>
        <w:rPr>
          <w:noProof/>
        </w:rPr>
        <w:lastRenderedPageBreak/>
        <w:drawing>
          <wp:inline distT="0" distB="0" distL="0" distR="0" wp14:anchorId="4743FD73" wp14:editId="00626760">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F1A6554"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45"/>
      <w:commentRangeStart w:id="46"/>
      <w:commentRangeStart w:id="47"/>
      <w:commentRangeStart w:id="48"/>
      <w:r w:rsidR="00FF6DFC" w:rsidRPr="00E22246">
        <w:rPr>
          <w:lang w:val="en-GB"/>
        </w:rPr>
        <w:t xml:space="preserve">environmental </w:t>
      </w:r>
      <w:commentRangeEnd w:id="45"/>
      <w:r w:rsidR="0032059B" w:rsidRPr="00E22246">
        <w:rPr>
          <w:rStyle w:val="CommentReference"/>
          <w:sz w:val="24"/>
          <w:szCs w:val="24"/>
        </w:rPr>
        <w:commentReference w:id="45"/>
      </w:r>
      <w:commentRangeEnd w:id="46"/>
      <w:r w:rsidR="00B359C5" w:rsidRPr="00E22246">
        <w:rPr>
          <w:rStyle w:val="CommentReference"/>
          <w:sz w:val="24"/>
          <w:szCs w:val="24"/>
        </w:rPr>
        <w:commentReference w:id="46"/>
      </w:r>
      <w:commentRangeEnd w:id="47"/>
      <w:r w:rsidR="00846639">
        <w:rPr>
          <w:rStyle w:val="CommentReference"/>
        </w:rPr>
        <w:commentReference w:id="47"/>
      </w:r>
      <w:commentRangeEnd w:id="48"/>
      <w:r w:rsidR="00C12816">
        <w:rPr>
          <w:rStyle w:val="CommentReference"/>
        </w:rPr>
        <w:commentReference w:id="48"/>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49" w:author="Max Lindmark" w:date="2020-08-17T16:51:00Z">
        <w:r w:rsidR="00A82ECB" w:rsidRPr="00E22246">
          <w:rPr>
            <w:lang w:val="en-GB"/>
          </w:rPr>
          <w:t xml:space="preserve">rate </w:t>
        </w:r>
      </w:ins>
      <w:r w:rsidR="00FF6DFC" w:rsidRPr="00E22246">
        <w:rPr>
          <w:lang w:val="en-GB"/>
        </w:rPr>
        <w:t>data.</w:t>
      </w:r>
      <w:r w:rsidR="000E1145">
        <w:rPr>
          <w:lang w:val="en-GB"/>
        </w:rPr>
        <w:t xml:space="preserve"> </w:t>
      </w:r>
      <w:ins w:id="50" w:author="Max Lindmark" w:date="2020-10-27T16:07:00Z">
        <w:r w:rsidR="00E63C55">
          <w:rPr>
            <w:lang w:val="en-GB"/>
          </w:rPr>
          <w:t xml:space="preserve">Missing temperatures </w:t>
        </w:r>
        <w:r w:rsidR="004C11D0">
          <w:rPr>
            <w:lang w:val="en-GB"/>
          </w:rPr>
          <w:t xml:space="preserve">means information was not available on </w:t>
        </w:r>
      </w:ins>
      <w:ins w:id="51" w:author="Max Lindmark" w:date="2020-10-27T16:08:00Z">
        <w:r w:rsidR="00AF0CDE">
          <w:rPr>
            <w:lang w:val="en-GB"/>
          </w:rPr>
          <w:t>F</w:t>
        </w:r>
      </w:ins>
      <w:ins w:id="52" w:author="Max Lindmark" w:date="2020-10-27T16:07:00Z">
        <w:r w:rsidR="004C11D0">
          <w:rPr>
            <w:lang w:val="en-GB"/>
          </w:rPr>
          <w:t>ish</w:t>
        </w:r>
      </w:ins>
      <w:ins w:id="53" w:author="Max Lindmark" w:date="2020-10-27T16:08:00Z">
        <w:r w:rsidR="00AF0CDE">
          <w:rPr>
            <w:lang w:val="en-GB"/>
          </w:rPr>
          <w:t>B</w:t>
        </w:r>
      </w:ins>
      <w:ins w:id="54" w:author="Max Lindmark" w:date="2020-10-27T16:07:00Z">
        <w:r w:rsidR="004C11D0">
          <w:rPr>
            <w:lang w:val="en-GB"/>
          </w:rPr>
          <w:t>ase.</w:t>
        </w:r>
      </w:ins>
      <w:ins w:id="55" w:author="Max Lindmark" w:date="2020-10-27T16:13:00Z">
        <w:r w:rsidR="00BA672E">
          <w:rPr>
            <w:lang w:val="en-GB"/>
          </w:rPr>
          <w:t xml:space="preserve"> Experimental temperatures are jittered vertically for visibil</w:t>
        </w:r>
      </w:ins>
      <w:ins w:id="56" w:author="Max Lindmark" w:date="2020-10-27T16:14:00Z">
        <w:r w:rsidR="00BA672E">
          <w:rPr>
            <w:lang w:val="en-GB"/>
          </w:rPr>
          <w:t>ity</w:t>
        </w:r>
        <w:r w:rsidR="00AE00DA">
          <w:rPr>
            <w:lang w:val="en-GB"/>
          </w:rPr>
          <w:t>.</w:t>
        </w:r>
      </w:ins>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57"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57"/>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t>Biogeography</w:t>
      </w:r>
      <w: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7559DFF8"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w:t>
      </w:r>
      <w:ins w:id="58" w:author="Max Lindmark" w:date="2020-10-27T15:51:00Z">
        <w:r w:rsidR="000020BF">
          <w:rPr>
            <w:lang w:val="en-GB"/>
          </w:rPr>
          <w:t xml:space="preserve">for </w:t>
        </w:r>
        <w:r w:rsidR="000020BF">
          <w:rPr>
            <w:lang w:val="en-GB"/>
          </w:rPr>
          <w:t xml:space="preserve">individual observations </w:t>
        </w:r>
      </w:ins>
      <w:r w:rsidR="00273751" w:rsidRPr="00934B44">
        <w:rPr>
          <w:lang w:val="en-GB"/>
        </w:rPr>
        <w:t xml:space="preserve">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59"/>
      <w:r w:rsidR="00273751" w:rsidRPr="00934B44">
        <w:rPr>
          <w:lang w:val="en-GB"/>
        </w:rPr>
        <w:t>maximum mass of the species</w:t>
      </w:r>
      <w:commentRangeEnd w:id="59"/>
      <w:r w:rsidR="007C6CB0" w:rsidRPr="00934B44">
        <w:rPr>
          <w:rStyle w:val="CommentReference"/>
          <w:sz w:val="24"/>
          <w:szCs w:val="24"/>
        </w:rPr>
        <w:commentReference w:id="59"/>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631C378" w:rsidR="00CC7470" w:rsidRDefault="00664E43" w:rsidP="00D545B3">
      <w:pPr>
        <w:spacing w:line="480" w:lineRule="auto"/>
        <w:contextualSpacing/>
        <w:jc w:val="both"/>
        <w:rPr>
          <w:lang w:val="en-GB"/>
        </w:rPr>
      </w:pPr>
      <w:r>
        <w:rPr>
          <w:noProof/>
          <w:lang w:val="en-GB"/>
        </w:rPr>
        <w:lastRenderedPageBreak/>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5C293BB6"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ins w:id="60" w:author="Max Lindmark" w:date="2020-10-27T16:14:00Z">
        <w:r w:rsidR="000F5318" w:rsidRPr="000F5318">
          <w:rPr>
            <w:lang w:val="en-GB"/>
          </w:rPr>
          <w:t xml:space="preserve"> </w:t>
        </w:r>
        <w:r w:rsidR="000F5318">
          <w:rPr>
            <w:lang w:val="en-GB"/>
          </w:rPr>
          <w:t>Missing temperatures means information was not available on FishBase. Experimental temperatures are jittered vertically for visibility.</w:t>
        </w:r>
      </w:ins>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widowControl w:val="0"/>
      </w:pPr>
      <w:bookmarkStart w:id="61" w:name="_Toc50829350"/>
      <w:r w:rsidRPr="000F3C49">
        <w:lastRenderedPageBreak/>
        <w:t xml:space="preserve">Supplementary </w:t>
      </w:r>
      <w:r w:rsidR="00FE1AE1">
        <w:t xml:space="preserve">methods and </w:t>
      </w:r>
      <w:r w:rsidRPr="000F3C49">
        <w:t>analysis</w:t>
      </w:r>
      <w:bookmarkEnd w:id="61"/>
    </w:p>
    <w:p w14:paraId="6AEB1207" w14:textId="77C10C5D" w:rsidR="004B2C85" w:rsidRPr="006D5CBF" w:rsidRDefault="004B2C85" w:rsidP="00954BD1">
      <w:pPr>
        <w:widowControl w:val="0"/>
        <w:tabs>
          <w:tab w:val="center" w:pos="4513"/>
        </w:tabs>
        <w:spacing w:line="480" w:lineRule="auto"/>
        <w:contextualSpacing/>
        <w:jc w:val="both"/>
      </w:pPr>
      <w:r w:rsidRPr="00074799">
        <w:rPr>
          <w:b/>
          <w:bCs/>
          <w:lang w:val="en-GB"/>
        </w:rPr>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sz w:val="22"/>
          <w:szCs w:val="22"/>
          <w:lang w:val="en-GB"/>
        </w:rPr>
        <w:t>Model description</w:t>
      </w:r>
      <w:r w:rsidR="00F85927">
        <w:rPr>
          <w:bCs/>
          <w:i/>
          <w:iCs/>
          <w:sz w:val="22"/>
          <w:szCs w:val="22"/>
          <w:lang w:val="en-GB"/>
        </w:rPr>
        <w:t>’</w:t>
      </w:r>
      <w:r w:rsidR="00F85927">
        <w:rPr>
          <w:bCs/>
          <w:sz w:val="22"/>
          <w:szCs w:val="22"/>
          <w:lang w:val="en-GB"/>
        </w:rPr>
        <w:t xml:space="preserve"> </w:t>
      </w:r>
      <w:r w:rsidR="0082766C">
        <w:rPr>
          <w:bCs/>
          <w:sz w:val="22"/>
          <w:szCs w:val="22"/>
          <w:lang w:val="en-GB"/>
        </w:rPr>
        <w:t>and equations 1-3</w:t>
      </w:r>
      <w:r w:rsidR="0084652A">
        <w:rPr>
          <w:bCs/>
          <w:sz w:val="22"/>
          <w:szCs w:val="22"/>
          <w:lang w:val="en-GB"/>
        </w:rPr>
        <w:t xml:space="preserve"> </w:t>
      </w:r>
      <w:r w:rsidR="00F85927">
        <w:rPr>
          <w:bCs/>
          <w:sz w:val="22"/>
          <w:szCs w:val="22"/>
          <w:lang w:val="en-GB"/>
        </w:rPr>
        <w:t xml:space="preserve">in </w:t>
      </w:r>
      <w:r w:rsidR="00DD07D3">
        <w:rPr>
          <w:bCs/>
          <w:sz w:val="22"/>
          <w:szCs w:val="22"/>
          <w:lang w:val="en-GB"/>
        </w:rPr>
        <w:t xml:space="preserve">the </w:t>
      </w:r>
      <w:r w:rsidR="00F85927">
        <w:rPr>
          <w:bCs/>
          <w:sz w:val="22"/>
          <w:szCs w:val="22"/>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uniform distribution (interval). </w:t>
      </w:r>
      <w:r w:rsidRPr="00074799">
        <w:rPr>
          <w:rFonts w:eastAsiaTheme="minorEastAsia"/>
        </w:rPr>
        <w:t>For simplicity, only the parameters of the full model are shown her</w:t>
      </w:r>
      <w:r w:rsidRPr="006D5CBF">
        <w:rPr>
          <w:rFonts w:eastAsiaTheme="minorEastAsia"/>
        </w:rPr>
        <w:t xml:space="preserve">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rPr>
          <m:t xml:space="preserve"> </m:t>
        </m:r>
        <m:sSub>
          <m:sSubPr>
            <m:ctrlPr>
              <w:ins w:id="62"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oMath>
      <w:r w:rsidRPr="006D5CBF">
        <w:rPr>
          <w:rFonts w:eastAsiaTheme="minorEastAsia"/>
          <w:bCs/>
          <w:iCs/>
        </w:rPr>
        <w:t xml:space="preserve"> instead of </w:t>
      </w:r>
      <m:oMath>
        <m:sSub>
          <m:sSubPr>
            <m:ctrlPr>
              <w:ins w:id="63" w:author="Max Lindmark" w:date="2020-10-27T15:46:00Z">
                <w:rPr>
                  <w:rFonts w:ascii="Cambria Math" w:hAnsi="Cambria Math"/>
                  <w:bCs/>
                  <w:i/>
                  <w:iCs/>
                </w:rPr>
              </w:ins>
            </m:ctrlPr>
          </m:sSubPr>
          <m:e>
            <m:r>
              <w:rPr>
                <w:rFonts w:ascii="Cambria Math" w:hAnsi="Cambria Math"/>
              </w:rPr>
              <m:t>β</m:t>
            </m:r>
          </m:e>
          <m:sub>
            <m:r>
              <w:rPr>
                <w:rFonts w:ascii="Cambria Math" w:hAnsi="Cambria Math"/>
              </w:rPr>
              <m:t>1j</m:t>
            </m:r>
          </m:sub>
        </m:sSub>
        <m:r>
          <w:rPr>
            <w:rFonts w:ascii="Cambria Math" w:eastAsiaTheme="minorEastAsia" w:hAnsi="Cambria Math"/>
          </w:rPr>
          <m:t>~N(</m:t>
        </m:r>
        <m:sSub>
          <m:sSubPr>
            <m:ctrlPr>
              <w:ins w:id="64"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65"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r>
          <w:rPr>
            <w:rFonts w:ascii="Cambria Math" w:eastAsiaTheme="minorEastAsia" w:hAnsi="Cambria Math"/>
          </w:rPr>
          <m:t>,</m:t>
        </m:r>
        <m:sSub>
          <m:sSubPr>
            <m:ctrlPr>
              <w:ins w:id="66" w:author="Max Lindmark" w:date="2020-10-27T15:46:00Z">
                <w:rPr>
                  <w:rFonts w:ascii="Cambria Math" w:hAnsi="Cambria Math"/>
                  <w:i/>
                </w:rPr>
              </w:ins>
            </m:ctrlPr>
          </m:sSubPr>
          <m:e>
            <m:r>
              <w:rPr>
                <w:rFonts w:ascii="Cambria Math" w:hAnsi="Cambria Math"/>
              </w:rPr>
              <m:t>σ</m:t>
            </m:r>
            <m:ctrlPr>
              <w:ins w:id="67" w:author="Max Lindmark" w:date="2020-10-27T15:46:00Z">
                <w:rPr>
                  <w:rFonts w:ascii="Cambria Math" w:eastAsiaTheme="minorEastAsia" w:hAnsi="Cambria Math"/>
                  <w:i/>
                </w:rPr>
              </w:ins>
            </m:ctrlPr>
          </m:e>
          <m:sub>
            <m:sSub>
              <m:sSubPr>
                <m:ctrlPr>
                  <w:ins w:id="68"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w:commentRangeStart w:id="69"/>
        <w:commentRangeEnd w:id="69"/>
        <m:r>
          <m:rPr>
            <m:sty m:val="p"/>
          </m:rPr>
          <w:rPr>
            <w:rStyle w:val="CommentReference"/>
            <w:rFonts w:ascii="Cambria Math" w:hAnsi="Cambria Math"/>
            <w:sz w:val="24"/>
            <w:szCs w:val="24"/>
          </w:rPr>
          <w:commentReference w:id="69"/>
        </m:r>
        <m:r>
          <w:rPr>
            <w:rFonts w:ascii="Cambria Math" w:eastAsiaTheme="minorEastAsia" w:hAnsi="Cambria Math"/>
          </w:rPr>
          <m:t>)</m:t>
        </m:r>
      </m:oMath>
      <w:r w:rsidRPr="006D5CBF">
        <w:rPr>
          <w:rFonts w:eastAsiaTheme="minorEastAsia"/>
        </w:rPr>
        <w:t xml:space="preserve">, we use the same prior for </w:t>
      </w:r>
      <m:oMath>
        <m:sSub>
          <m:sSubPr>
            <m:ctrlPr>
              <w:ins w:id="70"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oMath>
      <w:r w:rsidRPr="006D5CBF">
        <w:rPr>
          <w:rFonts w:eastAsiaTheme="minorEastAsia"/>
          <w:bCs/>
          <w:iCs/>
        </w:rPr>
        <w:t xml:space="preserve"> </w:t>
      </w:r>
      <w:r w:rsidRPr="006D5CBF">
        <w:rPr>
          <w:rFonts w:eastAsiaTheme="minorEastAsia"/>
        </w:rPr>
        <w:t xml:space="preserve">as for </w:t>
      </w:r>
      <m:oMath>
        <m:sSub>
          <m:sSubPr>
            <m:ctrlPr>
              <w:ins w:id="71"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2"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oMath>
      <w:r w:rsidRPr="006D5CBF">
        <w:rPr>
          <w:rFonts w:eastAsiaTheme="minorEastAsia"/>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pPr>
            <w:r w:rsidRPr="006D5CBF">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lang w:val="en-GB"/>
              </w:rPr>
            </w:pPr>
            <w:r w:rsidRPr="006D5CBF">
              <w:rPr>
                <w:lang w:val="en-GB"/>
              </w:rPr>
              <w:t>Log-linear regressions</w:t>
            </w:r>
          </w:p>
          <w:p w14:paraId="0C892E30" w14:textId="671E41D3" w:rsidR="004B2C85" w:rsidRPr="006D5CBF" w:rsidRDefault="004B2C85" w:rsidP="00F226F7">
            <w:pPr>
              <w:spacing w:line="360" w:lineRule="auto"/>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73"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4" w:author="Max Lindmark" w:date="2020-10-27T15:46:00Z">
                            <w:rPr>
                              <w:rFonts w:ascii="Cambria Math" w:hAnsi="Cambria Math"/>
                              <w:bCs/>
                              <w:i/>
                              <w:iCs/>
                            </w:rPr>
                          </w:ins>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commentRangeStart w:id="75"/>
            <w:r w:rsidRPr="006D5CBF">
              <w:t>Hyperparameter (average intercept across species)</w:t>
            </w:r>
            <w:commentRangeEnd w:id="75"/>
            <w:r w:rsidRPr="006D5CBF">
              <w:rPr>
                <w:rStyle w:val="CommentReference"/>
                <w:sz w:val="24"/>
                <w:szCs w:val="24"/>
              </w:rPr>
              <w:commentReference w:id="75"/>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pPr>
          </w:p>
        </w:tc>
        <w:tc>
          <w:tcPr>
            <w:tcW w:w="1384" w:type="dxa"/>
          </w:tcPr>
          <w:p w14:paraId="73CA942D"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76"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7"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pPr>
          </w:p>
        </w:tc>
        <w:tc>
          <w:tcPr>
            <w:tcW w:w="1384" w:type="dxa"/>
          </w:tcPr>
          <w:p w14:paraId="4F68944C"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78"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79" w:author="Max Lindmark" w:date="2020-10-27T15:46:00Z">
                            <w:rPr>
                              <w:rFonts w:ascii="Cambria Math" w:hAnsi="Cambria Math"/>
                              <w:bCs/>
                              <w:i/>
                              <w:iCs/>
                            </w:rPr>
                          </w:ins>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pPr>
          </w:p>
        </w:tc>
        <w:tc>
          <w:tcPr>
            <w:tcW w:w="1384" w:type="dxa"/>
          </w:tcPr>
          <w:p w14:paraId="689968CE"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0" w:author="Max Lindmark" w:date="2020-10-27T15:46:00Z">
                        <w:rPr>
                          <w:rFonts w:ascii="Cambria Math" w:eastAsiaTheme="minorEastAsia" w:hAnsi="Cambria Math"/>
                          <w:i/>
                        </w:rPr>
                      </w:ins>
                    </m:ctrlPr>
                  </m:sSubPr>
                  <m:e>
                    <m:r>
                      <w:rPr>
                        <w:rFonts w:ascii="Cambria Math" w:eastAsiaTheme="minorEastAsia" w:hAnsi="Cambria Math"/>
                      </w:rPr>
                      <m:t>μ</m:t>
                    </m:r>
                  </m:e>
                  <m:sub>
                    <m:sSub>
                      <m:sSubPr>
                        <m:ctrlPr>
                          <w:ins w:id="81" w:author="Max Lindmark" w:date="2020-10-27T15:46:00Z">
                            <w:rPr>
                              <w:rFonts w:ascii="Cambria Math" w:hAnsi="Cambria Math"/>
                              <w:bCs/>
                              <w:i/>
                              <w:iCs/>
                            </w:rPr>
                          </w:ins>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pPr>
          </w:p>
        </w:tc>
        <w:commentRangeStart w:id="82"/>
        <w:tc>
          <w:tcPr>
            <w:tcW w:w="1384" w:type="dxa"/>
          </w:tcPr>
          <w:p w14:paraId="5E93BEFA" w14:textId="77777777" w:rsidR="004B2C85" w:rsidRPr="006D5CBF" w:rsidRDefault="00664280"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ins w:id="83" w:author="Max Lindmark" w:date="2020-10-27T15:46:00Z">
                        <w:rPr>
                          <w:rFonts w:ascii="Cambria Math" w:hAnsi="Cambria Math"/>
                          <w:i/>
                        </w:rPr>
                      </w:ins>
                    </m:ctrlPr>
                  </m:sSubPr>
                  <m:e>
                    <m:r>
                      <w:rPr>
                        <w:rFonts w:ascii="Cambria Math" w:hAnsi="Cambria Math"/>
                      </w:rPr>
                      <m:t>σ</m:t>
                    </m:r>
                  </m:e>
                  <m:sub>
                    <m:sSub>
                      <m:sSubPr>
                        <m:ctrlPr>
                          <w:ins w:id="84" w:author="Max Lindmark" w:date="2020-10-27T15:46:00Z">
                            <w:rPr>
                              <w:rFonts w:ascii="Cambria Math" w:hAnsi="Cambria Math"/>
                              <w:bCs/>
                              <w:i/>
                              <w:iCs/>
                            </w:rPr>
                          </w:ins>
                        </m:ctrlPr>
                      </m:sSubPr>
                      <m:e>
                        <m:r>
                          <w:rPr>
                            <w:rFonts w:ascii="Cambria Math" w:hAnsi="Cambria Math"/>
                          </w:rPr>
                          <m:t>β</m:t>
                        </m:r>
                      </m:e>
                      <m:sub>
                        <m:r>
                          <w:rPr>
                            <w:rFonts w:ascii="Cambria Math" w:hAnsi="Cambria Math"/>
                          </w:rPr>
                          <m:t>0</m:t>
                        </m:r>
                      </m:sub>
                    </m:sSub>
                  </m:sub>
                </m:sSub>
                <w:commentRangeEnd w:id="82"/>
                <m:r>
                  <m:rPr>
                    <m:sty m:val="p"/>
                  </m:rPr>
                  <w:rPr>
                    <w:rStyle w:val="CommentReference"/>
                  </w:rPr>
                  <w:commentReference w:id="82"/>
                </m:r>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pPr>
          </w:p>
        </w:tc>
        <w:tc>
          <w:tcPr>
            <w:tcW w:w="1384" w:type="dxa"/>
          </w:tcPr>
          <w:p w14:paraId="61F79C3F"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5" w:author="Max Lindmark" w:date="2020-10-27T15:46:00Z">
                        <w:rPr>
                          <w:rFonts w:ascii="Cambria Math" w:hAnsi="Cambria Math"/>
                          <w:i/>
                        </w:rPr>
                      </w:ins>
                    </m:ctrlPr>
                  </m:sSubPr>
                  <m:e>
                    <m:r>
                      <w:rPr>
                        <w:rFonts w:ascii="Cambria Math" w:hAnsi="Cambria Math"/>
                      </w:rPr>
                      <m:t>σ</m:t>
                    </m:r>
                  </m:e>
                  <m:sub>
                    <m:sSub>
                      <m:sSubPr>
                        <m:ctrlPr>
                          <w:ins w:id="86" w:author="Max Lindmark" w:date="2020-10-27T15:46:00Z">
                            <w:rPr>
                              <w:rFonts w:ascii="Cambria Math" w:hAnsi="Cambria Math"/>
                              <w:bCs/>
                              <w:i/>
                              <w:iCs/>
                            </w:rPr>
                          </w:ins>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pPr>
          </w:p>
        </w:tc>
        <w:tc>
          <w:tcPr>
            <w:tcW w:w="1384" w:type="dxa"/>
          </w:tcPr>
          <w:p w14:paraId="03ABAC76"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7" w:author="Max Lindmark" w:date="2020-10-27T15:46:00Z">
                        <w:rPr>
                          <w:rFonts w:ascii="Cambria Math" w:hAnsi="Cambria Math"/>
                          <w:i/>
                        </w:rPr>
                      </w:ins>
                    </m:ctrlPr>
                  </m:sSubPr>
                  <m:e>
                    <m:r>
                      <w:rPr>
                        <w:rFonts w:ascii="Cambria Math" w:hAnsi="Cambria Math"/>
                      </w:rPr>
                      <m:t>σ</m:t>
                    </m:r>
                  </m:e>
                  <m:sub>
                    <m:sSub>
                      <m:sSubPr>
                        <m:ctrlPr>
                          <w:ins w:id="88" w:author="Max Lindmark" w:date="2020-10-27T15:46:00Z">
                            <w:rPr>
                              <w:rFonts w:ascii="Cambria Math" w:hAnsi="Cambria Math"/>
                              <w:bCs/>
                              <w:i/>
                              <w:iCs/>
                            </w:rPr>
                          </w:ins>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pPr>
          </w:p>
        </w:tc>
        <w:tc>
          <w:tcPr>
            <w:tcW w:w="1384" w:type="dxa"/>
          </w:tcPr>
          <w:p w14:paraId="36A308AB"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ins w:id="89" w:author="Max Lindmark" w:date="2020-10-27T15:46:00Z">
                        <w:rPr>
                          <w:rFonts w:ascii="Cambria Math" w:hAnsi="Cambria Math"/>
                          <w:i/>
                        </w:rPr>
                      </w:ins>
                    </m:ctrlPr>
                  </m:sSubPr>
                  <m:e>
                    <m:r>
                      <w:rPr>
                        <w:rFonts w:ascii="Cambria Math" w:hAnsi="Cambria Math"/>
                      </w:rPr>
                      <m:t>σ</m:t>
                    </m:r>
                  </m:e>
                  <m:sub>
                    <m:sSub>
                      <m:sSubPr>
                        <m:ctrlPr>
                          <w:ins w:id="90" w:author="Max Lindmark" w:date="2020-10-27T15:46:00Z">
                            <w:rPr>
                              <w:rFonts w:ascii="Cambria Math" w:hAnsi="Cambria Math"/>
                              <w:bCs/>
                              <w:i/>
                              <w:iCs/>
                            </w:rPr>
                          </w:ins>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E633A0" w:rsidRDefault="004B2C85" w:rsidP="00F226F7">
            <w:pPr>
              <w:spacing w:line="360" w:lineRule="auto"/>
              <w:contextualSpacing/>
              <w:rPr>
                <w:highlight w:val="yellow"/>
                <w:lang w:val="en-GB"/>
              </w:rPr>
            </w:pPr>
            <w:commentRangeStart w:id="91"/>
            <w:r w:rsidRPr="00E633A0">
              <w:rPr>
                <w:highlight w:val="yellow"/>
                <w:lang w:val="en-GB"/>
              </w:rPr>
              <w:t>Polynomial models</w:t>
            </w:r>
            <w:commentRangeEnd w:id="91"/>
            <w:r w:rsidR="0043502B" w:rsidRPr="00E633A0">
              <w:rPr>
                <w:rStyle w:val="CommentReference"/>
                <w:highlight w:val="yellow"/>
              </w:rPr>
              <w:commentReference w:id="91"/>
            </w:r>
          </w:p>
          <w:p w14:paraId="5C66568A" w14:textId="0ED02D79" w:rsidR="004B2C85" w:rsidRPr="00E633A0" w:rsidRDefault="004B2C85" w:rsidP="00F226F7">
            <w:pPr>
              <w:spacing w:line="360" w:lineRule="auto"/>
              <w:contextualSpacing/>
              <w:rPr>
                <w:highlight w:val="yellow"/>
                <w:lang w:val="en-GB"/>
              </w:rPr>
            </w:pPr>
            <w:r w:rsidRPr="00E633A0">
              <w:rPr>
                <w:highlight w:val="yellow"/>
                <w:lang w:val="en-GB"/>
              </w:rPr>
              <w:lastRenderedPageBreak/>
              <w:t xml:space="preserve">for consumption </w:t>
            </w:r>
          </w:p>
        </w:tc>
        <w:tc>
          <w:tcPr>
            <w:tcW w:w="1384" w:type="dxa"/>
          </w:tcPr>
          <w:p w14:paraId="5D12C54C" w14:textId="77777777" w:rsidR="004B2C85" w:rsidRPr="00E633A0"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m:oMathPara>
              <m:oMath>
                <m:sSub>
                  <m:sSubPr>
                    <m:ctrlPr>
                      <w:ins w:id="92" w:author="Max Lindmark" w:date="2020-10-27T15:46:00Z">
                        <w:rPr>
                          <w:rFonts w:ascii="Cambria Math" w:eastAsiaTheme="minorEastAsia" w:hAnsi="Cambria Math"/>
                          <w:i/>
                          <w:highlight w:val="yellow"/>
                        </w:rPr>
                      </w:ins>
                    </m:ctrlPr>
                  </m:sSubPr>
                  <m:e>
                    <m:r>
                      <w:rPr>
                        <w:rFonts w:ascii="Cambria Math" w:eastAsiaTheme="minorEastAsia" w:hAnsi="Cambria Math"/>
                        <w:highlight w:val="yellow"/>
                      </w:rPr>
                      <m:t>μ</m:t>
                    </m:r>
                  </m:e>
                  <m:sub>
                    <m:sSub>
                      <m:sSubPr>
                        <m:ctrlPr>
                          <w:ins w:id="93" w:author="Max Lindmark" w:date="2020-10-27T15:46:00Z">
                            <w:rPr>
                              <w:rFonts w:ascii="Cambria Math" w:hAnsi="Cambria Math"/>
                              <w:bCs/>
                              <w:i/>
                              <w:iCs/>
                              <w:highlight w:val="yellow"/>
                            </w:rPr>
                          </w:ins>
                        </m:ctrlPr>
                      </m:sSubPr>
                      <m:e>
                        <m:r>
                          <w:rPr>
                            <w:rFonts w:ascii="Cambria Math" w:hAnsi="Cambria Math"/>
                            <w:highlight w:val="yellow"/>
                          </w:rPr>
                          <m:t>β</m:t>
                        </m:r>
                      </m:e>
                      <m:sub>
                        <m:r>
                          <w:rPr>
                            <w:rFonts w:ascii="Cambria Math" w:hAnsi="Cambria Math"/>
                            <w:highlight w:val="yellow"/>
                          </w:rPr>
                          <m:t>0</m:t>
                        </m:r>
                      </m:sub>
                    </m:sSub>
                  </m:sub>
                </m:sSub>
              </m:oMath>
            </m:oMathPara>
          </w:p>
        </w:tc>
        <w:tc>
          <w:tcPr>
            <w:tcW w:w="3908" w:type="dxa"/>
          </w:tcPr>
          <w:p w14:paraId="3427D44B"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Hyperparameter (average intercept across species)</w:t>
            </w:r>
          </w:p>
        </w:tc>
        <w:tc>
          <w:tcPr>
            <w:tcW w:w="2073" w:type="dxa"/>
          </w:tcPr>
          <w:p w14:paraId="7708195C" w14:textId="77777777" w:rsidR="004B2C85" w:rsidRPr="00E633A0"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eastAsia="Times New Roman"/>
                <w:highlight w:val="yellow"/>
              </w:rPr>
            </w:pPr>
            <m:oMathPara>
              <m:oMath>
                <m:r>
                  <w:rPr>
                    <w:rFonts w:ascii="Cambria Math" w:hAnsi="Cambria Math"/>
                    <w:highlight w:val="yellow"/>
                  </w:rPr>
                  <m:t>N(0, 5)</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E633A0" w:rsidRDefault="004B2C85" w:rsidP="00F226F7">
            <w:pPr>
              <w:spacing w:line="360" w:lineRule="auto"/>
              <w:contextualSpacing/>
              <w:rPr>
                <w:highlight w:val="yellow"/>
              </w:rPr>
            </w:pPr>
          </w:p>
        </w:tc>
        <w:tc>
          <w:tcPr>
            <w:tcW w:w="1384" w:type="dxa"/>
          </w:tcPr>
          <w:p w14:paraId="0DC89E3E" w14:textId="77777777" w:rsidR="004B2C85" w:rsidRPr="00E633A0"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1</m:t>
                    </m:r>
                  </m:sub>
                </m:sSub>
              </m:oMath>
            </m:oMathPara>
          </w:p>
        </w:tc>
        <w:tc>
          <w:tcPr>
            <w:tcW w:w="3908" w:type="dxa"/>
          </w:tcPr>
          <w:p w14:paraId="646B5610"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Parameter (common mass coefficient)</w:t>
            </w:r>
          </w:p>
        </w:tc>
        <w:tc>
          <w:tcPr>
            <w:tcW w:w="2073" w:type="dxa"/>
          </w:tcPr>
          <w:p w14:paraId="04D194BC" w14:textId="77777777" w:rsidR="004B2C85" w:rsidRPr="00E633A0"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N(0,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E633A0" w:rsidRDefault="004B2C85" w:rsidP="00F226F7">
            <w:pPr>
              <w:spacing w:line="360" w:lineRule="auto"/>
              <w:contextualSpacing/>
              <w:rPr>
                <w:highlight w:val="yellow"/>
              </w:rPr>
            </w:pPr>
          </w:p>
        </w:tc>
        <w:tc>
          <w:tcPr>
            <w:tcW w:w="1384" w:type="dxa"/>
          </w:tcPr>
          <w:p w14:paraId="74E4A663" w14:textId="77777777" w:rsidR="004B2C85" w:rsidRPr="00E633A0"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2</m:t>
                    </m:r>
                  </m:sub>
                </m:sSub>
              </m:oMath>
            </m:oMathPara>
          </w:p>
        </w:tc>
        <w:tc>
          <w:tcPr>
            <w:tcW w:w="3908" w:type="dxa"/>
          </w:tcPr>
          <w:p w14:paraId="02D012A3"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Parameter (common temperature coefficient)</w:t>
            </w:r>
          </w:p>
        </w:tc>
        <w:tc>
          <w:tcPr>
            <w:tcW w:w="2073" w:type="dxa"/>
          </w:tcPr>
          <w:p w14:paraId="0367B5A2"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N(0, 5)</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E633A0" w:rsidRDefault="004B2C85" w:rsidP="00F226F7">
            <w:pPr>
              <w:spacing w:line="360" w:lineRule="auto"/>
              <w:contextualSpacing/>
              <w:rPr>
                <w:highlight w:val="yellow"/>
              </w:rPr>
            </w:pPr>
          </w:p>
        </w:tc>
        <w:tc>
          <w:tcPr>
            <w:tcW w:w="1384" w:type="dxa"/>
          </w:tcPr>
          <w:p w14:paraId="4568B2F2" w14:textId="77777777" w:rsidR="004B2C85" w:rsidRPr="00E633A0"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3</m:t>
                    </m:r>
                  </m:sub>
                </m:sSub>
              </m:oMath>
            </m:oMathPara>
          </w:p>
        </w:tc>
        <w:tc>
          <w:tcPr>
            <w:tcW w:w="3908" w:type="dxa"/>
          </w:tcPr>
          <w:p w14:paraId="5CA5CF52"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Parameter (common quadratic temperature coefficient)</w:t>
            </w:r>
          </w:p>
        </w:tc>
        <w:tc>
          <w:tcPr>
            <w:tcW w:w="2073" w:type="dxa"/>
          </w:tcPr>
          <w:p w14:paraId="600F5BB9"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N(0, 5)</m:t>
                </m:r>
              </m:oMath>
            </m:oMathPara>
          </w:p>
        </w:tc>
      </w:tr>
      <w:tr w:rsidR="004B2C85" w:rsidRPr="006D5CBF" w14:paraId="02DD587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E633A0" w:rsidRDefault="004B2C85" w:rsidP="00F226F7">
            <w:pPr>
              <w:spacing w:line="360" w:lineRule="auto"/>
              <w:contextualSpacing/>
              <w:rPr>
                <w:highlight w:val="yellow"/>
              </w:rPr>
            </w:pPr>
          </w:p>
        </w:tc>
        <w:tc>
          <w:tcPr>
            <w:tcW w:w="1384" w:type="dxa"/>
          </w:tcPr>
          <w:p w14:paraId="05200289" w14:textId="77777777" w:rsidR="004B2C85" w:rsidRPr="00E633A0"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m:oMathPara>
              <m:oMath>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4</m:t>
                    </m:r>
                  </m:sub>
                </m:sSub>
              </m:oMath>
            </m:oMathPara>
          </w:p>
        </w:tc>
        <w:tc>
          <w:tcPr>
            <w:tcW w:w="3908" w:type="dxa"/>
          </w:tcPr>
          <w:p w14:paraId="380E043B"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Parameter (common cubic temperature coefficient)</w:t>
            </w:r>
          </w:p>
        </w:tc>
        <w:tc>
          <w:tcPr>
            <w:tcW w:w="2073" w:type="dxa"/>
          </w:tcPr>
          <w:p w14:paraId="0CC529B2"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m:oMathPara>
              <m:oMath>
                <m:r>
                  <w:rPr>
                    <w:rFonts w:ascii="Cambria Math" w:hAnsi="Cambria Math"/>
                    <w:highlight w:val="yellow"/>
                  </w:rPr>
                  <m:t>N(0, 5)</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E633A0" w:rsidRDefault="004B2C85" w:rsidP="00F226F7">
            <w:pPr>
              <w:spacing w:line="360" w:lineRule="auto"/>
              <w:contextualSpacing/>
              <w:rPr>
                <w:highlight w:val="yellow"/>
              </w:rPr>
            </w:pPr>
          </w:p>
        </w:tc>
        <w:tc>
          <w:tcPr>
            <w:tcW w:w="1384" w:type="dxa"/>
          </w:tcPr>
          <w:p w14:paraId="5E6E21EE" w14:textId="77777777" w:rsidR="004B2C85" w:rsidRPr="00E633A0"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sSub>
                  <m:sSubPr>
                    <m:ctrlPr>
                      <w:rPr>
                        <w:rFonts w:ascii="Cambria Math" w:hAnsi="Cambria Math"/>
                        <w:i/>
                        <w:highlight w:val="yellow"/>
                      </w:rPr>
                    </m:ctrlPr>
                  </m:sSubPr>
                  <m:e>
                    <m:r>
                      <w:rPr>
                        <w:rFonts w:ascii="Cambria Math" w:hAnsi="Cambria Math"/>
                        <w:highlight w:val="yellow"/>
                      </w:rPr>
                      <m:t>σ</m:t>
                    </m:r>
                  </m:e>
                  <m:sub>
                    <m:sSub>
                      <m:sSubPr>
                        <m:ctrlPr>
                          <w:rPr>
                            <w:rFonts w:ascii="Cambria Math" w:hAnsi="Cambria Math"/>
                            <w:i/>
                            <w:highlight w:val="yellow"/>
                          </w:rPr>
                        </m:ctrlPr>
                      </m:sSubPr>
                      <m:e>
                        <m:r>
                          <w:rPr>
                            <w:rFonts w:ascii="Cambria Math" w:hAnsi="Cambria Math"/>
                            <w:highlight w:val="yellow"/>
                          </w:rPr>
                          <m:t>β</m:t>
                        </m:r>
                      </m:e>
                      <m:sub>
                        <m:r>
                          <w:rPr>
                            <w:rFonts w:ascii="Cambria Math" w:hAnsi="Cambria Math"/>
                            <w:highlight w:val="yellow"/>
                          </w:rPr>
                          <m:t>0</m:t>
                        </m:r>
                      </m:sub>
                    </m:sSub>
                  </m:sub>
                </m:sSub>
              </m:oMath>
            </m:oMathPara>
          </w:p>
        </w:tc>
        <w:tc>
          <w:tcPr>
            <w:tcW w:w="3908" w:type="dxa"/>
          </w:tcPr>
          <w:p w14:paraId="4218A09D"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Hyperparameter (s.d. of species-intercepts)</w:t>
            </w:r>
          </w:p>
        </w:tc>
        <w:tc>
          <w:tcPr>
            <w:tcW w:w="2073" w:type="dxa"/>
          </w:tcPr>
          <w:p w14:paraId="45D6891E"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m:oMathPara>
              <m:oMath>
                <m:r>
                  <w:rPr>
                    <w:rFonts w:ascii="Cambria Math" w:hAnsi="Cambria Math"/>
                    <w:highlight w:val="yellow"/>
                  </w:rPr>
                  <m:t>U(0, 10)</m:t>
                </m:r>
              </m:oMath>
            </m:oMathPara>
          </w:p>
        </w:tc>
      </w:tr>
      <w:tr w:rsidR="004B2C85"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E633A0" w:rsidRDefault="004B2C85" w:rsidP="00F226F7">
            <w:pPr>
              <w:spacing w:line="360" w:lineRule="auto"/>
              <w:contextualSpacing/>
              <w:rPr>
                <w:highlight w:val="yellow"/>
              </w:rPr>
            </w:pPr>
          </w:p>
        </w:tc>
        <w:tc>
          <w:tcPr>
            <w:tcW w:w="1384" w:type="dxa"/>
          </w:tcPr>
          <w:p w14:paraId="6B773647"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m:oMathPara>
              <m:oMath>
                <m:r>
                  <w:rPr>
                    <w:rFonts w:ascii="Cambria Math" w:hAnsi="Cambria Math"/>
                    <w:highlight w:val="yellow"/>
                  </w:rPr>
                  <m:t>σ</m:t>
                </m:r>
              </m:oMath>
            </m:oMathPara>
          </w:p>
        </w:tc>
        <w:tc>
          <w:tcPr>
            <w:tcW w:w="3908" w:type="dxa"/>
          </w:tcPr>
          <w:p w14:paraId="576A3050"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highlight w:val="yellow"/>
              </w:rPr>
            </w:pPr>
            <w:r w:rsidRPr="00E633A0">
              <w:rPr>
                <w:highlight w:val="yellow"/>
              </w:rPr>
              <w:t>Parameter (s.d.)</w:t>
            </w:r>
          </w:p>
        </w:tc>
        <w:tc>
          <w:tcPr>
            <w:tcW w:w="2073" w:type="dxa"/>
          </w:tcPr>
          <w:p w14:paraId="1FCC43E8" w14:textId="77777777" w:rsidR="004B2C85" w:rsidRPr="00E633A0"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m:oMathPara>
              <m:oMath>
                <m:r>
                  <w:rPr>
                    <w:rFonts w:ascii="Cambria Math" w:hAnsi="Cambria Math"/>
                    <w:highlight w:val="yellow"/>
                  </w:rPr>
                  <m:t>U(0, 10)</m:t>
                </m:r>
              </m:oMath>
            </m:oMathPara>
          </w:p>
        </w:tc>
      </w:tr>
      <w:tr w:rsidR="004B2C85"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F226F7">
            <w:pPr>
              <w:spacing w:line="360" w:lineRule="auto"/>
              <w:contextualSpacing/>
              <w:rPr>
                <w:rFonts w:eastAsiaTheme="minorEastAsia"/>
                <w:lang w:val="en-GB"/>
              </w:rPr>
            </w:pPr>
            <w:r w:rsidRPr="006D5CBF">
              <w:rPr>
                <w:lang w:val="en-GB"/>
              </w:rPr>
              <w:t xml:space="preserve">Linear </w:t>
            </w:r>
          </w:p>
          <w:p w14:paraId="35E25B66" w14:textId="6E19CFD0" w:rsidR="004B2C85" w:rsidRPr="006D5CBF" w:rsidRDefault="00664280" w:rsidP="00F226F7">
            <w:pPr>
              <w:spacing w:line="360" w:lineRule="auto"/>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4B2C85" w:rsidRPr="006D5CBF">
              <w:rPr>
                <w:lang w:val="en-GB"/>
              </w:rPr>
              <w:t xml:space="preserve"> models</w:t>
            </w:r>
          </w:p>
        </w:tc>
        <w:tc>
          <w:tcPr>
            <w:tcW w:w="1384" w:type="dxa"/>
          </w:tcPr>
          <w:p w14:paraId="47D9327E"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intercept across species)</w:t>
            </w:r>
          </w:p>
        </w:tc>
        <w:tc>
          <w:tcPr>
            <w:tcW w:w="2073" w:type="dxa"/>
          </w:tcPr>
          <w:p w14:paraId="3E4119C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4B2C85"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F226F7">
            <w:pPr>
              <w:spacing w:line="360" w:lineRule="auto"/>
              <w:contextualSpacing/>
            </w:pPr>
          </w:p>
        </w:tc>
        <w:tc>
          <w:tcPr>
            <w:tcW w:w="1384" w:type="dxa"/>
          </w:tcPr>
          <w:p w14:paraId="2231D327"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3C52E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4B2C85"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F226F7">
            <w:pPr>
              <w:spacing w:line="360" w:lineRule="auto"/>
              <w:contextualSpacing/>
            </w:pPr>
          </w:p>
        </w:tc>
        <w:tc>
          <w:tcPr>
            <w:tcW w:w="1384" w:type="dxa"/>
          </w:tcPr>
          <w:p w14:paraId="44FDFFA0"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species-intercepts)</w:t>
            </w:r>
          </w:p>
        </w:tc>
        <w:tc>
          <w:tcPr>
            <w:tcW w:w="2073" w:type="dxa"/>
          </w:tcPr>
          <w:p w14:paraId="60E24FE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4B2C85"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F226F7">
            <w:pPr>
              <w:spacing w:line="360" w:lineRule="auto"/>
              <w:contextualSpacing/>
            </w:pPr>
          </w:p>
        </w:tc>
        <w:tc>
          <w:tcPr>
            <w:tcW w:w="1384" w:type="dxa"/>
          </w:tcPr>
          <w:p w14:paraId="286D8651" w14:textId="77777777" w:rsidR="004B2C85" w:rsidRPr="006D5CBF"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mass coefficients)</w:t>
            </w:r>
          </w:p>
        </w:tc>
        <w:tc>
          <w:tcPr>
            <w:tcW w:w="2073" w:type="dxa"/>
          </w:tcPr>
          <w:p w14:paraId="37AE9A8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4B2C85"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F226F7">
            <w:pPr>
              <w:spacing w:line="360" w:lineRule="auto"/>
              <w:contextualSpacing/>
            </w:pPr>
          </w:p>
        </w:tc>
        <w:tc>
          <w:tcPr>
            <w:tcW w:w="1384" w:type="dxa"/>
          </w:tcPr>
          <w:p w14:paraId="763AA41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7EE41D8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423BDA9F" w14:textId="0CA6D128"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rPr>
        <w:t>S</w:t>
      </w:r>
      <w:r w:rsidR="00BB6621">
        <w:rPr>
          <w:b/>
          <w:bC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sz w:val="22"/>
          <w:szCs w:val="22"/>
          <w:lang w:val="en-GB"/>
        </w:rPr>
        <w:t>Model description</w:t>
      </w:r>
      <w:r w:rsidR="00153AA7">
        <w:rPr>
          <w:bCs/>
          <w:i/>
          <w:iCs/>
          <w:sz w:val="22"/>
          <w:szCs w:val="22"/>
          <w:lang w:val="en-GB"/>
        </w:rPr>
        <w:t>’</w:t>
      </w:r>
      <w:r w:rsidR="00153AA7">
        <w:rPr>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94"/>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94"/>
            <w:r w:rsidRPr="001F3939">
              <w:rPr>
                <w:rStyle w:val="CommentReference"/>
                <w:sz w:val="24"/>
                <w:szCs w:val="24"/>
              </w:rPr>
              <w:commentReference w:id="94"/>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44E2D670" w14:textId="4D496D0A" w:rsidR="00316043" w:rsidRDefault="00316043" w:rsidP="00F36284">
      <w:pPr>
        <w:spacing w:line="480" w:lineRule="auto"/>
        <w:contextualSpacing/>
        <w:jc w:val="both"/>
        <w:rPr>
          <w:rFonts w:cstheme="minorHAnsi"/>
        </w:rPr>
      </w:pPr>
    </w:p>
    <w:p w14:paraId="14E8F71F" w14:textId="77777777" w:rsidR="00316043" w:rsidRDefault="00316043"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091D1306" w14:textId="4B56AB7A" w:rsidR="00F36284" w:rsidRPr="00F375B3" w:rsidRDefault="00F36284" w:rsidP="00F36284">
      <w:pPr>
        <w:spacing w:line="480" w:lineRule="auto"/>
        <w:contextualSpacing/>
        <w:jc w:val="both"/>
        <w:rPr>
          <w:highlight w:val="yellow"/>
        </w:rPr>
      </w:pPr>
      <w:r w:rsidRPr="00CD1E50">
        <w:rPr>
          <w:b/>
          <w:bCs/>
          <w:highlight w:val="yellow"/>
          <w:lang w:val="en-GB"/>
        </w:rPr>
        <w:lastRenderedPageBreak/>
        <w:t xml:space="preserve">Table </w:t>
      </w:r>
      <w:r w:rsidR="00984B50" w:rsidRPr="00CD1E50">
        <w:rPr>
          <w:b/>
          <w:bCs/>
          <w:highlight w:val="yellow"/>
          <w:lang w:val="en-GB"/>
        </w:rPr>
        <w:t>S</w:t>
      </w:r>
      <w:r w:rsidR="001A463E" w:rsidRPr="00CD1E50">
        <w:rPr>
          <w:b/>
          <w:bCs/>
          <w:highlight w:val="yellow"/>
          <w:lang w:val="en-GB"/>
        </w:rPr>
        <w:t>5</w:t>
      </w:r>
      <w:r w:rsidRPr="00CD1E50">
        <w:rPr>
          <w:highlight w:val="yellow"/>
          <w:lang w:val="en-GB"/>
        </w:rPr>
        <w:t xml:space="preserve">. </w:t>
      </w:r>
      <w:r w:rsidRPr="0067516A">
        <w:rPr>
          <w:highlight w:val="yellow"/>
          <w:lang w:val="en-GB"/>
        </w:rPr>
        <w:t xml:space="preserve">Comparison of different polynomial models fitted to maximum consumption rate including beyond peak temperatures. Due to increasing variance with increasing predictor variables, we modify the general model structure </w:t>
      </w:r>
      <w:r w:rsidR="00F66129" w:rsidRPr="0067516A">
        <w:rPr>
          <w:highlight w:val="yellow"/>
          <w:lang w:val="en-GB"/>
        </w:rPr>
        <w:t>(see ‘</w:t>
      </w:r>
      <w:r w:rsidR="00F66129" w:rsidRPr="0067516A">
        <w:rPr>
          <w:bCs/>
          <w:i/>
          <w:iCs/>
          <w:sz w:val="22"/>
          <w:szCs w:val="22"/>
          <w:highlight w:val="yellow"/>
          <w:lang w:val="en-GB"/>
        </w:rPr>
        <w:t>Model description’</w:t>
      </w:r>
      <w:r w:rsidR="00F66129" w:rsidRPr="0067516A">
        <w:rPr>
          <w:bCs/>
          <w:sz w:val="22"/>
          <w:szCs w:val="22"/>
          <w:highlight w:val="yellow"/>
          <w:lang w:val="en-GB"/>
        </w:rPr>
        <w:t xml:space="preserve"> and equations 1-3 in the main text)</w:t>
      </w:r>
      <w:r w:rsidRPr="0067516A">
        <w:rPr>
          <w:highlight w:val="yellow"/>
          <w:lang w:val="en-GB"/>
        </w:rPr>
        <w:t xml:space="preserve"> to allow the standard deviation </w:t>
      </w:r>
      <w:r w:rsidR="00914DF7" w:rsidRPr="0067516A">
        <w:rPr>
          <w:highlight w:val="yellow"/>
          <w:lang w:val="en-GB"/>
        </w:rPr>
        <w:t>(</w:t>
      </w:r>
      <m:oMath>
        <m:r>
          <w:rPr>
            <w:rFonts w:ascii="Cambria Math" w:hAnsi="Cambria Math" w:cstheme="minorHAnsi"/>
            <w:highlight w:val="yellow"/>
          </w:rPr>
          <m:t>σ</m:t>
        </m:r>
      </m:oMath>
      <w:r w:rsidR="00914DF7" w:rsidRPr="0067516A">
        <w:rPr>
          <w:highlight w:val="yellow"/>
          <w:lang w:val="en-GB"/>
        </w:rPr>
        <w:t xml:space="preserve">) </w:t>
      </w:r>
      <w:r w:rsidRPr="0067516A">
        <w:rPr>
          <w:highlight w:val="yellow"/>
          <w:lang w:val="en-GB"/>
        </w:rPr>
        <w:t xml:space="preserve">to increase linearly with the predictor variables. In these models, we put a </w:t>
      </w:r>
      <w:r w:rsidR="005C784A" w:rsidRPr="0067516A">
        <w:rPr>
          <w:rFonts w:eastAsiaTheme="minorEastAsia"/>
          <w:highlight w:val="yellow"/>
          <w:lang w:val="en-GB"/>
        </w:rPr>
        <w:t xml:space="preserve">gamma prior </w:t>
      </w:r>
      <w:r w:rsidR="00F8257E" w:rsidRPr="0067516A">
        <w:rPr>
          <w:highlight w:val="yellow"/>
          <w:lang w:val="en-GB"/>
        </w:rPr>
        <w:t>for the intercept</w:t>
      </w:r>
      <w:r w:rsidR="00011AD6" w:rsidRPr="0067516A">
        <w:rPr>
          <w:highlight w:val="yellow"/>
          <w:lang w:val="en-GB"/>
        </w:rPr>
        <w:t xml:space="preserve"> </w:t>
      </w:r>
      <m:oMath>
        <m:r>
          <w:rPr>
            <w:rFonts w:ascii="Cambria Math" w:hAnsi="Cambria Math"/>
            <w:highlight w:val="yellow"/>
            <w:lang w:val="en-GB"/>
          </w:rPr>
          <m:t>a~gamma</m:t>
        </m:r>
        <m:d>
          <m:dPr>
            <m:ctrlPr>
              <w:rPr>
                <w:rFonts w:ascii="Cambria Math" w:hAnsi="Cambria Math"/>
                <w:i/>
                <w:highlight w:val="yellow"/>
                <w:lang w:val="en-GB"/>
              </w:rPr>
            </m:ctrlPr>
          </m:dPr>
          <m:e>
            <m:r>
              <w:rPr>
                <w:rFonts w:ascii="Cambria Math" w:hAnsi="Cambria Math"/>
                <w:highlight w:val="yellow"/>
                <w:lang w:val="en-GB"/>
              </w:rPr>
              <m:t>shape=0.001,rate=0.001</m:t>
            </m:r>
          </m:e>
        </m:d>
      </m:oMath>
      <w:r w:rsidR="00F8257E" w:rsidRPr="00F375B3">
        <w:rPr>
          <w:highlight w:val="yellow"/>
          <w:lang w:val="en-GB"/>
        </w:rPr>
        <w:t xml:space="preserve"> </w:t>
      </w:r>
      <w:r w:rsidR="003025B9" w:rsidRPr="00F375B3">
        <w:rPr>
          <w:rFonts w:eastAsiaTheme="minorEastAsia"/>
          <w:highlight w:val="yellow"/>
          <w:lang w:val="en-GB"/>
        </w:rPr>
        <w:t xml:space="preserve">and a </w:t>
      </w:r>
      <w:r w:rsidR="004376EA" w:rsidRPr="00F375B3">
        <w:rPr>
          <w:rFonts w:eastAsiaTheme="minorEastAsia"/>
          <w:highlight w:val="yellow"/>
          <w:lang w:val="en-GB"/>
        </w:rPr>
        <w:t xml:space="preserve">normal prior for the slope </w:t>
      </w:r>
      <m:oMath>
        <m:r>
          <w:rPr>
            <w:rFonts w:ascii="Cambria Math" w:eastAsiaTheme="minorEastAsia" w:hAnsi="Cambria Math"/>
            <w:highlight w:val="yellow"/>
            <w:lang w:val="en-GB"/>
          </w:rPr>
          <m:t>b,c</m:t>
        </m:r>
        <m:r>
          <w:rPr>
            <w:rFonts w:ascii="Cambria Math" w:hAnsi="Cambria Math"/>
            <w:highlight w:val="yellow"/>
            <w:lang w:val="en-GB"/>
          </w:rPr>
          <m:t>~N</m:t>
        </m:r>
        <m:d>
          <m:dPr>
            <m:ctrlPr>
              <w:rPr>
                <w:rFonts w:ascii="Cambria Math" w:hAnsi="Cambria Math"/>
                <w:i/>
                <w:highlight w:val="yellow"/>
                <w:lang w:val="en-GB"/>
              </w:rPr>
            </m:ctrlPr>
          </m:dPr>
          <m:e>
            <m:r>
              <w:rPr>
                <w:rFonts w:ascii="Cambria Math" w:hAnsi="Cambria Math"/>
                <w:highlight w:val="yellow"/>
                <w:lang w:val="en-GB"/>
              </w:rPr>
              <m:t>0, 10</m:t>
            </m:r>
          </m:e>
        </m:d>
      </m:oMath>
      <w:r w:rsidRPr="00F375B3">
        <w:rPr>
          <w:highlight w:val="yellow"/>
          <w:lang w:val="en-GB"/>
        </w:rPr>
        <w:t xml:space="preserve">. The WAIC columns shows </w:t>
      </w:r>
      <w:r w:rsidRPr="00F375B3">
        <w:rPr>
          <w:rFonts w:ascii="Symbol" w:hAnsi="Symbol"/>
          <w:highlight w:val="yellow"/>
        </w:rPr>
        <w:t></w:t>
      </w:r>
      <w:r w:rsidRPr="00F375B3">
        <w:rPr>
          <w:highlight w:val="yellow"/>
          <w:lang w:val="en-GB"/>
        </w:rPr>
        <w:t xml:space="preserve">WAIC and absolute WAIC in brackets, rounded to the nearest decimal, where </w:t>
      </w:r>
      <w:r w:rsidRPr="00F375B3">
        <w:rPr>
          <w:rFonts w:ascii="Symbol" w:hAnsi="Symbol"/>
          <w:highlight w:val="yellow"/>
        </w:rPr>
        <w:t></w:t>
      </w:r>
      <w:r w:rsidRPr="00F375B3">
        <w:rPr>
          <w:highlight w:val="yellow"/>
          <w:lang w:val="en-GB"/>
        </w:rPr>
        <w:t xml:space="preserve">WAIC is the difference between each models’ WAIC and the lowest WAIC across models. </w:t>
      </w:r>
      <w:r w:rsidRPr="00F375B3">
        <w:rPr>
          <w:highlight w:val="yellow"/>
        </w:rPr>
        <w:t xml:space="preserve">Bold indicates models with </w:t>
      </w:r>
      <w:r w:rsidRPr="00F375B3">
        <w:rPr>
          <w:rFonts w:ascii="Symbol" w:hAnsi="Symbol"/>
          <w:highlight w:val="yellow"/>
        </w:rPr>
        <w:t></w:t>
      </w:r>
      <w:r w:rsidRPr="00F375B3">
        <w:rPr>
          <w:highlight w:val="yellow"/>
        </w:rPr>
        <w:t>WAIC &lt; 2. 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779"/>
        <w:gridCol w:w="3667"/>
        <w:gridCol w:w="1700"/>
      </w:tblGrid>
      <w:tr w:rsidR="00262E9D" w:rsidRPr="00305D56" w14:paraId="5805040C"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F375B3" w:rsidRDefault="00F36284" w:rsidP="00F226F7">
            <w:pPr>
              <w:spacing w:line="360" w:lineRule="auto"/>
              <w:contextualSpacing/>
              <w:rPr>
                <w:rFonts w:cstheme="minorHAnsi"/>
                <w:highlight w:val="yellow"/>
              </w:rPr>
            </w:pPr>
            <w:r w:rsidRPr="00F375B3">
              <w:rPr>
                <w:rFonts w:cstheme="minorHAnsi"/>
                <w:highlight w:val="yellow"/>
              </w:rPr>
              <w:t>Model</w:t>
            </w:r>
          </w:p>
        </w:tc>
        <w:tc>
          <w:tcPr>
            <w:tcW w:w="0" w:type="auto"/>
          </w:tcPr>
          <w:p w14:paraId="3F4B82D8" w14:textId="77777777" w:rsidR="00F36284" w:rsidRPr="00F375B3"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Temperature-variables</w:t>
            </w:r>
          </w:p>
        </w:tc>
        <w:tc>
          <w:tcPr>
            <w:tcW w:w="0" w:type="auto"/>
          </w:tcPr>
          <w:p w14:paraId="4EE75C47" w14:textId="77777777" w:rsidR="00F36284" w:rsidRPr="00F375B3"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Standard deviation of likelihood</w:t>
            </w:r>
          </w:p>
        </w:tc>
        <w:tc>
          <w:tcPr>
            <w:tcW w:w="0" w:type="auto"/>
          </w:tcPr>
          <w:p w14:paraId="1CCBF865" w14:textId="77777777" w:rsidR="00F36284" w:rsidRPr="00F375B3"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highlight w:val="yellow"/>
              </w:rPr>
            </w:pPr>
            <w:r w:rsidRPr="00F375B3">
              <w:rPr>
                <w:rFonts w:cstheme="minorHAnsi"/>
                <w:highlight w:val="yellow"/>
              </w:rPr>
              <w:t>WAIC</w:t>
            </w:r>
          </w:p>
        </w:tc>
      </w:tr>
      <w:tr w:rsidR="00262E9D" w:rsidRPr="00305D56" w14:paraId="59B2579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F375B3" w:rsidRDefault="00F36284" w:rsidP="00F226F7">
            <w:pPr>
              <w:spacing w:line="360" w:lineRule="auto"/>
              <w:contextualSpacing/>
              <w:rPr>
                <w:rFonts w:cstheme="minorHAnsi"/>
                <w:highlight w:val="yellow"/>
                <w:lang w:val="sv-SE"/>
              </w:rPr>
            </w:pPr>
            <w:r w:rsidRPr="00F375B3">
              <w:rPr>
                <w:rFonts w:cstheme="minorHAnsi"/>
                <w:highlight w:val="yellow"/>
              </w:rPr>
              <w:t>M1</w:t>
            </w:r>
          </w:p>
        </w:tc>
        <w:tc>
          <w:tcPr>
            <w:tcW w:w="0" w:type="auto"/>
            <w:vMerge w:val="restart"/>
          </w:tcPr>
          <w:p w14:paraId="66EF13B5" w14:textId="2D747169" w:rsidR="00F36284" w:rsidRPr="00F375B3"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 xml:space="preserve">Linear + </w:t>
            </w:r>
            <w:r w:rsidR="00F36284" w:rsidRPr="00F375B3">
              <w:rPr>
                <w:rFonts w:cstheme="minorHAnsi"/>
                <w:highlight w:val="yellow"/>
                <w:lang w:val="sv-SE"/>
              </w:rPr>
              <w:t>Quadratic</w:t>
            </w:r>
          </w:p>
        </w:tc>
        <w:tc>
          <w:tcPr>
            <w:tcW w:w="0" w:type="auto"/>
          </w:tcPr>
          <w:p w14:paraId="7CD3F5A5"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 xml:space="preserve">Constant </w:t>
            </w:r>
            <w:r w:rsidRPr="00F375B3">
              <w:rPr>
                <w:rFonts w:eastAsiaTheme="minorEastAsia" w:cstheme="minorHAnsi"/>
                <w:highlight w:val="yellow"/>
                <w:lang w:val="sv-SE"/>
              </w:rPr>
              <w:t>(</w:t>
            </w:r>
            <m:oMath>
              <m:r>
                <w:rPr>
                  <w:rFonts w:ascii="Cambria Math" w:hAnsi="Cambria Math" w:cstheme="minorHAnsi"/>
                  <w:highlight w:val="yellow"/>
                </w:rPr>
                <m:t>σ</m:t>
              </m:r>
            </m:oMath>
            <w:r w:rsidRPr="00F375B3">
              <w:rPr>
                <w:rFonts w:eastAsiaTheme="minorEastAsia" w:cstheme="minorHAnsi"/>
                <w:highlight w:val="yellow"/>
                <w:lang w:val="sv-SE"/>
              </w:rPr>
              <w:t>)</w:t>
            </w:r>
          </w:p>
        </w:tc>
        <w:tc>
          <w:tcPr>
            <w:tcW w:w="0" w:type="auto"/>
          </w:tcPr>
          <w:p w14:paraId="6A83B48C"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31.2 (619.5)</w:t>
            </w:r>
          </w:p>
        </w:tc>
      </w:tr>
      <w:tr w:rsidR="00262E9D" w:rsidRPr="00305D56" w14:paraId="4A3B942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F375B3" w:rsidRDefault="00F36284" w:rsidP="00F226F7">
            <w:pPr>
              <w:spacing w:line="360" w:lineRule="auto"/>
              <w:contextualSpacing/>
              <w:rPr>
                <w:rFonts w:cstheme="minorHAnsi"/>
                <w:highlight w:val="yellow"/>
                <w:lang w:val="sv-SE"/>
              </w:rPr>
            </w:pPr>
            <w:r w:rsidRPr="00F375B3">
              <w:rPr>
                <w:rFonts w:cstheme="minorHAnsi"/>
                <w:highlight w:val="yellow"/>
              </w:rPr>
              <w:t>M</w:t>
            </w:r>
            <w:r w:rsidRPr="00F375B3">
              <w:rPr>
                <w:rFonts w:cstheme="minorHAnsi"/>
                <w:highlight w:val="yellow"/>
                <w:lang w:val="sv-SE"/>
              </w:rPr>
              <w:t>1b</w:t>
            </w:r>
          </w:p>
        </w:tc>
        <w:tc>
          <w:tcPr>
            <w:tcW w:w="0" w:type="auto"/>
            <w:vMerge/>
          </w:tcPr>
          <w:p w14:paraId="1C7EA35F"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highlight w:val="yellow"/>
              </w:rPr>
            </w:pPr>
          </w:p>
        </w:tc>
        <w:tc>
          <w:tcPr>
            <w:tcW w:w="0" w:type="auto"/>
          </w:tcPr>
          <w:p w14:paraId="603C747B" w14:textId="77777777" w:rsidR="0040643A"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w:r w:rsidRPr="00F375B3">
              <w:rPr>
                <w:rFonts w:eastAsia="Times New Roman"/>
                <w:highlight w:val="yellow"/>
              </w:rPr>
              <w:t>Increasing with mass</w:t>
            </w:r>
            <w:r w:rsidR="0040643A" w:rsidRPr="00F375B3">
              <w:rPr>
                <w:rFonts w:eastAsia="Times New Roman"/>
                <w:highlight w:val="yellow"/>
              </w:rPr>
              <w:t>:</w:t>
            </w:r>
          </w:p>
          <w:p w14:paraId="414E42A3" w14:textId="55503BC2" w:rsidR="00F36284" w:rsidRPr="00F375B3"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highlight w:val="yellow"/>
              </w:rPr>
            </w:pPr>
            <m:oMathPara>
              <m:oMathParaPr>
                <m:jc m:val="left"/>
              </m:oMathParaPr>
              <m:oMath>
                <m:sSub>
                  <m:sSubPr>
                    <m:ctrlPr>
                      <w:rPr>
                        <w:rFonts w:ascii="Cambria Math" w:hAnsi="Cambria Math" w:cstheme="minorHAnsi"/>
                        <w:i/>
                        <w:highlight w:val="yellow"/>
                      </w:rPr>
                    </m:ctrlPr>
                  </m:sSubPr>
                  <m:e>
                    <m:r>
                      <w:rPr>
                        <w:rFonts w:ascii="Cambria Math" w:hAnsi="Cambria Math" w:cstheme="minorHAnsi"/>
                        <w:highlight w:val="yellow"/>
                      </w:rPr>
                      <m:t>σ</m:t>
                    </m:r>
                  </m:e>
                  <m:sub>
                    <m:r>
                      <w:rPr>
                        <w:rFonts w:ascii="Cambria Math" w:hAnsi="Cambria Math" w:cstheme="minorHAnsi"/>
                        <w:highlight w:val="yellow"/>
                      </w:rPr>
                      <m:t>i</m:t>
                    </m:r>
                  </m:sub>
                </m:sSub>
                <m:r>
                  <w:rPr>
                    <w:rFonts w:ascii="Cambria Math" w:hAnsi="Cambria Math" w:cstheme="minorHAnsi"/>
                    <w:highlight w:val="yellow"/>
                  </w:rPr>
                  <m:t>=a+b</m:t>
                </m:r>
                <m:r>
                  <w:rPr>
                    <w:rFonts w:ascii="Cambria Math" w:hAnsi="Cambria Math" w:cstheme="minorHAnsi" w:hint="eastAsia"/>
                    <w:highlight w:val="yellow"/>
                    <w:lang w:val="en-GB"/>
                  </w:rPr>
                  <m:t>×</m:t>
                </m:r>
                <m:r>
                  <w:rPr>
                    <w:rFonts w:ascii="Cambria Math" w:hAnsi="Cambria Math" w:cstheme="minorHAnsi"/>
                    <w:highlight w:val="yellow"/>
                  </w:rPr>
                  <m:t>mass</m:t>
                </m:r>
              </m:oMath>
            </m:oMathPara>
          </w:p>
        </w:tc>
        <w:tc>
          <w:tcPr>
            <w:tcW w:w="0" w:type="auto"/>
          </w:tcPr>
          <w:p w14:paraId="725F39DC"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5.3 (593.4)</w:t>
            </w:r>
          </w:p>
        </w:tc>
      </w:tr>
      <w:tr w:rsidR="00262E9D" w:rsidRPr="00305D56" w14:paraId="15BB6287"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F375B3" w:rsidRDefault="00F36284" w:rsidP="00F226F7">
            <w:pPr>
              <w:spacing w:line="360" w:lineRule="auto"/>
              <w:contextualSpacing/>
              <w:rPr>
                <w:rFonts w:cstheme="minorHAnsi"/>
                <w:highlight w:val="yellow"/>
              </w:rPr>
            </w:pPr>
            <w:r w:rsidRPr="00F375B3">
              <w:rPr>
                <w:rFonts w:cstheme="minorHAnsi"/>
                <w:highlight w:val="yellow"/>
              </w:rPr>
              <w:t>M</w:t>
            </w:r>
            <w:r w:rsidRPr="00F375B3">
              <w:rPr>
                <w:rFonts w:cstheme="minorHAnsi"/>
                <w:highlight w:val="yellow"/>
                <w:lang w:val="sv-SE"/>
              </w:rPr>
              <w:t>1c</w:t>
            </w:r>
          </w:p>
        </w:tc>
        <w:tc>
          <w:tcPr>
            <w:tcW w:w="0" w:type="auto"/>
            <w:vMerge/>
          </w:tcPr>
          <w:p w14:paraId="06CE1D27"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highlight w:val="yellow"/>
              </w:rPr>
            </w:pPr>
          </w:p>
        </w:tc>
        <w:tc>
          <w:tcPr>
            <w:tcW w:w="0" w:type="auto"/>
          </w:tcPr>
          <w:p w14:paraId="2AF319D0" w14:textId="77777777" w:rsidR="0040643A"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w:r w:rsidRPr="00F375B3">
              <w:rPr>
                <w:rFonts w:eastAsia="Times New Roman"/>
                <w:highlight w:val="yellow"/>
              </w:rPr>
              <w:t>Increasing with temperature</w:t>
            </w:r>
            <w:r w:rsidR="0040643A" w:rsidRPr="00F375B3">
              <w:rPr>
                <w:rFonts w:eastAsia="Times New Roman"/>
                <w:highlight w:val="yellow"/>
              </w:rPr>
              <w:t>:</w:t>
            </w:r>
          </w:p>
          <w:p w14:paraId="2C411D7D" w14:textId="7075A651" w:rsidR="00F36284" w:rsidRPr="00F375B3"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rPr>
            </w:pPr>
            <m:oMathPara>
              <m:oMathParaPr>
                <m:jc m:val="left"/>
              </m:oMathParaPr>
              <m:oMath>
                <m:sSub>
                  <m:sSubPr>
                    <m:ctrlPr>
                      <w:rPr>
                        <w:rFonts w:ascii="Cambria Math" w:hAnsi="Cambria Math" w:cstheme="minorHAnsi"/>
                        <w:i/>
                        <w:highlight w:val="yellow"/>
                      </w:rPr>
                    </m:ctrlPr>
                  </m:sSubPr>
                  <m:e>
                    <m:r>
                      <w:rPr>
                        <w:rFonts w:ascii="Cambria Math" w:hAnsi="Cambria Math" w:cstheme="minorHAnsi"/>
                        <w:highlight w:val="yellow"/>
                      </w:rPr>
                      <m:t>σ</m:t>
                    </m:r>
                  </m:e>
                  <m:sub>
                    <m:r>
                      <w:rPr>
                        <w:rFonts w:ascii="Cambria Math" w:hAnsi="Cambria Math" w:cstheme="minorHAnsi"/>
                        <w:highlight w:val="yellow"/>
                      </w:rPr>
                      <m:t>i</m:t>
                    </m:r>
                  </m:sub>
                </m:sSub>
                <m:r>
                  <w:rPr>
                    <w:rFonts w:ascii="Cambria Math" w:hAnsi="Cambria Math" w:cstheme="minorHAnsi"/>
                    <w:highlight w:val="yellow"/>
                  </w:rPr>
                  <m:t>=a+c</m:t>
                </m:r>
                <m:r>
                  <w:rPr>
                    <w:rFonts w:ascii="Cambria Math" w:hAnsi="Cambria Math" w:cstheme="minorHAnsi" w:hint="eastAsia"/>
                    <w:highlight w:val="yellow"/>
                    <w:lang w:val="en-GB"/>
                  </w:rPr>
                  <m:t>×</m:t>
                </m:r>
                <m:r>
                  <w:rPr>
                    <w:rFonts w:ascii="Cambria Math" w:hAnsi="Cambria Math" w:cstheme="minorHAnsi"/>
                    <w:highlight w:val="yellow"/>
                  </w:rPr>
                  <m:t>temp</m:t>
                </m:r>
              </m:oMath>
            </m:oMathPara>
          </w:p>
        </w:tc>
        <w:tc>
          <w:tcPr>
            <w:tcW w:w="0" w:type="auto"/>
          </w:tcPr>
          <w:p w14:paraId="5915005A"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highlight w:val="yellow"/>
                <w:lang w:val="sv-SE"/>
              </w:rPr>
            </w:pPr>
            <w:r w:rsidRPr="00F375B3">
              <w:rPr>
                <w:rFonts w:cstheme="minorHAnsi"/>
                <w:b/>
                <w:bCs/>
                <w:highlight w:val="yellow"/>
                <w:lang w:val="sv-SE"/>
              </w:rPr>
              <w:t>0 (588.1)</w:t>
            </w:r>
          </w:p>
        </w:tc>
      </w:tr>
      <w:tr w:rsidR="00262E9D" w:rsidRPr="00305D56" w14:paraId="695F7EF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F375B3" w:rsidRDefault="00F36284" w:rsidP="00F226F7">
            <w:pPr>
              <w:spacing w:line="360" w:lineRule="auto"/>
              <w:contextualSpacing/>
              <w:rPr>
                <w:rFonts w:cstheme="minorHAnsi"/>
                <w:highlight w:val="yellow"/>
              </w:rPr>
            </w:pPr>
            <w:r w:rsidRPr="00F375B3">
              <w:rPr>
                <w:rFonts w:cstheme="minorHAnsi"/>
                <w:highlight w:val="yellow"/>
              </w:rPr>
              <w:t>M</w:t>
            </w:r>
            <w:r w:rsidRPr="00F375B3">
              <w:rPr>
                <w:rFonts w:cstheme="minorHAnsi"/>
                <w:highlight w:val="yellow"/>
                <w:lang w:val="sv-SE"/>
              </w:rPr>
              <w:t>1d</w:t>
            </w:r>
          </w:p>
        </w:tc>
        <w:tc>
          <w:tcPr>
            <w:tcW w:w="0" w:type="auto"/>
            <w:vMerge/>
          </w:tcPr>
          <w:p w14:paraId="5E07D1F2"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highlight w:val="yellow"/>
              </w:rPr>
            </w:pPr>
          </w:p>
        </w:tc>
        <w:tc>
          <w:tcPr>
            <w:tcW w:w="0" w:type="auto"/>
          </w:tcPr>
          <w:p w14:paraId="35718112" w14:textId="71F5331D" w:rsidR="0040643A"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highlight w:val="yellow"/>
              </w:rPr>
            </w:pPr>
            <w:r w:rsidRPr="00F375B3">
              <w:rPr>
                <w:rFonts w:eastAsia="Times New Roman"/>
                <w:highlight w:val="yellow"/>
              </w:rPr>
              <w:t>Increasing with mass</w:t>
            </w:r>
            <w:r w:rsidR="00433700" w:rsidRPr="00F375B3">
              <w:rPr>
                <w:rFonts w:eastAsia="Times New Roman"/>
                <w:highlight w:val="yellow"/>
              </w:rPr>
              <w:t xml:space="preserve"> and temperature</w:t>
            </w:r>
          </w:p>
          <w:p w14:paraId="6D0E14B7" w14:textId="2BFF31EF" w:rsidR="00F36284" w:rsidRPr="00F375B3"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rPr>
            </w:pPr>
            <m:oMathPara>
              <m:oMathParaPr>
                <m:jc m:val="left"/>
              </m:oMathParaPr>
              <m:oMath>
                <m:sSub>
                  <m:sSubPr>
                    <m:ctrlPr>
                      <w:rPr>
                        <w:rFonts w:ascii="Cambria Math" w:hAnsi="Cambria Math" w:cstheme="minorHAnsi"/>
                        <w:i/>
                        <w:highlight w:val="yellow"/>
                      </w:rPr>
                    </m:ctrlPr>
                  </m:sSubPr>
                  <m:e>
                    <m:r>
                      <w:rPr>
                        <w:rFonts w:ascii="Cambria Math" w:hAnsi="Cambria Math" w:cstheme="minorHAnsi"/>
                        <w:highlight w:val="yellow"/>
                      </w:rPr>
                      <m:t>σ</m:t>
                    </m:r>
                  </m:e>
                  <m:sub>
                    <m:r>
                      <w:rPr>
                        <w:rFonts w:ascii="Cambria Math" w:hAnsi="Cambria Math" w:cstheme="minorHAnsi"/>
                        <w:highlight w:val="yellow"/>
                      </w:rPr>
                      <m:t>i</m:t>
                    </m:r>
                  </m:sub>
                </m:sSub>
                <m:r>
                  <w:rPr>
                    <w:rFonts w:ascii="Cambria Math" w:hAnsi="Cambria Math" w:cstheme="minorHAnsi"/>
                    <w:highlight w:val="yellow"/>
                  </w:rPr>
                  <m:t>=a+b</m:t>
                </m:r>
                <m:r>
                  <w:rPr>
                    <w:rFonts w:ascii="Cambria Math" w:hAnsi="Cambria Math" w:cstheme="minorHAnsi" w:hint="eastAsia"/>
                    <w:highlight w:val="yellow"/>
                    <w:lang w:val="en-GB"/>
                  </w:rPr>
                  <m:t>×</m:t>
                </m:r>
                <m:r>
                  <w:rPr>
                    <w:rFonts w:ascii="Cambria Math" w:hAnsi="Cambria Math" w:cstheme="minorHAnsi"/>
                    <w:highlight w:val="yellow"/>
                  </w:rPr>
                  <m:t>mass+c</m:t>
                </m:r>
                <m:r>
                  <w:rPr>
                    <w:rFonts w:ascii="Cambria Math" w:hAnsi="Cambria Math" w:cstheme="minorHAnsi" w:hint="eastAsia"/>
                    <w:highlight w:val="yellow"/>
                    <w:lang w:val="en-GB"/>
                  </w:rPr>
                  <m:t>×</m:t>
                </m:r>
                <m:r>
                  <w:rPr>
                    <w:rFonts w:ascii="Cambria Math" w:hAnsi="Cambria Math" w:cstheme="minorHAnsi"/>
                    <w:highlight w:val="yellow"/>
                  </w:rPr>
                  <m:t>temp</m:t>
                </m:r>
              </m:oMath>
            </m:oMathPara>
          </w:p>
        </w:tc>
        <w:tc>
          <w:tcPr>
            <w:tcW w:w="0" w:type="auto"/>
          </w:tcPr>
          <w:p w14:paraId="503DAE96"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1241.5 (1829.7)</w:t>
            </w:r>
          </w:p>
        </w:tc>
      </w:tr>
      <w:tr w:rsidR="00262E9D" w:rsidRPr="001F3939" w14:paraId="3273B7E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F375B3" w:rsidRDefault="00F36284" w:rsidP="00F226F7">
            <w:pPr>
              <w:spacing w:line="360" w:lineRule="auto"/>
              <w:contextualSpacing/>
              <w:rPr>
                <w:rFonts w:cstheme="minorHAnsi"/>
                <w:highlight w:val="yellow"/>
                <w:lang w:val="sv-SE"/>
              </w:rPr>
            </w:pPr>
            <w:r w:rsidRPr="00F375B3">
              <w:rPr>
                <w:rFonts w:cstheme="minorHAnsi"/>
                <w:highlight w:val="yellow"/>
                <w:lang w:val="sv-SE"/>
              </w:rPr>
              <w:t>M2</w:t>
            </w:r>
          </w:p>
        </w:tc>
        <w:tc>
          <w:tcPr>
            <w:tcW w:w="0" w:type="auto"/>
          </w:tcPr>
          <w:p w14:paraId="7F950B3A" w14:textId="5B09756E" w:rsidR="00F36284" w:rsidRPr="00F375B3"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highlight w:val="yellow"/>
                <w:lang w:val="sv-SE"/>
              </w:rPr>
            </w:pPr>
            <w:r w:rsidRPr="00F375B3">
              <w:rPr>
                <w:rFonts w:cstheme="minorHAnsi"/>
                <w:highlight w:val="yellow"/>
                <w:lang w:val="sv-SE"/>
              </w:rPr>
              <w:t xml:space="preserve">Linear + </w:t>
            </w:r>
            <w:r w:rsidR="00F36284" w:rsidRPr="00F375B3">
              <w:rPr>
                <w:rFonts w:cstheme="minorHAnsi"/>
                <w:highlight w:val="yellow"/>
                <w:lang w:val="sv-SE"/>
              </w:rPr>
              <w:t>Quadratic</w:t>
            </w:r>
            <w:r w:rsidR="00F36284" w:rsidRPr="00F375B3">
              <w:rPr>
                <w:rFonts w:eastAsia="Times New Roman"/>
                <w:bCs/>
                <w:iCs/>
                <w:highlight w:val="yellow"/>
                <w:lang w:val="sv-SE"/>
              </w:rPr>
              <w:t xml:space="preserve"> + Cubic</w:t>
            </w:r>
          </w:p>
        </w:tc>
        <w:tc>
          <w:tcPr>
            <w:tcW w:w="0" w:type="auto"/>
          </w:tcPr>
          <w:p w14:paraId="13DCB871" w14:textId="77777777" w:rsidR="00F36284" w:rsidRPr="00F375B3"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highlight w:val="yellow"/>
                <w:lang w:val="sv-SE"/>
              </w:rPr>
            </w:pPr>
            <w:r w:rsidRPr="00F375B3">
              <w:rPr>
                <w:rFonts w:cstheme="minorHAnsi"/>
                <w:highlight w:val="yellow"/>
                <w:lang w:val="sv-SE"/>
              </w:rPr>
              <w:t xml:space="preserve">Constant </w:t>
            </w:r>
            <w:r w:rsidRPr="00F375B3">
              <w:rPr>
                <w:rFonts w:eastAsiaTheme="minorEastAsia" w:cstheme="minorHAnsi"/>
                <w:highlight w:val="yellow"/>
                <w:lang w:val="sv-SE"/>
              </w:rPr>
              <w:t>(</w:t>
            </w:r>
            <m:oMath>
              <m:r>
                <w:rPr>
                  <w:rFonts w:ascii="Cambria Math" w:hAnsi="Cambria Math" w:cstheme="minorHAnsi"/>
                  <w:highlight w:val="yellow"/>
                </w:rPr>
                <m:t>σ</m:t>
              </m:r>
            </m:oMath>
            <w:r w:rsidRPr="00F375B3">
              <w:rPr>
                <w:rFonts w:eastAsiaTheme="minorEastAsia" w:cstheme="minorHAnsi"/>
                <w:highlight w:val="yellow"/>
                <w:lang w:val="sv-SE"/>
              </w:rPr>
              <w:t>)</w:t>
            </w:r>
          </w:p>
        </w:tc>
        <w:tc>
          <w:tcPr>
            <w:tcW w:w="0" w:type="auto"/>
          </w:tcPr>
          <w:p w14:paraId="159C910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F375B3">
              <w:rPr>
                <w:rFonts w:cstheme="minorHAnsi"/>
                <w:highlight w:val="yellow"/>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4CBFE515" w:rsidR="002845F7" w:rsidRDefault="002845F7" w:rsidP="00F36284">
      <w:pPr>
        <w:spacing w:line="480" w:lineRule="auto"/>
        <w:contextualSpacing/>
        <w:jc w:val="center"/>
        <w:rPr>
          <w:rFonts w:cstheme="minorHAnsi"/>
        </w:rPr>
      </w:pPr>
    </w:p>
    <w:p w14:paraId="78C440F3" w14:textId="1BFCA0D1" w:rsidR="00C34D72" w:rsidRDefault="00C34D72" w:rsidP="00F36284">
      <w:pPr>
        <w:spacing w:line="480" w:lineRule="auto"/>
        <w:contextualSpacing/>
        <w:jc w:val="center"/>
        <w:rPr>
          <w:rFonts w:cstheme="minorHAnsi"/>
        </w:rPr>
      </w:pPr>
    </w:p>
    <w:p w14:paraId="45B23330" w14:textId="60629A4B" w:rsidR="00C34D72" w:rsidRDefault="00C34D72" w:rsidP="00F36284">
      <w:pPr>
        <w:spacing w:line="480" w:lineRule="auto"/>
        <w:contextualSpacing/>
        <w:jc w:val="center"/>
        <w:rPr>
          <w:rFonts w:cstheme="minorHAnsi"/>
        </w:rPr>
      </w:pPr>
    </w:p>
    <w:p w14:paraId="41C611A1" w14:textId="669F13EB" w:rsidR="00C34D72" w:rsidRDefault="00C34D72" w:rsidP="00F36284">
      <w:pPr>
        <w:spacing w:line="480" w:lineRule="auto"/>
        <w:contextualSpacing/>
        <w:jc w:val="center"/>
        <w:rPr>
          <w:rFonts w:cstheme="minorHAnsi"/>
        </w:rPr>
      </w:pPr>
    </w:p>
    <w:p w14:paraId="7FCC14AE" w14:textId="77777777" w:rsidR="00C34D72" w:rsidRPr="001F3939" w:rsidRDefault="00C34D72" w:rsidP="00F36284">
      <w:pPr>
        <w:spacing w:line="480" w:lineRule="auto"/>
        <w:contextualSpacing/>
        <w:jc w:val="center"/>
        <w:rPr>
          <w:rFonts w:cstheme="minorHAnsi"/>
        </w:rPr>
      </w:pPr>
    </w:p>
    <w:p w14:paraId="2B26A43D" w14:textId="6891D59A" w:rsidR="00F36284" w:rsidRPr="001F3939" w:rsidRDefault="00F36284" w:rsidP="00F36284">
      <w:pPr>
        <w:spacing w:line="480" w:lineRule="auto"/>
        <w:contextualSpacing/>
        <w:jc w:val="both"/>
      </w:pPr>
      <w:r w:rsidRPr="001F3939">
        <w:rPr>
          <w:b/>
          <w:bCs/>
          <w:lang w:val="en-GB"/>
        </w:rPr>
        <w:lastRenderedPageBreak/>
        <w:t xml:space="preserve">Table </w:t>
      </w:r>
      <w:r w:rsidR="006542F4" w:rsidRPr="001F3939">
        <w:rPr>
          <w:b/>
          <w:bCs/>
          <w:lang w:val="en-GB"/>
        </w:rPr>
        <w:t>S</w:t>
      </w:r>
      <w:r w:rsidR="001F42E5">
        <w:rPr>
          <w:b/>
          <w:bCs/>
          <w:lang w:val="en-GB"/>
        </w:rPr>
        <w:t>6</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t>
      </w:r>
      <w:r w:rsidRPr="001F3939">
        <w:rPr>
          <w:lang w:val="en-GB"/>
        </w:rPr>
        <w:t xml:space="preserve">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66428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pPr>
      <w:r w:rsidRPr="009B6395">
        <w:t>Fig. S</w:t>
      </w:r>
      <w:r w:rsidR="00FB517D" w:rsidRPr="009B6395">
        <w:t>12</w:t>
      </w:r>
      <w:r w:rsidRPr="009B6395">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95"/>
      <w:commentRangeStart w:id="96"/>
      <w:commentRangeStart w:id="97"/>
      <w:r w:rsidRPr="009B6395">
        <w:rPr>
          <w:rFonts w:cstheme="minorHAnsi"/>
          <w:bCs/>
          <w:lang w:val="en-GB"/>
        </w:rPr>
        <w:t>)</w:t>
      </w:r>
      <w:commentRangeEnd w:id="95"/>
      <w:r w:rsidR="00DD0E6E" w:rsidRPr="009B6395">
        <w:rPr>
          <w:rStyle w:val="CommentReference"/>
          <w:sz w:val="24"/>
          <w:szCs w:val="24"/>
        </w:rPr>
        <w:commentReference w:id="95"/>
      </w:r>
      <w:commentRangeEnd w:id="96"/>
      <w:r w:rsidR="00355B79" w:rsidRPr="009B6395">
        <w:rPr>
          <w:rStyle w:val="CommentReference"/>
          <w:sz w:val="24"/>
          <w:szCs w:val="24"/>
        </w:rPr>
        <w:commentReference w:id="96"/>
      </w:r>
      <w:commentRangeEnd w:id="97"/>
      <w:r w:rsidR="002D1A30" w:rsidRPr="009B6395">
        <w:rPr>
          <w:rStyle w:val="CommentReference"/>
          <w:sz w:val="24"/>
          <w:szCs w:val="24"/>
        </w:rPr>
        <w:commentReference w:id="97"/>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lastRenderedPageBreak/>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0"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471AE594" w:rsidR="00072A59" w:rsidRPr="003B62E6" w:rsidRDefault="00072A59" w:rsidP="00072A59">
      <w:pPr>
        <w:spacing w:line="480" w:lineRule="auto"/>
        <w:contextualSpacing/>
        <w:jc w:val="both"/>
        <w:rPr>
          <w:lang w:val="en-GB"/>
        </w:rPr>
      </w:pPr>
      <w:r w:rsidRPr="00F53AC3">
        <w:rPr>
          <w:highlight w:val="yellow"/>
          <w:lang w:val="en-GB"/>
        </w:rPr>
        <w:t>Fig. S</w:t>
      </w:r>
      <w:r w:rsidR="00DB424C" w:rsidRPr="00F53AC3">
        <w:rPr>
          <w:highlight w:val="yellow"/>
        </w:rPr>
        <w:t>1</w:t>
      </w:r>
      <w:r w:rsidR="00FB517D" w:rsidRPr="00F53AC3">
        <w:rPr>
          <w:highlight w:val="yellow"/>
        </w:rPr>
        <w:t>3</w:t>
      </w:r>
      <w:r w:rsidRPr="00F53AC3">
        <w:rPr>
          <w:highlight w:val="yellow"/>
          <w:lang w:val="en-GB"/>
        </w:rPr>
        <w:t xml:space="preserve">. </w:t>
      </w:r>
      <w:r w:rsidR="004755CB" w:rsidRPr="00F53AC3">
        <w:rPr>
          <w:highlight w:val="yellow"/>
          <w:lang w:val="en-GB"/>
        </w:rPr>
        <w:t>M</w:t>
      </w:r>
      <w:r w:rsidR="008310B5" w:rsidRPr="00F53AC3">
        <w:rPr>
          <w:highlight w:val="yellow"/>
          <w:lang w:val="en-GB"/>
        </w:rPr>
        <w:t>ass-specific m</w:t>
      </w:r>
      <w:r w:rsidR="004755CB" w:rsidRPr="00F53AC3">
        <w:rPr>
          <w:highlight w:val="yellow"/>
          <w:lang w:val="en-GB"/>
        </w:rPr>
        <w:t xml:space="preserve">aximum consumption rates expressed as relative to </w:t>
      </w:r>
      <w:r w:rsidR="008310B5" w:rsidRPr="00F53AC3">
        <w:rPr>
          <w:highlight w:val="yellow"/>
          <w:lang w:val="en-GB"/>
        </w:rPr>
        <w:t xml:space="preserve">the average maximum </w:t>
      </w:r>
      <w:r w:rsidR="004755CB" w:rsidRPr="00F53AC3">
        <w:rPr>
          <w:highlight w:val="yellow"/>
          <w:lang w:val="en-GB"/>
        </w:rPr>
        <w:t xml:space="preserve">consumption rates </w:t>
      </w:r>
      <w:r w:rsidR="005D4975" w:rsidRPr="00F53AC3">
        <w:rPr>
          <w:highlight w:val="yellow"/>
          <w:lang w:val="en-GB"/>
        </w:rPr>
        <w:t>by species</w:t>
      </w:r>
      <w:r w:rsidR="004755CB" w:rsidRPr="00F53AC3">
        <w:rPr>
          <w:highlight w:val="yellow"/>
          <w:lang w:val="en-GB"/>
        </w:rPr>
        <w:t xml:space="preserve"> </w:t>
      </w:r>
      <w:r w:rsidR="00644598" w:rsidRPr="00F53AC3">
        <w:rPr>
          <w:highlight w:val="yellow"/>
          <w:lang w:val="en-GB"/>
        </w:rPr>
        <w:t xml:space="preserve">plotted against </w:t>
      </w:r>
      <w:r w:rsidR="004755CB" w:rsidRPr="00F53AC3">
        <w:rPr>
          <w:highlight w:val="yellow"/>
          <w:lang w:val="en-GB"/>
        </w:rPr>
        <w:t xml:space="preserve">temperature, expressed as the difference between the experimental temperature and the median environmental temperature </w:t>
      </w:r>
      <w:r w:rsidR="007B2622" w:rsidRPr="00F53AC3">
        <w:rPr>
          <w:highlight w:val="yellow"/>
          <w:lang w:val="en-GB"/>
        </w:rPr>
        <w:t xml:space="preserve">(also by species </w:t>
      </w:r>
      <w:r w:rsidR="004755CB" w:rsidRPr="00F53AC3">
        <w:rPr>
          <w:highlight w:val="yellow"/>
          <w:lang w:val="en-GB"/>
        </w:rPr>
        <w:t>species</w:t>
      </w:r>
      <w:r w:rsidR="007B2622" w:rsidRPr="00F53AC3">
        <w:rPr>
          <w:highlight w:val="yellow"/>
          <w:lang w:val="en-GB"/>
        </w:rPr>
        <w:t>)</w:t>
      </w:r>
      <w:r w:rsidR="004755CB" w:rsidRPr="00F53AC3">
        <w:rPr>
          <w:highlight w:val="yellow"/>
          <w:lang w:val="en-GB"/>
        </w:rPr>
        <w:t xml:space="preserve">. </w:t>
      </w:r>
      <w:r w:rsidR="004F3C96" w:rsidRPr="00F53AC3">
        <w:rPr>
          <w:highlight w:val="yellow"/>
          <w:lang w:val="en-GB"/>
        </w:rPr>
        <w:t>Lines show fits from polynomial model</w:t>
      </w:r>
      <w:r w:rsidR="003E5E3C" w:rsidRPr="00F53AC3">
        <w:rPr>
          <w:highlight w:val="yellow"/>
          <w:lang w:val="en-GB"/>
        </w:rPr>
        <w:t xml:space="preserve"> using the</w:t>
      </w:r>
      <w:r w:rsidR="00956946" w:rsidRPr="00F53AC3">
        <w:rPr>
          <w:highlight w:val="yellow"/>
          <w:lang w:val="en-GB"/>
        </w:rPr>
        <w:t xml:space="preserve"> </w:t>
      </w:r>
      <w:r w:rsidR="00BF2F9A" w:rsidRPr="00F53AC3">
        <w:rPr>
          <w:highlight w:val="yellow"/>
          <w:lang w:val="en-GB"/>
        </w:rPr>
        <w:t xml:space="preserve">posterior medians of the </w:t>
      </w:r>
      <w:r w:rsidR="00956946" w:rsidRPr="00F53AC3">
        <w:rPr>
          <w:highlight w:val="yellow"/>
          <w:lang w:val="en-GB"/>
        </w:rPr>
        <w:t>average intercept across species and the common</w:t>
      </w:r>
      <w:r w:rsidR="003E5E3C" w:rsidRPr="00F53AC3">
        <w:rPr>
          <w:highlight w:val="yellow"/>
          <w:lang w:val="en-GB"/>
        </w:rPr>
        <w:t xml:space="preserve"> </w:t>
      </w:r>
      <w:r w:rsidR="002901A0" w:rsidRPr="00F53AC3">
        <w:rPr>
          <w:highlight w:val="yellow"/>
          <w:lang w:val="en-GB"/>
        </w:rPr>
        <w:t>coefficients</w:t>
      </w:r>
      <w:r w:rsidR="004F3C96" w:rsidRPr="00F53AC3">
        <w:rPr>
          <w:highlight w:val="yellow"/>
          <w:lang w:val="en-GB"/>
        </w:rPr>
        <w:t>,</w:t>
      </w:r>
      <w:r w:rsidR="003E5E3C" w:rsidRPr="00F53AC3">
        <w:rPr>
          <w:highlight w:val="yellow"/>
          <w:lang w:val="en-GB"/>
        </w:rPr>
        <w:t xml:space="preserve"> grey bands show 95% and </w:t>
      </w:r>
      <w:r w:rsidRPr="00F53AC3">
        <w:rPr>
          <w:highlight w:val="yellow"/>
          <w:lang w:val="en-GB"/>
        </w:rPr>
        <w:t>80% credible interval</w:t>
      </w:r>
      <w:r w:rsidR="00C1396A" w:rsidRPr="00F53AC3">
        <w:rPr>
          <w:highlight w:val="yellow"/>
          <w:lang w:val="en-GB"/>
        </w:rPr>
        <w:t>s</w:t>
      </w:r>
      <w:r w:rsidRPr="00F53AC3">
        <w:rPr>
          <w:highlight w:val="yellow"/>
          <w:lang w:val="en-GB"/>
        </w:rPr>
        <w:t>.</w:t>
      </w:r>
      <w:r w:rsidR="00AE7D11" w:rsidRPr="00F53AC3">
        <w:rPr>
          <w:highlight w:val="yellow"/>
          <w:lang w:val="en-GB"/>
        </w:rPr>
        <w:t xml:space="preserve"> Colors indicate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r w:rsidR="004D6691" w:rsidRPr="00B45407">
        <w:rPr>
          <w:rFonts w:cstheme="minorHAnsi"/>
          <w:i/>
          <w:iCs/>
          <w:lang w:val="en-GB"/>
        </w:rPr>
        <w:t xml:space="preserve">Horizontal </w:t>
      </w:r>
      <w:r w:rsidRPr="00B45407">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B45407">
        <w:rPr>
          <w:rFonts w:cstheme="minorHAnsi"/>
          <w:i/>
          <w:iCs/>
          <w:lang w:val="en-GB"/>
        </w:rPr>
        <w:t xml:space="preserve">. </w:t>
      </w:r>
      <w:r w:rsidRPr="00B45407">
        <w:rPr>
          <w:rFonts w:cstheme="minorHAnsi"/>
          <w:i/>
          <w:iCs/>
          <w:lang w:val="en-GB"/>
        </w:rPr>
        <w:t xml:space="preserve">The optimum growth temperatures are depicted for all size-classes per species, where the circle size is proportional to number of observations at that temperature.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98" w:name="_Toc50829351"/>
      <w:commentRangeStart w:id="99"/>
      <w:r>
        <w:lastRenderedPageBreak/>
        <w:t>Model validation</w:t>
      </w:r>
      <w:r w:rsidR="00F52B8A">
        <w:t xml:space="preserve"> </w:t>
      </w:r>
      <w:r w:rsidR="000326C7">
        <w:t>and</w:t>
      </w:r>
      <w:r w:rsidR="00F52B8A">
        <w:t xml:space="preserve"> fit</w:t>
      </w:r>
      <w:bookmarkEnd w:id="98"/>
      <w:commentRangeEnd w:id="99"/>
      <w:r w:rsidR="00F3373E">
        <w:rPr>
          <w:rStyle w:val="CommentReference"/>
          <w:rFonts w:eastAsiaTheme="minorHAnsi" w:cs="Times New Roman"/>
          <w:b w:val="0"/>
          <w:color w:val="auto"/>
        </w:rPr>
        <w:commentReference w:id="99"/>
      </w:r>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2"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0D9BC21E" w:rsidR="00524FBE" w:rsidRPr="00647D43" w:rsidRDefault="00524FBE" w:rsidP="0065004B">
      <w:pPr>
        <w:pStyle w:val="Heading2"/>
        <w:contextualSpacing/>
        <w:jc w:val="both"/>
        <w:rPr>
          <w:rFonts w:asciiTheme="minorHAnsi" w:hAnsiTheme="minorHAnsi" w:cstheme="minorHAnsi"/>
          <w:i/>
          <w:iCs/>
          <w:sz w:val="22"/>
          <w:szCs w:val="22"/>
        </w:rPr>
      </w:pPr>
      <w:bookmarkStart w:id="100" w:name="_Toc50829352"/>
      <w:r w:rsidRPr="00647D43">
        <w:rPr>
          <w:rFonts w:asciiTheme="minorHAnsi" w:hAnsiTheme="minorHAnsi" w:cstheme="minorHAnsi"/>
          <w:i/>
          <w:iCs/>
          <w:sz w:val="22"/>
          <w:szCs w:val="22"/>
        </w:rPr>
        <w:t>Growth rate</w:t>
      </w:r>
      <w:bookmarkEnd w:id="100"/>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t xml:space="preserve"> </w:t>
      </w:r>
      <w:r w:rsidR="00494F11" w:rsidRPr="00E727E0">
        <w:t xml:space="preserve">Potential scale </w:t>
      </w:r>
      <w:r w:rsidR="00494F11" w:rsidRPr="00E727E0">
        <w:t>reduction factor</w:t>
      </w:r>
      <w:r w:rsidR="00494F11" w:rsidRPr="00E727E0">
        <w:rPr>
          <w:lang w:val="en-GB"/>
        </w:rPr>
        <w:t xml:space="preserve"> </w:t>
      </w:r>
      <w:r w:rsidR="00494F11" w:rsidRPr="00E727E0">
        <w:t>(</w:t>
      </w:r>
      <m:oMath>
        <m:acc>
          <m:accPr>
            <m:ctrlPr>
              <w:rPr>
                <w:rFonts w:ascii="Cambria Math" w:hAnsi="Cambria Math"/>
                <w:i/>
              </w:rPr>
            </m:ctrlPr>
          </m:accPr>
          <m:e>
            <m:r>
              <w:rPr>
                <w:rFonts w:ascii="Cambria Math" w:hAnsi="Cambria Math"/>
              </w:rPr>
              <m:t>R</m:t>
            </m:r>
          </m:e>
        </m:acc>
      </m:oMath>
      <w:r w:rsidR="00494F11" w:rsidRPr="00E727E0">
        <w:rPr>
          <w:rFonts w:eastAsiaTheme="minorEastAsia"/>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rPr>
        <w:t xml:space="preserve"> the</w:t>
      </w:r>
      <w:r w:rsidR="00494F11" w:rsidRPr="00E727E0">
        <w:rPr>
          <w:rFonts w:eastAsiaTheme="minorEastAsia"/>
          <w:lang w:val="en-GB"/>
        </w:rPr>
        <w:t xml:space="preserve"> </w:t>
      </w:r>
      <w:r w:rsidR="00494F11" w:rsidRPr="00E727E0">
        <w:rPr>
          <w:rFonts w:eastAsiaTheme="minorEastAsia"/>
        </w:rPr>
        <w:t>growth rate</w:t>
      </w:r>
      <w:r w:rsidR="00494F11" w:rsidRPr="00E727E0">
        <w:rPr>
          <w:lang w:val="en-GB"/>
        </w:rPr>
        <w:t xml:space="preserve"> model</w:t>
      </w:r>
      <w:r w:rsidR="00494F11" w:rsidRPr="00E727E0">
        <w:t xml:space="preserve">. This factor is based on the comparison of between and within-chain variation for the same parameter. A value close to one implies chains converged to the </w:t>
      </w:r>
      <w:r w:rsidR="00494F11" w:rsidRPr="00E727E0">
        <w:t>same distribution.</w:t>
      </w:r>
      <w:r w:rsidR="0081485B" w:rsidRPr="00E727E0">
        <w:t xml:space="preserve"> The index of the parameter corresponds to species</w:t>
      </w:r>
      <w:r w:rsidR="007C72D9" w:rsidRPr="00E727E0">
        <w:t xml:space="preserve"> in alphabetical order</w:t>
      </w:r>
      <w:r w:rsidR="0081485B" w:rsidRPr="00E727E0">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A9ADF6" w14:textId="2E707BDF" w:rsidR="00A50BFF" w:rsidRPr="00E727E0" w:rsidRDefault="00A50BFF" w:rsidP="00A50BFF">
      <w:pPr>
        <w:spacing w:line="480" w:lineRule="auto"/>
        <w:contextualSpacing/>
        <w:jc w:val="both"/>
        <w:rPr>
          <w:lang w:val="en-GB"/>
        </w:rPr>
      </w:pPr>
      <w:r w:rsidRPr="00E727E0">
        <w:rPr>
          <w:lang w:val="en-GB"/>
        </w:rPr>
        <w:t xml:space="preserve">Fig. S17.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rPr>
        <w:t xml:space="preserve"> (</w:t>
      </w:r>
      <w:r w:rsidR="00AB06B3" w:rsidRPr="00E727E0">
        <w:rPr>
          <w:rFonts w:eastAsiaTheme="minorEastAsia"/>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rPr>
        <w:t>. The number in the plot corresponds to the mean of the vector of 0’s and 1’s.</w:t>
      </w:r>
      <w:r w:rsidR="00A21039" w:rsidRPr="00E727E0">
        <w:rPr>
          <w:rFonts w:eastAsiaTheme="minorEastAsia"/>
        </w:rPr>
        <w:t xml:space="preserve"> B) </w:t>
      </w:r>
      <w:r w:rsidR="00FC70B5" w:rsidRPr="00E727E0">
        <w:rPr>
          <w:rFonts w:eastAsiaTheme="minorEastAsia"/>
        </w:rPr>
        <w:t xml:space="preserve">Posterior predictive distribution </w:t>
      </w:r>
      <w:r w:rsidR="004737A5" w:rsidRPr="00E727E0">
        <w:rPr>
          <w:rFonts w:eastAsiaTheme="minorEastAsia"/>
        </w:rPr>
        <w:t>(orange) and distribution of data (purple)</w:t>
      </w:r>
      <w:r w:rsidR="00A0567A" w:rsidRPr="00E727E0">
        <w:rPr>
          <w:rFonts w:eastAsiaTheme="minorEastAsia"/>
        </w:rPr>
        <w:t xml:space="preserve">. C) </w:t>
      </w:r>
      <w:r w:rsidR="006A3C86" w:rsidRPr="00E727E0">
        <w:rPr>
          <w:rFonts w:eastAsiaTheme="minorEastAsia"/>
        </w:rPr>
        <w:t>Difference between the o</w:t>
      </w:r>
      <w:r w:rsidR="00542C84" w:rsidRPr="00E727E0">
        <w:rPr>
          <w:rFonts w:eastAsiaTheme="minorEastAsia"/>
        </w:rPr>
        <w:t xml:space="preserve">bserved </w:t>
      </w:r>
      <w:r w:rsidR="001A366A" w:rsidRPr="00E727E0">
        <w:rPr>
          <w:rFonts w:eastAsiaTheme="minorEastAsia"/>
        </w:rPr>
        <w:t xml:space="preserve">value </w:t>
      </w:r>
      <w:r w:rsidR="009F5027" w:rsidRPr="00E727E0">
        <w:rPr>
          <w:rFonts w:eastAsiaTheme="minorEastAsia"/>
        </w:rPr>
        <w:t xml:space="preserve">and the </w:t>
      </w:r>
      <w:r w:rsidR="000C2E93" w:rsidRPr="00E727E0">
        <w:rPr>
          <w:rFonts w:eastAsiaTheme="minorEastAsia"/>
        </w:rPr>
        <w:t>p</w:t>
      </w:r>
      <w:r w:rsidR="00B85C68" w:rsidRPr="00E727E0">
        <w:rPr>
          <w:rFonts w:eastAsiaTheme="minorEastAsia"/>
        </w:rPr>
        <w:t xml:space="preserve">osterior median of </w:t>
      </w:r>
      <w:r w:rsidR="009746D6" w:rsidRPr="00E727E0">
        <w:rPr>
          <w:rFonts w:eastAsiaTheme="minorEastAsia"/>
        </w:rPr>
        <w:t xml:space="preserve">the </w:t>
      </w:r>
      <w:r w:rsidR="009A06D1" w:rsidRPr="00E727E0">
        <w:rPr>
          <w:rFonts w:eastAsiaTheme="minorEastAsia"/>
        </w:rPr>
        <w:t>predicted value</w:t>
      </w:r>
      <w:r w:rsidR="008D6224" w:rsidRPr="00E727E0">
        <w:rPr>
          <w:rFonts w:eastAsiaTheme="minorEastAsia"/>
        </w:rPr>
        <w:t>, plotted against fitted value.</w:t>
      </w:r>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190E9C47"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w:t>
      </w:r>
      <w:r w:rsidR="00C5423C" w:rsidRPr="00E727E0">
        <w:rPr>
          <w:lang w:val="en-GB"/>
        </w:rPr>
        <w:t>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r w:rsidR="0011677B" w:rsidRPr="00E727E0">
        <w:rPr>
          <w:lang w:val="en-GB"/>
        </w:rPr>
        <w:t xml:space="preserve"> and </w:t>
      </w:r>
      <w:r w:rsidR="006E3ADB" w:rsidRPr="00E727E0">
        <w:rPr>
          <w:lang w:val="en-GB"/>
        </w:rPr>
        <w:t xml:space="preserve">effective </w:t>
      </w:r>
      <w:r w:rsidR="00391A53" w:rsidRPr="00E727E0">
        <w:rPr>
          <w:lang w:val="en-GB"/>
        </w:rPr>
        <w:t>sample</w:t>
      </w:r>
      <w:r w:rsidR="006E3ADB" w:rsidRPr="00E727E0">
        <w:rPr>
          <w:lang w:val="en-GB"/>
        </w:rPr>
        <w:t xml:space="preserve"> size</w:t>
      </w:r>
      <w:r w:rsidR="00243FF3" w:rsidRPr="00E727E0">
        <w:rPr>
          <w:lang w:val="en-GB"/>
        </w:rPr>
        <w:t xml:space="preserve"> (n.eff)</w:t>
      </w:r>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rPr>
      </w:pPr>
      <w:bookmarkStart w:id="101" w:name="_Toc50829353"/>
      <w:r w:rsidRPr="00647D43">
        <w:rPr>
          <w:rFonts w:asciiTheme="minorHAnsi" w:hAnsiTheme="minorHAnsi" w:cstheme="minorHAnsi"/>
          <w:i/>
          <w:iCs/>
          <w:sz w:val="22"/>
          <w:szCs w:val="22"/>
        </w:rPr>
        <w:lastRenderedPageBreak/>
        <w:t xml:space="preserve">Maximum </w:t>
      </w:r>
      <w:r w:rsidRPr="00647D43">
        <w:rPr>
          <w:rFonts w:asciiTheme="minorHAnsi" w:hAnsiTheme="minorHAnsi" w:cstheme="minorHAnsi"/>
          <w:i/>
          <w:iCs/>
          <w:sz w:val="22"/>
          <w:szCs w:val="22"/>
        </w:rPr>
        <w:t>consumption rate</w:t>
      </w:r>
      <w:r w:rsidR="00F94AE1" w:rsidRPr="009D6D5F">
        <w:rPr>
          <w:rFonts w:asciiTheme="minorHAnsi" w:hAnsiTheme="minorHAnsi" w:cstheme="minorHAnsi"/>
          <w:i/>
          <w:iCs/>
          <w:sz w:val="22"/>
          <w:szCs w:val="22"/>
        </w:rPr>
        <w:t xml:space="preserve"> – below peak tempe</w:t>
      </w:r>
      <w:r w:rsidR="00F94AE1">
        <w:rPr>
          <w:rFonts w:asciiTheme="minorHAnsi" w:hAnsiTheme="minorHAnsi" w:cstheme="minorHAnsi"/>
          <w:i/>
          <w:iCs/>
          <w:sz w:val="22"/>
          <w:szCs w:val="22"/>
        </w:rPr>
        <w:t>ratures</w:t>
      </w:r>
      <w:bookmarkEnd w:id="101"/>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608E177F"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xml:space="preserve">. Posterior densities and trace plots for evaluation of chain convergence (by chain, indicated by colour), for the global-level parameters </w:t>
      </w:r>
      <w:r w:rsidRPr="00E727E0">
        <w:rPr>
          <w:lang w:val="en-GB"/>
        </w:rPr>
        <w:t>for the</w:t>
      </w:r>
      <w:r w:rsidR="006412AB" w:rsidRPr="00E727E0">
        <w:rPr>
          <w:lang w:val="en-GB"/>
        </w:rPr>
        <w:t xml:space="preserve"> log-linear</w:t>
      </w:r>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r w:rsidR="002F2B48" w:rsidRPr="00E727E0">
        <w:rPr>
          <w:lang w:val="en-GB"/>
        </w:rPr>
        <w:t xml:space="preserve">peak </w:t>
      </w:r>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t xml:space="preserve"> Potential scale </w:t>
      </w:r>
      <w:r w:rsidRPr="00E727E0">
        <w:t>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C64069" w:rsidRPr="00E727E0">
        <w:rPr>
          <w:rFonts w:eastAsiaTheme="minorEastAsia"/>
          <w:lang w:val="en-GB"/>
        </w:rPr>
        <w:t xml:space="preserve">log-linear </w:t>
      </w:r>
      <w:r w:rsidR="00F60465" w:rsidRPr="00E727E0">
        <w:rPr>
          <w:rFonts w:eastAsiaTheme="minorEastAsia"/>
        </w:rPr>
        <w:t xml:space="preserve">maximum consumption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81485B" w:rsidRPr="00E727E0">
        <w:t xml:space="preserve"> The index of the parameter corresponds to species.</w:t>
      </w:r>
      <w:r w:rsidR="00553F32" w:rsidRPr="00553F32">
        <w:t xml:space="preserve"> </w:t>
      </w:r>
      <w:r w:rsidR="00553F32" w:rsidRPr="00E727E0">
        <w:t>The index of the parameter corresponds to species in alphabetical order</w:t>
      </w:r>
      <w:r w:rsidR="00553F32">
        <w:t>.</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64307637" w:rsidR="007B2B31" w:rsidRPr="00E727E0" w:rsidRDefault="00D55E71" w:rsidP="00356D12">
      <w:pPr>
        <w:spacing w:line="480" w:lineRule="auto"/>
        <w:contextualSpacing/>
        <w:jc w:val="both"/>
        <w:rPr>
          <w:rFonts w:eastAsiaTheme="minorEastAsia"/>
        </w:rPr>
      </w:pPr>
      <w:r w:rsidRPr="00E727E0">
        <w:rPr>
          <w:lang w:val="en-GB"/>
        </w:rPr>
        <w:t>Fig. S</w:t>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1858E2A9"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w:t>
      </w:r>
      <w:r w:rsidRPr="00E727E0">
        <w:rPr>
          <w:lang w:val="en-GB"/>
        </w:rPr>
        <w:t xml:space="preserve">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r w:rsidR="00577BB0" w:rsidRPr="00E727E0">
        <w:rPr>
          <w:lang w:val="en-GB"/>
        </w:rPr>
        <w:t xml:space="preserve">log-linear </w:t>
      </w:r>
      <w:r w:rsidR="009B7C25" w:rsidRPr="00E727E0">
        <w:rPr>
          <w:lang w:val="en-GB"/>
        </w:rPr>
        <w:t>model for maximum consumption rate</w:t>
      </w:r>
      <w:r w:rsidRPr="00E727E0">
        <w:rPr>
          <w:lang w:val="en-GB"/>
        </w:rPr>
        <w:t>, including their % overlap</w:t>
      </w:r>
      <w:r w:rsidR="00B315CD" w:rsidRPr="00E727E0">
        <w:rPr>
          <w:lang w:val="en-GB"/>
        </w:rPr>
        <w:t xml:space="preserve"> and</w:t>
      </w:r>
      <w:r w:rsidRPr="00E727E0">
        <w:rPr>
          <w:lang w:val="en-GB"/>
        </w:rPr>
        <w:t xml:space="preserve"> effective sample size</w:t>
      </w:r>
      <w:r w:rsidR="00407BBA" w:rsidRPr="00E727E0">
        <w:rPr>
          <w:lang w:val="en-GB"/>
        </w:rPr>
        <w:t xml:space="preserve"> (n.eff)</w:t>
      </w:r>
      <w:r w:rsidRPr="00E727E0">
        <w:rPr>
          <w:lang w:val="en-GB"/>
        </w:rPr>
        <w:t>.</w:t>
      </w:r>
    </w:p>
    <w:p w14:paraId="69F7DD57" w14:textId="08D014E8" w:rsidR="007B2B31" w:rsidRDefault="007B2B31" w:rsidP="00D545B3">
      <w:pPr>
        <w:spacing w:line="480" w:lineRule="auto"/>
        <w:contextualSpacing/>
        <w:rPr>
          <w:lang w:val="en-GB"/>
        </w:rPr>
      </w:pPr>
    </w:p>
    <w:p w14:paraId="31BEC32D" w14:textId="7E526657" w:rsidR="0093414A" w:rsidRDefault="0093414A" w:rsidP="00D545B3">
      <w:pPr>
        <w:spacing w:line="480" w:lineRule="auto"/>
        <w:contextualSpacing/>
        <w:rPr>
          <w:lang w:val="en-GB"/>
        </w:rPr>
      </w:pPr>
    </w:p>
    <w:p w14:paraId="3A2D255F" w14:textId="5C3A1F7E" w:rsidR="0093414A" w:rsidRDefault="0093414A" w:rsidP="00D545B3">
      <w:pPr>
        <w:spacing w:line="480" w:lineRule="auto"/>
        <w:contextualSpacing/>
        <w:rPr>
          <w:lang w:val="en-GB"/>
        </w:rPr>
      </w:pPr>
    </w:p>
    <w:p w14:paraId="11901DBE" w14:textId="66F625AA" w:rsidR="0093414A" w:rsidRPr="008E4672" w:rsidRDefault="0093414A" w:rsidP="0093414A">
      <w:pPr>
        <w:pStyle w:val="Heading2"/>
        <w:contextualSpacing/>
        <w:jc w:val="both"/>
        <w:rPr>
          <w:rFonts w:asciiTheme="minorHAnsi" w:hAnsiTheme="minorHAnsi" w:cstheme="minorHAnsi"/>
          <w:i/>
          <w:iCs/>
          <w:sz w:val="22"/>
          <w:szCs w:val="22"/>
        </w:rPr>
      </w:pPr>
      <w:bookmarkStart w:id="102" w:name="_Toc50829354"/>
      <w:r w:rsidRPr="001C533E">
        <w:rPr>
          <w:rFonts w:asciiTheme="minorHAnsi" w:hAnsiTheme="minorHAnsi" w:cstheme="minorHAnsi"/>
          <w:i/>
          <w:iCs/>
          <w:sz w:val="22"/>
          <w:szCs w:val="22"/>
          <w:highlight w:val="yellow"/>
        </w:rPr>
        <w:lastRenderedPageBreak/>
        <w:t xml:space="preserve">Maximum consumption rate – including </w:t>
      </w:r>
      <w:r w:rsidR="0064065D" w:rsidRPr="001C533E">
        <w:rPr>
          <w:rFonts w:asciiTheme="minorHAnsi" w:hAnsiTheme="minorHAnsi" w:cstheme="minorHAnsi"/>
          <w:i/>
          <w:iCs/>
          <w:sz w:val="22"/>
          <w:szCs w:val="22"/>
          <w:highlight w:val="yellow"/>
        </w:rPr>
        <w:t xml:space="preserve">beyond </w:t>
      </w:r>
      <w:r w:rsidRPr="001C533E">
        <w:rPr>
          <w:rFonts w:asciiTheme="minorHAnsi" w:hAnsiTheme="minorHAnsi" w:cstheme="minorHAnsi"/>
          <w:i/>
          <w:iCs/>
          <w:sz w:val="22"/>
          <w:szCs w:val="22"/>
          <w:highlight w:val="yellow"/>
        </w:rPr>
        <w:t>peak temperatures</w:t>
      </w:r>
      <w:bookmarkEnd w:id="102"/>
    </w:p>
    <w:p w14:paraId="009DBF97" w14:textId="6EB15002" w:rsidR="0093414A" w:rsidRDefault="007873E1" w:rsidP="00D545B3">
      <w:pPr>
        <w:spacing w:line="480" w:lineRule="auto"/>
        <w:contextualSpacing/>
        <w:rPr>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lang w:val="en-GB"/>
        </w:rPr>
      </w:pPr>
      <w:r w:rsidRPr="002F0279">
        <w:rPr>
          <w:highlight w:val="yellow"/>
          <w:lang w:val="en-GB"/>
        </w:rPr>
        <w:t>Fig. S23. Posterior densities and trace plots for evaluation of chain convergence (by chain, indicated by colour), for the global-level parameters for the</w:t>
      </w:r>
      <w:r w:rsidR="00B030B9" w:rsidRPr="002F0279">
        <w:rPr>
          <w:highlight w:val="yellow"/>
          <w:lang w:val="en-GB"/>
        </w:rPr>
        <w:t xml:space="preserve"> polynomial</w:t>
      </w:r>
      <w:r w:rsidRPr="002F0279">
        <w:rPr>
          <w:highlight w:val="yellow"/>
          <w:lang w:val="en-GB"/>
        </w:rPr>
        <w:t xml:space="preserve"> maximum consumption rate model </w:t>
      </w:r>
      <w:r w:rsidR="00DA3D09" w:rsidRPr="002F0279">
        <w:rPr>
          <w:highlight w:val="yellow"/>
          <w:lang w:val="en-GB"/>
        </w:rPr>
        <w:t xml:space="preserve">with </w:t>
      </w:r>
      <w:r w:rsidRPr="002F0279">
        <w:rPr>
          <w:highlight w:val="yellow"/>
          <w:lang w:val="en-GB"/>
        </w:rPr>
        <w:t xml:space="preserve">temperatures </w:t>
      </w:r>
      <w:r w:rsidR="00DA3D09" w:rsidRPr="002F0279">
        <w:rPr>
          <w:highlight w:val="yellow"/>
          <w:lang w:val="en-GB"/>
        </w:rPr>
        <w:t xml:space="preserve">including beyond </w:t>
      </w:r>
      <w:r w:rsidR="00B66163" w:rsidRPr="002F0279">
        <w:rPr>
          <w:highlight w:val="yellow"/>
          <w:lang w:val="en-GB"/>
        </w:rPr>
        <w:t xml:space="preserve">peak </w:t>
      </w:r>
      <w:r w:rsidRPr="002F0279">
        <w:rPr>
          <w:highlight w:val="yellow"/>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lang w:val="en-GB"/>
        </w:rPr>
      </w:pPr>
      <w:r>
        <w:rPr>
          <w:noProof/>
          <w:lang w:val="en-GB"/>
        </w:rPr>
        <w:lastRenderedPageBreak/>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pPr>
      <w:r w:rsidRPr="002F0279">
        <w:rPr>
          <w:highlight w:val="yellow"/>
          <w:lang w:val="en-GB"/>
        </w:rPr>
        <w:t>Fig. S24.</w:t>
      </w:r>
      <w:r w:rsidRPr="002F0279">
        <w:rPr>
          <w:highlight w:val="yellow"/>
        </w:rPr>
        <w:t xml:space="preserve"> Potential scale reduction </w:t>
      </w:r>
      <w:r w:rsidRPr="002F0279">
        <w:rPr>
          <w:highlight w:val="yellow"/>
        </w:rPr>
        <w:t>factor</w:t>
      </w:r>
      <w:r w:rsidRPr="002F0279">
        <w:rPr>
          <w:highlight w:val="yellow"/>
          <w:lang w:val="en-GB"/>
        </w:rPr>
        <w:t xml:space="preserve"> </w:t>
      </w:r>
      <w:r w:rsidRPr="002F0279">
        <w:rPr>
          <w:highlight w:val="yellow"/>
        </w:rPr>
        <w:t>(</w:t>
      </w:r>
      <m:oMath>
        <m:acc>
          <m:accPr>
            <m:ctrlPr>
              <w:rPr>
                <w:rFonts w:ascii="Cambria Math" w:hAnsi="Cambria Math"/>
                <w:i/>
                <w:highlight w:val="yellow"/>
              </w:rPr>
            </m:ctrlPr>
          </m:accPr>
          <m:e>
            <m:r>
              <w:rPr>
                <w:rFonts w:ascii="Cambria Math" w:hAnsi="Cambria Math"/>
                <w:highlight w:val="yellow"/>
              </w:rPr>
              <m:t>R</m:t>
            </m:r>
          </m:e>
        </m:acc>
      </m:oMath>
      <w:r w:rsidRPr="002F0279">
        <w:rPr>
          <w:rFonts w:eastAsiaTheme="minorEastAsia"/>
          <w:highlight w:val="yellow"/>
        </w:rPr>
        <w:t>)</w:t>
      </w:r>
      <w:r w:rsidRPr="002F0279">
        <w:rPr>
          <w:highlight w:val="yellow"/>
          <w:lang w:val="en-GB"/>
        </w:rPr>
        <w:t xml:space="preserve"> </w:t>
      </w:r>
      <w:r w:rsidRPr="002F0279">
        <w:rPr>
          <w:rFonts w:eastAsiaTheme="minorEastAsia"/>
          <w:highlight w:val="yellow"/>
          <w:lang w:val="en-GB"/>
        </w:rPr>
        <w:t>for</w:t>
      </w:r>
      <w:r w:rsidRPr="002F0279">
        <w:rPr>
          <w:rFonts w:eastAsiaTheme="minorEastAsia"/>
          <w:highlight w:val="yellow"/>
        </w:rPr>
        <w:t xml:space="preserve"> the</w:t>
      </w:r>
      <w:r w:rsidRPr="002F0279">
        <w:rPr>
          <w:rFonts w:eastAsiaTheme="minorEastAsia"/>
          <w:highlight w:val="yellow"/>
          <w:lang w:val="en-GB"/>
        </w:rPr>
        <w:t xml:space="preserve"> </w:t>
      </w:r>
      <w:r w:rsidR="00421C6A" w:rsidRPr="002F0279">
        <w:rPr>
          <w:rFonts w:eastAsiaTheme="minorEastAsia"/>
          <w:highlight w:val="yellow"/>
          <w:lang w:val="en-GB"/>
        </w:rPr>
        <w:t xml:space="preserve">polynomial </w:t>
      </w:r>
      <w:r w:rsidRPr="002F0279">
        <w:rPr>
          <w:rFonts w:eastAsiaTheme="minorEastAsia"/>
          <w:highlight w:val="yellow"/>
        </w:rPr>
        <w:t>maximum consumption rate</w:t>
      </w:r>
      <w:r w:rsidRPr="002F0279">
        <w:rPr>
          <w:highlight w:val="yellow"/>
          <w:lang w:val="en-GB"/>
        </w:rPr>
        <w:t xml:space="preserve"> model</w:t>
      </w:r>
      <w:r w:rsidR="005A7378" w:rsidRPr="002F0279">
        <w:rPr>
          <w:highlight w:val="yellow"/>
          <w:lang w:val="en-GB"/>
        </w:rPr>
        <w:t xml:space="preserve"> (including data beyond peak)</w:t>
      </w:r>
      <w:r w:rsidRPr="002F0279">
        <w:rPr>
          <w:highlight w:val="yellow"/>
        </w:rPr>
        <w:t xml:space="preserve">. This factor is based on the comparison of between and within-chain variation for the same parameter. A value close to one implies chains converged to the same distribution. </w:t>
      </w:r>
      <w:r w:rsidR="001D3E87" w:rsidRPr="002F0279">
        <w:rPr>
          <w:highlight w:val="yellow"/>
        </w:rPr>
        <w:t>The index of the parameter corresponds to species in alphabetical order.</w:t>
      </w:r>
    </w:p>
    <w:p w14:paraId="67FBC88A" w14:textId="414944CD" w:rsidR="000C3FBD" w:rsidRDefault="000C3FBD" w:rsidP="00C43948">
      <w:pPr>
        <w:spacing w:line="480" w:lineRule="auto"/>
        <w:contextualSpacing/>
        <w:jc w:val="both"/>
      </w:pPr>
    </w:p>
    <w:p w14:paraId="32E1512D" w14:textId="08F409FC" w:rsidR="000C3FBD" w:rsidRDefault="000C3FBD" w:rsidP="00C43948">
      <w:pPr>
        <w:spacing w:line="480" w:lineRule="auto"/>
        <w:contextualSpacing/>
        <w:jc w:val="both"/>
      </w:pPr>
    </w:p>
    <w:p w14:paraId="7132B390" w14:textId="64645AFE" w:rsidR="000C3FBD" w:rsidRPr="0066495C" w:rsidRDefault="00894F89" w:rsidP="00C43948">
      <w:pPr>
        <w:spacing w:line="480" w:lineRule="auto"/>
        <w:contextualSpacing/>
        <w:jc w:val="both"/>
        <w:rPr>
          <w:ins w:id="103" w:author="Max Lindmark" w:date="2020-07-30T08:52:00Z"/>
          <w:lang w:val="en-GB"/>
        </w:rPr>
      </w:pPr>
      <w:commentRangeStart w:id="104"/>
      <w:commentRangeStart w:id="105"/>
      <w:r>
        <w:rPr>
          <w:noProof/>
          <w:lang w:val="en-GB"/>
        </w:rPr>
        <w:lastRenderedPageBreak/>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04"/>
      <w:r w:rsidR="00CE15C4">
        <w:rPr>
          <w:rStyle w:val="CommentReference"/>
        </w:rPr>
        <w:commentReference w:id="104"/>
      </w:r>
      <w:commentRangeEnd w:id="105"/>
      <w:r w:rsidR="00127035">
        <w:rPr>
          <w:rStyle w:val="CommentReference"/>
        </w:rPr>
        <w:commentReference w:id="105"/>
      </w:r>
    </w:p>
    <w:p w14:paraId="0A4F7B76" w14:textId="24322377" w:rsidR="00894F89" w:rsidRPr="00E727E0" w:rsidRDefault="00894F89" w:rsidP="00C075FB">
      <w:pPr>
        <w:spacing w:line="480" w:lineRule="auto"/>
        <w:contextualSpacing/>
        <w:jc w:val="both"/>
        <w:rPr>
          <w:rFonts w:eastAsiaTheme="minorEastAsia"/>
        </w:rPr>
      </w:pPr>
      <w:r w:rsidRPr="008137D9">
        <w:rPr>
          <w:highlight w:val="yellow"/>
          <w:lang w:val="en-GB"/>
        </w:rPr>
        <w:t>Fig. S2</w:t>
      </w:r>
      <w:r w:rsidR="00101CEB" w:rsidRPr="008137D9">
        <w:rPr>
          <w:highlight w:val="yellow"/>
          <w:lang w:val="en-GB"/>
        </w:rPr>
        <w:t>5</w:t>
      </w:r>
      <w:r w:rsidRPr="008137D9">
        <w:rPr>
          <w:highlight w:val="yellow"/>
          <w:lang w:val="en-GB"/>
        </w:rPr>
        <w:t xml:space="preserve">. A) Model fit (mean) for the </w:t>
      </w:r>
      <w:r w:rsidR="00004E8D" w:rsidRPr="008137D9">
        <w:rPr>
          <w:highlight w:val="yellow"/>
          <w:lang w:val="en-GB"/>
        </w:rPr>
        <w:t>polynomial</w:t>
      </w:r>
      <w:r w:rsidRPr="008137D9">
        <w:rPr>
          <w:highlight w:val="yellow"/>
          <w:lang w:val="en-GB"/>
        </w:rPr>
        <w:t xml:space="preserve"> model of maximum consumption rate</w:t>
      </w:r>
      <w:r w:rsidRPr="008137D9">
        <w:rPr>
          <w:rFonts w:eastAsiaTheme="minorEastAsia"/>
          <w:highlight w:val="yellow"/>
          <w:lang w:val="en-GB"/>
        </w:rPr>
        <w:t xml:space="preserve"> </w:t>
      </w:r>
      <w:r w:rsidR="00C87756" w:rsidRPr="008137D9">
        <w:rPr>
          <w:rFonts w:eastAsiaTheme="minorEastAsia"/>
          <w:highlight w:val="yellow"/>
          <w:lang w:val="en-GB"/>
        </w:rPr>
        <w:t xml:space="preserve">including </w:t>
      </w:r>
      <w:r w:rsidRPr="008137D9">
        <w:rPr>
          <w:rFonts w:eastAsiaTheme="minorEastAsia"/>
          <w:highlight w:val="yellow"/>
          <w:lang w:val="en-GB"/>
        </w:rPr>
        <w:t xml:space="preserve">temperatures </w:t>
      </w:r>
      <w:r w:rsidR="00C87756" w:rsidRPr="008137D9">
        <w:rPr>
          <w:rFonts w:eastAsiaTheme="minorEastAsia"/>
          <w:highlight w:val="yellow"/>
          <w:lang w:val="en-GB"/>
        </w:rPr>
        <w:t xml:space="preserve">beyond </w:t>
      </w:r>
      <w:r w:rsidRPr="008137D9">
        <w:rPr>
          <w:rFonts w:eastAsiaTheme="minorEastAsia"/>
          <w:highlight w:val="yellow"/>
          <w:lang w:val="en-GB"/>
        </w:rPr>
        <w:t xml:space="preserve">peak (by species). </w:t>
      </w:r>
      <w:r w:rsidRPr="008137D9">
        <w:rPr>
          <w:rFonts w:eastAsiaTheme="minorEastAsia"/>
          <w:highlight w:val="yellow"/>
        </w:rPr>
        <w:t>Fit is evaluated by simulating data from the likelihood (at each iteration of the MCMC chain), to compare how well it matches the original data. Each simulated datum is assigned a 0 or 1 if it is below or above the mean data point (t</w:t>
      </w:r>
      <w:r w:rsidRPr="008137D9">
        <w:rPr>
          <w:rFonts w:eastAsiaTheme="minorEastAsia"/>
          <w:highlight w:val="yellow"/>
          <w:lang w:val="en-GB"/>
        </w:rPr>
        <w:t>he vertical line corresponds to the mean in data)</w:t>
      </w:r>
      <w:r w:rsidRPr="008137D9">
        <w:rPr>
          <w:rFonts w:eastAsiaTheme="minorEastAsia"/>
          <w:highlight w:val="yellow"/>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33455B36" w:rsidR="00152A43" w:rsidRDefault="00392BF7" w:rsidP="00D545B3">
      <w:pPr>
        <w:spacing w:line="480" w:lineRule="auto"/>
        <w:contextualSpacing/>
        <w:rPr>
          <w:lang w:val="en-GB"/>
        </w:rPr>
      </w:pPr>
      <w:r>
        <w:rPr>
          <w:noProof/>
          <w:lang w:val="en-GB"/>
        </w:rPr>
        <w:lastRenderedPageBreak/>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lang w:val="en-GB"/>
        </w:rPr>
      </w:pPr>
      <w:r w:rsidRPr="008137D9">
        <w:rPr>
          <w:highlight w:val="yellow"/>
          <w:lang w:val="en-GB"/>
        </w:rPr>
        <w:t xml:space="preserve">Fig. S26. Posterior (black) and prior distribution (red) for the global parameters in the </w:t>
      </w:r>
      <w:r w:rsidR="00C85FF3" w:rsidRPr="008137D9">
        <w:rPr>
          <w:highlight w:val="yellow"/>
          <w:lang w:val="en-GB"/>
        </w:rPr>
        <w:t xml:space="preserve">polynomial </w:t>
      </w:r>
      <w:r w:rsidRPr="008137D9">
        <w:rPr>
          <w:highlight w:val="yellow"/>
          <w:lang w:val="en-GB"/>
        </w:rPr>
        <w:t>model for maximum consumption rate including data beyond peak, including their % overlap</w:t>
      </w:r>
      <w:r w:rsidR="00617BFA" w:rsidRPr="008137D9">
        <w:rPr>
          <w:highlight w:val="yellow"/>
          <w:lang w:val="en-GB"/>
        </w:rPr>
        <w:t xml:space="preserve"> </w:t>
      </w:r>
      <w:r w:rsidR="005E6C7D" w:rsidRPr="008137D9">
        <w:rPr>
          <w:highlight w:val="yellow"/>
          <w:lang w:val="en-GB"/>
        </w:rPr>
        <w:t xml:space="preserve">(rounded) </w:t>
      </w:r>
      <w:r w:rsidR="00617BFA" w:rsidRPr="008137D9">
        <w:rPr>
          <w:highlight w:val="yellow"/>
          <w:lang w:val="en-GB"/>
        </w:rPr>
        <w:t xml:space="preserve">and </w:t>
      </w:r>
      <w:r w:rsidRPr="008137D9">
        <w:rPr>
          <w:highlight w:val="yellow"/>
          <w:lang w:val="en-GB"/>
        </w:rPr>
        <w:t>effective sample size</w:t>
      </w:r>
      <w:r w:rsidR="00A759C0" w:rsidRPr="008137D9">
        <w:rPr>
          <w:highlight w:val="yellow"/>
          <w:lang w:val="en-GB"/>
        </w:rPr>
        <w:t xml:space="preserve"> (n.eff)</w:t>
      </w:r>
      <w:r w:rsidRPr="008137D9">
        <w:rPr>
          <w:highlight w:val="yellow"/>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06" w:name="_Toc50829355"/>
      <w:r w:rsidRPr="00647D43">
        <w:rPr>
          <w:rFonts w:asciiTheme="minorHAnsi" w:hAnsiTheme="minorHAnsi" w:cstheme="minorHAnsi"/>
          <w:i/>
          <w:iCs/>
          <w:sz w:val="22"/>
          <w:szCs w:val="22"/>
        </w:rPr>
        <w:lastRenderedPageBreak/>
        <w:t>Metabolic rate</w:t>
      </w:r>
      <w:bookmarkEnd w:id="106"/>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3CACB473"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densities and trace plots for evaluation of chain convergence (by chain, indicated by colour), for the global-level parameters for the metabolic rate model at temperatures below </w:t>
      </w:r>
      <w:r w:rsidR="00EA4072">
        <w:rPr>
          <w:lang w:val="en-GB"/>
        </w:rPr>
        <w:t>peak</w:t>
      </w:r>
      <w:r w:rsidR="00EA4072" w:rsidRPr="00E727E0">
        <w:rPr>
          <w:lang w:val="en-GB"/>
        </w:rPr>
        <w:t xml:space="preserve"> </w:t>
      </w:r>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893696F"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D31779" w:rsidRPr="00E727E0">
        <w:rPr>
          <w:rFonts w:eastAsiaTheme="minorEastAsia"/>
        </w:rPr>
        <w:t xml:space="preserve">metabolic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750104" w:rsidRPr="00E727E0">
        <w:t xml:space="preserve"> </w:t>
      </w:r>
      <w:r w:rsidR="00DD1D1F" w:rsidRPr="00E727E0">
        <w:t>The index of the parameter corresponds to species in alphabetical order</w:t>
      </w:r>
      <w:r w:rsidR="00DD1D1F">
        <w:t>.</w:t>
      </w:r>
    </w:p>
    <w:p w14:paraId="79FF0F5E" w14:textId="0F794282" w:rsidR="00F55405" w:rsidRDefault="00590AF9" w:rsidP="002B42FA">
      <w:pPr>
        <w:spacing w:line="480" w:lineRule="auto"/>
        <w:contextualSpacing/>
        <w:jc w:val="both"/>
        <w:rPr>
          <w:rFonts w:eastAsiaTheme="minorEastAsia"/>
        </w:rPr>
      </w:pPr>
      <w:r>
        <w:rPr>
          <w:rFonts w:eastAsiaTheme="minorEastAsia"/>
          <w:noProof/>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190A727A" w:rsidR="00E87572" w:rsidRPr="00E727E0" w:rsidRDefault="00E87572" w:rsidP="00E87572">
      <w:pPr>
        <w:spacing w:line="480" w:lineRule="auto"/>
        <w:contextualSpacing/>
        <w:jc w:val="both"/>
        <w:rPr>
          <w:rFonts w:eastAsiaTheme="minorEastAsia"/>
        </w:rPr>
      </w:pPr>
      <w:r w:rsidRPr="00E727E0">
        <w:rPr>
          <w:lang w:val="en-GB"/>
        </w:rPr>
        <w:t>Fig. S2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1B372FC"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r w:rsidR="004B2661" w:rsidRPr="00E727E0">
        <w:rPr>
          <w:lang w:val="en-GB"/>
        </w:rPr>
        <w:t xml:space="preserve"> and </w:t>
      </w:r>
      <w:r w:rsidRPr="00E727E0">
        <w:rPr>
          <w:lang w:val="en-GB"/>
        </w:rPr>
        <w:t>effective sample size</w:t>
      </w:r>
      <w:r w:rsidR="00241498">
        <w:rPr>
          <w:lang w:val="en-GB"/>
        </w:rPr>
        <w:t xml:space="preserve"> (n.eff)</w:t>
      </w:r>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07" w:name="_Toc50829356"/>
      <w:r w:rsidRPr="00647D43">
        <w:rPr>
          <w:rFonts w:asciiTheme="minorHAnsi" w:hAnsiTheme="minorHAnsi" w:cstheme="minorHAnsi"/>
          <w:i/>
          <w:iCs/>
          <w:sz w:val="22"/>
          <w:szCs w:val="22"/>
          <w:lang w:val="en-GB"/>
        </w:rPr>
        <w:lastRenderedPageBreak/>
        <w:t>Optimum growth temperature</w:t>
      </w:r>
      <w:bookmarkEnd w:id="107"/>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E727E0" w:rsidRDefault="00F312A0" w:rsidP="00F312A0">
      <w:pPr>
        <w:spacing w:line="480" w:lineRule="auto"/>
        <w:contextualSpacing/>
        <w:jc w:val="both"/>
      </w:pPr>
      <w:r w:rsidRPr="00E727E0">
        <w:rPr>
          <w:lang w:val="en-GB"/>
        </w:rPr>
        <w:t xml:space="preserve">Fig. </w:t>
      </w:r>
      <w:r w:rsidR="005A1D78" w:rsidRPr="00E727E0">
        <w:rPr>
          <w:lang w:val="en-GB"/>
        </w:rPr>
        <w:t>S31</w:t>
      </w:r>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rPr>
        <w:t xml:space="preserve"> model</w:t>
      </w:r>
      <w:r w:rsidR="007524FD" w:rsidRPr="00E727E0">
        <w:rPr>
          <w:rFonts w:eastAsiaTheme="minorEastAsia"/>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185CC1B8" w:rsidR="00572C7B" w:rsidRPr="0066495C" w:rsidRDefault="0046424D" w:rsidP="0029036F">
      <w:pPr>
        <w:spacing w:line="480" w:lineRule="auto"/>
        <w:contextualSpacing/>
        <w:jc w:val="both"/>
        <w:rPr>
          <w:lang w:val="en-GB"/>
        </w:rPr>
      </w:pPr>
      <w:r w:rsidRPr="00E727E0">
        <w:rPr>
          <w:lang w:val="en-GB"/>
        </w:rPr>
        <w:t xml:space="preserve">Fig. </w:t>
      </w:r>
      <w:r w:rsidR="00D557F0" w:rsidRPr="00E727E0">
        <w:rPr>
          <w:lang w:val="en-GB"/>
        </w:rPr>
        <w:t>S32</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9D1CFA" w:rsidRPr="00E727E0">
        <w:t xml:space="preserve"> </w:t>
      </w:r>
      <w:r w:rsidR="0029036F" w:rsidRPr="00E727E0">
        <w:t>The index of the parameter corresponds to species in alphabetical order</w:t>
      </w:r>
      <w:r w:rsidR="0029036F">
        <w:t>.</w:t>
      </w: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44D9C506" w:rsidR="00C31E39" w:rsidRPr="00E727E0" w:rsidRDefault="00C31E39" w:rsidP="00C31E39">
      <w:pPr>
        <w:spacing w:line="480" w:lineRule="auto"/>
        <w:contextualSpacing/>
        <w:jc w:val="both"/>
        <w:rPr>
          <w:rFonts w:eastAsiaTheme="minorEastAsia"/>
        </w:rPr>
      </w:pPr>
      <w:r w:rsidRPr="00E727E0">
        <w:rPr>
          <w:lang w:val="en-GB"/>
        </w:rPr>
        <w:t>Fig. S</w:t>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490D5BA7" w:rsidR="00026A11" w:rsidRDefault="008D1906" w:rsidP="00D545B3">
      <w:pPr>
        <w:spacing w:line="480" w:lineRule="auto"/>
        <w:contextualSpacing/>
        <w:jc w:val="both"/>
        <w:rPr>
          <w:lang w:val="en-GB"/>
        </w:rPr>
      </w:pPr>
      <w:r>
        <w:rPr>
          <w:noProof/>
          <w:lang w:val="en-GB"/>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2"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0EE2A78"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r w:rsidR="00FE57BB" w:rsidRPr="00E727E0">
        <w:rPr>
          <w:lang w:val="en-GB"/>
        </w:rPr>
        <w:t xml:space="preserve"> and </w:t>
      </w:r>
      <w:r w:rsidRPr="00E727E0">
        <w:rPr>
          <w:lang w:val="en-GB"/>
        </w:rPr>
        <w:t>effective sample size</w:t>
      </w:r>
      <w:r w:rsidR="006331B0">
        <w:rPr>
          <w:lang w:val="en-GB"/>
        </w:rPr>
        <w:t xml:space="preserve"> (n.eff</w:t>
      </w:r>
      <w:r w:rsidR="00466FD5">
        <w:rPr>
          <w:lang w:val="en-GB"/>
        </w:rPr>
        <w:t>)</w:t>
      </w:r>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08" w:name="_Toc50829357"/>
      <w:r>
        <w:lastRenderedPageBreak/>
        <w:t>References</w:t>
      </w:r>
      <w:bookmarkEnd w:id="108"/>
    </w:p>
    <w:p w14:paraId="1FB59404" w14:textId="77777777" w:rsidR="00AA796E" w:rsidRPr="00AA796E" w:rsidRDefault="00AA796E" w:rsidP="00AA796E">
      <w:pPr>
        <w:pStyle w:val="Bibliography"/>
        <w:rPr>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lang w:val="en-GB"/>
        </w:rPr>
        <w:t xml:space="preserve">Árnason,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AA796E">
      <w:pPr>
        <w:pStyle w:val="Bibliography"/>
        <w:rPr>
          <w:lang w:val="en-GB"/>
        </w:rPr>
      </w:pPr>
      <w:r w:rsidRPr="00AA796E">
        <w:rPr>
          <w:lang w:val="en-GB"/>
        </w:rPr>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AA796E">
      <w:pPr>
        <w:pStyle w:val="Bibliography"/>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AA796E">
      <w:pPr>
        <w:pStyle w:val="Bibliography"/>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AA796E">
      <w:pPr>
        <w:pStyle w:val="Bibliography"/>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AA796E">
      <w:pPr>
        <w:pStyle w:val="Bibliography"/>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AA796E">
      <w:pPr>
        <w:pStyle w:val="Bibliography"/>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AA796E">
      <w:pPr>
        <w:pStyle w:val="Bibliography"/>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AA796E">
      <w:pPr>
        <w:pStyle w:val="Bibliography"/>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AA796E">
      <w:pPr>
        <w:pStyle w:val="Bibliography"/>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AA796E">
      <w:pPr>
        <w:pStyle w:val="Bibliography"/>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AA796E">
      <w:pPr>
        <w:pStyle w:val="Bibliography"/>
        <w:rPr>
          <w:lang w:val="en-GB"/>
        </w:rPr>
      </w:pPr>
      <w:r w:rsidRPr="00AA796E">
        <w:rPr>
          <w:lang w:val="en-GB"/>
        </w:rPr>
        <w:t xml:space="preserve">Degani, G., Gallagher, M.L. &amp; Meltzer, A. (1989). The influence of body size and temperature on oxygen consumption of the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AA796E">
      <w:pPr>
        <w:pStyle w:val="Bibliography"/>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AA796E">
      <w:pPr>
        <w:pStyle w:val="Bibliography"/>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AA796E">
      <w:pPr>
        <w:pStyle w:val="Bibliography"/>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AA796E">
      <w:pPr>
        <w:pStyle w:val="Bibliography"/>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AA796E">
      <w:pPr>
        <w:pStyle w:val="Bibliography"/>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AA796E">
      <w:pPr>
        <w:pStyle w:val="Bibliography"/>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AA796E">
      <w:pPr>
        <w:pStyle w:val="Bibliography"/>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AA796E">
      <w:pPr>
        <w:pStyle w:val="Bibliography"/>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AA796E">
      <w:pPr>
        <w:pStyle w:val="Bibliography"/>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AA796E">
      <w:pPr>
        <w:pStyle w:val="Bibliography"/>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AA796E">
      <w:pPr>
        <w:pStyle w:val="Bibliography"/>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AA796E">
      <w:pPr>
        <w:pStyle w:val="Bibliography"/>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AA796E">
      <w:pPr>
        <w:pStyle w:val="Bibliography"/>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AA796E">
      <w:pPr>
        <w:pStyle w:val="Bibliography"/>
        <w:rPr>
          <w:lang w:val="sv-SE"/>
        </w:rPr>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lang w:val="sv-SE"/>
        </w:rPr>
        <w:t>J Fish Biology</w:t>
      </w:r>
      <w:r w:rsidRPr="008B0784">
        <w:rPr>
          <w:lang w:val="sv-SE"/>
        </w:rPr>
        <w:t>, 68, 1107–1122.</w:t>
      </w:r>
    </w:p>
    <w:p w14:paraId="70553DA3" w14:textId="77777777" w:rsidR="00AA796E" w:rsidRPr="00AA796E" w:rsidRDefault="00AA796E" w:rsidP="00AA796E">
      <w:pPr>
        <w:pStyle w:val="Bibliography"/>
        <w:rPr>
          <w:lang w:val="en-GB"/>
        </w:rPr>
      </w:pPr>
      <w:r w:rsidRPr="008B0784">
        <w:rPr>
          <w:lang w:val="sv-SE"/>
        </w:rPr>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AA796E">
      <w:pPr>
        <w:pStyle w:val="Bibliography"/>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AA796E">
      <w:pPr>
        <w:pStyle w:val="Bibliography"/>
        <w:rPr>
          <w:lang w:val="sv-SE"/>
        </w:rPr>
      </w:pPr>
      <w:r w:rsidRPr="00AA796E">
        <w:rPr>
          <w:lang w:val="en-GB"/>
        </w:rPr>
        <w:t xml:space="preserve">Lessmark, O. (1983). Competition between perch (Perca fluviatilis) and roach (Rutilus rutilus) in south Swedish lakes. </w:t>
      </w:r>
      <w:r w:rsidRPr="008B0784">
        <w:rPr>
          <w:i/>
          <w:iCs/>
          <w:lang w:val="sv-SE"/>
        </w:rPr>
        <w:t>Limnologiska Institutionen, Lunds Universitet (Sweden)</w:t>
      </w:r>
      <w:r w:rsidRPr="008B0784">
        <w:rPr>
          <w:lang w:val="sv-SE"/>
        </w:rPr>
        <w:t>.</w:t>
      </w:r>
    </w:p>
    <w:p w14:paraId="3824D722" w14:textId="77777777" w:rsidR="00AA796E" w:rsidRPr="00AA796E" w:rsidRDefault="00AA796E" w:rsidP="00AA796E">
      <w:pPr>
        <w:pStyle w:val="Bibliography"/>
        <w:rPr>
          <w:lang w:val="en-GB"/>
        </w:rPr>
      </w:pPr>
      <w:r w:rsidRPr="008B0784">
        <w:rPr>
          <w:lang w:val="sv-SE"/>
        </w:rPr>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AA796E">
      <w:pPr>
        <w:pStyle w:val="Bibliography"/>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AA796E">
      <w:pPr>
        <w:pStyle w:val="Bibliography"/>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AA796E">
      <w:pPr>
        <w:pStyle w:val="Bibliography"/>
        <w:rPr>
          <w:lang w:val="en-GB"/>
        </w:rPr>
      </w:pPr>
      <w:r w:rsidRPr="00AA796E">
        <w:rPr>
          <w:lang w:val="en-GB"/>
        </w:rPr>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AA796E">
      <w:pPr>
        <w:pStyle w:val="Bibliography"/>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AA796E">
      <w:pPr>
        <w:pStyle w:val="Bibliography"/>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AA796E">
      <w:pPr>
        <w:pStyle w:val="Bibliography"/>
        <w:rPr>
          <w:lang w:val="en-GB"/>
        </w:rPr>
      </w:pPr>
      <w:r w:rsidRPr="00AA796E">
        <w:rPr>
          <w:lang w:val="en-GB"/>
        </w:rPr>
        <w:lastRenderedPageBreak/>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AA796E">
      <w:pPr>
        <w:pStyle w:val="Bibliography"/>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AA796E">
      <w:pPr>
        <w:pStyle w:val="Bibliography"/>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AA796E">
      <w:pPr>
        <w:pStyle w:val="Bibliography"/>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AA796E">
      <w:pPr>
        <w:pStyle w:val="Bibliography"/>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AA796E">
      <w:pPr>
        <w:pStyle w:val="Bibliography"/>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AA796E">
      <w:pPr>
        <w:pStyle w:val="Bibliography"/>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AA796E">
      <w:pPr>
        <w:pStyle w:val="Bibliography"/>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AA796E">
      <w:pPr>
        <w:pStyle w:val="Bibliography"/>
        <w:rPr>
          <w:lang w:val="en-GB"/>
        </w:rPr>
      </w:pPr>
      <w:r w:rsidRPr="00AA796E">
        <w:rPr>
          <w:lang w:val="en-GB"/>
        </w:rPr>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AA796E">
      <w:pPr>
        <w:pStyle w:val="Bibliography"/>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AA796E">
      <w:pPr>
        <w:pStyle w:val="Bibliography"/>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AA796E">
      <w:pPr>
        <w:pStyle w:val="Bibliography"/>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AA796E">
      <w:pPr>
        <w:pStyle w:val="Bibliography"/>
        <w:rPr>
          <w:lang w:val="en-GB"/>
        </w:rPr>
      </w:pPr>
      <w:r w:rsidRPr="00AA796E">
        <w:rPr>
          <w:lang w:val="en-GB"/>
        </w:rPr>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AA796E">
      <w:pPr>
        <w:pStyle w:val="Bibliography"/>
        <w:rPr>
          <w:lang w:val="sv-SE"/>
        </w:rPr>
      </w:pPr>
      <w:r w:rsidRPr="008B0784">
        <w:rPr>
          <w:lang w:val="sv-SE"/>
        </w:rPr>
        <w:t xml:space="preserve">Tomala, D., Chavarria, J. &amp; Angeles, B. (2014). Evaluacion de la tasa de consumo de oxigeno de Colossoma macropomum en relacion al peso corporal y temperatura del agua. </w:t>
      </w:r>
      <w:r w:rsidRPr="008B0784">
        <w:rPr>
          <w:i/>
          <w:iCs/>
          <w:lang w:val="sv-SE"/>
        </w:rPr>
        <w:t>lajar</w:t>
      </w:r>
      <w:r w:rsidRPr="008B0784">
        <w:rPr>
          <w:lang w:val="sv-SE"/>
        </w:rPr>
        <w:t>, 42, 971–979.</w:t>
      </w:r>
    </w:p>
    <w:p w14:paraId="243D122E" w14:textId="77777777" w:rsidR="00AA796E" w:rsidRPr="00AA796E" w:rsidRDefault="00AA796E" w:rsidP="00AA796E">
      <w:pPr>
        <w:pStyle w:val="Bibliography"/>
        <w:rPr>
          <w:lang w:val="en-GB"/>
        </w:rPr>
      </w:pPr>
      <w:r w:rsidRPr="008B0784">
        <w:rPr>
          <w:lang w:val="sv-SE"/>
        </w:rPr>
        <w:t xml:space="preserve">Tomiyama, T., Kusakabe, K., Otsuki, N., Yoshida, Y., Takahashi, S., Hata, M., </w:t>
      </w:r>
      <w:r w:rsidRPr="008B0784">
        <w:rPr>
          <w:i/>
          <w:iCs/>
          <w:lang w:val="sv-SE"/>
        </w:rPr>
        <w:t>et al.</w:t>
      </w:r>
      <w:r w:rsidRPr="008B0784">
        <w:rPr>
          <w:lang w:val="sv-SE"/>
        </w:rPr>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AA796E">
      <w:pPr>
        <w:pStyle w:val="Bibliography"/>
        <w:rPr>
          <w:lang w:val="en-GB"/>
        </w:rPr>
      </w:pPr>
      <w:r w:rsidRPr="00AA796E">
        <w:rPr>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AA796E">
      <w:pPr>
        <w:pStyle w:val="Bibliography"/>
        <w:rPr>
          <w:lang w:val="en-GB"/>
        </w:rPr>
      </w:pPr>
      <w:r w:rsidRPr="00AA796E">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AA796E">
      <w:pPr>
        <w:pStyle w:val="Bibliography"/>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AA796E">
      <w:pPr>
        <w:pStyle w:val="Bibliography"/>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AA796E">
      <w:pPr>
        <w:pStyle w:val="Bibliography"/>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3"/>
      <w:footerReference w:type="default" r:id="rId54"/>
      <w:headerReference w:type="first" r:id="rId55"/>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n Ohlberger" w:date="2020-09-17T19:29:00Z" w:initials="Ca">
    <w:p w14:paraId="3F9CB6E4" w14:textId="226A477F" w:rsidR="00117DBE" w:rsidRDefault="00117DBE" w:rsidP="00C72638">
      <w:pPr>
        <w:pStyle w:val="CommentText"/>
      </w:pPr>
      <w:r>
        <w:rPr>
          <w:rStyle w:val="CommentReference"/>
        </w:rPr>
        <w:annotationRef/>
      </w:r>
      <w:r>
        <w:t>A couple of general comments on the supplementary material:</w:t>
      </w:r>
    </w:p>
    <w:p w14:paraId="664F93DE" w14:textId="77777777" w:rsidR="00117DBE" w:rsidRDefault="00117DBE" w:rsidP="00C72638">
      <w:pPr>
        <w:pStyle w:val="CommentText"/>
      </w:pPr>
    </w:p>
    <w:p w14:paraId="5E51743D" w14:textId="7A213087" w:rsidR="00117DBE" w:rsidRDefault="00117DBE" w:rsidP="00C72638">
      <w:pPr>
        <w:pStyle w:val="CommentText"/>
      </w:pPr>
      <w:r>
        <w:t xml:space="preserve">Currently only some of the supplementary figures are cited in the text. I’m not saying all need to be cited, because it might be hard to do that while keeping the flow of e.g. the discussion. That said, </w:t>
      </w:r>
    </w:p>
    <w:p w14:paraId="11ECB260" w14:textId="77777777" w:rsidR="00117DBE" w:rsidRDefault="00117DBE">
      <w:pPr>
        <w:pStyle w:val="CommentText"/>
      </w:pPr>
      <w:r>
        <w:t xml:space="preserve">some journals require all supplementary figures and tables be cited in-text. Let’s check that for PNAS. Alternatively, we can reduce the SUPP. Do we need all of these in support of the main article? I’d generally say if you don’t need to ref a suppl. Figure in the text, you probably don’t need it. </w:t>
      </w:r>
    </w:p>
    <w:p w14:paraId="18CD7600" w14:textId="77777777" w:rsidR="00117DBE" w:rsidRDefault="00117DBE">
      <w:pPr>
        <w:pStyle w:val="CommentText"/>
      </w:pPr>
    </w:p>
    <w:p w14:paraId="649A7B3F" w14:textId="4D0EC9E5" w:rsidR="00117DBE" w:rsidRDefault="00117DBE">
      <w:pPr>
        <w:pStyle w:val="CommentText"/>
      </w:pPr>
      <w:r>
        <w:t>That said, I do like all the data overview information, but we don’t use that information in the analyses, nor do we really talk about it, e.g. taxonomy, life-style, habitats. Maybe a couple of sentences in the paper would justify having them in the SUPP? For instance: “Species includes xxx families of fishes of different life-styles (e.g. …) and different biogeography (e.g. ….), various sizes (e.g. maturation sizes between ….), and ….”, then add refs to the Figures?</w:t>
      </w:r>
    </w:p>
    <w:p w14:paraId="7F79219D" w14:textId="77777777" w:rsidR="00117DBE" w:rsidRDefault="00117DBE">
      <w:pPr>
        <w:pStyle w:val="CommentText"/>
      </w:pPr>
      <w:r>
        <w:t xml:space="preserve"> </w:t>
      </w:r>
    </w:p>
    <w:p w14:paraId="4A819BC2" w14:textId="793B33C6" w:rsidR="00117DBE" w:rsidRDefault="00117DBE">
      <w:pPr>
        <w:pStyle w:val="CommentText"/>
      </w:pPr>
      <w:r>
        <w:t>Similar for tables: those could also be cited along with tht description (e.g. Tables S1 and 2)</w:t>
      </w:r>
    </w:p>
    <w:p w14:paraId="6975E642" w14:textId="539D097B" w:rsidR="00117DBE" w:rsidRDefault="00117DBE">
      <w:pPr>
        <w:pStyle w:val="CommentText"/>
      </w:pPr>
    </w:p>
  </w:comment>
  <w:comment w:id="1" w:author="Max Lindmark" w:date="2020-10-27T15:19:00Z" w:initials="ML">
    <w:p w14:paraId="17E9D82C" w14:textId="538EE392" w:rsidR="00305D56" w:rsidRPr="009E4201" w:rsidRDefault="00305D56">
      <w:pPr>
        <w:pStyle w:val="CommentText"/>
        <w:rPr>
          <w:lang w:val="en-US"/>
        </w:rPr>
      </w:pPr>
      <w:r>
        <w:rPr>
          <w:rStyle w:val="CommentReference"/>
        </w:rPr>
        <w:annotationRef/>
      </w:r>
      <w:r w:rsidR="009E4201" w:rsidRPr="009E4201">
        <w:rPr>
          <w:lang w:val="en-US"/>
        </w:rPr>
        <w:t>I did not see anything about</w:t>
      </w:r>
      <w:r w:rsidR="009E4201">
        <w:rPr>
          <w:lang w:val="en-US"/>
        </w:rPr>
        <w:t xml:space="preserve"> that in the author guidelines</w:t>
      </w:r>
      <w:r w:rsidR="00F33FA7">
        <w:rPr>
          <w:lang w:val="en-US"/>
        </w:rPr>
        <w:t xml:space="preserve">, but I agree we could skip many of the figures. I think though that since I already have them </w:t>
      </w:r>
      <w:r w:rsidR="009A7128">
        <w:rPr>
          <w:lang w:val="en-US"/>
        </w:rPr>
        <w:t>here,</w:t>
      </w:r>
      <w:r w:rsidR="00F33FA7">
        <w:rPr>
          <w:lang w:val="en-US"/>
        </w:rPr>
        <w:t xml:space="preserve"> I will do what you suggest and just </w:t>
      </w:r>
      <w:r w:rsidR="00EF60C6">
        <w:rPr>
          <w:lang w:val="en-US"/>
        </w:rPr>
        <w:t>try to reference them in a single sentence in the main text.</w:t>
      </w:r>
      <w:r w:rsidR="009A7128">
        <w:rPr>
          <w:lang w:val="en-US"/>
        </w:rPr>
        <w:t xml:space="preserve"> Next time I might be more </w:t>
      </w:r>
      <w:r w:rsidR="00BD0111">
        <w:rPr>
          <w:lang w:val="en-US"/>
        </w:rPr>
        <w:t xml:space="preserve">picky with what to put in the supplement… </w:t>
      </w:r>
    </w:p>
  </w:comment>
  <w:comment w:id="2" w:author="Max Lindmark" w:date="2020-10-26T15:04:00Z" w:initials="ML">
    <w:p w14:paraId="33746C05" w14:textId="2F700069" w:rsidR="00117DBE" w:rsidRPr="003617E9" w:rsidRDefault="00117DBE" w:rsidP="008E7D9B">
      <w:pPr>
        <w:rPr>
          <w:rFonts w:eastAsia="Times New Roman"/>
          <w:highlight w:val="yellow"/>
          <w:lang w:val="en-US" w:eastAsia="en-GB"/>
        </w:rPr>
      </w:pPr>
      <w:r w:rsidRPr="003617E9">
        <w:rPr>
          <w:rStyle w:val="CommentReference"/>
          <w:highlight w:val="yellow"/>
        </w:rPr>
        <w:annotationRef/>
      </w:r>
      <w:r w:rsidRPr="003617E9">
        <w:rPr>
          <w:rFonts w:eastAsia="Times New Roman"/>
          <w:highlight w:val="yellow"/>
          <w:lang w:val="en-US" w:eastAsia="en-GB"/>
        </w:rPr>
        <w:t xml:space="preserve">Read </w:t>
      </w:r>
      <w:r w:rsidRPr="003617E9">
        <w:rPr>
          <w:rFonts w:eastAsia="Times New Roman"/>
          <w:highlight w:val="yellow"/>
          <w:lang w:eastAsia="en-GB"/>
        </w:rPr>
        <w:t xml:space="preserve">Neal R. Haddaway </w:t>
      </w:r>
      <w:r w:rsidRPr="003617E9">
        <w:rPr>
          <w:rFonts w:eastAsia="Times New Roman"/>
          <w:highlight w:val="yellow"/>
          <w:lang w:val="en-US" w:eastAsia="en-GB"/>
        </w:rPr>
        <w:t>and O’Leary for systematic reviews</w:t>
      </w:r>
    </w:p>
    <w:p w14:paraId="420B65A6" w14:textId="77777777" w:rsidR="00117DBE" w:rsidRPr="003617E9" w:rsidRDefault="00117DBE">
      <w:pPr>
        <w:pStyle w:val="CommentText"/>
        <w:rPr>
          <w:highlight w:val="yellow"/>
        </w:rPr>
      </w:pPr>
    </w:p>
    <w:p w14:paraId="79A52D99" w14:textId="2023514C" w:rsidR="00DF6316" w:rsidRPr="003617E9" w:rsidRDefault="00DF6316">
      <w:pPr>
        <w:pStyle w:val="CommentText"/>
        <w:rPr>
          <w:highlight w:val="yellow"/>
          <w:lang w:val="en-GB"/>
        </w:rPr>
      </w:pPr>
      <w:r w:rsidRPr="003617E9">
        <w:rPr>
          <w:highlight w:val="yellow"/>
          <w:lang w:val="en-GB"/>
        </w:rPr>
        <w:t>Missing temperatures means information was not available on FishBase. Experimental temperatures are jittered vertically for visibility.</w:t>
      </w:r>
    </w:p>
    <w:p w14:paraId="05F280F1" w14:textId="77777777" w:rsidR="004C0DA5" w:rsidRPr="003617E9" w:rsidRDefault="004C0DA5">
      <w:pPr>
        <w:pStyle w:val="CommentText"/>
        <w:rPr>
          <w:highlight w:val="yellow"/>
          <w:lang w:val="en-GB"/>
        </w:rPr>
      </w:pPr>
    </w:p>
    <w:p w14:paraId="32020445" w14:textId="09B8708D" w:rsidR="004C0DA5" w:rsidRDefault="004C0DA5">
      <w:pPr>
        <w:pStyle w:val="CommentText"/>
        <w:rPr>
          <w:lang w:val="en-GB"/>
        </w:rPr>
      </w:pPr>
      <w:hyperlink r:id="rId1" w:history="1">
        <w:r w:rsidRPr="003617E9">
          <w:rPr>
            <w:rStyle w:val="Hyperlink"/>
            <w:highlight w:val="yellow"/>
            <w:lang w:val="en-GB"/>
          </w:rPr>
          <w:t>https://data.research.cornell.edu/content/writing-metadata</w:t>
        </w:r>
      </w:hyperlink>
      <w:r>
        <w:rPr>
          <w:lang w:val="en-GB"/>
        </w:rPr>
        <w:t xml:space="preserve"> </w:t>
      </w:r>
    </w:p>
    <w:p w14:paraId="376C405B" w14:textId="325ECB2C" w:rsidR="00DF6316" w:rsidRDefault="00DF6316">
      <w:pPr>
        <w:pStyle w:val="CommentText"/>
      </w:pPr>
    </w:p>
  </w:comment>
  <w:comment w:id="5" w:author="Jan Ohlberger" w:date="2020-09-17T15:59:00Z" w:initials="Ca">
    <w:p w14:paraId="4A48AE1C" w14:textId="21443B06" w:rsidR="00117DBE" w:rsidRDefault="00117DBE">
      <w:pPr>
        <w:pStyle w:val="CommentText"/>
      </w:pPr>
      <w:r>
        <w:rPr>
          <w:rStyle w:val="CommentReference"/>
        </w:rPr>
        <w:annotationRef/>
      </w:r>
      <w:r>
        <w:t>See suggestion in main text</w:t>
      </w:r>
    </w:p>
  </w:comment>
  <w:comment w:id="4" w:author="Max Lindmark" w:date="2020-10-27T15:29:00Z" w:initials="ML">
    <w:p w14:paraId="40E63CDA" w14:textId="2AD3003B" w:rsidR="00AB5B03" w:rsidRPr="002C1876" w:rsidRDefault="00AB5B03">
      <w:pPr>
        <w:pStyle w:val="CommentText"/>
        <w:rPr>
          <w:lang w:val="en-US"/>
        </w:rPr>
      </w:pPr>
      <w:r>
        <w:rPr>
          <w:rStyle w:val="CommentReference"/>
        </w:rPr>
        <w:annotationRef/>
      </w:r>
      <w:r w:rsidRPr="002C1876">
        <w:rPr>
          <w:lang w:val="en-US"/>
        </w:rPr>
        <w:t>Done!</w:t>
      </w:r>
    </w:p>
  </w:comment>
  <w:comment w:id="7" w:author="Jan Ohlberger" w:date="2020-05-22T13:05:00Z" w:initials="Ca">
    <w:p w14:paraId="6E218A37" w14:textId="77777777" w:rsidR="00117DBE" w:rsidRPr="00AE4A5F" w:rsidRDefault="00117DBE"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8" w:author="Anna Gårdmark" w:date="2020-06-18T20:17:00Z" w:initials="AG">
    <w:p w14:paraId="17C041B1" w14:textId="77777777" w:rsidR="00117DBE" w:rsidRPr="00925CBB" w:rsidRDefault="00117DBE" w:rsidP="00D07E00">
      <w:pPr>
        <w:pStyle w:val="CommentText"/>
        <w:rPr>
          <w:lang w:val="en-GB"/>
        </w:rPr>
      </w:pPr>
      <w:r>
        <w:rPr>
          <w:rStyle w:val="CommentReference"/>
        </w:rPr>
        <w:annotationRef/>
      </w:r>
      <w:r w:rsidRPr="00925CBB">
        <w:rPr>
          <w:lang w:val="en-GB"/>
        </w:rPr>
        <w:t>think we can just skip this sentence</w:t>
      </w:r>
    </w:p>
  </w:comment>
  <w:comment w:id="9" w:author="Max Lindmark" w:date="2020-07-28T13:56:00Z" w:initials="ML">
    <w:p w14:paraId="45A4D162" w14:textId="77777777" w:rsidR="00117DBE" w:rsidRPr="00324F29" w:rsidRDefault="00117DBE" w:rsidP="00D07E00">
      <w:pPr>
        <w:pStyle w:val="CommentText"/>
        <w:rPr>
          <w:highlight w:val="green"/>
        </w:rPr>
      </w:pPr>
      <w:r w:rsidRPr="00324F29">
        <w:rPr>
          <w:rStyle w:val="CommentReference"/>
          <w:highlight w:val="green"/>
        </w:rPr>
        <w:annotationRef/>
      </w:r>
      <w:r w:rsidRPr="00324F29">
        <w:rPr>
          <w:highlight w:val="green"/>
        </w:rPr>
        <w:t>Hmm I agree it sounds a bit arbitrary, but it is somewhat arbitrary because it relates to the max # of titles we were willing to go through.</w:t>
      </w:r>
    </w:p>
    <w:p w14:paraId="5F016B46" w14:textId="77777777" w:rsidR="00117DBE" w:rsidRPr="00324F29" w:rsidRDefault="00117DBE" w:rsidP="00D07E00">
      <w:pPr>
        <w:pStyle w:val="CommentText"/>
        <w:rPr>
          <w:highlight w:val="green"/>
        </w:rPr>
      </w:pPr>
    </w:p>
    <w:p w14:paraId="4034499C" w14:textId="77777777" w:rsidR="00117DBE" w:rsidRDefault="00117DBE" w:rsidP="00D07E00">
      <w:pPr>
        <w:pStyle w:val="CommentText"/>
        <w:rPr>
          <w:highlight w:val="green"/>
        </w:rPr>
      </w:pPr>
      <w:r w:rsidRPr="00324F29">
        <w:rPr>
          <w:highlight w:val="green"/>
        </w:rPr>
        <w:t xml:space="preserve">For instance, for consumption and growth, we could use the obvious search terms, but for metabolism we couldn’t include metabolism or metabolic rate or anything like that because then the # of hits would skyrocket! </w:t>
      </w:r>
      <w:r>
        <w:rPr>
          <w:highlight w:val="green"/>
        </w:rPr>
        <w:t>Therefore, i</w:t>
      </w:r>
      <w:r w:rsidRPr="00324F29">
        <w:rPr>
          <w:highlight w:val="green"/>
        </w:rPr>
        <w:t xml:space="preserve">t can be argued that based on the search terms alone, feeding and growth is already broader because metabolism is only searched for with oxygen consumption. </w:t>
      </w:r>
      <w:r>
        <w:rPr>
          <w:highlight w:val="green"/>
        </w:rPr>
        <w:t>I.e. f</w:t>
      </w:r>
      <w:r w:rsidRPr="00324F29">
        <w:rPr>
          <w:highlight w:val="green"/>
        </w:rPr>
        <w:t xml:space="preserve">or metabolism we had to trim the searches even after using only two search strings, whereas for growth and feeding we could use all the search terms we wanted and include all relevant subjects. </w:t>
      </w:r>
    </w:p>
    <w:p w14:paraId="52451159" w14:textId="77777777" w:rsidR="00117DBE" w:rsidRDefault="00117DBE" w:rsidP="00D07E00">
      <w:pPr>
        <w:pStyle w:val="CommentText"/>
        <w:rPr>
          <w:highlight w:val="green"/>
        </w:rPr>
      </w:pPr>
    </w:p>
    <w:p w14:paraId="55752598" w14:textId="263655AC" w:rsidR="00117DBE" w:rsidRPr="00C53B62" w:rsidRDefault="00117DBE" w:rsidP="00D07E00">
      <w:pPr>
        <w:pStyle w:val="CommentText"/>
        <w:rPr>
          <w:highlight w:val="green"/>
        </w:rPr>
      </w:pPr>
      <w:r w:rsidRPr="00324F29">
        <w:rPr>
          <w:highlight w:val="green"/>
        </w:rPr>
        <w:t>This is arbitrary because we didn’t know how many hits our searches would get and different researchers would put different limits to # of hits!</w:t>
      </w:r>
    </w:p>
  </w:comment>
  <w:comment w:id="11" w:author="Jan Ohlberger" w:date="2020-09-17T20:50:00Z" w:initials="Ca">
    <w:p w14:paraId="64D13C99" w14:textId="77777777" w:rsidR="00C578D1" w:rsidRDefault="00C578D1" w:rsidP="00C578D1">
      <w:pPr>
        <w:pStyle w:val="CommentText"/>
      </w:pPr>
      <w:r>
        <w:rPr>
          <w:rStyle w:val="CommentReference"/>
        </w:rPr>
        <w:annotationRef/>
      </w:r>
      <w:r>
        <w:t>Could mention this further up as a general statement that applies to all (then ‘following’) searches…!?</w:t>
      </w:r>
    </w:p>
  </w:comment>
  <w:comment w:id="12" w:author="Max Lindmark" w:date="2020-10-27T15:39:00Z" w:initials="ML">
    <w:p w14:paraId="7A91F7A8" w14:textId="1A37E259" w:rsidR="00A943F4" w:rsidRPr="00A943F4" w:rsidRDefault="00C538B2">
      <w:pPr>
        <w:pStyle w:val="CommentText"/>
        <w:rPr>
          <w:lang w:val="en-US"/>
        </w:rPr>
      </w:pPr>
      <w:r>
        <w:rPr>
          <w:lang w:val="en-US"/>
        </w:rPr>
        <w:t xml:space="preserve">Yes, </w:t>
      </w:r>
      <w:r w:rsidR="00A943F4">
        <w:rPr>
          <w:rStyle w:val="CommentReference"/>
        </w:rPr>
        <w:annotationRef/>
      </w:r>
      <w:r w:rsidR="00A943F4" w:rsidRPr="00A943F4">
        <w:rPr>
          <w:lang w:val="en-US"/>
        </w:rPr>
        <w:t>I moved it from metabolism to here because you are right</w:t>
      </w:r>
    </w:p>
  </w:comment>
  <w:comment w:id="17" w:author="Max Lindmark" w:date="2020-10-27T15:47:00Z" w:initials="ML">
    <w:p w14:paraId="0A16B43C" w14:textId="6251C01B" w:rsidR="00743FDF" w:rsidRPr="00FF70E1" w:rsidRDefault="00743FDF">
      <w:pPr>
        <w:pStyle w:val="CommentText"/>
        <w:rPr>
          <w:lang w:val="en-US"/>
        </w:rPr>
      </w:pPr>
      <w:r>
        <w:rPr>
          <w:rStyle w:val="CommentReference"/>
        </w:rPr>
        <w:annotationRef/>
      </w:r>
      <w:r w:rsidRPr="00FF70E1">
        <w:rPr>
          <w:lang w:val="en-US"/>
        </w:rPr>
        <w:t>Moved this rather detailed description from the table as you suggested Jan</w:t>
      </w:r>
    </w:p>
  </w:comment>
  <w:comment w:id="23" w:author="Jan Ohlberger" w:date="2020-09-17T19:34:00Z" w:initials="Ca">
    <w:p w14:paraId="76F134EC" w14:textId="449929C4" w:rsidR="00117DBE" w:rsidRDefault="00117DBE">
      <w:pPr>
        <w:pStyle w:val="CommentText"/>
      </w:pPr>
      <w:r>
        <w:rPr>
          <w:rStyle w:val="CommentReference"/>
        </w:rPr>
        <w:annotationRef/>
      </w:r>
      <w:r>
        <w:t xml:space="preserve">Write dates generally as DD Month YYYY? (e.g. 22 March 2019) </w:t>
      </w:r>
    </w:p>
  </w:comment>
  <w:comment w:id="24" w:author="Max Lindmark" w:date="2020-10-27T15:32:00Z" w:initials="ML">
    <w:p w14:paraId="4F728317" w14:textId="1FCBF451" w:rsidR="00F1247F" w:rsidRPr="002C1876" w:rsidRDefault="00F1247F" w:rsidP="00F1247F">
      <w:pPr>
        <w:pStyle w:val="CommentText"/>
        <w:rPr>
          <w:lang w:val="en-US"/>
        </w:rPr>
      </w:pPr>
      <w:r>
        <w:rPr>
          <w:rStyle w:val="CommentReference"/>
        </w:rPr>
        <w:annotationRef/>
      </w:r>
      <w:r w:rsidRPr="002C1876">
        <w:rPr>
          <w:lang w:val="en-US"/>
        </w:rPr>
        <w:t>OK!</w:t>
      </w:r>
    </w:p>
  </w:comment>
  <w:comment w:id="25" w:author="Jan Ohlberger" w:date="2020-09-17T20:41:00Z" w:initials="Ca">
    <w:p w14:paraId="7934A9A4" w14:textId="5A188236" w:rsidR="00117DBE" w:rsidRDefault="00117DBE">
      <w:pPr>
        <w:pStyle w:val="CommentText"/>
      </w:pPr>
      <w:r>
        <w:rPr>
          <w:rStyle w:val="CommentReference"/>
        </w:rPr>
        <w:annotationRef/>
      </w:r>
      <w:r>
        <w:t>Same thing, right? Or do we need the second part?</w:t>
      </w:r>
    </w:p>
  </w:comment>
  <w:comment w:id="26" w:author="Max Lindmark" w:date="2020-10-27T15:33:00Z" w:initials="ML">
    <w:p w14:paraId="1952F78E" w14:textId="36444078" w:rsidR="007D37A9" w:rsidRPr="00DA5DBF" w:rsidRDefault="007D37A9">
      <w:pPr>
        <w:pStyle w:val="CommentText"/>
        <w:rPr>
          <w:lang w:val="en-US"/>
        </w:rPr>
      </w:pPr>
      <w:r>
        <w:rPr>
          <w:rStyle w:val="CommentReference"/>
        </w:rPr>
        <w:annotationRef/>
      </w:r>
      <w:r w:rsidRPr="00DA5DBF">
        <w:rPr>
          <w:lang w:val="en-US"/>
        </w:rPr>
        <w:t xml:space="preserve">I think this works! The other </w:t>
      </w:r>
      <w:r w:rsidR="00DA5DBF" w:rsidRPr="00DA5DBF">
        <w:rPr>
          <w:lang w:val="en-US"/>
        </w:rPr>
        <w:t xml:space="preserve">is a more common term in the </w:t>
      </w:r>
      <w:r w:rsidR="00DA5DBF">
        <w:rPr>
          <w:lang w:val="en-US"/>
        </w:rPr>
        <w:t>methods of the papers, but what they mean is just what you write so this works!</w:t>
      </w:r>
    </w:p>
  </w:comment>
  <w:comment w:id="28" w:author="Max Lindmark" w:date="2020-07-27T15:44:00Z" w:initials="ML">
    <w:p w14:paraId="205BFDE2" w14:textId="77777777" w:rsidR="00117DBE" w:rsidRPr="00C24576" w:rsidRDefault="00117DBE" w:rsidP="009B61D7">
      <w:pPr>
        <w:pStyle w:val="CommentText"/>
      </w:pPr>
      <w:r w:rsidRPr="00F716C6">
        <w:rPr>
          <w:rStyle w:val="CommentReference"/>
          <w:highlight w:val="green"/>
        </w:rPr>
        <w:t>See e-mail!</w:t>
      </w:r>
    </w:p>
  </w:comment>
  <w:comment w:id="29" w:author="Jan Ohlberger" w:date="2020-09-17T20:45:00Z" w:initials="Ca">
    <w:p w14:paraId="305562E8" w14:textId="77777777" w:rsidR="00117DBE" w:rsidRDefault="00117DBE">
      <w:pPr>
        <w:pStyle w:val="CommentText"/>
      </w:pPr>
      <w:r>
        <w:rPr>
          <w:rStyle w:val="CommentReference"/>
        </w:rPr>
        <w:annotationRef/>
      </w:r>
      <w:r>
        <w:t>I’m not sure I understand why we actually provide the history of searches. Doesn’t the most recent search include all previous results? Hence, it should be sufficient to give the most recent date and total number of articles pre/post filtering?</w:t>
      </w:r>
    </w:p>
    <w:p w14:paraId="255004CB" w14:textId="77777777" w:rsidR="00117DBE" w:rsidRDefault="00117DBE">
      <w:pPr>
        <w:pStyle w:val="CommentText"/>
      </w:pPr>
    </w:p>
    <w:p w14:paraId="124072A1" w14:textId="549DFC8A" w:rsidR="00117DBE" w:rsidRDefault="00117DBE">
      <w:pPr>
        <w:pStyle w:val="CommentText"/>
      </w:pPr>
      <w:r>
        <w:t>Same question for the searches above…</w:t>
      </w:r>
    </w:p>
  </w:comment>
  <w:comment w:id="30" w:author="Max Lindmark" w:date="2020-10-27T15:34:00Z" w:initials="ML">
    <w:p w14:paraId="76B1DEF8" w14:textId="2DA3B179" w:rsidR="00A36DAA" w:rsidRDefault="00A36DAA">
      <w:pPr>
        <w:pStyle w:val="CommentText"/>
      </w:pPr>
      <w:r>
        <w:rPr>
          <w:rFonts w:cstheme="minorHAnsi"/>
          <w:lang w:val="en-GB"/>
        </w:rPr>
        <w:t xml:space="preserve">Hmm, no because the </w:t>
      </w:r>
      <w:r w:rsidR="00697835">
        <w:rPr>
          <w:rFonts w:cstheme="minorHAnsi"/>
          <w:lang w:val="en-GB"/>
        </w:rPr>
        <w:t xml:space="preserve">subsequent searches </w:t>
      </w:r>
      <w:r w:rsidR="008E753B">
        <w:rPr>
          <w:rFonts w:cstheme="minorHAnsi"/>
          <w:lang w:val="en-GB"/>
        </w:rPr>
        <w:t>where more specific to fill in for something I had missed in the first search. I added “</w:t>
      </w:r>
      <w:r>
        <w:rPr>
          <w:rStyle w:val="CommentReference"/>
        </w:rPr>
        <w:annotationRef/>
      </w:r>
      <w:r>
        <w:rPr>
          <w:rFonts w:cstheme="minorHAnsi"/>
          <w:lang w:val="en-GB"/>
        </w:rPr>
        <w:t>(three searches in total)</w:t>
      </w:r>
      <w:r w:rsidR="008E753B">
        <w:rPr>
          <w:rFonts w:cstheme="minorHAnsi"/>
          <w:lang w:val="en-GB"/>
        </w:rPr>
        <w:t xml:space="preserve">” to show that the different searches where conducted at different times and with different search strings. </w:t>
      </w:r>
      <w:r w:rsidR="00DC058A">
        <w:rPr>
          <w:rFonts w:cstheme="minorHAnsi"/>
          <w:lang w:val="en-GB"/>
        </w:rPr>
        <w:t>So unfortunately it will have to look like this I think…</w:t>
      </w:r>
    </w:p>
  </w:comment>
  <w:comment w:id="32" w:author="Jan Ohlberger" w:date="2020-09-17T20:54:00Z" w:initials="Ca">
    <w:p w14:paraId="42AA0047" w14:textId="39874459" w:rsidR="00117DBE" w:rsidRDefault="00117DBE">
      <w:pPr>
        <w:pStyle w:val="CommentText"/>
      </w:pPr>
      <w:r>
        <w:rPr>
          <w:rStyle w:val="CommentReference"/>
        </w:rPr>
        <w:annotationRef/>
      </w:r>
      <w:r>
        <w:t>Maybe better to provide this description and links to the text?</w:t>
      </w:r>
    </w:p>
  </w:comment>
  <w:comment w:id="33" w:author="Max Lindmark" w:date="2020-10-27T15:40:00Z" w:initials="ML">
    <w:p w14:paraId="2B2685A5" w14:textId="3BBEF06C" w:rsidR="00402C4C" w:rsidRPr="00402C4C" w:rsidRDefault="00402C4C">
      <w:pPr>
        <w:pStyle w:val="CommentText"/>
        <w:rPr>
          <w:lang w:val="en-US"/>
        </w:rPr>
      </w:pPr>
      <w:r>
        <w:rPr>
          <w:rStyle w:val="CommentReference"/>
        </w:rPr>
        <w:annotationRef/>
      </w:r>
      <w:r w:rsidRPr="00402C4C">
        <w:rPr>
          <w:lang w:val="en-US"/>
        </w:rPr>
        <w:t xml:space="preserve">I moved the descriptive part to the </w:t>
      </w:r>
      <w:r>
        <w:rPr>
          <w:lang w:val="en-US"/>
        </w:rPr>
        <w:t>text and just kept this.</w:t>
      </w:r>
    </w:p>
  </w:comment>
  <w:comment w:id="43" w:author="Jan Ohlberger" w:date="2020-09-17T20:57:00Z" w:initials="Ca">
    <w:p w14:paraId="262BD976" w14:textId="1E449B9D" w:rsidR="00117DBE" w:rsidRDefault="00117DBE">
      <w:pPr>
        <w:pStyle w:val="CommentText"/>
      </w:pPr>
      <w:r>
        <w:rPr>
          <w:rStyle w:val="CommentReference"/>
        </w:rPr>
        <w:annotationRef/>
      </w:r>
      <w:r>
        <w:t>Clarify that this is all size measurements in each species? (not one per species)</w:t>
      </w:r>
    </w:p>
  </w:comment>
  <w:comment w:id="44" w:author="Max Lindmark" w:date="2020-10-27T15:50:00Z" w:initials="ML">
    <w:p w14:paraId="6A803B64" w14:textId="792E1539" w:rsidR="008A6F84" w:rsidRPr="008A6F84" w:rsidRDefault="008A6F84">
      <w:pPr>
        <w:pStyle w:val="CommentText"/>
        <w:rPr>
          <w:lang w:val="sv-SE"/>
        </w:rPr>
      </w:pPr>
      <w:r>
        <w:rPr>
          <w:rStyle w:val="CommentReference"/>
        </w:rPr>
        <w:annotationRef/>
      </w:r>
      <w:r>
        <w:rPr>
          <w:lang w:val="sv-SE"/>
        </w:rPr>
        <w:t>Good thanks!</w:t>
      </w:r>
    </w:p>
  </w:comment>
  <w:comment w:id="45" w:author="Anna Gårdmark" w:date="2020-06-27T14:40:00Z" w:initials="AG">
    <w:p w14:paraId="1232D05E" w14:textId="098DA3F2" w:rsidR="00117DBE" w:rsidRPr="0032059B" w:rsidRDefault="00117DBE">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46" w:author="Max Lindmark" w:date="2020-08-17T17:02:00Z" w:initials="ML">
    <w:p w14:paraId="34B431E9" w14:textId="6B968AE5" w:rsidR="00117DBE" w:rsidRPr="00B359C5" w:rsidRDefault="00117DBE">
      <w:pPr>
        <w:pStyle w:val="CommentText"/>
      </w:pPr>
      <w:r w:rsidRPr="00BC2A75">
        <w:rPr>
          <w:rStyle w:val="CommentReference"/>
          <w:highlight w:val="green"/>
        </w:rPr>
        <w:annotationRef/>
      </w:r>
      <w:r w:rsidRPr="00BC2A75">
        <w:rPr>
          <w:highlight w:val="green"/>
        </w:rPr>
        <w:t>Ok I can think about that. Currently I set up the data in a way that makes this not super straightforward. Will probably keep it like this…</w:t>
      </w:r>
      <w:r>
        <w:t xml:space="preserve"> </w:t>
      </w:r>
    </w:p>
  </w:comment>
  <w:comment w:id="47" w:author="Jan Ohlberger" w:date="2020-09-17T16:07:00Z" w:initials="Ca">
    <w:p w14:paraId="6058DF63" w14:textId="1D4DACCA" w:rsidR="00117DBE" w:rsidRDefault="00117DBE">
      <w:pPr>
        <w:pStyle w:val="CommentText"/>
      </w:pPr>
      <w:r>
        <w:rPr>
          <w:rStyle w:val="CommentReference"/>
        </w:rPr>
        <w:annotationRef/>
      </w:r>
      <w:r>
        <w:t>Or just add a bit of random jitter to the circles, vertically?</w:t>
      </w:r>
    </w:p>
  </w:comment>
  <w:comment w:id="48" w:author="Max Lindmark" w:date="2020-10-27T16:06:00Z" w:initials="ML">
    <w:p w14:paraId="5A247DD4" w14:textId="21DE4C21" w:rsidR="00C12816" w:rsidRPr="00C12816" w:rsidRDefault="00C12816">
      <w:pPr>
        <w:pStyle w:val="CommentText"/>
        <w:rPr>
          <w:lang w:val="en-US"/>
        </w:rPr>
      </w:pPr>
      <w:r>
        <w:rPr>
          <w:rStyle w:val="CommentReference"/>
        </w:rPr>
        <w:annotationRef/>
      </w:r>
      <w:r w:rsidRPr="00C12816">
        <w:rPr>
          <w:lang w:val="en-US"/>
        </w:rPr>
        <w:t xml:space="preserve">Added vertical jittering for the </w:t>
      </w:r>
      <w:r>
        <w:rPr>
          <w:lang w:val="en-US"/>
        </w:rPr>
        <w:t>experimental data and changed its color to grey! Looks good to me</w:t>
      </w:r>
    </w:p>
  </w:comment>
  <w:comment w:id="59" w:author="Max Lindmark" w:date="2020-09-10T15:30:00Z" w:initials="ML">
    <w:p w14:paraId="59FBED48" w14:textId="3899F084" w:rsidR="00117DBE" w:rsidRPr="007C6CB0" w:rsidRDefault="00117DBE">
      <w:pPr>
        <w:pStyle w:val="CommentText"/>
      </w:pPr>
      <w:r w:rsidRPr="003C2F3D">
        <w:rPr>
          <w:rStyle w:val="CommentReference"/>
          <w:highlight w:val="green"/>
        </w:rPr>
        <w:annotationRef/>
      </w:r>
      <w:r w:rsidRPr="003C2F3D">
        <w:rPr>
          <w:highlight w:val="green"/>
        </w:rPr>
        <w:t xml:space="preserve">Yes </w:t>
      </w:r>
      <w:r>
        <w:rPr>
          <w:highlight w:val="green"/>
        </w:rPr>
        <w:t xml:space="preserve">in case you were wondering </w:t>
      </w:r>
      <w:r w:rsidRPr="003C2F3D">
        <w:rPr>
          <w:highlight w:val="green"/>
        </w:rPr>
        <w:t>it’s actually maximum mass because I never got the maturation-mass for these data (the growth data is plotted with maturation mass</w:t>
      </w:r>
      <w:r>
        <w:rPr>
          <w:highlight w:val="green"/>
        </w:rPr>
        <w:t xml:space="preserve"> because that’s what used to normalize data in that analysis</w:t>
      </w:r>
      <w:r w:rsidRPr="003C2F3D">
        <w:rPr>
          <w:highlight w:val="green"/>
        </w:rPr>
        <w:t>)</w:t>
      </w:r>
    </w:p>
  </w:comment>
  <w:comment w:id="69" w:author="Max Lindmark" w:date="2020-07-28T15:36:00Z" w:initials="ML">
    <w:p w14:paraId="3F4FD1A5" w14:textId="6EF54CE7" w:rsidR="00117DBE" w:rsidRPr="00363CAA" w:rsidRDefault="00117DBE" w:rsidP="004B2C85">
      <w:pPr>
        <w:pStyle w:val="CommentText"/>
      </w:pPr>
      <w:r w:rsidRPr="004C3DB9">
        <w:rPr>
          <w:rStyle w:val="CommentReference"/>
          <w:highlight w:val="green"/>
        </w:rPr>
        <w:annotationRef/>
      </w:r>
      <w:r w:rsidRPr="004C3DB9">
        <w:rPr>
          <w:highlight w:val="green"/>
        </w:rPr>
        <w:t xml:space="preserve">Thanks Anna for spotting this! In the table with priors I called </w:t>
      </w:r>
      <w:r>
        <w:rPr>
          <w:highlight w:val="green"/>
        </w:rPr>
        <w:t xml:space="preserve">the species-level s.d. </w:t>
      </w:r>
      <w:r w:rsidRPr="004C3DB9">
        <w:rPr>
          <w:highlight w:val="green"/>
        </w:rPr>
        <w:t>sigma_subscript because I called all variances sigma with different subscripts in my code. But I called the</w:t>
      </w:r>
      <w:r>
        <w:rPr>
          <w:highlight w:val="green"/>
        </w:rPr>
        <w:t xml:space="preserve">m </w:t>
      </w:r>
      <w:r w:rsidRPr="004C3DB9">
        <w:rPr>
          <w:highlight w:val="green"/>
        </w:rPr>
        <w:t xml:space="preserve">tau </w:t>
      </w:r>
      <w:r>
        <w:rPr>
          <w:highlight w:val="green"/>
        </w:rPr>
        <w:t>in the in-text equations I think,</w:t>
      </w:r>
      <w:r w:rsidRPr="004C3DB9">
        <w:rPr>
          <w:highlight w:val="green"/>
        </w:rPr>
        <w:t xml:space="preserve"> because </w:t>
      </w:r>
      <w:r>
        <w:rPr>
          <w:highlight w:val="green"/>
        </w:rPr>
        <w:t>that’s what it was called in</w:t>
      </w:r>
      <w:r w:rsidRPr="004D7754">
        <w:rPr>
          <w:highlight w:val="green"/>
        </w:rPr>
        <w:t xml:space="preserve"> the example I followed… sorry! I have also updated the table a lot!</w:t>
      </w:r>
    </w:p>
  </w:comment>
  <w:comment w:id="75" w:author="Max Lindmark" w:date="2020-08-17T14:05:00Z" w:initials="ML">
    <w:p w14:paraId="742A7251" w14:textId="414FDCFD" w:rsidR="00117DBE" w:rsidRPr="007E7435" w:rsidRDefault="00117DBE" w:rsidP="004B2C85">
      <w:pPr>
        <w:pStyle w:val="CommentText"/>
      </w:pPr>
      <w:r w:rsidRPr="001E543E">
        <w:rPr>
          <w:rStyle w:val="CommentReference"/>
          <w:highlight w:val="green"/>
        </w:rPr>
        <w:annotationRef/>
      </w:r>
      <w:r>
        <w:rPr>
          <w:highlight w:val="green"/>
        </w:rPr>
        <w:t xml:space="preserve">Note I call this </w:t>
      </w:r>
      <w:r w:rsidRPr="001E543E">
        <w:rPr>
          <w:highlight w:val="green"/>
        </w:rPr>
        <w:t>“global intercept” in the results… but this description is more “telling”</w:t>
      </w:r>
    </w:p>
  </w:comment>
  <w:comment w:id="82" w:author="Max Lindmark" w:date="2020-09-14T09:08:00Z" w:initials="ML">
    <w:p w14:paraId="4E2FD359" w14:textId="2115F0C6" w:rsidR="00117DBE" w:rsidRPr="009D7549" w:rsidRDefault="00117DBE">
      <w:pPr>
        <w:pStyle w:val="CommentText"/>
      </w:pPr>
      <w:r w:rsidRPr="004635F6">
        <w:rPr>
          <w:rStyle w:val="CommentReference"/>
          <w:highlight w:val="green"/>
        </w:rPr>
        <w:annotationRef/>
      </w:r>
      <w:r w:rsidRPr="004635F6">
        <w:rPr>
          <w:highlight w:val="green"/>
        </w:rPr>
        <w:t>I don’t show variances but standard deviations for consistency (and maybe it’s preffered?)</w:t>
      </w:r>
    </w:p>
  </w:comment>
  <w:comment w:id="91" w:author="Max Lindmark" w:date="2020-09-14T09:08:00Z" w:initials="ML">
    <w:p w14:paraId="555942A2" w14:textId="4156E485" w:rsidR="00117DBE" w:rsidRPr="0043502B" w:rsidRDefault="00117DBE">
      <w:pPr>
        <w:pStyle w:val="CommentText"/>
      </w:pPr>
      <w:r w:rsidRPr="00CE13C1">
        <w:rPr>
          <w:rStyle w:val="CommentReference"/>
          <w:highlight w:val="green"/>
        </w:rPr>
        <w:annotationRef/>
      </w:r>
      <w:r>
        <w:rPr>
          <w:highlight w:val="green"/>
        </w:rPr>
        <w:t>S</w:t>
      </w:r>
      <w:r w:rsidRPr="00CE13C1">
        <w:rPr>
          <w:highlight w:val="green"/>
        </w:rPr>
        <w:t>ince I have a single general model, I also have the same coefficient names for all models.</w:t>
      </w:r>
    </w:p>
  </w:comment>
  <w:comment w:id="94" w:author="Max Lindmark" w:date="2020-09-10T09:41:00Z" w:initials="ML">
    <w:p w14:paraId="6EA91861" w14:textId="77777777" w:rsidR="00117DBE" w:rsidRPr="004B34F5" w:rsidRDefault="00117DBE" w:rsidP="00F36284">
      <w:pPr>
        <w:pStyle w:val="CommentText"/>
      </w:pPr>
      <w:r w:rsidRPr="00317ABB">
        <w:rPr>
          <w:rStyle w:val="CommentReference"/>
          <w:highlight w:val="green"/>
        </w:rPr>
        <w:annotationRef/>
      </w:r>
      <w:r w:rsidRPr="00317ABB">
        <w:rPr>
          <w:highlight w:val="green"/>
        </w:rPr>
        <w:t>This used to be the model with the lowest WAIC, but I had forgot to set a seed for that model (so it changed a very small bit) + that I got new data from an author, so it actually switched now in favor of M1!</w:t>
      </w:r>
    </w:p>
  </w:comment>
  <w:comment w:id="95" w:author="Anna Gårdmark" w:date="2020-06-27T14:48:00Z" w:initials="AG">
    <w:p w14:paraId="7765A3D0" w14:textId="640FA3A7" w:rsidR="00117DBE" w:rsidRPr="00DD0E6E" w:rsidRDefault="00117DBE">
      <w:pPr>
        <w:pStyle w:val="CommentText"/>
        <w:rPr>
          <w:lang w:val="en-GB"/>
        </w:rPr>
      </w:pPr>
      <w:r>
        <w:rPr>
          <w:rStyle w:val="CommentReference"/>
        </w:rPr>
        <w:annotationRef/>
      </w:r>
      <w:r w:rsidRPr="00DD0E6E">
        <w:rPr>
          <w:lang w:val="en-GB"/>
        </w:rPr>
        <w:t>why isn’t this called mu_beta_3, in correspondance to the earlier two?</w:t>
      </w:r>
    </w:p>
  </w:comment>
  <w:comment w:id="96" w:author="Max Lindmark" w:date="2020-07-27T15:22:00Z" w:initials="ML">
    <w:p w14:paraId="694E320F" w14:textId="17431BEF" w:rsidR="00117DBE" w:rsidRPr="00355B79" w:rsidRDefault="00117DBE">
      <w:pPr>
        <w:pStyle w:val="CommentText"/>
      </w:pPr>
      <w:r w:rsidRPr="001170C0">
        <w:rPr>
          <w:rStyle w:val="CommentReference"/>
          <w:highlight w:val="green"/>
        </w:rPr>
        <w:annotationRef/>
      </w:r>
      <w:r w:rsidRPr="001170C0">
        <w:rPr>
          <w:highlight w:val="green"/>
        </w:rPr>
        <w:t>Because it’s the global parameter! For the species-varying parameters I show the parameter that corresponds to the mean of the distribution of all species-effects</w:t>
      </w:r>
    </w:p>
  </w:comment>
  <w:comment w:id="97" w:author="Max Lindmark" w:date="2020-09-10T15:36:00Z" w:initials="ML">
    <w:p w14:paraId="7F53D2EA" w14:textId="5BA3ABAC" w:rsidR="00117DBE" w:rsidRPr="009E4201" w:rsidRDefault="00117DBE">
      <w:pPr>
        <w:pStyle w:val="CommentText"/>
        <w:rPr>
          <w:lang w:val="en-US"/>
        </w:rPr>
      </w:pPr>
      <w:r w:rsidRPr="001F0A85">
        <w:rPr>
          <w:rStyle w:val="CommentReference"/>
          <w:highlight w:val="green"/>
        </w:rPr>
        <w:annotationRef/>
      </w:r>
      <w:r>
        <w:rPr>
          <w:highlight w:val="green"/>
        </w:rPr>
        <w:t xml:space="preserve">… </w:t>
      </w:r>
      <w:r w:rsidRPr="001F0A85">
        <w:rPr>
          <w:highlight w:val="green"/>
        </w:rPr>
        <w:t xml:space="preserve">But now the model actually changed with the addition of author-data, so it now should </w:t>
      </w:r>
      <w:r w:rsidR="00305D56" w:rsidRPr="009E4201">
        <w:rPr>
          <w:highlight w:val="green"/>
          <w:lang w:val="en-US"/>
        </w:rPr>
        <w:t xml:space="preserve">in fact </w:t>
      </w:r>
      <w:r w:rsidRPr="001F0A85">
        <w:rPr>
          <w:highlight w:val="green"/>
        </w:rPr>
        <w:t>be mu_b3 because the selected model has all varia</w:t>
      </w:r>
      <w:r w:rsidRPr="009E4201">
        <w:rPr>
          <w:highlight w:val="green"/>
        </w:rPr>
        <w:t>bles random</w:t>
      </w:r>
      <w:r w:rsidR="009E4201" w:rsidRPr="009E4201">
        <w:rPr>
          <w:highlight w:val="green"/>
          <w:lang w:val="en-US"/>
        </w:rPr>
        <w:t xml:space="preserve"> (before the interaction was not random)</w:t>
      </w:r>
    </w:p>
  </w:comment>
  <w:comment w:id="99" w:author="Jan Ohlberger" w:date="2020-09-17T21:15:00Z" w:initials="Ca">
    <w:p w14:paraId="15AC3E0F" w14:textId="64CA3FB8" w:rsidR="00117DBE" w:rsidRDefault="00117DBE">
      <w:pPr>
        <w:pStyle w:val="CommentText"/>
      </w:pPr>
      <w:r>
        <w:rPr>
          <w:rStyle w:val="CommentReference"/>
        </w:rPr>
        <w:annotationRef/>
      </w:r>
      <w:r>
        <w:t xml:space="preserve">Looks all sufficiently good to me. </w:t>
      </w:r>
    </w:p>
  </w:comment>
  <w:comment w:id="104" w:author="Jan Ohlberger" w:date="2020-09-17T16:15:00Z" w:initials="Ca">
    <w:p w14:paraId="7CD0EE30" w14:textId="641B9C73" w:rsidR="00117DBE" w:rsidRDefault="00117DBE">
      <w:pPr>
        <w:pStyle w:val="CommentText"/>
      </w:pPr>
      <w:r>
        <w:rPr>
          <w:rStyle w:val="CommentReference"/>
        </w:rPr>
        <w:annotationRef/>
      </w:r>
      <w:r>
        <w:t xml:space="preserve">I see it has improved by modeling the variance – though it still looks like there is a slight fan-shape in the residuals… </w:t>
      </w:r>
    </w:p>
  </w:comment>
  <w:comment w:id="105" w:author="Max Lindmark" w:date="2020-10-27T16:54:00Z" w:initials="ML">
    <w:p w14:paraId="71BD9752" w14:textId="103D737C" w:rsidR="00127035" w:rsidRPr="00127035" w:rsidRDefault="00127035">
      <w:pPr>
        <w:pStyle w:val="CommentText"/>
        <w:rPr>
          <w:lang w:val="sv-SE"/>
        </w:rPr>
      </w:pPr>
      <w:r w:rsidRPr="00523B48">
        <w:rPr>
          <w:rStyle w:val="CommentReference"/>
          <w:highlight w:val="yellow"/>
        </w:rPr>
        <w:annotationRef/>
      </w:r>
      <w:r w:rsidRPr="00523B48">
        <w:rPr>
          <w:rStyle w:val="CommentReference"/>
          <w:highlight w:val="yellow"/>
          <w:lang w:val="sv-SE"/>
        </w:rPr>
        <w:t>Maybe not an issue – model will be changed!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75E642" w15:done="0"/>
  <w15:commentEx w15:paraId="17E9D82C" w15:paraIdParent="6975E642" w15:done="0"/>
  <w15:commentEx w15:paraId="376C405B" w15:done="0"/>
  <w15:commentEx w15:paraId="4A48AE1C" w15:done="0"/>
  <w15:commentEx w15:paraId="40E63CDA" w15:paraIdParent="4A48AE1C" w15:done="0"/>
  <w15:commentEx w15:paraId="6E218A37" w15:done="0"/>
  <w15:commentEx w15:paraId="17C041B1" w15:paraIdParent="6E218A37" w15:done="0"/>
  <w15:commentEx w15:paraId="55752598" w15:paraIdParent="6E218A37" w15:done="0"/>
  <w15:commentEx w15:paraId="64D13C99" w15:done="0"/>
  <w15:commentEx w15:paraId="7A91F7A8" w15:paraIdParent="64D13C99" w15:done="0"/>
  <w15:commentEx w15:paraId="0A16B43C" w15:done="0"/>
  <w15:commentEx w15:paraId="76F134EC" w15:done="0"/>
  <w15:commentEx w15:paraId="4F728317" w15:paraIdParent="76F134EC" w15:done="0"/>
  <w15:commentEx w15:paraId="7934A9A4" w15:done="0"/>
  <w15:commentEx w15:paraId="1952F78E" w15:paraIdParent="7934A9A4" w15:done="0"/>
  <w15:commentEx w15:paraId="205BFDE2" w15:done="0"/>
  <w15:commentEx w15:paraId="124072A1" w15:done="0"/>
  <w15:commentEx w15:paraId="76B1DEF8" w15:paraIdParent="124072A1" w15:done="0"/>
  <w15:commentEx w15:paraId="42AA0047" w15:done="0"/>
  <w15:commentEx w15:paraId="2B2685A5" w15:paraIdParent="42AA0047" w15:done="0"/>
  <w15:commentEx w15:paraId="262BD976" w15:done="0"/>
  <w15:commentEx w15:paraId="6A803B64" w15:paraIdParent="262BD976" w15:done="0"/>
  <w15:commentEx w15:paraId="1232D05E" w15:done="0"/>
  <w15:commentEx w15:paraId="34B431E9" w15:paraIdParent="1232D05E" w15:done="0"/>
  <w15:commentEx w15:paraId="6058DF63" w15:paraIdParent="1232D05E" w15:done="0"/>
  <w15:commentEx w15:paraId="5A247DD4" w15:paraIdParent="1232D05E" w15:done="0"/>
  <w15:commentEx w15:paraId="59FBED48" w15:done="0"/>
  <w15:commentEx w15:paraId="3F4FD1A5" w15:done="0"/>
  <w15:commentEx w15:paraId="742A7251" w15:done="0"/>
  <w15:commentEx w15:paraId="4E2FD359" w15:done="0"/>
  <w15:commentEx w15:paraId="555942A2" w15:done="0"/>
  <w15:commentEx w15:paraId="6EA91861" w15:done="0"/>
  <w15:commentEx w15:paraId="7765A3D0" w15:done="0"/>
  <w15:commentEx w15:paraId="694E320F" w15:paraIdParent="7765A3D0" w15:done="0"/>
  <w15:commentEx w15:paraId="7F53D2EA" w15:paraIdParent="7765A3D0" w15:done="0"/>
  <w15:commentEx w15:paraId="15AC3E0F" w15:done="0"/>
  <w15:commentEx w15:paraId="7CD0EE30" w15:done="0"/>
  <w15:commentEx w15:paraId="71BD9752" w15:paraIdParent="7CD0EE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8FD" w16cex:dateUtc="2020-10-27T14:19:00Z"/>
  <w16cex:commentExtensible w16cex:durableId="23416402" w16cex:dateUtc="2020-10-26T14:04:00Z"/>
  <w16cex:commentExtensible w16cex:durableId="2342BB6E" w16cex:dateUtc="2020-10-27T14:29:00Z"/>
  <w16cex:commentExtensible w16cex:durableId="22CAAD15" w16cex:dateUtc="2020-07-28T11:56:00Z"/>
  <w16cex:commentExtensible w16cex:durableId="2342BDA4" w16cex:dateUtc="2020-10-27T14:39:00Z"/>
  <w16cex:commentExtensible w16cex:durableId="2342BF82" w16cex:dateUtc="2020-10-27T14:47:00Z"/>
  <w16cex:commentExtensible w16cex:durableId="2342BC03" w16cex:dateUtc="2020-10-27T14:32:00Z"/>
  <w16cex:commentExtensible w16cex:durableId="2342BC45" w16cex:dateUtc="2020-10-27T14:33:00Z"/>
  <w16cex:commentExtensible w16cex:durableId="22C974F4" w16cex:dateUtc="2020-07-27T13:44:00Z"/>
  <w16cex:commentExtensible w16cex:durableId="2342BCA2" w16cex:dateUtc="2020-10-27T14:34:00Z"/>
  <w16cex:commentExtensible w16cex:durableId="2342BDF0" w16cex:dateUtc="2020-10-27T14:40:00Z"/>
  <w16cex:commentExtensible w16cex:durableId="2342C036" w16cex:dateUtc="2020-10-27T14:50:00Z"/>
  <w16cex:commentExtensible w16cex:durableId="22E536A8" w16cex:dateUtc="2020-08-17T15:02:00Z"/>
  <w16cex:commentExtensible w16cex:durableId="2342C3F6" w16cex:dateUtc="2020-10-27T15:06:00Z"/>
  <w16cex:commentExtensible w16cex:durableId="2304C4F9" w16cex:dateUtc="2020-09-10T13:30:00Z"/>
  <w16cex:commentExtensible w16cex:durableId="22CC16D2" w16cex:dateUtc="2020-07-28T13:36:00Z"/>
  <w16cex:commentExtensible w16cex:durableId="22E50D24" w16cex:dateUtc="2020-08-17T12:05:00Z"/>
  <w16cex:commentExtensible w16cex:durableId="2309B176" w16cex:dateUtc="2020-09-14T07:08:00Z"/>
  <w16cex:commentExtensible w16cex:durableId="2309B1A2" w16cex:dateUtc="2020-09-14T07:08:00Z"/>
  <w16cex:commentExtensible w16cex:durableId="2304735A" w16cex:dateUtc="2020-09-10T07:41:00Z"/>
  <w16cex:commentExtensible w16cex:durableId="22C96F9F" w16cex:dateUtc="2020-07-27T13:22:00Z"/>
  <w16cex:commentExtensible w16cex:durableId="2304C681" w16cex:dateUtc="2020-09-10T13:36:00Z"/>
  <w16cex:commentExtensible w16cex:durableId="2342CF2C" w16cex:dateUtc="2020-10-27T15:54: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75E642" w16cid:durableId="230E378E"/>
  <w16cid:commentId w16cid:paraId="17E9D82C" w16cid:durableId="2342B8FD"/>
  <w16cid:commentId w16cid:paraId="376C405B" w16cid:durableId="23416402"/>
  <w16cid:commentId w16cid:paraId="4A48AE1C" w16cid:durableId="230E0647"/>
  <w16cid:commentId w16cid:paraId="40E63CDA" w16cid:durableId="2342BB6E"/>
  <w16cid:commentId w16cid:paraId="6E218A37" w16cid:durableId="22C93964"/>
  <w16cid:commentId w16cid:paraId="17C041B1" w16cid:durableId="22C93965"/>
  <w16cid:commentId w16cid:paraId="55752598" w16cid:durableId="22CAAD15"/>
  <w16cid:commentId w16cid:paraId="64D13C99" w16cid:durableId="230E4A8B"/>
  <w16cid:commentId w16cid:paraId="7A91F7A8" w16cid:durableId="2342BDA4"/>
  <w16cid:commentId w16cid:paraId="0A16B43C" w16cid:durableId="2342BF82"/>
  <w16cid:commentId w16cid:paraId="76F134EC" w16cid:durableId="230E38D1"/>
  <w16cid:commentId w16cid:paraId="4F728317" w16cid:durableId="2342BC03"/>
  <w16cid:commentId w16cid:paraId="7934A9A4" w16cid:durableId="230E4869"/>
  <w16cid:commentId w16cid:paraId="1952F78E" w16cid:durableId="2342BC45"/>
  <w16cid:commentId w16cid:paraId="205BFDE2" w16cid:durableId="22C974F4"/>
  <w16cid:commentId w16cid:paraId="124072A1" w16cid:durableId="230E494C"/>
  <w16cid:commentId w16cid:paraId="76B1DEF8" w16cid:durableId="2342BCA2"/>
  <w16cid:commentId w16cid:paraId="42AA0047" w16cid:durableId="230E4B77"/>
  <w16cid:commentId w16cid:paraId="2B2685A5" w16cid:durableId="2342BDF0"/>
  <w16cid:commentId w16cid:paraId="262BD976" w16cid:durableId="230E4C1D"/>
  <w16cid:commentId w16cid:paraId="6A803B64" w16cid:durableId="2342C036"/>
  <w16cid:commentId w16cid:paraId="1232D05E" w16cid:durableId="22C96F03"/>
  <w16cid:commentId w16cid:paraId="34B431E9" w16cid:durableId="22E536A8"/>
  <w16cid:commentId w16cid:paraId="6058DF63" w16cid:durableId="230E084B"/>
  <w16cid:commentId w16cid:paraId="5A247DD4" w16cid:durableId="2342C3F6"/>
  <w16cid:commentId w16cid:paraId="59FBED48" w16cid:durableId="2304C4F9"/>
  <w16cid:commentId w16cid:paraId="3F4FD1A5" w16cid:durableId="22CC16D2"/>
  <w16cid:commentId w16cid:paraId="742A7251" w16cid:durableId="22E50D24"/>
  <w16cid:commentId w16cid:paraId="4E2FD359" w16cid:durableId="2309B176"/>
  <w16cid:commentId w16cid:paraId="555942A2" w16cid:durableId="2309B1A2"/>
  <w16cid:commentId w16cid:paraId="6EA91861" w16cid:durableId="2304735A"/>
  <w16cid:commentId w16cid:paraId="7765A3D0" w16cid:durableId="22C96F07"/>
  <w16cid:commentId w16cid:paraId="694E320F" w16cid:durableId="22C96F9F"/>
  <w16cid:commentId w16cid:paraId="7F53D2EA" w16cid:durableId="2304C681"/>
  <w16cid:commentId w16cid:paraId="15AC3E0F" w16cid:durableId="230E5062"/>
  <w16cid:commentId w16cid:paraId="7CD0EE30" w16cid:durableId="230E0A33"/>
  <w16cid:commentId w16cid:paraId="71BD9752" w16cid:durableId="2342CF2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7B59DA9" w14:textId="77777777" w:rsidR="00664280" w:rsidRDefault="00664280" w:rsidP="00B65B3A">
      <w:r>
        <w:separator/>
      </w:r>
    </w:p>
    <w:p w14:paraId="3D6E5C73" w14:textId="77777777" w:rsidR="00664280" w:rsidRDefault="00664280"/>
  </w:endnote>
  <w:endnote w:type="continuationSeparator" w:id="0">
    <w:p w14:paraId="42726239" w14:textId="77777777" w:rsidR="00664280" w:rsidRDefault="00664280" w:rsidP="00B65B3A">
      <w:r>
        <w:continuationSeparator/>
      </w:r>
    </w:p>
    <w:p w14:paraId="392EF22F" w14:textId="77777777" w:rsidR="00664280" w:rsidRDefault="0066428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117DBE" w:rsidRDefault="00117DBE">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117DBE" w:rsidRDefault="00117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75DF3CB" w14:textId="77777777" w:rsidR="00664280" w:rsidRDefault="00664280" w:rsidP="00B65B3A">
      <w:r>
        <w:separator/>
      </w:r>
    </w:p>
  </w:footnote>
  <w:footnote w:type="continuationSeparator" w:id="0">
    <w:p w14:paraId="3CDEB324" w14:textId="77777777" w:rsidR="00664280" w:rsidRDefault="00664280"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117DBE" w:rsidRDefault="00117DBE" w:rsidP="00B65B3A">
    <w:pPr>
      <w:pStyle w:val="Header"/>
      <w:spacing w:before="240" w:after="276"/>
    </w:pPr>
  </w:p>
  <w:p w14:paraId="2835C4F5" w14:textId="77777777" w:rsidR="00117DBE" w:rsidRDefault="00117DBE" w:rsidP="00B65B3A">
    <w:pPr>
      <w:spacing w:after="276"/>
    </w:pPr>
  </w:p>
  <w:p w14:paraId="31D1C0B9" w14:textId="77777777" w:rsidR="00117DBE" w:rsidRDefault="00117DBE"/>
  <w:p w14:paraId="56DB4B41" w14:textId="77777777" w:rsidR="00117DBE" w:rsidRDefault="00117D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117DBE" w:rsidRPr="00B30794" w:rsidRDefault="00117DBE"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AD3"/>
    <w:rsid w:val="00030CDA"/>
    <w:rsid w:val="0003125C"/>
    <w:rsid w:val="00031B52"/>
    <w:rsid w:val="000326C7"/>
    <w:rsid w:val="00032D32"/>
    <w:rsid w:val="0003339F"/>
    <w:rsid w:val="00033D1D"/>
    <w:rsid w:val="0003516B"/>
    <w:rsid w:val="00035221"/>
    <w:rsid w:val="00035E2B"/>
    <w:rsid w:val="00036668"/>
    <w:rsid w:val="00036767"/>
    <w:rsid w:val="00036872"/>
    <w:rsid w:val="0003691D"/>
    <w:rsid w:val="000369ED"/>
    <w:rsid w:val="00037581"/>
    <w:rsid w:val="00037B31"/>
    <w:rsid w:val="000405B9"/>
    <w:rsid w:val="00040639"/>
    <w:rsid w:val="00040A57"/>
    <w:rsid w:val="0004173C"/>
    <w:rsid w:val="00041F03"/>
    <w:rsid w:val="00042139"/>
    <w:rsid w:val="0004223C"/>
    <w:rsid w:val="00042D21"/>
    <w:rsid w:val="00045129"/>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14B5"/>
    <w:rsid w:val="000722A3"/>
    <w:rsid w:val="00072939"/>
    <w:rsid w:val="00072A59"/>
    <w:rsid w:val="00072F1F"/>
    <w:rsid w:val="0007322F"/>
    <w:rsid w:val="00073C62"/>
    <w:rsid w:val="00074793"/>
    <w:rsid w:val="00074799"/>
    <w:rsid w:val="00074A3E"/>
    <w:rsid w:val="00076ADA"/>
    <w:rsid w:val="00076C95"/>
    <w:rsid w:val="00077100"/>
    <w:rsid w:val="00077256"/>
    <w:rsid w:val="000807A2"/>
    <w:rsid w:val="000839B9"/>
    <w:rsid w:val="00083ABB"/>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8E5"/>
    <w:rsid w:val="000C7DEE"/>
    <w:rsid w:val="000D0FE3"/>
    <w:rsid w:val="000D10B2"/>
    <w:rsid w:val="000D19D9"/>
    <w:rsid w:val="000D19E8"/>
    <w:rsid w:val="000D1CCB"/>
    <w:rsid w:val="000D2695"/>
    <w:rsid w:val="000D2CC7"/>
    <w:rsid w:val="000D3977"/>
    <w:rsid w:val="000D4E9B"/>
    <w:rsid w:val="000D6311"/>
    <w:rsid w:val="000D70FF"/>
    <w:rsid w:val="000E1145"/>
    <w:rsid w:val="000E2703"/>
    <w:rsid w:val="000E2F98"/>
    <w:rsid w:val="000E3D94"/>
    <w:rsid w:val="000E41E7"/>
    <w:rsid w:val="000E4B5B"/>
    <w:rsid w:val="000E5BE8"/>
    <w:rsid w:val="000E6188"/>
    <w:rsid w:val="000E67FF"/>
    <w:rsid w:val="000E74B7"/>
    <w:rsid w:val="000E7F63"/>
    <w:rsid w:val="000F015A"/>
    <w:rsid w:val="000F0583"/>
    <w:rsid w:val="000F21BD"/>
    <w:rsid w:val="000F3C49"/>
    <w:rsid w:val="000F4041"/>
    <w:rsid w:val="000F4FF0"/>
    <w:rsid w:val="000F5318"/>
    <w:rsid w:val="000F5646"/>
    <w:rsid w:val="000F5E03"/>
    <w:rsid w:val="000F69CD"/>
    <w:rsid w:val="00101CEB"/>
    <w:rsid w:val="00101EFE"/>
    <w:rsid w:val="00104B7B"/>
    <w:rsid w:val="001069FC"/>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31E4"/>
    <w:rsid w:val="00123287"/>
    <w:rsid w:val="00124ECF"/>
    <w:rsid w:val="00125ED1"/>
    <w:rsid w:val="00127035"/>
    <w:rsid w:val="00130327"/>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775B"/>
    <w:rsid w:val="00150DE5"/>
    <w:rsid w:val="00152606"/>
    <w:rsid w:val="00152A43"/>
    <w:rsid w:val="00152C1E"/>
    <w:rsid w:val="00153304"/>
    <w:rsid w:val="00153387"/>
    <w:rsid w:val="00153AA7"/>
    <w:rsid w:val="00154326"/>
    <w:rsid w:val="0015461A"/>
    <w:rsid w:val="00154680"/>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6C2D"/>
    <w:rsid w:val="00197B0E"/>
    <w:rsid w:val="001A0054"/>
    <w:rsid w:val="001A15E5"/>
    <w:rsid w:val="001A18DC"/>
    <w:rsid w:val="001A1EDB"/>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7D61"/>
    <w:rsid w:val="001C0D97"/>
    <w:rsid w:val="001C2858"/>
    <w:rsid w:val="001C3220"/>
    <w:rsid w:val="001C3335"/>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740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0A85"/>
    <w:rsid w:val="001F1738"/>
    <w:rsid w:val="001F1A85"/>
    <w:rsid w:val="001F1F3E"/>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0EB4"/>
    <w:rsid w:val="002210A0"/>
    <w:rsid w:val="002213C3"/>
    <w:rsid w:val="002216B8"/>
    <w:rsid w:val="00222D4E"/>
    <w:rsid w:val="0022679A"/>
    <w:rsid w:val="00226C97"/>
    <w:rsid w:val="00226ED4"/>
    <w:rsid w:val="00231B2F"/>
    <w:rsid w:val="00232350"/>
    <w:rsid w:val="00232536"/>
    <w:rsid w:val="00232D75"/>
    <w:rsid w:val="00233BE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6AC0"/>
    <w:rsid w:val="002472F4"/>
    <w:rsid w:val="00247DF0"/>
    <w:rsid w:val="00247FCA"/>
    <w:rsid w:val="00250777"/>
    <w:rsid w:val="002509CC"/>
    <w:rsid w:val="00251070"/>
    <w:rsid w:val="002516E7"/>
    <w:rsid w:val="00252FB5"/>
    <w:rsid w:val="00253BE7"/>
    <w:rsid w:val="00253C7D"/>
    <w:rsid w:val="00254101"/>
    <w:rsid w:val="00254D76"/>
    <w:rsid w:val="00254EF2"/>
    <w:rsid w:val="002565F0"/>
    <w:rsid w:val="00256922"/>
    <w:rsid w:val="00256F58"/>
    <w:rsid w:val="00257745"/>
    <w:rsid w:val="002578EB"/>
    <w:rsid w:val="00257FBE"/>
    <w:rsid w:val="00260486"/>
    <w:rsid w:val="002609A5"/>
    <w:rsid w:val="00261518"/>
    <w:rsid w:val="00261B47"/>
    <w:rsid w:val="002623A1"/>
    <w:rsid w:val="00262E9D"/>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247A"/>
    <w:rsid w:val="00283D26"/>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C73"/>
    <w:rsid w:val="00294C85"/>
    <w:rsid w:val="0029671C"/>
    <w:rsid w:val="00296FF8"/>
    <w:rsid w:val="00297807"/>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D06AA"/>
    <w:rsid w:val="002D13AA"/>
    <w:rsid w:val="002D1A30"/>
    <w:rsid w:val="002D4370"/>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7B90"/>
    <w:rsid w:val="002F0279"/>
    <w:rsid w:val="002F06A8"/>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D56"/>
    <w:rsid w:val="003061B6"/>
    <w:rsid w:val="00306576"/>
    <w:rsid w:val="003071DF"/>
    <w:rsid w:val="00311F50"/>
    <w:rsid w:val="00313E72"/>
    <w:rsid w:val="003149AC"/>
    <w:rsid w:val="00314E1D"/>
    <w:rsid w:val="003152C4"/>
    <w:rsid w:val="00316043"/>
    <w:rsid w:val="0031699E"/>
    <w:rsid w:val="00316A7F"/>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C4E"/>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5B79"/>
    <w:rsid w:val="00355CE6"/>
    <w:rsid w:val="0035658F"/>
    <w:rsid w:val="0035698C"/>
    <w:rsid w:val="00356D12"/>
    <w:rsid w:val="00357867"/>
    <w:rsid w:val="00357E3D"/>
    <w:rsid w:val="00357E7A"/>
    <w:rsid w:val="00357F1F"/>
    <w:rsid w:val="003608BD"/>
    <w:rsid w:val="003614CE"/>
    <w:rsid w:val="003615B0"/>
    <w:rsid w:val="003617E9"/>
    <w:rsid w:val="00361F96"/>
    <w:rsid w:val="00362712"/>
    <w:rsid w:val="0036404F"/>
    <w:rsid w:val="0036495A"/>
    <w:rsid w:val="00364E24"/>
    <w:rsid w:val="003654A4"/>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8C7"/>
    <w:rsid w:val="003A2DC7"/>
    <w:rsid w:val="003A3759"/>
    <w:rsid w:val="003A384F"/>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04A4"/>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68F4"/>
    <w:rsid w:val="003F7323"/>
    <w:rsid w:val="00401919"/>
    <w:rsid w:val="00401C4C"/>
    <w:rsid w:val="00402384"/>
    <w:rsid w:val="004023F6"/>
    <w:rsid w:val="00402C4C"/>
    <w:rsid w:val="004032F5"/>
    <w:rsid w:val="0040504F"/>
    <w:rsid w:val="00405850"/>
    <w:rsid w:val="0040643A"/>
    <w:rsid w:val="00407BBA"/>
    <w:rsid w:val="004103A1"/>
    <w:rsid w:val="004105DA"/>
    <w:rsid w:val="0041116C"/>
    <w:rsid w:val="00412AE8"/>
    <w:rsid w:val="00413378"/>
    <w:rsid w:val="00414F72"/>
    <w:rsid w:val="00415DE1"/>
    <w:rsid w:val="004166B2"/>
    <w:rsid w:val="004169C3"/>
    <w:rsid w:val="004178B8"/>
    <w:rsid w:val="00417D5D"/>
    <w:rsid w:val="00417F16"/>
    <w:rsid w:val="00417F51"/>
    <w:rsid w:val="004200DC"/>
    <w:rsid w:val="004201CD"/>
    <w:rsid w:val="00420805"/>
    <w:rsid w:val="004210B7"/>
    <w:rsid w:val="004210DE"/>
    <w:rsid w:val="0042113F"/>
    <w:rsid w:val="00421C6A"/>
    <w:rsid w:val="004227D9"/>
    <w:rsid w:val="00422A08"/>
    <w:rsid w:val="00422B21"/>
    <w:rsid w:val="00423677"/>
    <w:rsid w:val="00424144"/>
    <w:rsid w:val="004246C0"/>
    <w:rsid w:val="00424B12"/>
    <w:rsid w:val="0042590D"/>
    <w:rsid w:val="00425D73"/>
    <w:rsid w:val="00425DD6"/>
    <w:rsid w:val="0042608C"/>
    <w:rsid w:val="00426CA6"/>
    <w:rsid w:val="00426EC8"/>
    <w:rsid w:val="00432044"/>
    <w:rsid w:val="00432731"/>
    <w:rsid w:val="004332BF"/>
    <w:rsid w:val="00433700"/>
    <w:rsid w:val="004340C3"/>
    <w:rsid w:val="004343E5"/>
    <w:rsid w:val="004349AD"/>
    <w:rsid w:val="0043502B"/>
    <w:rsid w:val="00435735"/>
    <w:rsid w:val="00435A47"/>
    <w:rsid w:val="004376EA"/>
    <w:rsid w:val="004408B7"/>
    <w:rsid w:val="00441056"/>
    <w:rsid w:val="00441A49"/>
    <w:rsid w:val="00441CB7"/>
    <w:rsid w:val="00443966"/>
    <w:rsid w:val="00444958"/>
    <w:rsid w:val="00445233"/>
    <w:rsid w:val="00447321"/>
    <w:rsid w:val="004478F4"/>
    <w:rsid w:val="00447A11"/>
    <w:rsid w:val="004509C6"/>
    <w:rsid w:val="00451505"/>
    <w:rsid w:val="00451B93"/>
    <w:rsid w:val="00451F5D"/>
    <w:rsid w:val="00452F78"/>
    <w:rsid w:val="004531D0"/>
    <w:rsid w:val="004532D3"/>
    <w:rsid w:val="004542F8"/>
    <w:rsid w:val="0045434E"/>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18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4B46"/>
    <w:rsid w:val="00494B99"/>
    <w:rsid w:val="00494F11"/>
    <w:rsid w:val="004953D6"/>
    <w:rsid w:val="00496247"/>
    <w:rsid w:val="00497699"/>
    <w:rsid w:val="0049777E"/>
    <w:rsid w:val="004979EB"/>
    <w:rsid w:val="004A131D"/>
    <w:rsid w:val="004A46F2"/>
    <w:rsid w:val="004A4764"/>
    <w:rsid w:val="004A4828"/>
    <w:rsid w:val="004A5A06"/>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1A44"/>
    <w:rsid w:val="004E3188"/>
    <w:rsid w:val="004E3987"/>
    <w:rsid w:val="004E3AF7"/>
    <w:rsid w:val="004E3F98"/>
    <w:rsid w:val="004E52FE"/>
    <w:rsid w:val="004E53AB"/>
    <w:rsid w:val="004E548B"/>
    <w:rsid w:val="004E55B0"/>
    <w:rsid w:val="004E5AC9"/>
    <w:rsid w:val="004E5F22"/>
    <w:rsid w:val="004E6112"/>
    <w:rsid w:val="004E64ED"/>
    <w:rsid w:val="004F0B1E"/>
    <w:rsid w:val="004F188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A26"/>
    <w:rsid w:val="00504C98"/>
    <w:rsid w:val="00505276"/>
    <w:rsid w:val="00506259"/>
    <w:rsid w:val="00511280"/>
    <w:rsid w:val="00511561"/>
    <w:rsid w:val="0051278A"/>
    <w:rsid w:val="0051311D"/>
    <w:rsid w:val="00513DB8"/>
    <w:rsid w:val="00513F8C"/>
    <w:rsid w:val="00514117"/>
    <w:rsid w:val="005144D5"/>
    <w:rsid w:val="00514B2F"/>
    <w:rsid w:val="00515139"/>
    <w:rsid w:val="00515287"/>
    <w:rsid w:val="005173DF"/>
    <w:rsid w:val="005217F7"/>
    <w:rsid w:val="00521C3B"/>
    <w:rsid w:val="00522990"/>
    <w:rsid w:val="00522E8E"/>
    <w:rsid w:val="00523197"/>
    <w:rsid w:val="005237A3"/>
    <w:rsid w:val="00523B48"/>
    <w:rsid w:val="0052484B"/>
    <w:rsid w:val="00524CA3"/>
    <w:rsid w:val="00524FBE"/>
    <w:rsid w:val="0052558D"/>
    <w:rsid w:val="00525D7B"/>
    <w:rsid w:val="0052606C"/>
    <w:rsid w:val="005267B8"/>
    <w:rsid w:val="00531185"/>
    <w:rsid w:val="0053121D"/>
    <w:rsid w:val="00531FA4"/>
    <w:rsid w:val="0053206B"/>
    <w:rsid w:val="005336E4"/>
    <w:rsid w:val="00533776"/>
    <w:rsid w:val="005343E5"/>
    <w:rsid w:val="00534FC4"/>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B16"/>
    <w:rsid w:val="00551D6E"/>
    <w:rsid w:val="0055205A"/>
    <w:rsid w:val="00553F32"/>
    <w:rsid w:val="00555615"/>
    <w:rsid w:val="00555CD3"/>
    <w:rsid w:val="0055608F"/>
    <w:rsid w:val="005570FE"/>
    <w:rsid w:val="005606AA"/>
    <w:rsid w:val="00562D2D"/>
    <w:rsid w:val="00563638"/>
    <w:rsid w:val="00564621"/>
    <w:rsid w:val="00565DB5"/>
    <w:rsid w:val="00566866"/>
    <w:rsid w:val="00567179"/>
    <w:rsid w:val="00570475"/>
    <w:rsid w:val="005713D6"/>
    <w:rsid w:val="00571E20"/>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4FA"/>
    <w:rsid w:val="00592F82"/>
    <w:rsid w:val="00594326"/>
    <w:rsid w:val="005946A3"/>
    <w:rsid w:val="00595771"/>
    <w:rsid w:val="005959B7"/>
    <w:rsid w:val="00595D00"/>
    <w:rsid w:val="00596767"/>
    <w:rsid w:val="00596F60"/>
    <w:rsid w:val="0059717E"/>
    <w:rsid w:val="0059796E"/>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A7402"/>
    <w:rsid w:val="005B00C6"/>
    <w:rsid w:val="005B0A7A"/>
    <w:rsid w:val="005B1B62"/>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B2"/>
    <w:rsid w:val="006042C6"/>
    <w:rsid w:val="00604615"/>
    <w:rsid w:val="006049CB"/>
    <w:rsid w:val="00605228"/>
    <w:rsid w:val="0060642D"/>
    <w:rsid w:val="0060679E"/>
    <w:rsid w:val="00610CD7"/>
    <w:rsid w:val="006114A3"/>
    <w:rsid w:val="00611C50"/>
    <w:rsid w:val="006129CF"/>
    <w:rsid w:val="00612D34"/>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2FF"/>
    <w:rsid w:val="0064065D"/>
    <w:rsid w:val="0064074D"/>
    <w:rsid w:val="00640B46"/>
    <w:rsid w:val="006412AB"/>
    <w:rsid w:val="00641976"/>
    <w:rsid w:val="00642838"/>
    <w:rsid w:val="0064322E"/>
    <w:rsid w:val="00643DD7"/>
    <w:rsid w:val="00643DFE"/>
    <w:rsid w:val="00644333"/>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FD9"/>
    <w:rsid w:val="00662917"/>
    <w:rsid w:val="00662CBB"/>
    <w:rsid w:val="00663155"/>
    <w:rsid w:val="00664280"/>
    <w:rsid w:val="0066495C"/>
    <w:rsid w:val="00664E43"/>
    <w:rsid w:val="00665666"/>
    <w:rsid w:val="00665AFF"/>
    <w:rsid w:val="00665D75"/>
    <w:rsid w:val="00670CFE"/>
    <w:rsid w:val="00671775"/>
    <w:rsid w:val="006718D4"/>
    <w:rsid w:val="00671BE8"/>
    <w:rsid w:val="006724EF"/>
    <w:rsid w:val="006726D9"/>
    <w:rsid w:val="0067271A"/>
    <w:rsid w:val="00672DA4"/>
    <w:rsid w:val="006736CC"/>
    <w:rsid w:val="0067516A"/>
    <w:rsid w:val="0067590A"/>
    <w:rsid w:val="00675EC9"/>
    <w:rsid w:val="00676755"/>
    <w:rsid w:val="0067752A"/>
    <w:rsid w:val="00680801"/>
    <w:rsid w:val="00680C96"/>
    <w:rsid w:val="00680DF3"/>
    <w:rsid w:val="00682006"/>
    <w:rsid w:val="006831FB"/>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97835"/>
    <w:rsid w:val="006A0BFC"/>
    <w:rsid w:val="006A1414"/>
    <w:rsid w:val="006A1BF7"/>
    <w:rsid w:val="006A21CF"/>
    <w:rsid w:val="006A3210"/>
    <w:rsid w:val="006A3C86"/>
    <w:rsid w:val="006A55B4"/>
    <w:rsid w:val="006A5D4D"/>
    <w:rsid w:val="006A7782"/>
    <w:rsid w:val="006B0B4E"/>
    <w:rsid w:val="006B1020"/>
    <w:rsid w:val="006B21EA"/>
    <w:rsid w:val="006B22D0"/>
    <w:rsid w:val="006B3A85"/>
    <w:rsid w:val="006B4DD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1AB8"/>
    <w:rsid w:val="006E3ADB"/>
    <w:rsid w:val="006E3F19"/>
    <w:rsid w:val="006E4110"/>
    <w:rsid w:val="006E4468"/>
    <w:rsid w:val="006E5736"/>
    <w:rsid w:val="006E6A7A"/>
    <w:rsid w:val="006E74E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1E38"/>
    <w:rsid w:val="00703802"/>
    <w:rsid w:val="00704F5F"/>
    <w:rsid w:val="00705A1E"/>
    <w:rsid w:val="0070626E"/>
    <w:rsid w:val="007064FA"/>
    <w:rsid w:val="007068E4"/>
    <w:rsid w:val="00706907"/>
    <w:rsid w:val="00706A7E"/>
    <w:rsid w:val="00707ACA"/>
    <w:rsid w:val="00710C1F"/>
    <w:rsid w:val="0071172D"/>
    <w:rsid w:val="007121F4"/>
    <w:rsid w:val="00712530"/>
    <w:rsid w:val="00712832"/>
    <w:rsid w:val="00712914"/>
    <w:rsid w:val="00713B9F"/>
    <w:rsid w:val="00714956"/>
    <w:rsid w:val="00714D04"/>
    <w:rsid w:val="007159CC"/>
    <w:rsid w:val="00717135"/>
    <w:rsid w:val="00717511"/>
    <w:rsid w:val="0071768B"/>
    <w:rsid w:val="00717DF8"/>
    <w:rsid w:val="007212EF"/>
    <w:rsid w:val="00721918"/>
    <w:rsid w:val="00721F5D"/>
    <w:rsid w:val="00722DEE"/>
    <w:rsid w:val="00723412"/>
    <w:rsid w:val="007235A1"/>
    <w:rsid w:val="00723699"/>
    <w:rsid w:val="00724FB2"/>
    <w:rsid w:val="007262D8"/>
    <w:rsid w:val="00726902"/>
    <w:rsid w:val="00730425"/>
    <w:rsid w:val="00730541"/>
    <w:rsid w:val="00730D6D"/>
    <w:rsid w:val="007325DC"/>
    <w:rsid w:val="0073339A"/>
    <w:rsid w:val="0073339D"/>
    <w:rsid w:val="0073375B"/>
    <w:rsid w:val="00733831"/>
    <w:rsid w:val="0073398A"/>
    <w:rsid w:val="007352AF"/>
    <w:rsid w:val="00735D63"/>
    <w:rsid w:val="007365E2"/>
    <w:rsid w:val="007374AA"/>
    <w:rsid w:val="007378CE"/>
    <w:rsid w:val="00737AFF"/>
    <w:rsid w:val="007403E4"/>
    <w:rsid w:val="0074069A"/>
    <w:rsid w:val="007424CC"/>
    <w:rsid w:val="00743208"/>
    <w:rsid w:val="007439BE"/>
    <w:rsid w:val="00743FDF"/>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3ED3"/>
    <w:rsid w:val="007544A2"/>
    <w:rsid w:val="0075555D"/>
    <w:rsid w:val="0075690E"/>
    <w:rsid w:val="0076099C"/>
    <w:rsid w:val="00760F32"/>
    <w:rsid w:val="007626CD"/>
    <w:rsid w:val="007648D6"/>
    <w:rsid w:val="00765102"/>
    <w:rsid w:val="0076513E"/>
    <w:rsid w:val="007677E9"/>
    <w:rsid w:val="0077045F"/>
    <w:rsid w:val="00771A72"/>
    <w:rsid w:val="00771FEB"/>
    <w:rsid w:val="00772500"/>
    <w:rsid w:val="00772E3E"/>
    <w:rsid w:val="007756CF"/>
    <w:rsid w:val="00775DCF"/>
    <w:rsid w:val="0077745B"/>
    <w:rsid w:val="0077790F"/>
    <w:rsid w:val="00777B57"/>
    <w:rsid w:val="00777EC3"/>
    <w:rsid w:val="007838E7"/>
    <w:rsid w:val="0078579D"/>
    <w:rsid w:val="00785E28"/>
    <w:rsid w:val="0078617C"/>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410B"/>
    <w:rsid w:val="007B4CB3"/>
    <w:rsid w:val="007B5398"/>
    <w:rsid w:val="007B5B3A"/>
    <w:rsid w:val="007B634F"/>
    <w:rsid w:val="007B7C9E"/>
    <w:rsid w:val="007B7D82"/>
    <w:rsid w:val="007C0A68"/>
    <w:rsid w:val="007C2347"/>
    <w:rsid w:val="007C3A9A"/>
    <w:rsid w:val="007C5828"/>
    <w:rsid w:val="007C65BA"/>
    <w:rsid w:val="007C6B56"/>
    <w:rsid w:val="007C6CB0"/>
    <w:rsid w:val="007C6EF6"/>
    <w:rsid w:val="007C72D9"/>
    <w:rsid w:val="007D060D"/>
    <w:rsid w:val="007D15C5"/>
    <w:rsid w:val="007D2A8E"/>
    <w:rsid w:val="007D358F"/>
    <w:rsid w:val="007D37A9"/>
    <w:rsid w:val="007D413C"/>
    <w:rsid w:val="007D4355"/>
    <w:rsid w:val="007D4D7A"/>
    <w:rsid w:val="007D5A9E"/>
    <w:rsid w:val="007D651B"/>
    <w:rsid w:val="007E03DC"/>
    <w:rsid w:val="007E0699"/>
    <w:rsid w:val="007E0B80"/>
    <w:rsid w:val="007E1719"/>
    <w:rsid w:val="007E1B01"/>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7D9"/>
    <w:rsid w:val="00813915"/>
    <w:rsid w:val="00813E25"/>
    <w:rsid w:val="00814366"/>
    <w:rsid w:val="0081485B"/>
    <w:rsid w:val="008150BC"/>
    <w:rsid w:val="0081558A"/>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4F"/>
    <w:rsid w:val="008539CC"/>
    <w:rsid w:val="00854010"/>
    <w:rsid w:val="00854DAA"/>
    <w:rsid w:val="00855696"/>
    <w:rsid w:val="008602EC"/>
    <w:rsid w:val="008614E5"/>
    <w:rsid w:val="00861644"/>
    <w:rsid w:val="008621CB"/>
    <w:rsid w:val="00862510"/>
    <w:rsid w:val="008648F5"/>
    <w:rsid w:val="00864EFB"/>
    <w:rsid w:val="0086706D"/>
    <w:rsid w:val="00870902"/>
    <w:rsid w:val="00871830"/>
    <w:rsid w:val="008727A7"/>
    <w:rsid w:val="008728F5"/>
    <w:rsid w:val="00872AA1"/>
    <w:rsid w:val="008739BA"/>
    <w:rsid w:val="00875457"/>
    <w:rsid w:val="008754AF"/>
    <w:rsid w:val="00875CA8"/>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6F84"/>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45F2"/>
    <w:rsid w:val="008B5973"/>
    <w:rsid w:val="008B5D3E"/>
    <w:rsid w:val="008B6FC9"/>
    <w:rsid w:val="008B7416"/>
    <w:rsid w:val="008C0448"/>
    <w:rsid w:val="008C1C55"/>
    <w:rsid w:val="008C1E02"/>
    <w:rsid w:val="008C221C"/>
    <w:rsid w:val="008C2239"/>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0EC0"/>
    <w:rsid w:val="00961BF6"/>
    <w:rsid w:val="00962F9F"/>
    <w:rsid w:val="00963820"/>
    <w:rsid w:val="009662BC"/>
    <w:rsid w:val="0096674C"/>
    <w:rsid w:val="00970FF7"/>
    <w:rsid w:val="0097111B"/>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4C4D"/>
    <w:rsid w:val="00996DDB"/>
    <w:rsid w:val="009972DF"/>
    <w:rsid w:val="00997750"/>
    <w:rsid w:val="00997E85"/>
    <w:rsid w:val="009A06D1"/>
    <w:rsid w:val="009A3A68"/>
    <w:rsid w:val="009A44E3"/>
    <w:rsid w:val="009A466F"/>
    <w:rsid w:val="009A4EDF"/>
    <w:rsid w:val="009A5FA0"/>
    <w:rsid w:val="009A6B8E"/>
    <w:rsid w:val="009A7128"/>
    <w:rsid w:val="009A7515"/>
    <w:rsid w:val="009A7914"/>
    <w:rsid w:val="009B0FE0"/>
    <w:rsid w:val="009B2AA5"/>
    <w:rsid w:val="009B2B9A"/>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6C2"/>
    <w:rsid w:val="009D6203"/>
    <w:rsid w:val="009D6327"/>
    <w:rsid w:val="009D6D5F"/>
    <w:rsid w:val="009D74AD"/>
    <w:rsid w:val="009D7549"/>
    <w:rsid w:val="009E0DF1"/>
    <w:rsid w:val="009E174F"/>
    <w:rsid w:val="009E1A41"/>
    <w:rsid w:val="009E1EA2"/>
    <w:rsid w:val="009E2AAB"/>
    <w:rsid w:val="009E346B"/>
    <w:rsid w:val="009E359E"/>
    <w:rsid w:val="009E4201"/>
    <w:rsid w:val="009E5C10"/>
    <w:rsid w:val="009E6BA9"/>
    <w:rsid w:val="009E754E"/>
    <w:rsid w:val="009F1C65"/>
    <w:rsid w:val="009F1EE6"/>
    <w:rsid w:val="009F3B69"/>
    <w:rsid w:val="009F5027"/>
    <w:rsid w:val="009F5EBC"/>
    <w:rsid w:val="009F723A"/>
    <w:rsid w:val="00A012AD"/>
    <w:rsid w:val="00A01398"/>
    <w:rsid w:val="00A0402A"/>
    <w:rsid w:val="00A0567A"/>
    <w:rsid w:val="00A064D8"/>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B39"/>
    <w:rsid w:val="00A44A5B"/>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1688"/>
    <w:rsid w:val="00A61C75"/>
    <w:rsid w:val="00A61E29"/>
    <w:rsid w:val="00A6294E"/>
    <w:rsid w:val="00A62EED"/>
    <w:rsid w:val="00A654C9"/>
    <w:rsid w:val="00A655E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5DAF"/>
    <w:rsid w:val="00A876FD"/>
    <w:rsid w:val="00A90A93"/>
    <w:rsid w:val="00A91965"/>
    <w:rsid w:val="00A93DB6"/>
    <w:rsid w:val="00A9420D"/>
    <w:rsid w:val="00A943F4"/>
    <w:rsid w:val="00A96079"/>
    <w:rsid w:val="00A9630C"/>
    <w:rsid w:val="00AA0CFB"/>
    <w:rsid w:val="00AA19A8"/>
    <w:rsid w:val="00AA27E5"/>
    <w:rsid w:val="00AA2B71"/>
    <w:rsid w:val="00AA36A0"/>
    <w:rsid w:val="00AA38C0"/>
    <w:rsid w:val="00AA40D0"/>
    <w:rsid w:val="00AA40DD"/>
    <w:rsid w:val="00AA44E9"/>
    <w:rsid w:val="00AA473B"/>
    <w:rsid w:val="00AA5720"/>
    <w:rsid w:val="00AA5A49"/>
    <w:rsid w:val="00AA5F5C"/>
    <w:rsid w:val="00AA6484"/>
    <w:rsid w:val="00AA65FC"/>
    <w:rsid w:val="00AA794D"/>
    <w:rsid w:val="00AA796E"/>
    <w:rsid w:val="00AA7CC2"/>
    <w:rsid w:val="00AB06B3"/>
    <w:rsid w:val="00AB0CF7"/>
    <w:rsid w:val="00AB15EC"/>
    <w:rsid w:val="00AB3180"/>
    <w:rsid w:val="00AB323D"/>
    <w:rsid w:val="00AB4427"/>
    <w:rsid w:val="00AB5459"/>
    <w:rsid w:val="00AB5B03"/>
    <w:rsid w:val="00AB624E"/>
    <w:rsid w:val="00AB7387"/>
    <w:rsid w:val="00AB7ED7"/>
    <w:rsid w:val="00AC0632"/>
    <w:rsid w:val="00AC0BC2"/>
    <w:rsid w:val="00AC1AAB"/>
    <w:rsid w:val="00AC1FB2"/>
    <w:rsid w:val="00AC23A1"/>
    <w:rsid w:val="00AC2827"/>
    <w:rsid w:val="00AC7379"/>
    <w:rsid w:val="00AC7789"/>
    <w:rsid w:val="00AD1A0A"/>
    <w:rsid w:val="00AD2921"/>
    <w:rsid w:val="00AD40AD"/>
    <w:rsid w:val="00AD50F8"/>
    <w:rsid w:val="00AD6401"/>
    <w:rsid w:val="00AE00DA"/>
    <w:rsid w:val="00AE0C75"/>
    <w:rsid w:val="00AE10F9"/>
    <w:rsid w:val="00AE1389"/>
    <w:rsid w:val="00AE35B1"/>
    <w:rsid w:val="00AE3C84"/>
    <w:rsid w:val="00AE49D8"/>
    <w:rsid w:val="00AE6707"/>
    <w:rsid w:val="00AE71C1"/>
    <w:rsid w:val="00AE7D11"/>
    <w:rsid w:val="00AF0CDE"/>
    <w:rsid w:val="00AF1FF5"/>
    <w:rsid w:val="00AF26B0"/>
    <w:rsid w:val="00AF335B"/>
    <w:rsid w:val="00AF5948"/>
    <w:rsid w:val="00AF6BCB"/>
    <w:rsid w:val="00AF6DEF"/>
    <w:rsid w:val="00AF72C9"/>
    <w:rsid w:val="00AF7603"/>
    <w:rsid w:val="00AF7ECC"/>
    <w:rsid w:val="00B008C7"/>
    <w:rsid w:val="00B00FA6"/>
    <w:rsid w:val="00B01D8C"/>
    <w:rsid w:val="00B01ECF"/>
    <w:rsid w:val="00B025DC"/>
    <w:rsid w:val="00B02CBC"/>
    <w:rsid w:val="00B030B9"/>
    <w:rsid w:val="00B034DD"/>
    <w:rsid w:val="00B04B93"/>
    <w:rsid w:val="00B05438"/>
    <w:rsid w:val="00B05A8F"/>
    <w:rsid w:val="00B05DD3"/>
    <w:rsid w:val="00B05FFD"/>
    <w:rsid w:val="00B0678A"/>
    <w:rsid w:val="00B0699D"/>
    <w:rsid w:val="00B07093"/>
    <w:rsid w:val="00B07229"/>
    <w:rsid w:val="00B1048A"/>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7A20"/>
    <w:rsid w:val="00B30794"/>
    <w:rsid w:val="00B315CD"/>
    <w:rsid w:val="00B32F31"/>
    <w:rsid w:val="00B33A05"/>
    <w:rsid w:val="00B34655"/>
    <w:rsid w:val="00B348C4"/>
    <w:rsid w:val="00B359C5"/>
    <w:rsid w:val="00B361C5"/>
    <w:rsid w:val="00B378A5"/>
    <w:rsid w:val="00B408A2"/>
    <w:rsid w:val="00B41269"/>
    <w:rsid w:val="00B416F8"/>
    <w:rsid w:val="00B42BCC"/>
    <w:rsid w:val="00B438B3"/>
    <w:rsid w:val="00B45407"/>
    <w:rsid w:val="00B46305"/>
    <w:rsid w:val="00B4748C"/>
    <w:rsid w:val="00B474DF"/>
    <w:rsid w:val="00B47F20"/>
    <w:rsid w:val="00B5008A"/>
    <w:rsid w:val="00B51C4F"/>
    <w:rsid w:val="00B54387"/>
    <w:rsid w:val="00B54733"/>
    <w:rsid w:val="00B54D19"/>
    <w:rsid w:val="00B54E20"/>
    <w:rsid w:val="00B55201"/>
    <w:rsid w:val="00B5578D"/>
    <w:rsid w:val="00B56161"/>
    <w:rsid w:val="00B60122"/>
    <w:rsid w:val="00B609B9"/>
    <w:rsid w:val="00B61640"/>
    <w:rsid w:val="00B61E15"/>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BBD"/>
    <w:rsid w:val="00B75D2E"/>
    <w:rsid w:val="00B76202"/>
    <w:rsid w:val="00B766E0"/>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B92"/>
    <w:rsid w:val="00B92E65"/>
    <w:rsid w:val="00B937F3"/>
    <w:rsid w:val="00B94265"/>
    <w:rsid w:val="00B96132"/>
    <w:rsid w:val="00B97BC5"/>
    <w:rsid w:val="00BA08A8"/>
    <w:rsid w:val="00BA0E41"/>
    <w:rsid w:val="00BA184B"/>
    <w:rsid w:val="00BA1A4E"/>
    <w:rsid w:val="00BA2986"/>
    <w:rsid w:val="00BA2A63"/>
    <w:rsid w:val="00BA2B1C"/>
    <w:rsid w:val="00BA32CB"/>
    <w:rsid w:val="00BA361D"/>
    <w:rsid w:val="00BA4301"/>
    <w:rsid w:val="00BA53C6"/>
    <w:rsid w:val="00BA5978"/>
    <w:rsid w:val="00BA5A54"/>
    <w:rsid w:val="00BA5B76"/>
    <w:rsid w:val="00BA5BB1"/>
    <w:rsid w:val="00BA672E"/>
    <w:rsid w:val="00BA78DB"/>
    <w:rsid w:val="00BB1027"/>
    <w:rsid w:val="00BB132B"/>
    <w:rsid w:val="00BB18E9"/>
    <w:rsid w:val="00BB37BF"/>
    <w:rsid w:val="00BB418D"/>
    <w:rsid w:val="00BB41B3"/>
    <w:rsid w:val="00BB5802"/>
    <w:rsid w:val="00BB6621"/>
    <w:rsid w:val="00BB68EA"/>
    <w:rsid w:val="00BB72F0"/>
    <w:rsid w:val="00BC073F"/>
    <w:rsid w:val="00BC082F"/>
    <w:rsid w:val="00BC0CFB"/>
    <w:rsid w:val="00BC2A75"/>
    <w:rsid w:val="00BC3E43"/>
    <w:rsid w:val="00BC4164"/>
    <w:rsid w:val="00BC43D4"/>
    <w:rsid w:val="00BC47DB"/>
    <w:rsid w:val="00BC4871"/>
    <w:rsid w:val="00BC4AA2"/>
    <w:rsid w:val="00BD0111"/>
    <w:rsid w:val="00BD08BE"/>
    <w:rsid w:val="00BD123D"/>
    <w:rsid w:val="00BD281F"/>
    <w:rsid w:val="00BD5209"/>
    <w:rsid w:val="00BD5E95"/>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49C"/>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5FB"/>
    <w:rsid w:val="00C100F1"/>
    <w:rsid w:val="00C10438"/>
    <w:rsid w:val="00C1078B"/>
    <w:rsid w:val="00C10810"/>
    <w:rsid w:val="00C115DB"/>
    <w:rsid w:val="00C12816"/>
    <w:rsid w:val="00C133E6"/>
    <w:rsid w:val="00C1396A"/>
    <w:rsid w:val="00C13987"/>
    <w:rsid w:val="00C15222"/>
    <w:rsid w:val="00C1528E"/>
    <w:rsid w:val="00C154CC"/>
    <w:rsid w:val="00C16F8A"/>
    <w:rsid w:val="00C17276"/>
    <w:rsid w:val="00C17866"/>
    <w:rsid w:val="00C2028A"/>
    <w:rsid w:val="00C20402"/>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889"/>
    <w:rsid w:val="00C47E57"/>
    <w:rsid w:val="00C47E76"/>
    <w:rsid w:val="00C502FA"/>
    <w:rsid w:val="00C52A20"/>
    <w:rsid w:val="00C52BFD"/>
    <w:rsid w:val="00C538B2"/>
    <w:rsid w:val="00C53B62"/>
    <w:rsid w:val="00C54031"/>
    <w:rsid w:val="00C5423C"/>
    <w:rsid w:val="00C547F1"/>
    <w:rsid w:val="00C554D8"/>
    <w:rsid w:val="00C55DFC"/>
    <w:rsid w:val="00C56B5D"/>
    <w:rsid w:val="00C56D4E"/>
    <w:rsid w:val="00C577CF"/>
    <w:rsid w:val="00C578D1"/>
    <w:rsid w:val="00C6008A"/>
    <w:rsid w:val="00C60960"/>
    <w:rsid w:val="00C60D46"/>
    <w:rsid w:val="00C60DD5"/>
    <w:rsid w:val="00C62AB9"/>
    <w:rsid w:val="00C62B80"/>
    <w:rsid w:val="00C64069"/>
    <w:rsid w:val="00C66FE3"/>
    <w:rsid w:val="00C6769B"/>
    <w:rsid w:val="00C72638"/>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6EE2"/>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3A15"/>
    <w:rsid w:val="00CC41C5"/>
    <w:rsid w:val="00CC443F"/>
    <w:rsid w:val="00CC47D2"/>
    <w:rsid w:val="00CC5475"/>
    <w:rsid w:val="00CC648B"/>
    <w:rsid w:val="00CC67A0"/>
    <w:rsid w:val="00CC7470"/>
    <w:rsid w:val="00CC74D2"/>
    <w:rsid w:val="00CD1E50"/>
    <w:rsid w:val="00CD2E42"/>
    <w:rsid w:val="00CD410A"/>
    <w:rsid w:val="00CD5D7E"/>
    <w:rsid w:val="00CD66C7"/>
    <w:rsid w:val="00CD6E08"/>
    <w:rsid w:val="00CE13C1"/>
    <w:rsid w:val="00CE15C4"/>
    <w:rsid w:val="00CE1823"/>
    <w:rsid w:val="00CE1A6F"/>
    <w:rsid w:val="00CE2FC4"/>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6C1"/>
    <w:rsid w:val="00D03B1E"/>
    <w:rsid w:val="00D048A6"/>
    <w:rsid w:val="00D04D4B"/>
    <w:rsid w:val="00D050F7"/>
    <w:rsid w:val="00D05A0E"/>
    <w:rsid w:val="00D05CCE"/>
    <w:rsid w:val="00D065C5"/>
    <w:rsid w:val="00D07493"/>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7F4B"/>
    <w:rsid w:val="00D4093F"/>
    <w:rsid w:val="00D42085"/>
    <w:rsid w:val="00D42F2C"/>
    <w:rsid w:val="00D432D3"/>
    <w:rsid w:val="00D43B65"/>
    <w:rsid w:val="00D43E41"/>
    <w:rsid w:val="00D44B2E"/>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4D66"/>
    <w:rsid w:val="00D860BD"/>
    <w:rsid w:val="00D874A6"/>
    <w:rsid w:val="00D87A69"/>
    <w:rsid w:val="00D9014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556D"/>
    <w:rsid w:val="00DA5DBF"/>
    <w:rsid w:val="00DA5F0E"/>
    <w:rsid w:val="00DA7658"/>
    <w:rsid w:val="00DA7AD2"/>
    <w:rsid w:val="00DB02E7"/>
    <w:rsid w:val="00DB1F8E"/>
    <w:rsid w:val="00DB234C"/>
    <w:rsid w:val="00DB28D9"/>
    <w:rsid w:val="00DB32FB"/>
    <w:rsid w:val="00DB3462"/>
    <w:rsid w:val="00DB37EB"/>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60E"/>
    <w:rsid w:val="00DC3009"/>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217D"/>
    <w:rsid w:val="00DE382F"/>
    <w:rsid w:val="00DE3B27"/>
    <w:rsid w:val="00DE4F80"/>
    <w:rsid w:val="00DE68F6"/>
    <w:rsid w:val="00DE700F"/>
    <w:rsid w:val="00DF0174"/>
    <w:rsid w:val="00DF0E82"/>
    <w:rsid w:val="00DF1065"/>
    <w:rsid w:val="00DF139F"/>
    <w:rsid w:val="00DF14CB"/>
    <w:rsid w:val="00DF1954"/>
    <w:rsid w:val="00DF1F27"/>
    <w:rsid w:val="00DF4E3E"/>
    <w:rsid w:val="00DF6316"/>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4B84"/>
    <w:rsid w:val="00E360D4"/>
    <w:rsid w:val="00E360D6"/>
    <w:rsid w:val="00E360EE"/>
    <w:rsid w:val="00E36C97"/>
    <w:rsid w:val="00E37ED7"/>
    <w:rsid w:val="00E405A7"/>
    <w:rsid w:val="00E41CEB"/>
    <w:rsid w:val="00E41D33"/>
    <w:rsid w:val="00E43603"/>
    <w:rsid w:val="00E4598C"/>
    <w:rsid w:val="00E469AC"/>
    <w:rsid w:val="00E51084"/>
    <w:rsid w:val="00E51108"/>
    <w:rsid w:val="00E517B0"/>
    <w:rsid w:val="00E52364"/>
    <w:rsid w:val="00E52533"/>
    <w:rsid w:val="00E5258F"/>
    <w:rsid w:val="00E52CC2"/>
    <w:rsid w:val="00E52F64"/>
    <w:rsid w:val="00E53C78"/>
    <w:rsid w:val="00E5412C"/>
    <w:rsid w:val="00E561B2"/>
    <w:rsid w:val="00E57C07"/>
    <w:rsid w:val="00E57DC3"/>
    <w:rsid w:val="00E57F53"/>
    <w:rsid w:val="00E606C7"/>
    <w:rsid w:val="00E61454"/>
    <w:rsid w:val="00E61C0C"/>
    <w:rsid w:val="00E62183"/>
    <w:rsid w:val="00E623FF"/>
    <w:rsid w:val="00E62774"/>
    <w:rsid w:val="00E6337B"/>
    <w:rsid w:val="00E633A0"/>
    <w:rsid w:val="00E639C3"/>
    <w:rsid w:val="00E63C55"/>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772CC"/>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A12"/>
    <w:rsid w:val="00ED1BE0"/>
    <w:rsid w:val="00ED1C67"/>
    <w:rsid w:val="00ED35B7"/>
    <w:rsid w:val="00ED3D97"/>
    <w:rsid w:val="00ED4013"/>
    <w:rsid w:val="00ED5CA7"/>
    <w:rsid w:val="00ED5EF1"/>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0C6"/>
    <w:rsid w:val="00EF6E30"/>
    <w:rsid w:val="00EF7D66"/>
    <w:rsid w:val="00F0120B"/>
    <w:rsid w:val="00F019B4"/>
    <w:rsid w:val="00F01B1B"/>
    <w:rsid w:val="00F01C00"/>
    <w:rsid w:val="00F02BDA"/>
    <w:rsid w:val="00F05B25"/>
    <w:rsid w:val="00F1049B"/>
    <w:rsid w:val="00F1077E"/>
    <w:rsid w:val="00F108AE"/>
    <w:rsid w:val="00F10BD7"/>
    <w:rsid w:val="00F12434"/>
    <w:rsid w:val="00F1247F"/>
    <w:rsid w:val="00F1299C"/>
    <w:rsid w:val="00F129F2"/>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FA7"/>
    <w:rsid w:val="00F36284"/>
    <w:rsid w:val="00F36535"/>
    <w:rsid w:val="00F36877"/>
    <w:rsid w:val="00F370B7"/>
    <w:rsid w:val="00F375B3"/>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56D"/>
    <w:rsid w:val="00F50A15"/>
    <w:rsid w:val="00F50A21"/>
    <w:rsid w:val="00F52B8A"/>
    <w:rsid w:val="00F52C9C"/>
    <w:rsid w:val="00F5389D"/>
    <w:rsid w:val="00F53AC3"/>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6DC"/>
    <w:rsid w:val="00F8257E"/>
    <w:rsid w:val="00F834A1"/>
    <w:rsid w:val="00F834F2"/>
    <w:rsid w:val="00F835CA"/>
    <w:rsid w:val="00F83CFC"/>
    <w:rsid w:val="00F85927"/>
    <w:rsid w:val="00F86941"/>
    <w:rsid w:val="00F86F28"/>
    <w:rsid w:val="00F902D6"/>
    <w:rsid w:val="00F905D7"/>
    <w:rsid w:val="00F90898"/>
    <w:rsid w:val="00F90DA3"/>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1577"/>
    <w:rsid w:val="00FA1666"/>
    <w:rsid w:val="00FA1E2E"/>
    <w:rsid w:val="00FA26DA"/>
    <w:rsid w:val="00FA608B"/>
    <w:rsid w:val="00FA6566"/>
    <w:rsid w:val="00FA6CD0"/>
    <w:rsid w:val="00FB04C6"/>
    <w:rsid w:val="00FB0CDA"/>
    <w:rsid w:val="00FB0EB5"/>
    <w:rsid w:val="00FB3040"/>
    <w:rsid w:val="00FB4174"/>
    <w:rsid w:val="00FB4892"/>
    <w:rsid w:val="00FB4D89"/>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28C"/>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12BC"/>
    <w:rsid w:val="00FF322D"/>
    <w:rsid w:val="00FF36C4"/>
    <w:rsid w:val="00FF4769"/>
    <w:rsid w:val="00FF4C2B"/>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402FF"/>
    <w:pPr>
      <w:spacing w:after="0" w:line="240" w:lineRule="auto"/>
    </w:pPr>
    <w:rPr>
      <w:rFonts w:ascii="Times New Roman" w:hAnsi="Times New Roman" w:cs="Times New Roman"/>
      <w:sz w:val="24"/>
      <w:szCs w:val="24"/>
      <w:lang w:val="en-SE"/>
    </w:rPr>
  </w:style>
  <w:style w:type="paragraph" w:styleId="Heading1">
    <w:name w:val="heading 1"/>
    <w:basedOn w:val="Normal"/>
    <w:next w:val="Normal"/>
    <w:link w:val="Heading1Char"/>
    <w:autoRedefine/>
    <w:uiPriority w:val="9"/>
    <w:qFormat/>
    <w:rsid w:val="00C72638"/>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C72638"/>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72638"/>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6402F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6402FF"/>
  </w:style>
  <w:style w:type="character" w:customStyle="1" w:styleId="Heading1Char">
    <w:name w:val="Heading 1 Char"/>
    <w:basedOn w:val="DefaultParagraphFont"/>
    <w:link w:val="Heading1"/>
    <w:uiPriority w:val="9"/>
    <w:rsid w:val="00C72638"/>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C72638"/>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C72638"/>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hyperlink" Target="https://data.research.cornell.edu/content/writing-metadata"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0" Type="http://schemas.openxmlformats.org/officeDocument/2006/relationships/image" Target="media/image3.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C59A86AD-22BA-9045-8CEA-C96F99DB7CB4}">
  <ds:schemaRefs>
    <ds:schemaRef ds:uri="http://schemas.openxmlformats.org/officeDocument/2006/bibliography"/>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26208C63-3BA0-4E10-999A-5A1631CE23E7}">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172</TotalTime>
  <Pages>54</Pages>
  <Words>25457</Words>
  <Characters>145111</Characters>
  <Application>Microsoft Office Word</Application>
  <DocSecurity>0</DocSecurity>
  <Lines>1209</Lines>
  <Paragraphs>340</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170228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396</cp:revision>
  <cp:lastPrinted>2012-03-26T17:07:00Z</cp:lastPrinted>
  <dcterms:created xsi:type="dcterms:W3CDTF">2020-09-17T22:58:00Z</dcterms:created>
  <dcterms:modified xsi:type="dcterms:W3CDTF">2020-10-27T15:54:00Z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