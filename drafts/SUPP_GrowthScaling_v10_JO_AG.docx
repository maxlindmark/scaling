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Override PartName="/word/commentsExtensible.xml" ContentType="application/vnd.openxmlformats-officedocument.wordprocessingml.commentsExtensible+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 xml:space="preserve">Max </w:t>
      </w:r>
      <w:proofErr w:type="gramStart"/>
      <w:r w:rsidRPr="00B0509D">
        <w:rPr>
          <w:rFonts w:cstheme="minorHAnsi"/>
        </w:rPr>
        <w:t>Lindmark</w:t>
      </w:r>
      <w:r w:rsidRPr="00B0509D">
        <w:rPr>
          <w:rFonts w:cstheme="minorHAnsi"/>
          <w:vertAlign w:val="superscript"/>
        </w:rPr>
        <w:t>a,1</w:t>
      </w:r>
      <w:proofErr w:type="gramEnd"/>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Anna Gårdmark</w:t>
      </w:r>
      <w:commentRangeStart w:id="0"/>
      <w:r w:rsidRPr="00B0509D">
        <w:rPr>
          <w:rFonts w:cstheme="minorHAnsi"/>
          <w:vertAlign w:val="superscript"/>
        </w:rPr>
        <w:t>c</w:t>
      </w:r>
      <w:commentRangeEnd w:id="0"/>
      <w:r w:rsidR="00B12996">
        <w:rPr>
          <w:rStyle w:val="Kommentarsreferens"/>
        </w:rPr>
        <w:commentReference w:id="0"/>
      </w:r>
      <w:bookmarkStart w:id="1" w:name="_GoBack"/>
      <w:bookmarkEnd w:id="1"/>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Öregrund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Öregrund,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4" w:history="1">
        <w:r w:rsidRPr="00260941">
          <w:rPr>
            <w:rStyle w:val="Hyperl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nk"/>
          <w:rFonts w:cstheme="minorHAnsi"/>
          <w:lang w:val="en-GB"/>
        </w:rPr>
      </w:pPr>
    </w:p>
    <w:p w14:paraId="5BC4DF9F" w14:textId="2AC3B4CC" w:rsidR="00246AC0" w:rsidRPr="00260941" w:rsidRDefault="00246AC0" w:rsidP="009B6C04">
      <w:pPr>
        <w:spacing w:line="480" w:lineRule="auto"/>
        <w:contextualSpacing/>
        <w:jc w:val="both"/>
        <w:rPr>
          <w:rStyle w:val="Hyperlnk"/>
          <w:rFonts w:cstheme="minorHAnsi"/>
          <w:lang w:val="en-GB"/>
        </w:rPr>
      </w:pPr>
    </w:p>
    <w:p w14:paraId="30FBCE60" w14:textId="472911AA" w:rsidR="00246AC0" w:rsidRPr="00260941" w:rsidRDefault="00246AC0" w:rsidP="009B6C04">
      <w:pPr>
        <w:spacing w:line="480" w:lineRule="auto"/>
        <w:contextualSpacing/>
        <w:jc w:val="both"/>
        <w:rPr>
          <w:rStyle w:val="Hyperlnk"/>
          <w:rFonts w:cstheme="minorHAnsi"/>
          <w:lang w:val="en-GB"/>
        </w:rPr>
      </w:pPr>
    </w:p>
    <w:p w14:paraId="0D9789F7" w14:textId="09948F17" w:rsidR="00246AC0" w:rsidRPr="00260941" w:rsidRDefault="00246AC0" w:rsidP="009B6C04">
      <w:pPr>
        <w:spacing w:line="480" w:lineRule="auto"/>
        <w:contextualSpacing/>
        <w:jc w:val="both"/>
        <w:rPr>
          <w:rStyle w:val="Hyperlnk"/>
          <w:rFonts w:cstheme="minorHAnsi"/>
          <w:lang w:val="en-GB"/>
        </w:rPr>
      </w:pPr>
    </w:p>
    <w:p w14:paraId="23422E56" w14:textId="3CF86FEF" w:rsidR="00246AC0" w:rsidRPr="00260941" w:rsidRDefault="00246AC0" w:rsidP="009B6C04">
      <w:pPr>
        <w:spacing w:line="480" w:lineRule="auto"/>
        <w:contextualSpacing/>
        <w:jc w:val="both"/>
        <w:rPr>
          <w:rStyle w:val="Hyperlnk"/>
          <w:rFonts w:cstheme="minorHAnsi"/>
          <w:lang w:val="en-GB"/>
        </w:rPr>
      </w:pPr>
    </w:p>
    <w:p w14:paraId="21EB03BC" w14:textId="4FFB09F4" w:rsidR="00246AC0" w:rsidRPr="00260941" w:rsidRDefault="00246AC0" w:rsidP="009B6C04">
      <w:pPr>
        <w:spacing w:line="480" w:lineRule="auto"/>
        <w:contextualSpacing/>
        <w:jc w:val="both"/>
        <w:rPr>
          <w:rStyle w:val="Hyperlnk"/>
          <w:rFonts w:cstheme="minorHAnsi"/>
          <w:lang w:val="en-GB"/>
        </w:rPr>
      </w:pPr>
    </w:p>
    <w:p w14:paraId="6CB9BA7E" w14:textId="77777777" w:rsidR="00246AC0" w:rsidRPr="00260941" w:rsidRDefault="00246AC0" w:rsidP="009B6C04">
      <w:pPr>
        <w:spacing w:line="480" w:lineRule="auto"/>
        <w:contextualSpacing/>
        <w:jc w:val="both"/>
        <w:rPr>
          <w:rStyle w:val="Hyperl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sz w:val="22"/>
          <w:szCs w:val="22"/>
        </w:rPr>
      </w:sdtEndPr>
      <w:sdtContent>
        <w:p w14:paraId="123093C4" w14:textId="77777777" w:rsidR="005C79CD" w:rsidRPr="00B0509D" w:rsidRDefault="005C79CD" w:rsidP="009B6C04">
          <w:pPr>
            <w:pStyle w:val="Innehllsfrteckningsrubrik"/>
            <w:contextualSpacing/>
          </w:pPr>
          <w:r w:rsidRPr="00B0509D">
            <w:t>Contents</w:t>
          </w:r>
        </w:p>
        <w:p w14:paraId="69D7B228" w14:textId="5CC2E778" w:rsidR="008102CB" w:rsidRDefault="005C79CD">
          <w:pPr>
            <w:pStyle w:val="Innehll1"/>
            <w:tabs>
              <w:tab w:val="right" w:leader="dot" w:pos="9016"/>
            </w:tabs>
            <w:spacing w:before="240"/>
            <w:rPr>
              <w:rFonts w:eastAsiaTheme="minorEastAsia"/>
              <w:noProof/>
              <w:lang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59530749" w:history="1">
            <w:r w:rsidR="008102CB" w:rsidRPr="007C1C0A">
              <w:rPr>
                <w:rStyle w:val="Hyperlnk"/>
                <w:noProof/>
              </w:rPr>
              <w:t>Literature search, selection process and criteria</w:t>
            </w:r>
            <w:r w:rsidR="008102CB">
              <w:rPr>
                <w:noProof/>
                <w:webHidden/>
              </w:rPr>
              <w:tab/>
            </w:r>
            <w:r w:rsidR="008102CB">
              <w:rPr>
                <w:noProof/>
                <w:webHidden/>
              </w:rPr>
              <w:fldChar w:fldCharType="begin"/>
            </w:r>
            <w:r w:rsidR="008102CB">
              <w:rPr>
                <w:noProof/>
                <w:webHidden/>
              </w:rPr>
              <w:instrText xml:space="preserve"> PAGEREF _Toc59530749 \h </w:instrText>
            </w:r>
            <w:r w:rsidR="008102CB">
              <w:rPr>
                <w:noProof/>
                <w:webHidden/>
              </w:rPr>
            </w:r>
            <w:r w:rsidR="008102CB">
              <w:rPr>
                <w:noProof/>
                <w:webHidden/>
              </w:rPr>
              <w:fldChar w:fldCharType="separate"/>
            </w:r>
            <w:r w:rsidR="008102CB">
              <w:rPr>
                <w:noProof/>
                <w:webHidden/>
              </w:rPr>
              <w:t>3</w:t>
            </w:r>
            <w:r w:rsidR="008102CB">
              <w:rPr>
                <w:noProof/>
                <w:webHidden/>
              </w:rPr>
              <w:fldChar w:fldCharType="end"/>
            </w:r>
          </w:hyperlink>
        </w:p>
        <w:p w14:paraId="12DAA5BD" w14:textId="45FFB198" w:rsidR="008102CB" w:rsidRDefault="00260941">
          <w:pPr>
            <w:pStyle w:val="Innehll2"/>
            <w:tabs>
              <w:tab w:val="right" w:leader="dot" w:pos="9016"/>
            </w:tabs>
            <w:rPr>
              <w:rFonts w:eastAsiaTheme="minorEastAsia"/>
              <w:noProof/>
              <w:lang w:eastAsia="en-GB"/>
            </w:rPr>
          </w:pPr>
          <w:hyperlink w:anchor="_Toc59530750" w:history="1">
            <w:r w:rsidR="008102CB" w:rsidRPr="007C1C0A">
              <w:rPr>
                <w:rStyle w:val="Hyperlnk"/>
                <w:rFonts w:cstheme="minorHAnsi"/>
                <w:i/>
                <w:iCs/>
                <w:noProof/>
              </w:rPr>
              <w:t>Maximum consumption rate</w:t>
            </w:r>
            <w:r w:rsidR="008102CB">
              <w:rPr>
                <w:noProof/>
                <w:webHidden/>
              </w:rPr>
              <w:tab/>
            </w:r>
            <w:r w:rsidR="008102CB">
              <w:rPr>
                <w:noProof/>
                <w:webHidden/>
              </w:rPr>
              <w:fldChar w:fldCharType="begin"/>
            </w:r>
            <w:r w:rsidR="008102CB">
              <w:rPr>
                <w:noProof/>
                <w:webHidden/>
              </w:rPr>
              <w:instrText xml:space="preserve"> PAGEREF _Toc59530750 \h </w:instrText>
            </w:r>
            <w:r w:rsidR="008102CB">
              <w:rPr>
                <w:noProof/>
                <w:webHidden/>
              </w:rPr>
            </w:r>
            <w:r w:rsidR="008102CB">
              <w:rPr>
                <w:noProof/>
                <w:webHidden/>
              </w:rPr>
              <w:fldChar w:fldCharType="separate"/>
            </w:r>
            <w:r w:rsidR="008102CB">
              <w:rPr>
                <w:noProof/>
                <w:webHidden/>
              </w:rPr>
              <w:t>4</w:t>
            </w:r>
            <w:r w:rsidR="008102CB">
              <w:rPr>
                <w:noProof/>
                <w:webHidden/>
              </w:rPr>
              <w:fldChar w:fldCharType="end"/>
            </w:r>
          </w:hyperlink>
        </w:p>
        <w:p w14:paraId="69150B24" w14:textId="678E8DBF" w:rsidR="008102CB" w:rsidRDefault="00260941">
          <w:pPr>
            <w:pStyle w:val="Innehll2"/>
            <w:tabs>
              <w:tab w:val="right" w:leader="dot" w:pos="9016"/>
            </w:tabs>
            <w:rPr>
              <w:rFonts w:eastAsiaTheme="minorEastAsia"/>
              <w:noProof/>
              <w:lang w:eastAsia="en-GB"/>
            </w:rPr>
          </w:pPr>
          <w:hyperlink w:anchor="_Toc59530751" w:history="1">
            <w:r w:rsidR="008102CB" w:rsidRPr="007C1C0A">
              <w:rPr>
                <w:rStyle w:val="Hyperlnk"/>
                <w:rFonts w:cstheme="minorHAnsi"/>
                <w:i/>
                <w:iCs/>
                <w:noProof/>
              </w:rPr>
              <w:t>Metabolic rate</w:t>
            </w:r>
            <w:r w:rsidR="008102CB">
              <w:rPr>
                <w:noProof/>
                <w:webHidden/>
              </w:rPr>
              <w:tab/>
            </w:r>
            <w:r w:rsidR="008102CB">
              <w:rPr>
                <w:noProof/>
                <w:webHidden/>
              </w:rPr>
              <w:fldChar w:fldCharType="begin"/>
            </w:r>
            <w:r w:rsidR="008102CB">
              <w:rPr>
                <w:noProof/>
                <w:webHidden/>
              </w:rPr>
              <w:instrText xml:space="preserve"> PAGEREF _Toc59530751 \h </w:instrText>
            </w:r>
            <w:r w:rsidR="008102CB">
              <w:rPr>
                <w:noProof/>
                <w:webHidden/>
              </w:rPr>
            </w:r>
            <w:r w:rsidR="008102CB">
              <w:rPr>
                <w:noProof/>
                <w:webHidden/>
              </w:rPr>
              <w:fldChar w:fldCharType="separate"/>
            </w:r>
            <w:r w:rsidR="008102CB">
              <w:rPr>
                <w:noProof/>
                <w:webHidden/>
              </w:rPr>
              <w:t>5</w:t>
            </w:r>
            <w:r w:rsidR="008102CB">
              <w:rPr>
                <w:noProof/>
                <w:webHidden/>
              </w:rPr>
              <w:fldChar w:fldCharType="end"/>
            </w:r>
          </w:hyperlink>
        </w:p>
        <w:p w14:paraId="675948DB" w14:textId="59091B90" w:rsidR="008102CB" w:rsidRDefault="00260941">
          <w:pPr>
            <w:pStyle w:val="Innehll2"/>
            <w:tabs>
              <w:tab w:val="right" w:leader="dot" w:pos="9016"/>
            </w:tabs>
            <w:rPr>
              <w:rFonts w:eastAsiaTheme="minorEastAsia"/>
              <w:noProof/>
              <w:lang w:eastAsia="en-GB"/>
            </w:rPr>
          </w:pPr>
          <w:hyperlink w:anchor="_Toc59530752" w:history="1">
            <w:r w:rsidR="008102CB" w:rsidRPr="007C1C0A">
              <w:rPr>
                <w:rStyle w:val="Hyperlnk"/>
                <w:rFonts w:cstheme="minorHAnsi"/>
                <w:i/>
                <w:iCs/>
                <w:noProof/>
              </w:rPr>
              <w:t>Growth rates &amp; optimum temperature for growth over body mass</w:t>
            </w:r>
            <w:r w:rsidR="008102CB">
              <w:rPr>
                <w:noProof/>
                <w:webHidden/>
              </w:rPr>
              <w:tab/>
            </w:r>
            <w:r w:rsidR="008102CB">
              <w:rPr>
                <w:noProof/>
                <w:webHidden/>
              </w:rPr>
              <w:fldChar w:fldCharType="begin"/>
            </w:r>
            <w:r w:rsidR="008102CB">
              <w:rPr>
                <w:noProof/>
                <w:webHidden/>
              </w:rPr>
              <w:instrText xml:space="preserve"> PAGEREF _Toc59530752 \h </w:instrText>
            </w:r>
            <w:r w:rsidR="008102CB">
              <w:rPr>
                <w:noProof/>
                <w:webHidden/>
              </w:rPr>
            </w:r>
            <w:r w:rsidR="008102CB">
              <w:rPr>
                <w:noProof/>
                <w:webHidden/>
              </w:rPr>
              <w:fldChar w:fldCharType="separate"/>
            </w:r>
            <w:r w:rsidR="008102CB">
              <w:rPr>
                <w:noProof/>
                <w:webHidden/>
              </w:rPr>
              <w:t>5</w:t>
            </w:r>
            <w:r w:rsidR="008102CB">
              <w:rPr>
                <w:noProof/>
                <w:webHidden/>
              </w:rPr>
              <w:fldChar w:fldCharType="end"/>
            </w:r>
          </w:hyperlink>
        </w:p>
        <w:p w14:paraId="674CDF29" w14:textId="0C223DCE" w:rsidR="008102CB" w:rsidRDefault="00260941">
          <w:pPr>
            <w:pStyle w:val="Innehll1"/>
            <w:tabs>
              <w:tab w:val="right" w:leader="dot" w:pos="9016"/>
            </w:tabs>
            <w:spacing w:before="240"/>
            <w:rPr>
              <w:rFonts w:eastAsiaTheme="minorEastAsia"/>
              <w:noProof/>
              <w:lang w:eastAsia="en-GB"/>
            </w:rPr>
          </w:pPr>
          <w:hyperlink w:anchor="_Toc59530753" w:history="1">
            <w:r w:rsidR="008102CB" w:rsidRPr="007C1C0A">
              <w:rPr>
                <w:rStyle w:val="Hyperlnk"/>
                <w:noProof/>
              </w:rPr>
              <w:t>Data overview</w:t>
            </w:r>
            <w:r w:rsidR="008102CB">
              <w:rPr>
                <w:noProof/>
                <w:webHidden/>
              </w:rPr>
              <w:tab/>
            </w:r>
            <w:r w:rsidR="008102CB">
              <w:rPr>
                <w:noProof/>
                <w:webHidden/>
              </w:rPr>
              <w:fldChar w:fldCharType="begin"/>
            </w:r>
            <w:r w:rsidR="008102CB">
              <w:rPr>
                <w:noProof/>
                <w:webHidden/>
              </w:rPr>
              <w:instrText xml:space="preserve"> PAGEREF _Toc59530753 \h </w:instrText>
            </w:r>
            <w:r w:rsidR="008102CB">
              <w:rPr>
                <w:noProof/>
                <w:webHidden/>
              </w:rPr>
            </w:r>
            <w:r w:rsidR="008102CB">
              <w:rPr>
                <w:noProof/>
                <w:webHidden/>
              </w:rPr>
              <w:fldChar w:fldCharType="separate"/>
            </w:r>
            <w:r w:rsidR="008102CB">
              <w:rPr>
                <w:noProof/>
                <w:webHidden/>
              </w:rPr>
              <w:t>12</w:t>
            </w:r>
            <w:r w:rsidR="008102CB">
              <w:rPr>
                <w:noProof/>
                <w:webHidden/>
              </w:rPr>
              <w:fldChar w:fldCharType="end"/>
            </w:r>
          </w:hyperlink>
        </w:p>
        <w:p w14:paraId="0B1A0D6D" w14:textId="50E7BFC5" w:rsidR="008102CB" w:rsidRDefault="00260941">
          <w:pPr>
            <w:pStyle w:val="Innehll2"/>
            <w:tabs>
              <w:tab w:val="right" w:leader="dot" w:pos="9016"/>
            </w:tabs>
            <w:rPr>
              <w:rFonts w:eastAsiaTheme="minorEastAsia"/>
              <w:noProof/>
              <w:lang w:eastAsia="en-GB"/>
            </w:rPr>
          </w:pPr>
          <w:hyperlink w:anchor="_Toc59530754" w:history="1">
            <w:r w:rsidR="008102CB" w:rsidRPr="007C1C0A">
              <w:rPr>
                <w:rStyle w:val="Hyperlnk"/>
                <w:rFonts w:cstheme="minorHAnsi"/>
                <w:i/>
                <w:iCs/>
                <w:noProof/>
              </w:rPr>
              <w:t>Maximum consumption &amp; metabolic rate</w:t>
            </w:r>
            <w:r w:rsidR="008102CB">
              <w:rPr>
                <w:noProof/>
                <w:webHidden/>
              </w:rPr>
              <w:tab/>
            </w:r>
            <w:r w:rsidR="008102CB">
              <w:rPr>
                <w:noProof/>
                <w:webHidden/>
              </w:rPr>
              <w:fldChar w:fldCharType="begin"/>
            </w:r>
            <w:r w:rsidR="008102CB">
              <w:rPr>
                <w:noProof/>
                <w:webHidden/>
              </w:rPr>
              <w:instrText xml:space="preserve"> PAGEREF _Toc59530754 \h </w:instrText>
            </w:r>
            <w:r w:rsidR="008102CB">
              <w:rPr>
                <w:noProof/>
                <w:webHidden/>
              </w:rPr>
            </w:r>
            <w:r w:rsidR="008102CB">
              <w:rPr>
                <w:noProof/>
                <w:webHidden/>
              </w:rPr>
              <w:fldChar w:fldCharType="separate"/>
            </w:r>
            <w:r w:rsidR="008102CB">
              <w:rPr>
                <w:noProof/>
                <w:webHidden/>
              </w:rPr>
              <w:t>12</w:t>
            </w:r>
            <w:r w:rsidR="008102CB">
              <w:rPr>
                <w:noProof/>
                <w:webHidden/>
              </w:rPr>
              <w:fldChar w:fldCharType="end"/>
            </w:r>
          </w:hyperlink>
        </w:p>
        <w:p w14:paraId="0181C6CC" w14:textId="7C872C18" w:rsidR="008102CB" w:rsidRDefault="00260941">
          <w:pPr>
            <w:pStyle w:val="Innehll2"/>
            <w:tabs>
              <w:tab w:val="right" w:leader="dot" w:pos="9016"/>
            </w:tabs>
            <w:rPr>
              <w:rFonts w:eastAsiaTheme="minorEastAsia"/>
              <w:noProof/>
              <w:lang w:eastAsia="en-GB"/>
            </w:rPr>
          </w:pPr>
          <w:hyperlink w:anchor="_Toc59530755" w:history="1">
            <w:r w:rsidR="008102CB" w:rsidRPr="007C1C0A">
              <w:rPr>
                <w:rStyle w:val="Hyperlnk"/>
                <w:rFonts w:cstheme="minorHAnsi"/>
                <w:i/>
                <w:iCs/>
                <w:noProof/>
              </w:rPr>
              <w:t>Growth rate</w:t>
            </w:r>
            <w:r w:rsidR="008102CB">
              <w:rPr>
                <w:noProof/>
                <w:webHidden/>
              </w:rPr>
              <w:tab/>
            </w:r>
            <w:r w:rsidR="008102CB">
              <w:rPr>
                <w:noProof/>
                <w:webHidden/>
              </w:rPr>
              <w:fldChar w:fldCharType="begin"/>
            </w:r>
            <w:r w:rsidR="008102CB">
              <w:rPr>
                <w:noProof/>
                <w:webHidden/>
              </w:rPr>
              <w:instrText xml:space="preserve"> PAGEREF _Toc59530755 \h </w:instrText>
            </w:r>
            <w:r w:rsidR="008102CB">
              <w:rPr>
                <w:noProof/>
                <w:webHidden/>
              </w:rPr>
            </w:r>
            <w:r w:rsidR="008102CB">
              <w:rPr>
                <w:noProof/>
                <w:webHidden/>
              </w:rPr>
              <w:fldChar w:fldCharType="separate"/>
            </w:r>
            <w:r w:rsidR="008102CB">
              <w:rPr>
                <w:noProof/>
                <w:webHidden/>
              </w:rPr>
              <w:t>13</w:t>
            </w:r>
            <w:r w:rsidR="008102CB">
              <w:rPr>
                <w:noProof/>
                <w:webHidden/>
              </w:rPr>
              <w:fldChar w:fldCharType="end"/>
            </w:r>
          </w:hyperlink>
        </w:p>
        <w:p w14:paraId="6AB43C6D" w14:textId="2BC30CDA" w:rsidR="008102CB" w:rsidRDefault="00260941">
          <w:pPr>
            <w:pStyle w:val="Innehll1"/>
            <w:tabs>
              <w:tab w:val="right" w:leader="dot" w:pos="9016"/>
            </w:tabs>
            <w:spacing w:before="240"/>
            <w:rPr>
              <w:rFonts w:eastAsiaTheme="minorEastAsia"/>
              <w:noProof/>
              <w:lang w:eastAsia="en-GB"/>
            </w:rPr>
          </w:pPr>
          <w:hyperlink w:anchor="_Toc59530756" w:history="1">
            <w:r w:rsidR="008102CB" w:rsidRPr="007C1C0A">
              <w:rPr>
                <w:rStyle w:val="Hyperlnk"/>
                <w:noProof/>
              </w:rPr>
              <w:t>Supplementary methods and analysis</w:t>
            </w:r>
            <w:r w:rsidR="008102CB">
              <w:rPr>
                <w:noProof/>
                <w:webHidden/>
              </w:rPr>
              <w:tab/>
            </w:r>
            <w:r w:rsidR="008102CB">
              <w:rPr>
                <w:noProof/>
                <w:webHidden/>
              </w:rPr>
              <w:fldChar w:fldCharType="begin"/>
            </w:r>
            <w:r w:rsidR="008102CB">
              <w:rPr>
                <w:noProof/>
                <w:webHidden/>
              </w:rPr>
              <w:instrText xml:space="preserve"> PAGEREF _Toc59530756 \h </w:instrText>
            </w:r>
            <w:r w:rsidR="008102CB">
              <w:rPr>
                <w:noProof/>
                <w:webHidden/>
              </w:rPr>
            </w:r>
            <w:r w:rsidR="008102CB">
              <w:rPr>
                <w:noProof/>
                <w:webHidden/>
              </w:rPr>
              <w:fldChar w:fldCharType="separate"/>
            </w:r>
            <w:r w:rsidR="008102CB">
              <w:rPr>
                <w:noProof/>
                <w:webHidden/>
              </w:rPr>
              <w:t>15</w:t>
            </w:r>
            <w:r w:rsidR="008102CB">
              <w:rPr>
                <w:noProof/>
                <w:webHidden/>
              </w:rPr>
              <w:fldChar w:fldCharType="end"/>
            </w:r>
          </w:hyperlink>
        </w:p>
        <w:p w14:paraId="1F7F03E8" w14:textId="189A34C8" w:rsidR="008102CB" w:rsidRDefault="00260941">
          <w:pPr>
            <w:pStyle w:val="Innehll1"/>
            <w:tabs>
              <w:tab w:val="right" w:leader="dot" w:pos="9016"/>
            </w:tabs>
            <w:spacing w:before="240"/>
            <w:rPr>
              <w:rFonts w:eastAsiaTheme="minorEastAsia"/>
              <w:noProof/>
              <w:lang w:eastAsia="en-GB"/>
            </w:rPr>
          </w:pPr>
          <w:hyperlink w:anchor="_Toc59530757" w:history="1">
            <w:r w:rsidR="008102CB" w:rsidRPr="007C1C0A">
              <w:rPr>
                <w:rStyle w:val="Hyperlnk"/>
                <w:noProof/>
              </w:rPr>
              <w:t>Model validation and fit</w:t>
            </w:r>
            <w:r w:rsidR="008102CB">
              <w:rPr>
                <w:noProof/>
                <w:webHidden/>
              </w:rPr>
              <w:tab/>
            </w:r>
            <w:r w:rsidR="008102CB">
              <w:rPr>
                <w:noProof/>
                <w:webHidden/>
              </w:rPr>
              <w:fldChar w:fldCharType="begin"/>
            </w:r>
            <w:r w:rsidR="008102CB">
              <w:rPr>
                <w:noProof/>
                <w:webHidden/>
              </w:rPr>
              <w:instrText xml:space="preserve"> PAGEREF _Toc59530757 \h </w:instrText>
            </w:r>
            <w:r w:rsidR="008102CB">
              <w:rPr>
                <w:noProof/>
                <w:webHidden/>
              </w:rPr>
            </w:r>
            <w:r w:rsidR="008102CB">
              <w:rPr>
                <w:noProof/>
                <w:webHidden/>
              </w:rPr>
              <w:fldChar w:fldCharType="separate"/>
            </w:r>
            <w:r w:rsidR="008102CB">
              <w:rPr>
                <w:noProof/>
                <w:webHidden/>
              </w:rPr>
              <w:t>23</w:t>
            </w:r>
            <w:r w:rsidR="008102CB">
              <w:rPr>
                <w:noProof/>
                <w:webHidden/>
              </w:rPr>
              <w:fldChar w:fldCharType="end"/>
            </w:r>
          </w:hyperlink>
        </w:p>
        <w:p w14:paraId="66C5A635" w14:textId="5420B59C" w:rsidR="008102CB" w:rsidRDefault="00260941">
          <w:pPr>
            <w:pStyle w:val="Innehll2"/>
            <w:tabs>
              <w:tab w:val="right" w:leader="dot" w:pos="9016"/>
            </w:tabs>
            <w:rPr>
              <w:rFonts w:eastAsiaTheme="minorEastAsia"/>
              <w:noProof/>
              <w:lang w:eastAsia="en-GB"/>
            </w:rPr>
          </w:pPr>
          <w:hyperlink w:anchor="_Toc59530758" w:history="1">
            <w:r w:rsidR="008102CB" w:rsidRPr="007C1C0A">
              <w:rPr>
                <w:rStyle w:val="Hyperlnk"/>
                <w:rFonts w:cstheme="minorHAnsi"/>
                <w:i/>
                <w:iCs/>
                <w:noProof/>
              </w:rPr>
              <w:t>Maximum consumption rate – below peak temperatures</w:t>
            </w:r>
            <w:r w:rsidR="008102CB">
              <w:rPr>
                <w:noProof/>
                <w:webHidden/>
              </w:rPr>
              <w:tab/>
            </w:r>
            <w:r w:rsidR="008102CB">
              <w:rPr>
                <w:noProof/>
                <w:webHidden/>
              </w:rPr>
              <w:fldChar w:fldCharType="begin"/>
            </w:r>
            <w:r w:rsidR="008102CB">
              <w:rPr>
                <w:noProof/>
                <w:webHidden/>
              </w:rPr>
              <w:instrText xml:space="preserve"> PAGEREF _Toc59530758 \h </w:instrText>
            </w:r>
            <w:r w:rsidR="008102CB">
              <w:rPr>
                <w:noProof/>
                <w:webHidden/>
              </w:rPr>
            </w:r>
            <w:r w:rsidR="008102CB">
              <w:rPr>
                <w:noProof/>
                <w:webHidden/>
              </w:rPr>
              <w:fldChar w:fldCharType="separate"/>
            </w:r>
            <w:r w:rsidR="008102CB">
              <w:rPr>
                <w:noProof/>
                <w:webHidden/>
              </w:rPr>
              <w:t>23</w:t>
            </w:r>
            <w:r w:rsidR="008102CB">
              <w:rPr>
                <w:noProof/>
                <w:webHidden/>
              </w:rPr>
              <w:fldChar w:fldCharType="end"/>
            </w:r>
          </w:hyperlink>
        </w:p>
        <w:p w14:paraId="478631AB" w14:textId="64A05639" w:rsidR="008102CB" w:rsidRDefault="00260941">
          <w:pPr>
            <w:pStyle w:val="Innehll2"/>
            <w:tabs>
              <w:tab w:val="right" w:leader="dot" w:pos="9016"/>
            </w:tabs>
            <w:rPr>
              <w:rFonts w:eastAsiaTheme="minorEastAsia"/>
              <w:noProof/>
              <w:lang w:eastAsia="en-GB"/>
            </w:rPr>
          </w:pPr>
          <w:hyperlink w:anchor="_Toc59530759" w:history="1">
            <w:r w:rsidR="008102CB" w:rsidRPr="007C1C0A">
              <w:rPr>
                <w:rStyle w:val="Hyperlnk"/>
                <w:rFonts w:cstheme="minorHAnsi"/>
                <w:i/>
                <w:iCs/>
                <w:noProof/>
              </w:rPr>
              <w:t>Maximum consumption rate – including beyond peak temperatures</w:t>
            </w:r>
            <w:r w:rsidR="008102CB">
              <w:rPr>
                <w:noProof/>
                <w:webHidden/>
              </w:rPr>
              <w:tab/>
            </w:r>
            <w:r w:rsidR="008102CB">
              <w:rPr>
                <w:noProof/>
                <w:webHidden/>
              </w:rPr>
              <w:fldChar w:fldCharType="begin"/>
            </w:r>
            <w:r w:rsidR="008102CB">
              <w:rPr>
                <w:noProof/>
                <w:webHidden/>
              </w:rPr>
              <w:instrText xml:space="preserve"> PAGEREF _Toc59530759 \h </w:instrText>
            </w:r>
            <w:r w:rsidR="008102CB">
              <w:rPr>
                <w:noProof/>
                <w:webHidden/>
              </w:rPr>
            </w:r>
            <w:r w:rsidR="008102CB">
              <w:rPr>
                <w:noProof/>
                <w:webHidden/>
              </w:rPr>
              <w:fldChar w:fldCharType="separate"/>
            </w:r>
            <w:r w:rsidR="008102CB">
              <w:rPr>
                <w:noProof/>
                <w:webHidden/>
              </w:rPr>
              <w:t>27</w:t>
            </w:r>
            <w:r w:rsidR="008102CB">
              <w:rPr>
                <w:noProof/>
                <w:webHidden/>
              </w:rPr>
              <w:fldChar w:fldCharType="end"/>
            </w:r>
          </w:hyperlink>
        </w:p>
        <w:p w14:paraId="022C54FA" w14:textId="0DD26987" w:rsidR="008102CB" w:rsidRDefault="00260941">
          <w:pPr>
            <w:pStyle w:val="Innehll2"/>
            <w:tabs>
              <w:tab w:val="right" w:leader="dot" w:pos="9016"/>
            </w:tabs>
            <w:rPr>
              <w:rFonts w:eastAsiaTheme="minorEastAsia"/>
              <w:noProof/>
              <w:lang w:eastAsia="en-GB"/>
            </w:rPr>
          </w:pPr>
          <w:hyperlink w:anchor="_Toc59530760" w:history="1">
            <w:r w:rsidR="008102CB" w:rsidRPr="007C1C0A">
              <w:rPr>
                <w:rStyle w:val="Hyperlnk"/>
                <w:rFonts w:cstheme="minorHAnsi"/>
                <w:i/>
                <w:iCs/>
                <w:noProof/>
              </w:rPr>
              <w:t>Metabolic rate</w:t>
            </w:r>
            <w:r w:rsidR="008102CB">
              <w:rPr>
                <w:noProof/>
                <w:webHidden/>
              </w:rPr>
              <w:tab/>
            </w:r>
            <w:r w:rsidR="008102CB">
              <w:rPr>
                <w:noProof/>
                <w:webHidden/>
              </w:rPr>
              <w:fldChar w:fldCharType="begin"/>
            </w:r>
            <w:r w:rsidR="008102CB">
              <w:rPr>
                <w:noProof/>
                <w:webHidden/>
              </w:rPr>
              <w:instrText xml:space="preserve"> PAGEREF _Toc59530760 \h </w:instrText>
            </w:r>
            <w:r w:rsidR="008102CB">
              <w:rPr>
                <w:noProof/>
                <w:webHidden/>
              </w:rPr>
            </w:r>
            <w:r w:rsidR="008102CB">
              <w:rPr>
                <w:noProof/>
                <w:webHidden/>
              </w:rPr>
              <w:fldChar w:fldCharType="separate"/>
            </w:r>
            <w:r w:rsidR="008102CB">
              <w:rPr>
                <w:noProof/>
                <w:webHidden/>
              </w:rPr>
              <w:t>31</w:t>
            </w:r>
            <w:r w:rsidR="008102CB">
              <w:rPr>
                <w:noProof/>
                <w:webHidden/>
              </w:rPr>
              <w:fldChar w:fldCharType="end"/>
            </w:r>
          </w:hyperlink>
        </w:p>
        <w:p w14:paraId="79C4A4DA" w14:textId="45843672" w:rsidR="008102CB" w:rsidRDefault="00260941">
          <w:pPr>
            <w:pStyle w:val="Innehll2"/>
            <w:tabs>
              <w:tab w:val="right" w:leader="dot" w:pos="9016"/>
            </w:tabs>
            <w:rPr>
              <w:rFonts w:eastAsiaTheme="minorEastAsia"/>
              <w:noProof/>
              <w:lang w:eastAsia="en-GB"/>
            </w:rPr>
          </w:pPr>
          <w:hyperlink w:anchor="_Toc59530761" w:history="1">
            <w:r w:rsidR="008102CB" w:rsidRPr="007C1C0A">
              <w:rPr>
                <w:rStyle w:val="Hyperlnk"/>
                <w:rFonts w:cstheme="minorHAnsi"/>
                <w:i/>
                <w:iCs/>
                <w:noProof/>
              </w:rPr>
              <w:t>Growth rate</w:t>
            </w:r>
            <w:r w:rsidR="008102CB">
              <w:rPr>
                <w:noProof/>
                <w:webHidden/>
              </w:rPr>
              <w:tab/>
            </w:r>
            <w:r w:rsidR="008102CB">
              <w:rPr>
                <w:noProof/>
                <w:webHidden/>
              </w:rPr>
              <w:fldChar w:fldCharType="begin"/>
            </w:r>
            <w:r w:rsidR="008102CB">
              <w:rPr>
                <w:noProof/>
                <w:webHidden/>
              </w:rPr>
              <w:instrText xml:space="preserve"> PAGEREF _Toc59530761 \h </w:instrText>
            </w:r>
            <w:r w:rsidR="008102CB">
              <w:rPr>
                <w:noProof/>
                <w:webHidden/>
              </w:rPr>
            </w:r>
            <w:r w:rsidR="008102CB">
              <w:rPr>
                <w:noProof/>
                <w:webHidden/>
              </w:rPr>
              <w:fldChar w:fldCharType="separate"/>
            </w:r>
            <w:r w:rsidR="008102CB">
              <w:rPr>
                <w:noProof/>
                <w:webHidden/>
              </w:rPr>
              <w:t>35</w:t>
            </w:r>
            <w:r w:rsidR="008102CB">
              <w:rPr>
                <w:noProof/>
                <w:webHidden/>
              </w:rPr>
              <w:fldChar w:fldCharType="end"/>
            </w:r>
          </w:hyperlink>
        </w:p>
        <w:p w14:paraId="07F53B95" w14:textId="3CB7A65F" w:rsidR="008102CB" w:rsidRDefault="00260941">
          <w:pPr>
            <w:pStyle w:val="Innehll2"/>
            <w:tabs>
              <w:tab w:val="right" w:leader="dot" w:pos="9016"/>
            </w:tabs>
            <w:rPr>
              <w:rFonts w:eastAsiaTheme="minorEastAsia"/>
              <w:noProof/>
              <w:lang w:eastAsia="en-GB"/>
            </w:rPr>
          </w:pPr>
          <w:hyperlink w:anchor="_Toc59530762" w:history="1">
            <w:r w:rsidR="008102CB" w:rsidRPr="007C1C0A">
              <w:rPr>
                <w:rStyle w:val="Hyperlnk"/>
                <w:rFonts w:cstheme="minorHAnsi"/>
                <w:i/>
                <w:iCs/>
                <w:noProof/>
              </w:rPr>
              <w:t>Optimum growth temperature</w:t>
            </w:r>
            <w:r w:rsidR="008102CB">
              <w:rPr>
                <w:noProof/>
                <w:webHidden/>
              </w:rPr>
              <w:tab/>
            </w:r>
            <w:r w:rsidR="008102CB">
              <w:rPr>
                <w:noProof/>
                <w:webHidden/>
              </w:rPr>
              <w:fldChar w:fldCharType="begin"/>
            </w:r>
            <w:r w:rsidR="008102CB">
              <w:rPr>
                <w:noProof/>
                <w:webHidden/>
              </w:rPr>
              <w:instrText xml:space="preserve"> PAGEREF _Toc59530762 \h </w:instrText>
            </w:r>
            <w:r w:rsidR="008102CB">
              <w:rPr>
                <w:noProof/>
                <w:webHidden/>
              </w:rPr>
            </w:r>
            <w:r w:rsidR="008102CB">
              <w:rPr>
                <w:noProof/>
                <w:webHidden/>
              </w:rPr>
              <w:fldChar w:fldCharType="separate"/>
            </w:r>
            <w:r w:rsidR="008102CB">
              <w:rPr>
                <w:noProof/>
                <w:webHidden/>
              </w:rPr>
              <w:t>39</w:t>
            </w:r>
            <w:r w:rsidR="008102CB">
              <w:rPr>
                <w:noProof/>
                <w:webHidden/>
              </w:rPr>
              <w:fldChar w:fldCharType="end"/>
            </w:r>
          </w:hyperlink>
        </w:p>
        <w:p w14:paraId="65FB7B66" w14:textId="3C0DCBDD" w:rsidR="008102CB" w:rsidRDefault="00260941">
          <w:pPr>
            <w:pStyle w:val="Innehll1"/>
            <w:tabs>
              <w:tab w:val="right" w:leader="dot" w:pos="9016"/>
            </w:tabs>
            <w:spacing w:before="240"/>
            <w:rPr>
              <w:rFonts w:eastAsiaTheme="minorEastAsia"/>
              <w:noProof/>
              <w:lang w:eastAsia="en-GB"/>
            </w:rPr>
          </w:pPr>
          <w:hyperlink w:anchor="_Toc59530763" w:history="1">
            <w:r w:rsidR="008102CB" w:rsidRPr="007C1C0A">
              <w:rPr>
                <w:rStyle w:val="Hyperlnk"/>
                <w:noProof/>
              </w:rPr>
              <w:t>References</w:t>
            </w:r>
            <w:r w:rsidR="008102CB">
              <w:rPr>
                <w:noProof/>
                <w:webHidden/>
              </w:rPr>
              <w:tab/>
            </w:r>
            <w:r w:rsidR="008102CB">
              <w:rPr>
                <w:noProof/>
                <w:webHidden/>
              </w:rPr>
              <w:fldChar w:fldCharType="begin"/>
            </w:r>
            <w:r w:rsidR="008102CB">
              <w:rPr>
                <w:noProof/>
                <w:webHidden/>
              </w:rPr>
              <w:instrText xml:space="preserve"> PAGEREF _Toc59530763 \h </w:instrText>
            </w:r>
            <w:r w:rsidR="008102CB">
              <w:rPr>
                <w:noProof/>
                <w:webHidden/>
              </w:rPr>
            </w:r>
            <w:r w:rsidR="008102CB">
              <w:rPr>
                <w:noProof/>
                <w:webHidden/>
              </w:rPr>
              <w:fldChar w:fldCharType="separate"/>
            </w:r>
            <w:r w:rsidR="008102CB">
              <w:rPr>
                <w:noProof/>
                <w:webHidden/>
              </w:rPr>
              <w:t>43</w:t>
            </w:r>
            <w:r w:rsidR="008102CB">
              <w:rPr>
                <w:noProof/>
                <w:webHidden/>
              </w:rPr>
              <w:fldChar w:fldCharType="end"/>
            </w:r>
          </w:hyperlink>
        </w:p>
        <w:p w14:paraId="6C04D1AE" w14:textId="7BB9E1B3"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Rubrik1"/>
        <w:contextualSpacing/>
        <w:rPr>
          <w:lang w:val="en-GB"/>
        </w:rPr>
      </w:pPr>
      <w:bookmarkStart w:id="2" w:name="_Toc59530749"/>
      <w:r w:rsidRPr="00260941">
        <w:rPr>
          <w:lang w:val="en-GB"/>
        </w:rPr>
        <w:lastRenderedPageBreak/>
        <w:t>Literature search</w:t>
      </w:r>
      <w:r w:rsidR="00392EF2" w:rsidRPr="00260941">
        <w:rPr>
          <w:lang w:val="en-GB"/>
        </w:rPr>
        <w:t>, selection process and criteria</w:t>
      </w:r>
      <w:bookmarkEnd w:id="2"/>
    </w:p>
    <w:p w14:paraId="654B3764" w14:textId="034C2181" w:rsidR="00842559" w:rsidRPr="00260941" w:rsidDel="00C711B4" w:rsidRDefault="00997777" w:rsidP="009B6C04">
      <w:pPr>
        <w:spacing w:line="480" w:lineRule="auto"/>
        <w:contextualSpacing/>
        <w:jc w:val="both"/>
        <w:rPr>
          <w:del w:id="3" w:author="Max Lindmark" w:date="2020-12-21T16:52:00Z"/>
          <w:rFonts w:cstheme="minorHAnsi"/>
          <w:lang w:val="en-GB"/>
        </w:rPr>
      </w:pPr>
      <w:ins w:id="4" w:author="Max Lindmark" w:date="2020-12-22T12:00:00Z">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ins>
      <w:del w:id="5" w:author="Max Lindmark" w:date="2020-12-21T16:52:00Z">
        <w:r w:rsidR="000E67FF" w:rsidRPr="00260941" w:rsidDel="00C711B4">
          <w:rPr>
            <w:rFonts w:cstheme="minorHAnsi"/>
            <w:lang w:val="en-GB"/>
          </w:rPr>
          <w:delText>Prio</w:delText>
        </w:r>
        <w:commentRangeStart w:id="6"/>
        <w:r w:rsidR="000E67FF" w:rsidRPr="00260941" w:rsidDel="00C711B4">
          <w:rPr>
            <w:rFonts w:cstheme="minorHAnsi"/>
            <w:lang w:val="en-GB"/>
          </w:rPr>
          <w:delText>r to starting the actual literature review, we conducted several test-searches with alternative search</w:delText>
        </w:r>
        <w:r w:rsidR="007C6B56" w:rsidRPr="00260941" w:rsidDel="00C711B4">
          <w:rPr>
            <w:rFonts w:cstheme="minorHAnsi"/>
            <w:lang w:val="en-GB"/>
          </w:rPr>
          <w:delText xml:space="preserve"> </w:delText>
        </w:r>
        <w:r w:rsidR="000E67FF" w:rsidRPr="00260941" w:rsidDel="00C711B4">
          <w:rPr>
            <w:rFonts w:cstheme="minorHAnsi"/>
            <w:lang w:val="en-GB"/>
          </w:rPr>
          <w:delText>strings on Web of Science Core Collection</w:delText>
        </w:r>
        <w:r w:rsidR="00580806" w:rsidRPr="00260941" w:rsidDel="00C711B4">
          <w:rPr>
            <w:rFonts w:cstheme="minorHAnsi"/>
            <w:lang w:val="en-GB"/>
          </w:rPr>
          <w:delText>, basic search</w:delText>
        </w:r>
        <w:r w:rsidR="000E67FF" w:rsidRPr="00260941" w:rsidDel="00C711B4">
          <w:rPr>
            <w:rFonts w:cstheme="minorHAnsi"/>
            <w:lang w:val="en-GB"/>
          </w:rPr>
          <w:delText xml:space="preserve">. This was done in order to find a manageable number of </w:delText>
        </w:r>
        <w:r w:rsidR="00E61C0C" w:rsidRPr="00260941" w:rsidDel="00C711B4">
          <w:rPr>
            <w:rFonts w:cstheme="minorHAnsi"/>
            <w:lang w:val="en-GB"/>
          </w:rPr>
          <w:delText>articles</w:delText>
        </w:r>
        <w:r w:rsidR="000E67FF" w:rsidRPr="00260941" w:rsidDel="00C711B4">
          <w:rPr>
            <w:rFonts w:cstheme="minorHAnsi"/>
            <w:lang w:val="en-GB"/>
          </w:rPr>
          <w:delText xml:space="preserve"> to review and to have a reasonable ratio article titles that passed the first screening, given our pre-defined criteria for when to choose a study</w:delText>
        </w:r>
        <w:commentRangeEnd w:id="6"/>
        <w:r w:rsidR="00E071CE" w:rsidRPr="00B0509D" w:rsidDel="00C711B4">
          <w:rPr>
            <w:rStyle w:val="Kommentarsreferens"/>
          </w:rPr>
          <w:commentReference w:id="6"/>
        </w:r>
        <w:r w:rsidR="000E67FF" w:rsidRPr="00260941" w:rsidDel="00C711B4">
          <w:rPr>
            <w:rFonts w:cstheme="minorHAnsi"/>
            <w:lang w:val="en-GB"/>
          </w:rPr>
          <w:delText xml:space="preserve">. </w:delText>
        </w:r>
      </w:del>
      <w:moveFromRangeStart w:id="7" w:author="Max Lindmark" w:date="2020-12-21T16:52:00Z" w:name="move59461936"/>
      <w:moveFrom w:id="8" w:author="Max Lindmark" w:date="2020-12-21T16:52:00Z">
        <w:del w:id="9" w:author="Max Lindmark" w:date="2020-12-21T16:52:00Z">
          <w:r w:rsidR="00D03B1E" w:rsidRPr="00260941" w:rsidDel="00C711B4">
            <w:rPr>
              <w:rFonts w:cstheme="minorHAnsi"/>
              <w:lang w:val="en-GB"/>
            </w:rPr>
            <w:delText>As</w:delText>
          </w:r>
          <w:r w:rsidR="000E5BE8" w:rsidRPr="00260941" w:rsidDel="00C711B4">
            <w:rPr>
              <w:rFonts w:cstheme="minorHAnsi"/>
              <w:lang w:val="en-GB"/>
            </w:rPr>
            <w:delText xml:space="preserve"> we suspected </w:delText>
          </w:r>
          <w:r w:rsidR="009015C9" w:rsidRPr="00260941" w:rsidDel="00C711B4">
            <w:rPr>
              <w:rFonts w:cstheme="minorHAnsi"/>
              <w:lang w:val="en-GB"/>
            </w:rPr>
            <w:delText>that relatively few studies</w:delText>
          </w:r>
          <w:r w:rsidR="00855696" w:rsidRPr="00260941" w:rsidDel="00C711B4">
            <w:rPr>
              <w:rFonts w:cstheme="minorHAnsi"/>
              <w:lang w:val="en-GB"/>
            </w:rPr>
            <w:delText xml:space="preserve"> would have</w:delText>
          </w:r>
          <w:r w:rsidR="009015C9" w:rsidRPr="00260941" w:rsidDel="00C711B4">
            <w:rPr>
              <w:rFonts w:cstheme="minorHAnsi"/>
              <w:lang w:val="en-GB"/>
            </w:rPr>
            <w:delText xml:space="preserve"> </w:delText>
          </w:r>
          <w:r w:rsidR="003D2D67" w:rsidRPr="00260941" w:rsidDel="00C711B4">
            <w:rPr>
              <w:rFonts w:cstheme="minorHAnsi"/>
              <w:lang w:val="en-GB"/>
            </w:rPr>
            <w:delText xml:space="preserve">considered both </w:delText>
          </w:r>
          <w:r w:rsidR="00D77BD0" w:rsidRPr="00260941" w:rsidDel="00C711B4">
            <w:rPr>
              <w:rFonts w:cstheme="minorHAnsi"/>
              <w:lang w:val="en-GB"/>
            </w:rPr>
            <w:delText xml:space="preserve">body </w:delText>
          </w:r>
          <w:r w:rsidR="003D2D67" w:rsidRPr="00260941" w:rsidDel="00C711B4">
            <w:rPr>
              <w:rFonts w:cstheme="minorHAnsi"/>
              <w:lang w:val="en-GB"/>
            </w:rPr>
            <w:delText>size- and temperature treatments</w:delText>
          </w:r>
          <w:r w:rsidR="0066495C" w:rsidRPr="00260941" w:rsidDel="00C711B4">
            <w:rPr>
              <w:rFonts w:cstheme="minorHAnsi"/>
              <w:lang w:val="en-GB"/>
            </w:rPr>
            <w:delText xml:space="preserve"> (combined factorially)</w:delText>
          </w:r>
          <w:r w:rsidR="003D2D67" w:rsidRPr="00260941" w:rsidDel="00C711B4">
            <w:rPr>
              <w:rFonts w:cstheme="minorHAnsi"/>
              <w:lang w:val="en-GB"/>
            </w:rPr>
            <w:delText>,</w:delText>
          </w:r>
          <w:r w:rsidR="00D03B1E" w:rsidRPr="00260941" w:rsidDel="00C711B4">
            <w:rPr>
              <w:rFonts w:cstheme="minorHAnsi"/>
              <w:lang w:val="en-GB"/>
            </w:rPr>
            <w:delText xml:space="preserve"> our goal was to get an as extensive as possible </w:delText>
          </w:r>
          <w:r w:rsidR="008D43BC" w:rsidRPr="00260941" w:rsidDel="00C711B4">
            <w:rPr>
              <w:rFonts w:cstheme="minorHAnsi"/>
              <w:lang w:val="en-GB"/>
            </w:rPr>
            <w:delText xml:space="preserve">list of studies. </w:delText>
          </w:r>
          <w:commentRangeStart w:id="10"/>
          <w:r w:rsidR="008D43BC" w:rsidRPr="00260941" w:rsidDel="00C711B4">
            <w:rPr>
              <w:rFonts w:cstheme="minorHAnsi"/>
              <w:lang w:val="en-GB"/>
            </w:rPr>
            <w:delText>Therefore</w:delText>
          </w:r>
          <w:r w:rsidR="00D03B1E" w:rsidRPr="00260941" w:rsidDel="00C711B4">
            <w:rPr>
              <w:rFonts w:cstheme="minorHAnsi"/>
              <w:lang w:val="en-GB"/>
            </w:rPr>
            <w:delText xml:space="preserve">, we also evaluated </w:delText>
          </w:r>
          <w:r w:rsidR="00E61C0C" w:rsidRPr="00260941" w:rsidDel="00C711B4">
            <w:rPr>
              <w:rFonts w:cstheme="minorHAnsi"/>
              <w:lang w:val="en-GB"/>
            </w:rPr>
            <w:delText>articles</w:delText>
          </w:r>
          <w:r w:rsidR="00D03B1E" w:rsidRPr="00260941" w:rsidDel="00C711B4">
            <w:rPr>
              <w:rFonts w:cstheme="minorHAnsi"/>
              <w:lang w:val="en-GB"/>
            </w:rPr>
            <w:delText xml:space="preserve"> cited by </w:delText>
          </w:r>
          <w:r w:rsidR="00E61C0C" w:rsidRPr="00260941" w:rsidDel="00C711B4">
            <w:rPr>
              <w:rFonts w:cstheme="minorHAnsi"/>
              <w:lang w:val="en-GB"/>
            </w:rPr>
            <w:delText xml:space="preserve">articles </w:delText>
          </w:r>
          <w:r w:rsidR="00D77BD0" w:rsidRPr="00260941" w:rsidDel="00C711B4">
            <w:rPr>
              <w:rFonts w:cstheme="minorHAnsi"/>
              <w:lang w:val="en-GB"/>
            </w:rPr>
            <w:delText>found in the search</w:delText>
          </w:r>
          <w:r w:rsidR="004E3188" w:rsidRPr="00260941" w:rsidDel="00C711B4">
            <w:rPr>
              <w:rFonts w:cstheme="minorHAnsi"/>
              <w:lang w:val="en-GB"/>
            </w:rPr>
            <w:delText xml:space="preserve">, from published review-type </w:delText>
          </w:r>
          <w:r w:rsidR="00E61C0C" w:rsidRPr="00260941" w:rsidDel="00C711B4">
            <w:rPr>
              <w:rFonts w:cstheme="minorHAnsi"/>
              <w:lang w:val="en-GB"/>
            </w:rPr>
            <w:delText xml:space="preserve">articles </w:delText>
          </w:r>
          <w:r w:rsidR="00A228E0" w:rsidRPr="00260941" w:rsidDel="00C711B4">
            <w:rPr>
              <w:rFonts w:cstheme="minorHAnsi"/>
              <w:lang w:val="en-GB"/>
            </w:rPr>
            <w:delText xml:space="preserve">and reviews of applications of bioenergetics models such as the </w:delText>
          </w:r>
          <w:r w:rsidR="00216172" w:rsidRPr="00260941" w:rsidDel="00C711B4">
            <w:rPr>
              <w:rFonts w:cstheme="minorHAnsi"/>
              <w:lang w:val="en-GB"/>
            </w:rPr>
            <w:delText>Wisconsin</w:delText>
          </w:r>
          <w:r w:rsidR="004E3188" w:rsidRPr="00260941" w:rsidDel="00C711B4">
            <w:rPr>
              <w:rFonts w:cstheme="minorHAnsi"/>
              <w:lang w:val="en-GB"/>
            </w:rPr>
            <w:delText xml:space="preserve"> model</w:delText>
          </w:r>
          <w:r w:rsidR="00D860BD" w:rsidRPr="00260941" w:rsidDel="00C711B4">
            <w:rPr>
              <w:rFonts w:cstheme="minorHAnsi"/>
              <w:lang w:val="en-GB"/>
            </w:rPr>
            <w:delText xml:space="preserve"> </w:delText>
          </w:r>
          <w:r w:rsidR="00765102" w:rsidRPr="00B0509D" w:rsidDel="00C711B4">
            <w:rPr>
              <w:rFonts w:cstheme="minorHAnsi"/>
            </w:rPr>
            <w:fldChar w:fldCharType="begin"/>
          </w:r>
          <w:r w:rsidR="00C357A5" w:rsidRPr="00260941" w:rsidDel="00C711B4">
            <w:rPr>
              <w:rFonts w:cstheme="minorHAnsi"/>
              <w:lang w:val="en-GB"/>
            </w:rPr>
            <w:del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delInstrText>
          </w:r>
          <w:r w:rsidR="00765102" w:rsidRPr="00B0509D" w:rsidDel="00C711B4">
            <w:rPr>
              <w:rFonts w:cstheme="minorHAnsi"/>
            </w:rPr>
            <w:fldChar w:fldCharType="separate"/>
          </w:r>
          <w:r w:rsidR="00765102" w:rsidRPr="00260941" w:rsidDel="00C711B4">
            <w:rPr>
              <w:lang w:val="en-GB"/>
            </w:rPr>
            <w:delText xml:space="preserve">(Deslauriers </w:delText>
          </w:r>
          <w:r w:rsidR="00765102" w:rsidRPr="00260941" w:rsidDel="00C711B4">
            <w:rPr>
              <w:i/>
              <w:iCs/>
              <w:lang w:val="en-GB"/>
            </w:rPr>
            <w:delText>et al.</w:delText>
          </w:r>
          <w:r w:rsidR="00765102" w:rsidRPr="00260941" w:rsidDel="00C711B4">
            <w:rPr>
              <w:lang w:val="en-GB"/>
            </w:rPr>
            <w:delText xml:space="preserve"> 2017)</w:delText>
          </w:r>
          <w:r w:rsidR="00765102" w:rsidRPr="00B0509D" w:rsidDel="00C711B4">
            <w:rPr>
              <w:rFonts w:cstheme="minorHAnsi"/>
            </w:rPr>
            <w:fldChar w:fldCharType="end"/>
          </w:r>
          <w:r w:rsidR="00F77C9D" w:rsidRPr="00260941" w:rsidDel="00C711B4">
            <w:rPr>
              <w:rFonts w:cstheme="minorHAnsi"/>
              <w:lang w:val="en-GB"/>
            </w:rPr>
            <w:delText>, and if the study was found in the literature search for another rate</w:delText>
          </w:r>
          <w:r w:rsidR="00E071CE" w:rsidRPr="00260941" w:rsidDel="00C711B4">
            <w:rPr>
              <w:rFonts w:cstheme="minorHAnsi"/>
              <w:lang w:val="en-GB"/>
            </w:rPr>
            <w:delText>.</w:delText>
          </w:r>
          <w:r w:rsidR="000265F1" w:rsidRPr="00260941" w:rsidDel="00C711B4">
            <w:rPr>
              <w:rFonts w:cstheme="minorHAnsi"/>
              <w:lang w:val="en-GB"/>
            </w:rPr>
            <w:delText xml:space="preserve"> </w:delText>
          </w:r>
          <w:commentRangeEnd w:id="10"/>
          <w:r w:rsidR="00E071CE" w:rsidRPr="00B0509D" w:rsidDel="00C711B4">
            <w:rPr>
              <w:rStyle w:val="Kommentarsreferens"/>
            </w:rPr>
            <w:commentReference w:id="10"/>
          </w:r>
        </w:del>
      </w:moveFrom>
      <w:moveFromRangeEnd w:id="7"/>
    </w:p>
    <w:p w14:paraId="42359286" w14:textId="5699ADC8" w:rsidR="00451F5D" w:rsidRPr="00260941" w:rsidRDefault="00E10329" w:rsidP="00C711B4">
      <w:pPr>
        <w:spacing w:line="480" w:lineRule="auto"/>
        <w:contextualSpacing/>
        <w:jc w:val="both"/>
        <w:rPr>
          <w:rFonts w:cstheme="minorHAnsi"/>
          <w:lang w:val="en-GB"/>
        </w:rPr>
      </w:pPr>
      <w:del w:id="11" w:author="Max Lindmark" w:date="2020-12-22T11:59:00Z">
        <w:r w:rsidRPr="00260941" w:rsidDel="008102CB">
          <w:rPr>
            <w:rFonts w:cstheme="minorHAnsi"/>
            <w:lang w:val="en-GB"/>
          </w:rPr>
          <w:delText xml:space="preserve">The search terms are presented </w:delText>
        </w:r>
        <w:r w:rsidR="00D07E00" w:rsidRPr="00260941" w:rsidDel="008102CB">
          <w:rPr>
            <w:rFonts w:cstheme="minorHAnsi"/>
            <w:lang w:val="en-GB"/>
          </w:rPr>
          <w:delText>b</w:delText>
        </w:r>
      </w:del>
      <w:proofErr w:type="gramStart"/>
      <w:ins w:id="12" w:author="Max Lindmark" w:date="2020-12-22T12:00:00Z">
        <w:r w:rsidR="00997777" w:rsidRPr="00260941">
          <w:rPr>
            <w:rFonts w:cstheme="minorHAnsi"/>
            <w:lang w:val="en-GB"/>
          </w:rPr>
          <w:t>b</w:t>
        </w:r>
      </w:ins>
      <w:r w:rsidR="00D07E00" w:rsidRPr="00260941">
        <w:rPr>
          <w:rFonts w:cstheme="minorHAnsi"/>
          <w:lang w:val="en-GB"/>
        </w:rPr>
        <w:t>elow</w:t>
      </w:r>
      <w:proofErr w:type="gramEnd"/>
      <w:r w:rsidR="00D07E00" w:rsidRPr="00260941">
        <w:rPr>
          <w:rFonts w:cstheme="minorHAnsi"/>
          <w:lang w:val="en-GB"/>
        </w:rPr>
        <w:t xml:space="preserve"> </w:t>
      </w:r>
      <w:ins w:id="13" w:author="Max Lindmark" w:date="2020-12-22T11:59:00Z">
        <w:r w:rsidR="008102CB" w:rsidRPr="00260941">
          <w:rPr>
            <w:rFonts w:cstheme="minorHAnsi"/>
            <w:lang w:val="en-GB"/>
          </w:rPr>
          <w:t xml:space="preserve">we present the search terms </w:t>
        </w:r>
      </w:ins>
      <w:r w:rsidR="00D07E00" w:rsidRPr="00260941">
        <w:rPr>
          <w:rFonts w:cstheme="minorHAnsi"/>
          <w:lang w:val="en-GB"/>
        </w:rPr>
        <w:t>for each rate separately</w:t>
      </w:r>
      <w:r w:rsidR="00E071CE" w:rsidRPr="00260941">
        <w:rPr>
          <w:rFonts w:cstheme="minorHAnsi"/>
          <w:lang w:val="en-GB"/>
        </w:rPr>
        <w:t xml:space="preserve"> (</w:t>
      </w:r>
      <w:del w:id="14" w:author="Max Lindmark" w:date="2020-12-22T08:57:00Z">
        <w:r w:rsidR="00E071CE" w:rsidRPr="00260941" w:rsidDel="00EE6517">
          <w:rPr>
            <w:rFonts w:cstheme="minorHAnsi"/>
            <w:lang w:val="en-GB"/>
          </w:rPr>
          <w:delText>growth,</w:delText>
        </w:r>
      </w:del>
      <w:ins w:id="15" w:author="Max Lindmark" w:date="2020-12-22T08:57:00Z">
        <w:r w:rsidR="00EE6517" w:rsidRPr="00260941">
          <w:rPr>
            <w:rFonts w:cstheme="minorHAnsi"/>
            <w:lang w:val="en-GB"/>
          </w:rPr>
          <w:t>maximum</w:t>
        </w:r>
      </w:ins>
      <w:r w:rsidR="00E071CE" w:rsidRPr="00260941">
        <w:rPr>
          <w:rFonts w:cstheme="minorHAnsi"/>
          <w:lang w:val="en-GB"/>
        </w:rPr>
        <w:t xml:space="preserve"> consumption, </w:t>
      </w:r>
      <w:del w:id="16" w:author="Max Lindmark" w:date="2020-12-22T08:57:00Z">
        <w:r w:rsidR="00E071CE" w:rsidRPr="00260941" w:rsidDel="00EE6517">
          <w:rPr>
            <w:rFonts w:cstheme="minorHAnsi"/>
            <w:lang w:val="en-GB"/>
          </w:rPr>
          <w:delText xml:space="preserve">and </w:delText>
        </w:r>
      </w:del>
      <w:r w:rsidR="00E071CE" w:rsidRPr="00260941">
        <w:rPr>
          <w:rFonts w:cstheme="minorHAnsi"/>
          <w:lang w:val="en-GB"/>
        </w:rPr>
        <w:t>metabolism</w:t>
      </w:r>
      <w:ins w:id="17" w:author="Max Lindmark" w:date="2020-12-22T08:57:00Z">
        <w:r w:rsidR="00EE6517" w:rsidRPr="00260941">
          <w:rPr>
            <w:rFonts w:cstheme="minorHAnsi"/>
            <w:lang w:val="en-GB"/>
          </w:rPr>
          <w:t xml:space="preserve"> and growth</w:t>
        </w:r>
      </w:ins>
      <w:r w:rsidR="00E071CE" w:rsidRPr="00260941">
        <w:rPr>
          <w:rFonts w:cstheme="minorHAnsi"/>
          <w:lang w:val="en-GB"/>
        </w:rPr>
        <w:t>)</w:t>
      </w:r>
      <w:r w:rsidR="00D07E00" w:rsidRPr="00260941">
        <w:rPr>
          <w:rFonts w:cstheme="minorHAnsi"/>
          <w:lang w:val="en-GB"/>
        </w:rPr>
        <w:t xml:space="preserve">. </w:t>
      </w:r>
      <w:ins w:id="18" w:author="Max Lindmark" w:date="2020-12-22T12:00:00Z">
        <w:r w:rsidR="009F00FF" w:rsidRPr="00260941">
          <w:rPr>
            <w:rFonts w:cstheme="minorHAnsi"/>
            <w:lang w:val="en-GB"/>
          </w:rPr>
          <w:t xml:space="preserve">In addition to search terms, </w:t>
        </w:r>
      </w:ins>
      <w:del w:id="19" w:author="Max Lindmark" w:date="2020-12-22T12:00:00Z">
        <w:r w:rsidR="00D07E00" w:rsidRPr="00260941" w:rsidDel="009F00FF">
          <w:rPr>
            <w:rFonts w:cstheme="minorHAnsi"/>
            <w:lang w:val="en-GB"/>
          </w:rPr>
          <w:delText>W</w:delText>
        </w:r>
      </w:del>
      <w:ins w:id="20" w:author="Max Lindmark" w:date="2020-12-22T12:00:00Z">
        <w:r w:rsidR="009F00FF" w:rsidRPr="00260941">
          <w:rPr>
            <w:rFonts w:cstheme="minorHAnsi"/>
            <w:lang w:val="en-GB"/>
          </w:rPr>
          <w:t>w</w:t>
        </w:r>
      </w:ins>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moveToRangeStart w:id="21" w:author="Max Lindmark" w:date="2020-12-21T16:52:00Z" w:name="move59461936"/>
      <w:moveTo w:id="22" w:author="Max Lindmark" w:date="2020-12-21T16:52:00Z">
        <w:r w:rsidR="00C711B4" w:rsidRPr="00260941">
          <w:rPr>
            <w:rFonts w:cstheme="minorHAnsi"/>
            <w:lang w:val="en-GB"/>
          </w:rPr>
          <w:t>As we suspected that relatively few studies would have considered both body size- and temperature treatments</w:t>
        </w:r>
        <w:del w:id="23" w:author="Max Lindmark" w:date="2020-12-21T16:53:00Z">
          <w:r w:rsidR="00C711B4" w:rsidRPr="00260941" w:rsidDel="006244DB">
            <w:rPr>
              <w:rFonts w:cstheme="minorHAnsi"/>
              <w:lang w:val="en-GB"/>
            </w:rPr>
            <w:delText xml:space="preserve"> (combined factorially)</w:delText>
          </w:r>
        </w:del>
        <w:r w:rsidR="00C711B4" w:rsidRPr="00260941">
          <w:rPr>
            <w:rFonts w:cstheme="minorHAnsi"/>
            <w:lang w:val="en-GB"/>
          </w:rPr>
          <w:t xml:space="preserve">, our goal was to get an as extensive as possible list of studies. </w:t>
        </w:r>
        <w:commentRangeStart w:id="24"/>
        <w:commentRangeStart w:id="25"/>
        <w:r w:rsidR="00C711B4" w:rsidRPr="00260941">
          <w:rPr>
            <w:rFonts w:cstheme="minorHAnsi"/>
            <w:lang w:val="en-GB"/>
          </w:rPr>
          <w:t xml:space="preserve">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commentRangeEnd w:id="24"/>
        <w:r w:rsidR="00C711B4" w:rsidRPr="00B0509D">
          <w:rPr>
            <w:rStyle w:val="Kommentarsreferens"/>
          </w:rPr>
          <w:commentReference w:id="24"/>
        </w:r>
      </w:moveTo>
      <w:moveToRangeEnd w:id="21"/>
      <w:commentRangeEnd w:id="25"/>
      <w:r w:rsidR="00547633">
        <w:rPr>
          <w:rStyle w:val="Kommentarsreferens"/>
        </w:rPr>
        <w:commentReference w:id="25"/>
      </w:r>
      <w:moveToRangeStart w:id="26" w:author="Max Lindmark" w:date="2020-12-21T16:53:00Z" w:name="move59462031"/>
      <w:moveTo w:id="27" w:author="Max Lindmark" w:date="2020-12-21T16:53:00Z">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moveTo>
      <w:ins w:id="28" w:author="Max Lindmark" w:date="2020-12-22T09:01:00Z">
        <w:r w:rsidR="006E60C8" w:rsidRPr="00260941">
          <w:rPr>
            <w:lang w:val="en-GB"/>
          </w:rPr>
          <w:t xml:space="preserve"> (Table S1)</w:t>
        </w:r>
      </w:ins>
      <w:moveTo w:id="29" w:author="Max Lindmark" w:date="2020-12-21T16:53:00Z">
        <w:r w:rsidR="006244DB" w:rsidRPr="00260941">
          <w:rPr>
            <w:lang w:val="en-GB"/>
          </w:rPr>
          <w:t>.</w:t>
        </w:r>
      </w:moveTo>
      <w:moveToRangeEnd w:id="26"/>
    </w:p>
    <w:p w14:paraId="36A27D74" w14:textId="33E1CE64"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5" w:history="1">
        <w:r w:rsidR="00C00F5F" w:rsidRPr="00260941">
          <w:rPr>
            <w:rStyle w:val="Hyperl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del w:id="30" w:author="Max Lindmark" w:date="2020-12-21T16:53:00Z">
        <w:r w:rsidR="00842559" w:rsidRPr="00260941" w:rsidDel="006244DB">
          <w:rPr>
            <w:lang w:val="en-GB"/>
          </w:rPr>
          <w:delText xml:space="preserve">. </w:delText>
        </w:r>
        <w:commentRangeStart w:id="31"/>
        <w:r w:rsidR="00842559" w:rsidRPr="00260941" w:rsidDel="006244DB">
          <w:rPr>
            <w:lang w:val="en-GB"/>
          </w:rPr>
          <w:delText xml:space="preserve">We also used studies that did not appear in the literature search but that we found by following cited literature </w:delText>
        </w:r>
        <w:r w:rsidR="008F3FDE" w:rsidRPr="00260941" w:rsidDel="006244DB">
          <w:rPr>
            <w:lang w:val="en-GB"/>
          </w:rPr>
          <w:delText>when reading the full article</w:delText>
        </w:r>
        <w:r w:rsidR="00842559" w:rsidRPr="00260941" w:rsidDel="006244DB">
          <w:rPr>
            <w:lang w:val="en-GB"/>
          </w:rPr>
          <w:delText>.</w:delText>
        </w:r>
        <w:commentRangeEnd w:id="31"/>
        <w:r w:rsidR="00E071CE" w:rsidRPr="00B0509D" w:rsidDel="006244DB">
          <w:rPr>
            <w:rStyle w:val="Kommentarsreferens"/>
          </w:rPr>
          <w:commentReference w:id="31"/>
        </w:r>
        <w:r w:rsidR="00842559" w:rsidRPr="00260941" w:rsidDel="006244DB">
          <w:rPr>
            <w:lang w:val="en-GB"/>
          </w:rPr>
          <w:delText xml:space="preserve"> </w:delText>
        </w:r>
      </w:del>
      <w:ins w:id="32" w:author="Max Lindmark" w:date="2020-12-21T16:53:00Z">
        <w:r w:rsidR="006244DB" w:rsidRPr="00260941">
          <w:rPr>
            <w:lang w:val="en-GB"/>
          </w:rPr>
          <w:t xml:space="preserve">. </w:t>
        </w:r>
      </w:ins>
      <w:moveFromRangeStart w:id="33" w:author="Max Lindmark" w:date="2020-12-21T16:53:00Z" w:name="move59462031"/>
      <w:moveFrom w:id="34" w:author="Max Lindmark" w:date="2020-12-21T16:53:00Z">
        <w:r w:rsidR="00F52C9C" w:rsidRPr="00260941" w:rsidDel="006244DB">
          <w:rPr>
            <w:lang w:val="en-GB"/>
          </w:rPr>
          <w:t>The source of the article (</w:t>
        </w:r>
        <w:r w:rsidR="00BA53C6" w:rsidRPr="00260941" w:rsidDel="006244DB">
          <w:rPr>
            <w:lang w:val="en-GB"/>
          </w:rPr>
          <w:t>WoS search</w:t>
        </w:r>
        <w:r w:rsidR="00F52C9C" w:rsidRPr="00260941" w:rsidDel="006244DB">
          <w:rPr>
            <w:lang w:val="en-GB"/>
          </w:rPr>
          <w:t xml:space="preserve"> or cited </w:t>
        </w:r>
        <w:r w:rsidR="00304FE5" w:rsidRPr="00260941" w:rsidDel="006244DB">
          <w:rPr>
            <w:lang w:val="en-GB"/>
          </w:rPr>
          <w:t xml:space="preserve">in </w:t>
        </w:r>
        <w:r w:rsidR="00F52C9C" w:rsidRPr="00260941" w:rsidDel="006244DB">
          <w:rPr>
            <w:lang w:val="en-GB"/>
          </w:rPr>
          <w:t xml:space="preserve">literature) is </w:t>
        </w:r>
        <w:r w:rsidR="00842559" w:rsidRPr="00260941" w:rsidDel="006244DB">
          <w:rPr>
            <w:lang w:val="en-GB"/>
          </w:rPr>
          <w:t>indicated in the data set</w:t>
        </w:r>
        <w:r w:rsidR="00265C6A" w:rsidRPr="00260941" w:rsidDel="006244DB">
          <w:rPr>
            <w:lang w:val="en-GB"/>
          </w:rPr>
          <w:t>s</w:t>
        </w:r>
        <w:r w:rsidR="00842559" w:rsidRPr="00260941" w:rsidDel="006244DB">
          <w:rPr>
            <w:lang w:val="en-GB"/>
          </w:rPr>
          <w:t xml:space="preserve">. </w:t>
        </w:r>
      </w:moveFrom>
      <w:moveFromRangeEnd w:id="33"/>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w:t>
      </w:r>
      <w:proofErr w:type="spellStart"/>
      <w:r w:rsidR="00260941">
        <w:rPr>
          <w:rFonts w:eastAsiaTheme="minorEastAsia"/>
          <w:lang w:val="en-GB"/>
        </w:rPr>
        <w:t>factorially</w:t>
      </w:r>
      <w:proofErr w:type="spellEnd"/>
      <w:r w:rsidR="00260941">
        <w:rPr>
          <w:rFonts w:eastAsiaTheme="minorEastAsia"/>
          <w:lang w:val="en-GB"/>
        </w:rPr>
        <w:t>)</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del w:id="35" w:author="Max Lindmark" w:date="2020-12-22T12:01:00Z">
        <w:r w:rsidR="00C578D1" w:rsidRPr="00260941" w:rsidDel="0096423A">
          <w:rPr>
            <w:rFonts w:eastAsiaTheme="minorEastAsia"/>
            <w:lang w:val="en-GB"/>
          </w:rPr>
          <w:delText xml:space="preserve">for </w:delText>
        </w:r>
      </w:del>
      <w:ins w:id="36" w:author="Max Lindmark" w:date="2020-12-22T12:01:00Z">
        <w:r w:rsidR="0096423A" w:rsidRPr="00260941">
          <w:rPr>
            <w:rFonts w:eastAsiaTheme="minorEastAsia"/>
            <w:lang w:val="en-GB"/>
          </w:rPr>
          <w:t xml:space="preserve">across </w:t>
        </w:r>
      </w:ins>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044577AA"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t xml:space="preserve">For </w:t>
      </w:r>
      <w:del w:id="37" w:author="Max Lindmark" w:date="2020-12-22T09:01:00Z">
        <w:r w:rsidRPr="002B5049" w:rsidDel="00FB1FE4">
          <w:rPr>
            <w:rFonts w:cstheme="minorHAnsi"/>
            <w:lang w:val="en-GB"/>
          </w:rPr>
          <w:delText xml:space="preserve">growth and </w:delText>
        </w:r>
      </w:del>
      <w:r w:rsidRPr="002B5049">
        <w:rPr>
          <w:rFonts w:cstheme="minorHAnsi"/>
          <w:lang w:val="en-GB"/>
        </w:rPr>
        <w:t xml:space="preserve">consumption </w:t>
      </w:r>
      <w:ins w:id="38" w:author="Max Lindmark" w:date="2020-12-22T09:01:00Z">
        <w:r w:rsidR="00FB1FE4" w:rsidRPr="002B5049">
          <w:rPr>
            <w:rFonts w:cstheme="minorHAnsi"/>
            <w:lang w:val="en-GB"/>
          </w:rPr>
          <w:t xml:space="preserve">and growth </w:t>
        </w:r>
      </w:ins>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 xml:space="preserve">point within species was below or beyond peak temperature either by using information provided by the authors (e.g.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ins w:id="39" w:author="Max Lindmark" w:date="2020-12-22T09:02:00Z">
        <w:r w:rsidR="00CE2A9D" w:rsidRPr="002B5049">
          <w:rPr>
            <w:rFonts w:cstheme="minorHAnsi"/>
            <w:lang w:val="en-GB"/>
          </w:rPr>
          <w:t xml:space="preserve">by fitting </w:t>
        </w:r>
      </w:ins>
      <w:ins w:id="40" w:author="Max Lindmark" w:date="2020-12-22T09:03:00Z">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ins>
      <w:del w:id="41" w:author="Max Lindmark" w:date="2020-12-22T09:03:00Z">
        <w:r w:rsidR="002C1876" w:rsidRPr="002B5049" w:rsidDel="000C72FF">
          <w:rPr>
            <w:rFonts w:cstheme="minorHAnsi"/>
            <w:lang w:val="en-GB"/>
          </w:rPr>
          <w:delText xml:space="preserve">or as the temperature where the rate was highest or by graphically </w:delText>
        </w:r>
      </w:del>
      <w:r w:rsidR="002C1876" w:rsidRPr="002B5049">
        <w:rPr>
          <w:rFonts w:cstheme="minorHAnsi"/>
          <w:lang w:val="en-GB"/>
        </w:rPr>
        <w:t>inspecting data for each species separately</w:t>
      </w:r>
      <w:del w:id="42" w:author="Max Lindmark" w:date="2020-12-22T09:04:00Z">
        <w:r w:rsidR="002C1876" w:rsidRPr="002B5049" w:rsidDel="004126DD">
          <w:rPr>
            <w:rFonts w:cstheme="minorHAnsi"/>
            <w:lang w:val="en-GB"/>
          </w:rPr>
          <w:delText xml:space="preserve">, see </w:delText>
        </w:r>
        <w:r w:rsidR="00023EE9" w:rsidDel="004126DD">
          <w:rPr>
            <w:rFonts w:cs="Times New Roman"/>
          </w:rPr>
          <w:fldChar w:fldCharType="begin"/>
        </w:r>
        <w:r w:rsidR="00023EE9" w:rsidRPr="002B5049" w:rsidDel="004126DD">
          <w:rPr>
            <w:lang w:val="en-GB"/>
          </w:rPr>
          <w:delInstrText xml:space="preserve"> HYPERLINK "https://github.com/maxlindmark/scaling/blob/master/R/exploration/explore_clean_meta_cons.R" </w:delInstrText>
        </w:r>
        <w:r w:rsidR="00023EE9" w:rsidDel="004126DD">
          <w:rPr>
            <w:rFonts w:cs="Times New Roman"/>
          </w:rPr>
          <w:fldChar w:fldCharType="separate"/>
        </w:r>
        <w:r w:rsidR="002C1876" w:rsidRPr="002B5049" w:rsidDel="004126DD">
          <w:rPr>
            <w:rStyle w:val="Hyperlnk"/>
            <w:rFonts w:cstheme="minorHAnsi"/>
            <w:lang w:val="en-GB"/>
          </w:rPr>
          <w:delText>https://github.com/maxlindmark/scaling/blob/master/R/exploration/explore_clean_meta_cons.R</w:delText>
        </w:r>
        <w:r w:rsidR="00023EE9" w:rsidDel="004126DD">
          <w:rPr>
            <w:rStyle w:val="Hyperlnk"/>
            <w:rFonts w:cstheme="minorHAnsi"/>
          </w:rPr>
          <w:fldChar w:fldCharType="end"/>
        </w:r>
        <w:r w:rsidR="00943ABA" w:rsidRPr="002B5049" w:rsidDel="004126DD">
          <w:rPr>
            <w:rFonts w:cstheme="minorHAnsi"/>
            <w:lang w:val="en-GB"/>
          </w:rPr>
          <w:delText xml:space="preserve"> for consumption,</w:delText>
        </w:r>
        <w:r w:rsidR="002C1876" w:rsidRPr="002B5049" w:rsidDel="004126DD">
          <w:rPr>
            <w:rFonts w:cstheme="minorHAnsi"/>
            <w:lang w:val="en-GB"/>
          </w:rPr>
          <w:delText xml:space="preserve"> </w:delText>
        </w:r>
        <w:r w:rsidR="00DE007A" w:rsidRPr="002B5049" w:rsidDel="004126DD">
          <w:rPr>
            <w:rFonts w:cstheme="minorHAnsi"/>
            <w:lang w:val="en-GB"/>
          </w:rPr>
          <w:delText xml:space="preserve">and </w:delText>
        </w:r>
        <w:r w:rsidR="00023EE9" w:rsidDel="004126DD">
          <w:rPr>
            <w:rFonts w:cs="Times New Roman"/>
          </w:rPr>
          <w:fldChar w:fldCharType="begin"/>
        </w:r>
        <w:r w:rsidR="00023EE9" w:rsidRPr="002B5049" w:rsidDel="004126DD">
          <w:rPr>
            <w:lang w:val="en-GB"/>
          </w:rPr>
          <w:delInstrText xml:space="preserve"> HYPERLINK "https://github.com/maxlindmark/scaling/blob/master/R/exploration/explore_clean_growth.R" </w:delInstrText>
        </w:r>
        <w:r w:rsidR="00023EE9" w:rsidDel="004126DD">
          <w:rPr>
            <w:rFonts w:cs="Times New Roman"/>
          </w:rPr>
          <w:fldChar w:fldCharType="separate"/>
        </w:r>
        <w:r w:rsidR="00DE007A" w:rsidRPr="002B5049" w:rsidDel="004126DD">
          <w:rPr>
            <w:rStyle w:val="Hyperlnk"/>
            <w:rFonts w:cstheme="minorHAnsi"/>
            <w:lang w:val="en-GB"/>
          </w:rPr>
          <w:delText>https://github.com/maxlindmark/scaling/blob/master/R/exploration/explore_clean_growth.R</w:delText>
        </w:r>
        <w:r w:rsidR="00023EE9" w:rsidDel="004126DD">
          <w:rPr>
            <w:rStyle w:val="Hyperlnk"/>
            <w:rFonts w:cstheme="minorHAnsi"/>
          </w:rPr>
          <w:fldChar w:fldCharType="end"/>
        </w:r>
        <w:r w:rsidR="00DE007A" w:rsidRPr="002B5049" w:rsidDel="004126DD">
          <w:rPr>
            <w:rFonts w:cstheme="minorHAnsi"/>
            <w:lang w:val="en-GB"/>
          </w:rPr>
          <w:delText xml:space="preserve"> for growth</w:delText>
        </w:r>
      </w:del>
      <w:r w:rsidR="00DE007A" w:rsidRPr="002B5049">
        <w:rPr>
          <w:rFonts w:cstheme="minorHAnsi"/>
          <w:lang w:val="en-GB"/>
        </w:rPr>
        <w:t>.</w:t>
      </w:r>
      <w:ins w:id="43" w:author="Max Lindmark" w:date="2020-12-22T12:02:00Z">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ins>
      <w:r w:rsidR="00260941">
        <w:rPr>
          <w:rFonts w:cstheme="minorHAnsi"/>
          <w:lang w:val="en-GB"/>
        </w:rPr>
        <w:t xml:space="preserve"> </w:t>
      </w:r>
      <w:ins w:id="44" w:author="Max Lindmark" w:date="2020-12-22T12:02:00Z">
        <w:r w:rsidR="00710576" w:rsidRPr="00260941">
          <w:rPr>
            <w:rFonts w:cstheme="minorHAnsi"/>
            <w:lang w:val="en-GB"/>
          </w:rPr>
          <w:t xml:space="preserve">point </w:t>
        </w:r>
        <w:r w:rsidR="00710576" w:rsidRPr="00260941">
          <w:rPr>
            <w:rFonts w:cstheme="minorHAnsi"/>
            <w:lang w:val="en-GB"/>
          </w:rPr>
          <w:lastRenderedPageBreak/>
          <w:t xml:space="preserve">was </w:t>
        </w:r>
      </w:ins>
      <w:ins w:id="45" w:author="Max Lindmark" w:date="2020-12-22T12:03:00Z">
        <w:r w:rsidR="00710576" w:rsidRPr="00260941">
          <w:rPr>
            <w:rFonts w:cstheme="minorHAnsi"/>
            <w:lang w:val="en-GB"/>
          </w:rPr>
          <w:t>below or above peak or optimum temperatures is indicated by a separate column in the data (Table S1).</w:t>
        </w:r>
      </w:ins>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Rubrik2"/>
        <w:contextualSpacing/>
        <w:jc w:val="both"/>
        <w:rPr>
          <w:rFonts w:cstheme="minorHAnsi"/>
          <w:i/>
          <w:iCs/>
          <w:sz w:val="22"/>
          <w:szCs w:val="22"/>
          <w:lang w:val="en-GB"/>
        </w:rPr>
      </w:pPr>
      <w:bookmarkStart w:id="46" w:name="_Toc59530750"/>
      <w:r w:rsidRPr="00260941">
        <w:rPr>
          <w:rFonts w:cstheme="minorHAnsi"/>
          <w:i/>
          <w:iCs/>
          <w:sz w:val="22"/>
          <w:szCs w:val="22"/>
          <w:lang w:val="en-GB"/>
        </w:rPr>
        <w:t>Maximum consumption rate</w:t>
      </w:r>
      <w:bookmarkEnd w:id="46"/>
    </w:p>
    <w:p w14:paraId="7A7034BE" w14:textId="2425B217" w:rsidR="00AB323D"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w:t>
      </w:r>
      <w:proofErr w:type="gramStart"/>
      <w:r w:rsidR="00717135" w:rsidRPr="00260941">
        <w:rPr>
          <w:rFonts w:eastAsiaTheme="minorEastAsia"/>
          <w:iCs/>
          <w:lang w:val="en-GB"/>
        </w:rPr>
        <w:t xml:space="preserve">, </w:t>
      </w:r>
      <w:proofErr w:type="gramEnd"/>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w:t>
      </w:r>
      <w:del w:id="47" w:author="Max Lindmark" w:date="2020-12-22T12:04:00Z">
        <w:r w:rsidR="00AB323D" w:rsidRPr="00260941" w:rsidDel="00F33BB1">
          <w:rPr>
            <w:lang w:val="en-GB"/>
          </w:rPr>
          <w:delText>h</w:delText>
        </w:r>
      </w:del>
      <w:r w:rsidR="00AB323D" w:rsidRPr="00260941">
        <w:rPr>
          <w:lang w:val="en-GB"/>
        </w:rPr>
        <w:t xml:space="preserve">ere compiled in the file </w:t>
      </w:r>
      <w:r w:rsidR="00CC05C6" w:rsidRPr="00260941">
        <w:rPr>
          <w:rFonts w:cstheme="minorHAnsi"/>
          <w:lang w:val="en-GB"/>
        </w:rPr>
        <w:t>consumption</w:t>
      </w:r>
      <w:r w:rsidR="00AB323D" w:rsidRPr="00260941">
        <w:rPr>
          <w:rFonts w:cstheme="minorHAnsi"/>
          <w:lang w:val="en-GB"/>
        </w:rPr>
        <w:t>_data.xlsx.</w:t>
      </w:r>
    </w:p>
    <w:p w14:paraId="30F41E52" w14:textId="77777777" w:rsidR="006A1BF7" w:rsidRPr="00260941" w:rsidRDefault="006A1BF7" w:rsidP="009B6C04">
      <w:pPr>
        <w:pStyle w:val="Rubrik2"/>
        <w:contextualSpacing/>
        <w:jc w:val="both"/>
        <w:rPr>
          <w:rFonts w:cstheme="minorHAnsi"/>
          <w:i/>
          <w:iCs/>
          <w:color w:val="auto"/>
          <w:sz w:val="22"/>
          <w:szCs w:val="22"/>
          <w:lang w:val="en-GB"/>
        </w:rPr>
      </w:pPr>
      <w:bookmarkStart w:id="48" w:name="_Toc59530751"/>
      <w:r w:rsidRPr="00260941">
        <w:rPr>
          <w:rFonts w:cstheme="minorHAnsi"/>
          <w:i/>
          <w:iCs/>
          <w:color w:val="auto"/>
          <w:sz w:val="22"/>
          <w:szCs w:val="22"/>
          <w:lang w:val="en-GB"/>
        </w:rPr>
        <w:t>Metabolic rate</w:t>
      </w:r>
      <w:bookmarkEnd w:id="48"/>
    </w:p>
    <w:p w14:paraId="203C0522" w14:textId="055C904A"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w:t>
      </w:r>
      <w:r w:rsidR="006A1BF7" w:rsidRPr="00260941">
        <w:rPr>
          <w:rFonts w:eastAsiaTheme="minorEastAsia"/>
          <w:lang w:val="en-GB"/>
        </w:rPr>
        <w:lastRenderedPageBreak/>
        <w:t>A</w:t>
      </w:r>
      <w:r w:rsidR="006A1BF7" w:rsidRPr="00260941">
        <w:rPr>
          <w:rFonts w:cstheme="minorHAnsi"/>
          <w:lang w:val="en-GB"/>
        </w:rPr>
        <w:t>rticles w</w:t>
      </w:r>
      <w:del w:id="49" w:author="Max Lindmark" w:date="2020-12-22T12:04:00Z">
        <w:r w:rsidR="006A1BF7" w:rsidRPr="00260941" w:rsidDel="00EE2959">
          <w:rPr>
            <w:rFonts w:cstheme="minorHAnsi"/>
            <w:lang w:val="en-GB"/>
          </w:rPr>
          <w:delText>h</w:delText>
        </w:r>
      </w:del>
      <w:r w:rsidR="006A1BF7" w:rsidRPr="00260941">
        <w:rPr>
          <w:rFonts w:cstheme="minorHAnsi"/>
          <w:lang w:val="en-GB"/>
        </w:rPr>
        <w:t xml:space="preserve">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w:t>
      </w:r>
      <w:proofErr w:type="gramStart"/>
      <w:r w:rsidR="006A1BF7" w:rsidRPr="00260941">
        <w:rPr>
          <w:lang w:val="en-GB"/>
        </w:rPr>
        <w:t xml:space="preserve">to </w:t>
      </w:r>
      <w:proofErr w:type="gramEnd"/>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w:t>
      </w:r>
      <w:del w:id="50" w:author="Max Lindmark" w:date="2020-12-22T12:04:00Z">
        <w:r w:rsidR="006A1BF7" w:rsidRPr="00260941" w:rsidDel="00EE2959">
          <w:rPr>
            <w:lang w:val="en-GB"/>
          </w:rPr>
          <w:delText>h</w:delText>
        </w:r>
      </w:del>
      <w:r w:rsidR="006A1BF7" w:rsidRPr="00260941">
        <w:rPr>
          <w:lang w:val="en-GB"/>
        </w:rPr>
        <w:t xml:space="preserve">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These data w</w:t>
      </w:r>
      <w:del w:id="51" w:author="Max Lindmark" w:date="2020-12-22T12:05:00Z">
        <w:r w:rsidR="006A1BF7" w:rsidRPr="00260941" w:rsidDel="00EE2959">
          <w:rPr>
            <w:lang w:val="en-GB"/>
          </w:rPr>
          <w:delText>h</w:delText>
        </w:r>
      </w:del>
      <w:r w:rsidR="006A1BF7" w:rsidRPr="00260941">
        <w:rPr>
          <w:lang w:val="en-GB"/>
        </w:rPr>
        <w:t xml:space="preserve">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Rubrik2"/>
        <w:contextualSpacing/>
        <w:jc w:val="both"/>
        <w:rPr>
          <w:rFonts w:cstheme="minorHAnsi"/>
          <w:i/>
          <w:iCs/>
          <w:sz w:val="24"/>
          <w:szCs w:val="24"/>
          <w:lang w:val="en-GB"/>
        </w:rPr>
      </w:pPr>
      <w:bookmarkStart w:id="52" w:name="_Toc59530752"/>
      <w:r w:rsidRPr="00260941">
        <w:rPr>
          <w:rFonts w:cstheme="minorHAnsi"/>
          <w:i/>
          <w:iCs/>
          <w:sz w:val="24"/>
          <w:szCs w:val="24"/>
          <w:lang w:val="en-GB"/>
        </w:rPr>
        <w:t>Growth rates &amp; optimum temperature for growth over body mass</w:t>
      </w:r>
      <w:bookmarkEnd w:id="52"/>
    </w:p>
    <w:p w14:paraId="159708DA" w14:textId="6CB02018"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Pr="00260941">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w:t>
      </w:r>
      <w:r w:rsidRPr="00260941">
        <w:rPr>
          <w:rFonts w:eastAsiaTheme="minorEastAsia"/>
          <w:lang w:val="en-GB"/>
        </w:rPr>
        <w:lastRenderedPageBreak/>
        <w:t xml:space="preserve">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5F50F5" w:rsidRPr="00260941">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2019)","noteIndex":0},"citationItems":[{"id":"BOQzk59y/DNWhGba3","uris":["http://zotero.org/users/6116610/items/29YKDY3N"],"uri":["http://zotero.org/users/6116610/items/29YKDY3N"],"itemData":{"id":24,"type":"article-journal","container-title":"Journal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del w:id="53" w:author="Max Lindmark" w:date="2020-12-22T12:05:00Z">
        <w:r w:rsidRPr="00260941" w:rsidDel="00EE2959">
          <w:rPr>
            <w:rFonts w:eastAsiaTheme="minorEastAsia"/>
            <w:lang w:val="en-GB"/>
          </w:rPr>
          <w:delText xml:space="preserve">measured </w:delText>
        </w:r>
      </w:del>
      <w:ins w:id="54" w:author="Max Lindmark" w:date="2020-12-22T12:05:00Z">
        <w:r w:rsidR="00EE2959" w:rsidRPr="00260941">
          <w:rPr>
            <w:rFonts w:eastAsiaTheme="minorEastAsia"/>
            <w:lang w:val="en-GB"/>
          </w:rPr>
          <w:t xml:space="preserve">experimental </w:t>
        </w:r>
      </w:ins>
      <w:r w:rsidRPr="00260941">
        <w:rPr>
          <w:rFonts w:eastAsiaTheme="minorEastAsia"/>
          <w:lang w:val="en-GB"/>
        </w:rPr>
        <w:t>temperature</w:t>
      </w:r>
      <w:ins w:id="55" w:author="Max Lindmark" w:date="2020-12-22T12:06:00Z">
        <w:r w:rsidR="00EF7053" w:rsidRPr="00260941">
          <w:rPr>
            <w:rFonts w:eastAsiaTheme="minorEastAsia"/>
            <w:lang w:val="en-GB"/>
          </w:rPr>
          <w:t>, but could be an estimation</w:t>
        </w:r>
      </w:ins>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w:t>
      </w:r>
      <w:proofErr w:type="gramStart"/>
      <w:r w:rsidRPr="00260941">
        <w:rPr>
          <w:lang w:val="en-GB"/>
        </w:rPr>
        <w:t xml:space="preserve">unit </w:t>
      </w:r>
      <w:proofErr w:type="gramEnd"/>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22A101BD" w14:textId="15CC77BE" w:rsidR="00B621ED" w:rsidRPr="00260941" w:rsidRDefault="00B621ED" w:rsidP="00004768">
      <w:pPr>
        <w:spacing w:line="480" w:lineRule="auto"/>
        <w:contextualSpacing/>
        <w:jc w:val="both"/>
        <w:rPr>
          <w:rFonts w:eastAsiaTheme="minorEastAsia"/>
          <w:iCs/>
          <w:lang w:val="en-GB"/>
        </w:rPr>
      </w:pPr>
    </w:p>
    <w:p w14:paraId="601A83D2" w14:textId="743FFA49" w:rsidR="00B621ED" w:rsidRPr="00260941" w:rsidRDefault="00B621ED" w:rsidP="00004768">
      <w:pPr>
        <w:spacing w:line="480" w:lineRule="auto"/>
        <w:contextualSpacing/>
        <w:jc w:val="both"/>
        <w:rPr>
          <w:rFonts w:eastAsiaTheme="minorEastAsia"/>
          <w:iCs/>
          <w:lang w:val="en-GB"/>
        </w:rPr>
      </w:pPr>
    </w:p>
    <w:p w14:paraId="5571AB0B" w14:textId="04BBADD3" w:rsidR="00B621ED" w:rsidRPr="00260941" w:rsidRDefault="00B621ED" w:rsidP="00004768">
      <w:pPr>
        <w:spacing w:line="480" w:lineRule="auto"/>
        <w:contextualSpacing/>
        <w:jc w:val="both"/>
        <w:rPr>
          <w:rFonts w:eastAsiaTheme="minorEastAsia"/>
          <w:iCs/>
          <w:lang w:val="en-GB"/>
        </w:rPr>
      </w:pPr>
    </w:p>
    <w:p w14:paraId="2F082F8D" w14:textId="6814FB07" w:rsidR="00B621ED" w:rsidRPr="00260941" w:rsidRDefault="00B621ED" w:rsidP="00004768">
      <w:pPr>
        <w:spacing w:line="480" w:lineRule="auto"/>
        <w:contextualSpacing/>
        <w:jc w:val="both"/>
        <w:rPr>
          <w:rFonts w:eastAsiaTheme="minorEastAsia"/>
          <w:iCs/>
          <w:lang w:val="en-GB"/>
        </w:rPr>
      </w:pP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Rutntstabell1ljus"/>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proofErr w:type="spellStart"/>
            <w:r w:rsidRPr="00B0509D">
              <w:rPr>
                <w:b w:val="0"/>
                <w:bCs w:val="0"/>
              </w:rPr>
              <w:t>Column</w:t>
            </w:r>
            <w:proofErr w:type="spellEnd"/>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w:t>
            </w:r>
            <w:proofErr w:type="spellStart"/>
            <w:r w:rsidRPr="00B0509D">
              <w:rPr>
                <w:i/>
                <w:iCs/>
                <w:color w:val="000000"/>
              </w:rPr>
              <w:t>day</w:t>
            </w:r>
            <w:proofErr w:type="spellEnd"/>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xml:space="preserve">” column for information on </w:t>
            </w:r>
            <w:r w:rsidRPr="00260941">
              <w:rPr>
                <w:lang w:val="en-GB"/>
              </w:rPr>
              <w:lastRenderedPageBreak/>
              <w:t>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proofErr w:type="spellStart"/>
            <w:r w:rsidR="00C37064" w:rsidRPr="00B0509D">
              <w:t>See</w:t>
            </w:r>
            <w:proofErr w:type="spellEnd"/>
            <w:r w:rsidR="00C37064" w:rsidRPr="00B0509D">
              <w:t xml:space="preserve"> “</w:t>
            </w:r>
            <w:proofErr w:type="spellStart"/>
            <w:r w:rsidR="00C37064" w:rsidRPr="00B0509D">
              <w:rPr>
                <w:b/>
                <w:bCs/>
                <w:i/>
                <w:iCs/>
              </w:rPr>
              <w:t>notes</w:t>
            </w:r>
            <w:proofErr w:type="spellEnd"/>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Trophic level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 xml:space="preserve">f not available, weight was estimated from length using species-specific </w:t>
            </w:r>
            <w:proofErr w:type="spellStart"/>
            <w:r w:rsidR="00915408" w:rsidRPr="00260941">
              <w:rPr>
                <w:lang w:val="en-GB"/>
              </w:rPr>
              <w:t>allometric</w:t>
            </w:r>
            <w:proofErr w:type="spellEnd"/>
            <w:r w:rsidR="00915408" w:rsidRPr="00260941">
              <w:rPr>
                <w:lang w:val="en-GB"/>
              </w:rPr>
              <w:t xml:space="preserve">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proofErr w:type="gramEnd"/>
            <w:r w:rsidR="00915408" w:rsidRPr="00260941">
              <w:rPr>
                <w:b/>
                <w:bCs/>
                <w:i/>
                <w:iCs/>
                <w:lang w:val="en-GB"/>
              </w:rPr>
              <w:t>notes</w:t>
            </w:r>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w:t>
            </w:r>
            <w:proofErr w:type="gramStart"/>
            <w:r w:rsidR="003B67C2" w:rsidRPr="00260941">
              <w:rPr>
                <w:lang w:val="en-GB"/>
              </w:rPr>
              <w:t>normalized</w:t>
            </w:r>
            <w:proofErr w:type="gramEnd"/>
            <w:r w:rsidR="003B67C2" w:rsidRPr="00260941">
              <w:rPr>
                <w:lang w:val="en-GB"/>
              </w:rPr>
              <w:t xml:space="preserve">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 xml:space="preserve">f not available, weight was estimated from length using species-specific </w:t>
            </w:r>
            <w:proofErr w:type="spellStart"/>
            <w:r w:rsidRPr="00260941">
              <w:rPr>
                <w:lang w:val="en-GB"/>
              </w:rPr>
              <w:t>allometric</w:t>
            </w:r>
            <w:proofErr w:type="spellEnd"/>
            <w:r w:rsidRPr="00260941">
              <w:rPr>
                <w:lang w:val="en-GB"/>
              </w:rPr>
              <w:t xml:space="preserve">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proofErr w:type="gramEnd"/>
            <w:r w:rsidRPr="00260941">
              <w:rPr>
                <w:b/>
                <w:bCs/>
                <w:i/>
                <w:iCs/>
                <w:lang w:val="en-GB"/>
              </w:rPr>
              <w:t>notes</w:t>
            </w:r>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proofErr w:type="gramEnd"/>
            <w:r w:rsidR="004E3AF7" w:rsidRPr="00260941">
              <w:rPr>
                <w:b/>
                <w:bCs/>
                <w:i/>
                <w:iCs/>
                <w:lang w:val="en-GB"/>
              </w:rPr>
              <w:t>notes</w:t>
            </w:r>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proofErr w:type="gramEnd"/>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lastRenderedPageBreak/>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proofErr w:type="gramEnd"/>
            <w:r w:rsidR="006831FB" w:rsidRPr="00260941">
              <w:rPr>
                <w:b/>
                <w:bCs/>
                <w:i/>
                <w:iCs/>
                <w:lang w:val="en-GB"/>
              </w:rPr>
              <w:t>notes</w:t>
            </w:r>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proofErr w:type="gramEnd"/>
            <w:r w:rsidR="006831FB" w:rsidRPr="00260941">
              <w:rPr>
                <w:b/>
                <w:bCs/>
                <w:i/>
                <w:iCs/>
                <w:lang w:val="en-GB"/>
              </w:rPr>
              <w:t>notes</w:t>
            </w:r>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04BE0253"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 xml:space="preserve">additional information, including if data were sent by authors, if any column above has data that is not from the main source (i.e. </w:t>
            </w:r>
            <w:proofErr w:type="spellStart"/>
            <w:r w:rsidR="008508AC" w:rsidRPr="00260941">
              <w:rPr>
                <w:lang w:val="en-GB"/>
              </w:rPr>
              <w:t>FishBase</w:t>
            </w:r>
            <w:proofErr w:type="spellEnd"/>
            <w:r w:rsidR="008508AC" w:rsidRPr="00260941">
              <w:rPr>
                <w:lang w:val="en-GB"/>
              </w:rPr>
              <w:t>)</w:t>
            </w:r>
            <w:r w:rsidR="00BA184B" w:rsidRPr="00260941">
              <w:rPr>
                <w:lang w:val="en-GB"/>
              </w:rPr>
              <w:t xml:space="preserve">, how certain metrics were calculated, </w:t>
            </w:r>
            <w:commentRangeStart w:id="56"/>
            <w:r w:rsidR="00BA184B" w:rsidRPr="00260941">
              <w:rPr>
                <w:lang w:val="en-GB"/>
              </w:rPr>
              <w:t>alternative common names</w:t>
            </w:r>
            <w:commentRangeEnd w:id="56"/>
            <w:r w:rsidR="0052795D" w:rsidRPr="00B0509D">
              <w:rPr>
                <w:rStyle w:val="Kommentarsreferens"/>
              </w:rPr>
              <w:commentReference w:id="56"/>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del w:id="57" w:author="Max Lindmark" w:date="2020-12-22T09:00:00Z">
              <w:r w:rsidR="007B5B3A" w:rsidRPr="00260941" w:rsidDel="00952B65">
                <w:rPr>
                  <w:lang w:val="en-GB"/>
                </w:rPr>
                <w:delText>”</w:delText>
              </w:r>
              <w:r w:rsidR="00384BF5" w:rsidRPr="00260941" w:rsidDel="00952B65">
                <w:rPr>
                  <w:lang w:val="en-GB"/>
                </w:rPr>
                <w:delText>.</w:delText>
              </w:r>
            </w:del>
            <w:ins w:id="58" w:author="Max Lindmark" w:date="2020-12-22T09:00:00Z">
              <w:r w:rsidR="00952B65" w:rsidRPr="00260941">
                <w:rPr>
                  <w:lang w:val="en-GB"/>
                </w:rPr>
                <w:t xml:space="preserve">”, source of the data (literature search or </w:t>
              </w:r>
            </w:ins>
            <w:ins w:id="59" w:author="Max Lindmark" w:date="2020-12-22T09:01:00Z">
              <w:r w:rsidR="00952B65" w:rsidRPr="00260941">
                <w:rPr>
                  <w:lang w:val="en-GB"/>
                </w:rPr>
                <w:t>cited in paper from literature search)</w:t>
              </w:r>
            </w:ins>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Rutntstabell1ljus"/>
        <w:tblW w:w="0" w:type="auto"/>
        <w:tblLook w:val="04A0" w:firstRow="1" w:lastRow="0" w:firstColumn="1" w:lastColumn="0" w:noHBand="0" w:noVBand="1"/>
      </w:tblPr>
      <w:tblGrid>
        <w:gridCol w:w="2520"/>
        <w:gridCol w:w="3479"/>
        <w:gridCol w:w="1073"/>
        <w:gridCol w:w="1944"/>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10974C5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FF8A9E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ins w:id="60" w:author="Max Lindmark" w:date="2020-12-09T12:38:00Z">
              <w:r w:rsidR="00EC0760" w:rsidRPr="00260941">
                <w:rPr>
                  <w:color w:val="000000"/>
                  <w:lang w:val="en-GB"/>
                </w:rPr>
                <w:t xml:space="preserve"> </w:t>
              </w:r>
              <w:commentRangeStart w:id="61"/>
              <w:r w:rsidR="00EC0760" w:rsidRPr="00260941">
                <w:rPr>
                  <w:color w:val="000000"/>
                  <w:lang w:val="en-GB"/>
                </w:rPr>
                <w:t xml:space="preserve">(alt.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ins>
            <w:commentRangeEnd w:id="61"/>
            <w:ins w:id="62" w:author="Max Lindmark" w:date="2020-12-09T12:42:00Z">
              <w:r w:rsidR="002033AC" w:rsidRPr="00B0509D">
                <w:rPr>
                  <w:rStyle w:val="Kommentarsreferens"/>
                </w:rPr>
                <w:commentReference w:id="61"/>
              </w:r>
            </w:ins>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5E4EC9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Salvelinus alpinus</w:t>
            </w:r>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Salmo salar</w:t>
            </w:r>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77777777"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7777777"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6C33B1" w:rsidRPr="00B0509D">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77777777"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6C33B1" w:rsidRPr="00B0509D">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003484BC"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Gadus morhua</w:t>
            </w:r>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492FB5E3" w14:textId="0DEFCCF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{"citationID":"2WpynZoF","properties":{"formattedCitation":"(Bj\\uc0\\u246{}rnsson {\\i{}et al.} 2007)","plainCitation":"(Björnsson et al. 2007)","noteIndex":0},"citationItems":[{"id":"BOQzk59y/DeAyXL2T","uris":["http://zotero.org/users/6116610/items/HFRXIBLW"],"uri":["http://zotero.org/users/6116610/items/HFRXIBLW"],"itemData":{"id":830,"type":"article-journal","abstract":"Results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B0509D">
              <w:fldChar w:fldCharType="separate"/>
            </w:r>
            <w:r w:rsidRPr="00B0509D">
              <w:t xml:space="preserve">(Björnsson </w:t>
            </w:r>
            <w:r w:rsidRPr="00B0509D">
              <w:rPr>
                <w:i/>
                <w:iCs/>
              </w:rPr>
              <w:t>et al.</w:t>
            </w:r>
            <w:r w:rsidRPr="00B0509D">
              <w:t xml:space="preserve"> 2007)</w:t>
            </w:r>
            <w:r w:rsidRPr="00B0509D">
              <w:fldChar w:fldCharType="end"/>
            </w:r>
          </w:p>
          <w:p w14:paraId="3D8F8CFE" w14:textId="64CAE1FE" w:rsidR="00D10F9B" w:rsidRPr="00B0509D" w:rsidRDefault="00D10F9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{"citationID":"I8HUf2BH","properties":{"formattedCitation":"(Bj\\uc0\\u246{}rnsson {\\i{}et al.} 2007)","plainCitation":"(Björnsson et al. 2007)","noteIndex":0},"citationItems":[{"id":"BOQzk59y/DeAyXL2T","uris":["http://zotero.org/users/6116610/items/HFRXIBLW"],"uri":["http://zotero.org/users/6116610/items/HFRXIBLW"],"itemData":{"id":830,"type":"article-journal","abstract":"Results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B0509D">
              <w:fldChar w:fldCharType="separate"/>
            </w:r>
            <w:r w:rsidRPr="00B0509D">
              <w:t xml:space="preserve">(Björnsson </w:t>
            </w:r>
            <w:r w:rsidRPr="00B0509D">
              <w:rPr>
                <w:i/>
                <w:iCs/>
              </w:rPr>
              <w:t>et al.</w:t>
            </w:r>
            <w:r w:rsidRPr="00B0509D">
              <w:t xml:space="preserve"> 2007)</w:t>
            </w:r>
            <w:r w:rsidRPr="00B0509D">
              <w:fldChar w:fldCharType="end"/>
            </w:r>
          </w:p>
          <w:p w14:paraId="18B217CA" w14:textId="77FF865E" w:rsidR="00D10F9B" w:rsidRPr="00B0509D" w:rsidRDefault="0062264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sidRPr="00B0509D">
              <w:fldChar w:fldCharType="separate"/>
            </w:r>
            <w:r w:rsidRPr="00B0509D">
              <w:t xml:space="preserve">(Tirsgaard </w:t>
            </w:r>
            <w:r w:rsidRPr="00B0509D">
              <w:rPr>
                <w:i/>
                <w:iCs/>
              </w:rPr>
              <w:t>et al.</w:t>
            </w:r>
            <w:r w:rsidRPr="00B0509D">
              <w:t xml:space="preserve"> 2015)</w:t>
            </w:r>
            <w:r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lastRenderedPageBreak/>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141DD99C"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5CD0F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0693301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697CB6E5"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r w:rsidR="00064013" w:rsidRPr="00B0509D">
              <w:t>,C</w:t>
            </w:r>
            <w:proofErr w:type="spell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 xml:space="preserve">Spotted </w:t>
            </w:r>
            <w:proofErr w:type="spellStart"/>
            <w:r w:rsidRPr="00260941">
              <w:rPr>
                <w:color w:val="000000"/>
                <w:lang w:val="en-GB"/>
              </w:rPr>
              <w:t>wolffish</w:t>
            </w:r>
            <w:proofErr w:type="spellEnd"/>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7351EAC7"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proofErr w:type="spellStart"/>
            <w:r w:rsidRPr="00260941">
              <w:rPr>
                <w:i/>
                <w:iCs/>
                <w:lang w:val="en-GB"/>
              </w:rPr>
              <w:t>Oncorhynchus</w:t>
            </w:r>
            <w:proofErr w:type="spellEnd"/>
            <w:r w:rsidRPr="00260941">
              <w:rPr>
                <w:i/>
                <w:iCs/>
                <w:lang w:val="en-GB"/>
              </w:rPr>
              <w:t xml:space="preserve">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3621E944"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260941">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w:instrText>
            </w:r>
            <w:r w:rsidRPr="00B0509D">
              <w:instrText xml:space="preserve">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r w:rsidRPr="00B0509D">
              <w:rPr>
                <w:i/>
                <w:iCs/>
              </w:rPr>
              <w:t>Perca fluviatilis</w:t>
            </w:r>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77BE96D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7AC97A66"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proofErr w:type="spellStart"/>
            <w:r w:rsidRPr="00B0509D">
              <w:rPr>
                <w:i/>
                <w:iCs/>
              </w:rPr>
              <w:t>Coregonus</w:t>
            </w:r>
            <w:proofErr w:type="spellEnd"/>
            <w:r w:rsidRPr="00B0509D">
              <w:rPr>
                <w:i/>
                <w:iCs/>
              </w:rPr>
              <w:t xml:space="preserve">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Gambusia affinis</w:t>
            </w:r>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r w:rsidRPr="00B0509D">
              <w:rPr>
                <w:i/>
                <w:iCs/>
              </w:rPr>
              <w:t>Morone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proofErr w:type="spellStart"/>
            <w:r w:rsidRPr="00B0509D">
              <w:rPr>
                <w:i/>
                <w:iCs/>
              </w:rPr>
              <w:t>Leuciscus</w:t>
            </w:r>
            <w:proofErr w:type="spellEnd"/>
            <w:r w:rsidRPr="00B0509D">
              <w:rPr>
                <w:i/>
                <w:iCs/>
              </w:rPr>
              <w:t xml:space="preserve">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proofErr w:type="spellStart"/>
            <w:r w:rsidRPr="00B0509D">
              <w:rPr>
                <w:i/>
                <w:iCs/>
              </w:rPr>
              <w:t>Lepomis</w:t>
            </w:r>
            <w:proofErr w:type="spellEnd"/>
            <w:r w:rsidRPr="00B0509D">
              <w:rPr>
                <w:i/>
                <w:iCs/>
              </w:rPr>
              <w:t xml:space="preserve">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w:t>
            </w:r>
            <w:proofErr w:type="spellStart"/>
            <w:r w:rsidRPr="00B0509D">
              <w:t>sunfish</w:t>
            </w:r>
            <w:proofErr w:type="spellEnd"/>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79F696F2"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t>Channa</w:t>
            </w:r>
            <w:proofErr w:type="spellEnd"/>
            <w:r w:rsidRPr="00B0509D">
              <w:rPr>
                <w:i/>
                <w:iCs/>
              </w:rPr>
              <w:t> </w:t>
            </w:r>
            <w:proofErr w:type="spellStart"/>
            <w:r w:rsidRPr="00B0509D">
              <w:rPr>
                <w:i/>
                <w:iCs/>
              </w:rPr>
              <w:t>argus</w:t>
            </w:r>
            <w:proofErr w:type="spellEnd"/>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Chinese </w:t>
            </w:r>
            <w:commentRangeStart w:id="63"/>
            <w:commentRangeStart w:id="64"/>
            <w:r w:rsidRPr="00260941">
              <w:rPr>
                <w:lang w:val="en-GB"/>
              </w:rPr>
              <w:t>snakehead</w:t>
            </w:r>
            <w:commentRangeEnd w:id="63"/>
            <w:r w:rsidR="002F2214" w:rsidRPr="00B0509D">
              <w:rPr>
                <w:rStyle w:val="Kommentarsreferens"/>
              </w:rPr>
              <w:commentReference w:id="63"/>
            </w:r>
            <w:commentRangeEnd w:id="64"/>
            <w:r w:rsidR="00626EE4" w:rsidRPr="00B0509D">
              <w:rPr>
                <w:rStyle w:val="Kommentarsreferens"/>
              </w:rPr>
              <w:commentReference w:id="64"/>
            </w:r>
            <w:ins w:id="65" w:author="Max Lindmark" w:date="2020-12-09T12:15:00Z">
              <w:r w:rsidR="002768C8" w:rsidRPr="00260941">
                <w:rPr>
                  <w:lang w:val="en-GB"/>
                </w:rPr>
                <w:t xml:space="preserve"> (</w:t>
              </w:r>
            </w:ins>
            <w:ins w:id="66" w:author="Max Lindmark" w:date="2020-12-09T12:28:00Z">
              <w:r w:rsidR="00251057" w:rsidRPr="00260941">
                <w:rPr>
                  <w:lang w:val="en-GB"/>
                </w:rPr>
                <w:t xml:space="preserve">alt. </w:t>
              </w:r>
            </w:ins>
            <w:ins w:id="67" w:author="Max Lindmark" w:date="2020-12-09T12:15:00Z">
              <w:r w:rsidR="002768C8" w:rsidRPr="00260941">
                <w:rPr>
                  <w:lang w:val="en-GB"/>
                </w:rPr>
                <w:t>Northern snakehead or Snakehead)</w:t>
              </w:r>
            </w:ins>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3E6EBDB2"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0B4575A0"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w:t>
            </w:r>
            <w:proofErr w:type="spellStart"/>
            <w:r w:rsidRPr="00B0509D">
              <w:rPr>
                <w:i/>
                <w:iCs/>
              </w:rPr>
              <w:t>aculeatus</w:t>
            </w:r>
            <w:proofErr w:type="spellEnd"/>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69F38C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05CB03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1EBD9C7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5F50F5">
              <w:instrText xml:space="preserve"> ADDIN ZOTERO_ITEM CSL_CITATION {"citationID":"Djx2RB8L","properties":{"formattedCitation":"(Lin {\\i{}et al.} 2008)","plainCitation":"(Lin et al. 2008)","noteIndex":0},"citationItems":[{"id":"BOQzk59y/d3mxcLIB","uris":["http://zotero.org/users/6116610/items/TU3SMQYR"],"uri":["http://zotero.org/users/6116610/items/TU3SMQYR"],"itemData":{"id":2079,"type":"article-journal","abstract":"Effects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sidRPr="00B0509D">
              <w:fldChar w:fldCharType="separate"/>
            </w:r>
            <w:r w:rsidRPr="00B0509D">
              <w:t xml:space="preserve">(Lin </w:t>
            </w:r>
            <w:r w:rsidRPr="00B0509D">
              <w:rPr>
                <w:i/>
                <w:iCs/>
              </w:rPr>
              <w:t>et al.</w:t>
            </w:r>
            <w:r w:rsidRPr="00B0509D">
              <w:t xml:space="preserve"> 2008)</w:t>
            </w:r>
            <w:r w:rsidRPr="00B0509D">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Coregonus albula</w:t>
            </w:r>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proofErr w:type="spellStart"/>
            <w:r w:rsidRPr="00B0509D">
              <w:rPr>
                <w:i/>
                <w:iCs/>
              </w:rPr>
              <w:t>Coregonus</w:t>
            </w:r>
            <w:proofErr w:type="spellEnd"/>
            <w:r w:rsidRPr="00B0509D">
              <w:rPr>
                <w:i/>
                <w:iCs/>
              </w:rPr>
              <w:t xml:space="preserve">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w:t>
            </w:r>
            <w:proofErr w:type="spellStart"/>
            <w:r w:rsidRPr="00B0509D">
              <w:t>cisco</w:t>
            </w:r>
            <w:proofErr w:type="spellEnd"/>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proofErr w:type="spellStart"/>
            <w:r w:rsidRPr="00B0509D">
              <w:rPr>
                <w:i/>
                <w:iCs/>
              </w:rPr>
              <w:t>Rutilus</w:t>
            </w:r>
            <w:proofErr w:type="spellEnd"/>
            <w:r w:rsidRPr="00B0509D">
              <w:rPr>
                <w:i/>
                <w:iCs/>
              </w:rPr>
              <w:t xml:space="preserve">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proofErr w:type="spellStart"/>
            <w:r w:rsidRPr="00B0509D">
              <w:rPr>
                <w:i/>
                <w:iCs/>
              </w:rPr>
              <w:t>Salvelinus</w:t>
            </w:r>
            <w:proofErr w:type="spellEnd"/>
            <w:r w:rsidRPr="00B0509D">
              <w:rPr>
                <w:i/>
                <w:iCs/>
              </w:rPr>
              <w:t>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3473D7B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proofErr w:type="spellStart"/>
            <w:r w:rsidRPr="00B0509D">
              <w:rPr>
                <w:i/>
                <w:iCs/>
              </w:rPr>
              <w:t>Catostomus</w:t>
            </w:r>
            <w:proofErr w:type="spellEnd"/>
            <w:r w:rsidRPr="00B0509D">
              <w:rPr>
                <w:i/>
                <w:iCs/>
              </w:rPr>
              <w:t xml:space="preserve">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Cyprinus carpio</w:t>
            </w:r>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10901B5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lastRenderedPageBreak/>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27BE15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2487B34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w:t>
            </w:r>
            <w:proofErr w:type="spellStart"/>
            <w:r w:rsidRPr="00B0509D">
              <w:rPr>
                <w:i/>
                <w:iCs/>
              </w:rPr>
              <w:t>striata</w:t>
            </w:r>
            <w:proofErr w:type="spellEnd"/>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0F49B24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73E23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Micropterus salmoides</w:t>
            </w:r>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w:t>
            </w:r>
            <w:proofErr w:type="spellStart"/>
            <w:r w:rsidRPr="00260941">
              <w:rPr>
                <w:i/>
                <w:iCs/>
                <w:lang w:val="en-GB"/>
              </w:rPr>
              <w:t>undulatus</w:t>
            </w:r>
            <w:proofErr w:type="spellEnd"/>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6A4B1E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proofErr w:type="spellStart"/>
            <w:r w:rsidRPr="00B0509D">
              <w:rPr>
                <w:i/>
                <w:iCs/>
              </w:rPr>
              <w:t>Sprattus</w:t>
            </w:r>
            <w:proofErr w:type="spellEnd"/>
            <w:r w:rsidRPr="00B0509D">
              <w:rPr>
                <w:i/>
                <w:iCs/>
              </w:rPr>
              <w:t xml:space="preserve">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283CC0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ins w:id="68" w:author="Max Lindmark" w:date="2020-12-09T12:27:00Z">
              <w:r w:rsidR="001547B3" w:rsidRPr="00260941">
                <w:rPr>
                  <w:lang w:val="en-GB"/>
                </w:rPr>
                <w:t xml:space="preserve"> (al</w:t>
              </w:r>
            </w:ins>
            <w:ins w:id="69" w:author="Max Lindmark" w:date="2020-12-09T12:28:00Z">
              <w:r w:rsidR="006512BF" w:rsidRPr="00260941">
                <w:rPr>
                  <w:lang w:val="en-GB"/>
                </w:rPr>
                <w:t xml:space="preserve">t. </w:t>
              </w:r>
            </w:ins>
            <w:ins w:id="70" w:author="Max Lindmark" w:date="2020-12-09T12:27:00Z">
              <w:r w:rsidR="001547B3" w:rsidRPr="00260941">
                <w:rPr>
                  <w:lang w:val="en-GB"/>
                </w:rPr>
                <w:t>Mississippi paddlefish)</w:t>
              </w:r>
            </w:ins>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w:t>
            </w:r>
            <w:proofErr w:type="spellStart"/>
            <w:r w:rsidRPr="00B0509D">
              <w:rPr>
                <w:i/>
                <w:iCs/>
              </w:rPr>
              <w:t>japonicus</w:t>
            </w:r>
            <w:proofErr w:type="spellEnd"/>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3B2EEDD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w:t>
            </w:r>
            <w:proofErr w:type="spellStart"/>
            <w:r w:rsidRPr="00B0509D">
              <w:rPr>
                <w:i/>
                <w:iCs/>
              </w:rPr>
              <w:t>dalli</w:t>
            </w:r>
            <w:proofErr w:type="spellEnd"/>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w:t>
            </w:r>
            <w:proofErr w:type="spellStart"/>
            <w:r w:rsidRPr="00B0509D">
              <w:t>goby</w:t>
            </w:r>
            <w:proofErr w:type="spellEnd"/>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031F01C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94528A" w:rsidRPr="00B0509D">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ins w:id="71" w:author="Max Lindmark" w:date="2020-12-09T12:27:00Z">
              <w:r w:rsidR="00C14EDA" w:rsidRPr="00B0509D">
                <w:t xml:space="preserve"> (</w:t>
              </w:r>
            </w:ins>
            <w:ins w:id="72" w:author="Max Lindmark" w:date="2020-12-09T12:28:00Z">
              <w:r w:rsidR="00C14EDA" w:rsidRPr="00B0509D">
                <w:t>al</w:t>
              </w:r>
              <w:r w:rsidR="006512BF" w:rsidRPr="00B0509D">
                <w:t>t.</w:t>
              </w:r>
              <w:r w:rsidR="00C14EDA" w:rsidRPr="00B0509D">
                <w:t xml:space="preserve"> </w:t>
              </w:r>
              <w:proofErr w:type="spellStart"/>
              <w:r w:rsidR="00C14EDA" w:rsidRPr="00B0509D">
                <w:t>Cachama</w:t>
              </w:r>
              <w:proofErr w:type="spellEnd"/>
              <w:r w:rsidR="00C14EDA" w:rsidRPr="00B0509D">
                <w:t>)</w:t>
              </w:r>
            </w:ins>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0E145E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proofErr w:type="spellStart"/>
            <w:r w:rsidRPr="00B0509D">
              <w:rPr>
                <w:i/>
                <w:iCs/>
              </w:rPr>
              <w:t>Carassius</w:t>
            </w:r>
            <w:proofErr w:type="spellEnd"/>
            <w:r w:rsidRPr="00B0509D">
              <w:rPr>
                <w:i/>
                <w:iCs/>
              </w:rPr>
              <w:t xml:space="preserve"> </w:t>
            </w:r>
            <w:proofErr w:type="spellStart"/>
            <w:r w:rsidRPr="00B0509D">
              <w:rPr>
                <w:i/>
                <w:iCs/>
              </w:rPr>
              <w:t>auratus</w:t>
            </w:r>
            <w:proofErr w:type="spellEnd"/>
            <w:r w:rsidRPr="00B0509D">
              <w:rPr>
                <w:i/>
                <w:iCs/>
              </w:rPr>
              <w:t xml:space="preserve">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Round </w:t>
            </w:r>
            <w:proofErr w:type="spellStart"/>
            <w:r w:rsidRPr="00260941">
              <w:rPr>
                <w:lang w:val="en-GB"/>
              </w:rPr>
              <w:t>crucian</w:t>
            </w:r>
            <w:proofErr w:type="spellEnd"/>
            <w:r w:rsidRPr="00260941">
              <w:rPr>
                <w:lang w:val="en-GB"/>
              </w:rPr>
              <w:t xml:space="preserve"> carp</w:t>
            </w:r>
            <w:ins w:id="73" w:author="Max Lindmark" w:date="2020-12-09T12:30:00Z">
              <w:r w:rsidR="00DA76BC" w:rsidRPr="00260941">
                <w:rPr>
                  <w:lang w:val="en-GB"/>
                </w:rPr>
                <w:t xml:space="preserve"> (alt. </w:t>
              </w:r>
              <w:proofErr w:type="spellStart"/>
              <w:r w:rsidR="00DA76BC" w:rsidRPr="00260941">
                <w:rPr>
                  <w:lang w:val="en-GB"/>
                </w:rPr>
                <w:t>Nigorobuna</w:t>
              </w:r>
              <w:proofErr w:type="spellEnd"/>
              <w:r w:rsidR="00DA76BC" w:rsidRPr="00260941">
                <w:rPr>
                  <w:lang w:val="en-GB"/>
                </w:rPr>
                <w:t>)</w:t>
              </w:r>
            </w:ins>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3C6FF4E3" w14:textId="355E177F" w:rsidR="00C100F1" w:rsidRPr="00B0509D" w:rsidRDefault="00C100F1" w:rsidP="009B6C04">
      <w:pPr>
        <w:widowControl w:val="0"/>
        <w:tabs>
          <w:tab w:val="center" w:pos="4513"/>
        </w:tabs>
        <w:spacing w:line="480" w:lineRule="auto"/>
        <w:contextualSpacing/>
        <w:jc w:val="both"/>
      </w:pPr>
    </w:p>
    <w:p w14:paraId="75B828BE" w14:textId="34FFF769" w:rsidR="00203D5B" w:rsidRPr="00B0509D" w:rsidRDefault="00203D5B" w:rsidP="009B6C04">
      <w:pPr>
        <w:widowControl w:val="0"/>
        <w:tabs>
          <w:tab w:val="center" w:pos="4513"/>
        </w:tabs>
        <w:spacing w:line="480" w:lineRule="auto"/>
        <w:contextualSpacing/>
        <w:jc w:val="both"/>
      </w:pPr>
    </w:p>
    <w:p w14:paraId="5AC350AF" w14:textId="35C56FB6" w:rsidR="00203D5B" w:rsidRPr="00B0509D" w:rsidRDefault="00203D5B" w:rsidP="009B6C04">
      <w:pPr>
        <w:widowControl w:val="0"/>
        <w:tabs>
          <w:tab w:val="center" w:pos="4513"/>
        </w:tabs>
        <w:spacing w:line="480" w:lineRule="auto"/>
        <w:contextualSpacing/>
        <w:jc w:val="both"/>
      </w:pPr>
    </w:p>
    <w:p w14:paraId="725B72F4" w14:textId="3FBAA221" w:rsidR="00203D5B" w:rsidRPr="00B0509D" w:rsidRDefault="00203D5B" w:rsidP="009B6C04">
      <w:pPr>
        <w:widowControl w:val="0"/>
        <w:tabs>
          <w:tab w:val="center" w:pos="4513"/>
        </w:tabs>
        <w:spacing w:line="480" w:lineRule="auto"/>
        <w:contextualSpacing/>
        <w:jc w:val="both"/>
      </w:pPr>
    </w:p>
    <w:p w14:paraId="75EA8F7F" w14:textId="3C36BC51" w:rsidR="00203D5B" w:rsidRPr="00B0509D" w:rsidRDefault="00203D5B" w:rsidP="009B6C04">
      <w:pPr>
        <w:widowControl w:val="0"/>
        <w:tabs>
          <w:tab w:val="center" w:pos="4513"/>
        </w:tabs>
        <w:spacing w:line="480" w:lineRule="auto"/>
        <w:contextualSpacing/>
        <w:jc w:val="both"/>
      </w:pPr>
    </w:p>
    <w:p w14:paraId="1AE348D1" w14:textId="0CBFCA65" w:rsidR="00203D5B" w:rsidRDefault="00203D5B" w:rsidP="009B6C04">
      <w:pPr>
        <w:widowControl w:val="0"/>
        <w:tabs>
          <w:tab w:val="center" w:pos="4513"/>
        </w:tabs>
        <w:spacing w:line="480" w:lineRule="auto"/>
        <w:contextualSpacing/>
        <w:jc w:val="both"/>
      </w:pPr>
    </w:p>
    <w:p w14:paraId="34C42EBA" w14:textId="65416B96" w:rsidR="00632624" w:rsidRDefault="00632624" w:rsidP="009B6C04">
      <w:pPr>
        <w:widowControl w:val="0"/>
        <w:tabs>
          <w:tab w:val="center" w:pos="4513"/>
        </w:tabs>
        <w:spacing w:line="480" w:lineRule="auto"/>
        <w:contextualSpacing/>
        <w:jc w:val="both"/>
      </w:pPr>
    </w:p>
    <w:p w14:paraId="19C9476A" w14:textId="59C572E4" w:rsidR="00632624" w:rsidRDefault="00632624" w:rsidP="009B6C04">
      <w:pPr>
        <w:widowControl w:val="0"/>
        <w:tabs>
          <w:tab w:val="center" w:pos="4513"/>
        </w:tabs>
        <w:spacing w:line="480" w:lineRule="auto"/>
        <w:contextualSpacing/>
        <w:jc w:val="both"/>
      </w:pPr>
    </w:p>
    <w:p w14:paraId="06D57650" w14:textId="46289A9A" w:rsidR="00632624" w:rsidRDefault="00632624" w:rsidP="009B6C04">
      <w:pPr>
        <w:widowControl w:val="0"/>
        <w:tabs>
          <w:tab w:val="center" w:pos="4513"/>
        </w:tabs>
        <w:spacing w:line="480" w:lineRule="auto"/>
        <w:contextualSpacing/>
        <w:jc w:val="both"/>
      </w:pPr>
    </w:p>
    <w:p w14:paraId="1EBFE0FC" w14:textId="4226F19F" w:rsidR="00632624" w:rsidRDefault="00632624" w:rsidP="009B6C04">
      <w:pPr>
        <w:widowControl w:val="0"/>
        <w:tabs>
          <w:tab w:val="center" w:pos="4513"/>
        </w:tabs>
        <w:spacing w:line="480" w:lineRule="auto"/>
        <w:contextualSpacing/>
        <w:jc w:val="both"/>
      </w:pPr>
    </w:p>
    <w:p w14:paraId="6B1044F0" w14:textId="77777777" w:rsidR="00632624" w:rsidRPr="00B0509D" w:rsidRDefault="00632624" w:rsidP="009B6C04">
      <w:pPr>
        <w:widowControl w:val="0"/>
        <w:tabs>
          <w:tab w:val="center" w:pos="4513"/>
        </w:tabs>
        <w:spacing w:line="480" w:lineRule="auto"/>
        <w:contextualSpacing/>
        <w:jc w:val="both"/>
      </w:pPr>
    </w:p>
    <w:p w14:paraId="5814D1FF" w14:textId="148048F8" w:rsidR="002A7901" w:rsidRPr="00B0509D" w:rsidRDefault="00D210E0" w:rsidP="009B6C04">
      <w:pPr>
        <w:pStyle w:val="Rubrik1"/>
        <w:contextualSpacing/>
      </w:pPr>
      <w:bookmarkStart w:id="74" w:name="_Toc59530753"/>
      <w:r w:rsidRPr="00B0509D">
        <w:t>D</w:t>
      </w:r>
      <w:r w:rsidR="002A7901" w:rsidRPr="00B0509D">
        <w:t xml:space="preserve">ata </w:t>
      </w:r>
      <w:r w:rsidR="006601CD" w:rsidRPr="00B0509D">
        <w:t>overview</w:t>
      </w:r>
      <w:bookmarkEnd w:id="74"/>
    </w:p>
    <w:p w14:paraId="4556DBD7" w14:textId="235F9028" w:rsidR="002C3B90" w:rsidRPr="00B0509D" w:rsidRDefault="007D2A8E" w:rsidP="009B6C04">
      <w:pPr>
        <w:pStyle w:val="Rubrik2"/>
        <w:contextualSpacing/>
        <w:jc w:val="both"/>
        <w:rPr>
          <w:rFonts w:cstheme="minorHAnsi"/>
          <w:i/>
          <w:iCs/>
          <w:sz w:val="22"/>
          <w:szCs w:val="22"/>
        </w:rPr>
      </w:pPr>
      <w:bookmarkStart w:id="75" w:name="_Toc59530754"/>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7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095ECD51"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ins w:id="76" w:author="Max Lindmark" w:date="2020-12-09T16:09:00Z">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ins>
      <w:r w:rsidRPr="00260941">
        <w:rPr>
          <w:i/>
          <w:iCs/>
          <w:lang w:val="en-GB"/>
        </w:rPr>
        <w:t>and environmental (min, median and max) temperatures</w:t>
      </w:r>
      <w:ins w:id="77" w:author="Max Lindmark" w:date="2020-12-09T16:09:00Z">
        <w:r w:rsidR="00FD5A85" w:rsidRPr="00260941">
          <w:rPr>
            <w:i/>
            <w:iCs/>
            <w:lang w:val="en-GB"/>
          </w:rPr>
          <w:t xml:space="preserve"> </w:t>
        </w:r>
      </w:ins>
      <w:del w:id="78" w:author="Max Lindmark" w:date="2020-12-09T16:09:00Z">
        <w:r w:rsidRPr="00260941" w:rsidDel="00FD5A85">
          <w:rPr>
            <w:i/>
            <w:iCs/>
            <w:lang w:val="en-GB"/>
          </w:rPr>
          <w:delText xml:space="preserve"> (indicated by colors)</w:delText>
        </w:r>
      </w:del>
      <w:ins w:id="79" w:author="Max Lindmark" w:date="2020-12-09T16:09:00Z">
        <w:r w:rsidR="00FD5A85" w:rsidRPr="00260941">
          <w:rPr>
            <w:i/>
            <w:iCs/>
            <w:lang w:val="en-GB"/>
          </w:rPr>
          <w:t>(</w:t>
        </w:r>
        <w:commentRangeStart w:id="80"/>
        <w:r w:rsidR="00FD5A85" w:rsidRPr="00260941">
          <w:rPr>
            <w:i/>
            <w:iCs/>
            <w:lang w:val="en-GB"/>
          </w:rPr>
          <w:t>purple, pink and green, respectively</w:t>
        </w:r>
      </w:ins>
      <w:commentRangeEnd w:id="80"/>
      <w:r w:rsidR="00512B0A">
        <w:rPr>
          <w:rStyle w:val="Kommentarsreferens"/>
        </w:rPr>
        <w:commentReference w:id="80"/>
      </w:r>
      <w:ins w:id="81" w:author="Max Lindmark" w:date="2020-12-09T16:09:00Z">
        <w:r w:rsidR="00FD5A85" w:rsidRPr="00260941">
          <w:rPr>
            <w:i/>
            <w:iCs/>
            <w:lang w:val="en-GB"/>
          </w:rPr>
          <w:t>)</w:t>
        </w:r>
      </w:ins>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xml:space="preserve">) and metabolism </w:t>
      </w:r>
      <w:r w:rsidR="00AD40AD" w:rsidRPr="00260941">
        <w:rPr>
          <w:i/>
          <w:iCs/>
          <w:lang w:val="en-GB"/>
        </w:rPr>
        <w:lastRenderedPageBreak/>
        <w:t>(</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Rubrik2"/>
        <w:contextualSpacing/>
        <w:jc w:val="both"/>
        <w:rPr>
          <w:rFonts w:cstheme="minorHAnsi"/>
          <w:i/>
          <w:iCs/>
          <w:sz w:val="22"/>
          <w:szCs w:val="22"/>
        </w:rPr>
      </w:pPr>
      <w:bookmarkStart w:id="82" w:name="_Toc59530755"/>
      <w:proofErr w:type="spellStart"/>
      <w:r w:rsidRPr="00B0509D">
        <w:rPr>
          <w:rFonts w:cstheme="minorHAnsi"/>
          <w:i/>
          <w:iCs/>
          <w:sz w:val="22"/>
          <w:szCs w:val="22"/>
        </w:rPr>
        <w:t>Growth</w:t>
      </w:r>
      <w:proofErr w:type="spellEnd"/>
      <w:r w:rsidRPr="00B0509D">
        <w:rPr>
          <w:rFonts w:cstheme="minorHAnsi"/>
          <w:i/>
          <w:iCs/>
          <w:sz w:val="22"/>
          <w:szCs w:val="22"/>
        </w:rPr>
        <w:t xml:space="preserve"> rate</w:t>
      </w:r>
      <w:bookmarkEnd w:id="82"/>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7"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260941" w:rsidRDefault="00632624" w:rsidP="00632624">
      <w:pPr>
        <w:spacing w:line="480" w:lineRule="auto"/>
        <w:contextualSpacing/>
        <w:jc w:val="both"/>
        <w:rPr>
          <w:lang w:val="en-GB"/>
        </w:rPr>
      </w:pPr>
      <w:r w:rsidRPr="00260941">
        <w:rPr>
          <w:lang w:val="en-GB"/>
        </w:rPr>
        <w:t>Fig. S</w:t>
      </w:r>
      <w:r w:rsidR="00454C92" w:rsidRPr="00260941">
        <w:rPr>
          <w:lang w:val="en-GB"/>
        </w:rPr>
        <w:t>2</w:t>
      </w:r>
      <w:r w:rsidRPr="00260941">
        <w:rPr>
          <w:lang w:val="en-GB"/>
        </w:rPr>
        <w:t xml:space="preserve">. The distribution of rescaled masses for individual observations (mass/mass at maturation), where </w:t>
      </w:r>
      <w:proofErr w:type="spellStart"/>
      <w:r w:rsidRPr="00260941">
        <w:rPr>
          <w:lang w:val="en-GB"/>
        </w:rPr>
        <w:t>color</w:t>
      </w:r>
      <w:proofErr w:type="spellEnd"/>
      <w:r w:rsidRPr="00260941">
        <w:rPr>
          <w:lang w:val="en-GB"/>
        </w:rPr>
        <w:t xml:space="preserve"> indicate species</w:t>
      </w:r>
      <w:commentRangeStart w:id="83"/>
      <w:commentRangeStart w:id="84"/>
      <w:r w:rsidRPr="00260941">
        <w:rPr>
          <w:lang w:val="en-GB"/>
        </w:rPr>
        <w:t>.</w:t>
      </w:r>
      <w:commentRangeEnd w:id="83"/>
      <w:r w:rsidRPr="00B0509D">
        <w:rPr>
          <w:rStyle w:val="Kommentarsreferens"/>
        </w:rPr>
        <w:commentReference w:id="83"/>
      </w:r>
      <w:commentRangeEnd w:id="84"/>
      <w:r w:rsidRPr="00B0509D">
        <w:rPr>
          <w:rStyle w:val="Kommentarsreferens"/>
        </w:rPr>
        <w:commentReference w:id="84"/>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37C3A4D4"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w:t>
      </w:r>
      <w:ins w:id="85" w:author="Max Lindmark" w:date="2020-12-09T16:07:00Z">
        <w:r w:rsidRPr="00260941">
          <w:rPr>
            <w:i/>
            <w:iCs/>
            <w:lang w:val="en-GB"/>
          </w:rPr>
          <w:t xml:space="preserve"> temperatures</w:t>
        </w:r>
      </w:ins>
      <w:r w:rsidRPr="00260941">
        <w:rPr>
          <w:i/>
          <w:iCs/>
          <w:lang w:val="en-GB"/>
        </w:rPr>
        <w:t xml:space="preserve"> </w:t>
      </w:r>
      <w:ins w:id="86" w:author="Max Lindmark" w:date="2020-12-09T16:07:00Z">
        <w:r w:rsidRPr="00260941">
          <w:rPr>
            <w:i/>
            <w:iCs/>
            <w:lang w:val="en-GB"/>
          </w:rPr>
          <w:t>(</w:t>
        </w:r>
        <w:proofErr w:type="spellStart"/>
        <w:r w:rsidRPr="00260941">
          <w:rPr>
            <w:i/>
            <w:iCs/>
            <w:lang w:val="en-GB"/>
          </w:rPr>
          <w:t>gray</w:t>
        </w:r>
        <w:proofErr w:type="spellEnd"/>
        <w:r w:rsidRPr="00260941">
          <w:rPr>
            <w:i/>
            <w:iCs/>
            <w:lang w:val="en-GB"/>
          </w:rPr>
          <w:t xml:space="preserve">) </w:t>
        </w:r>
      </w:ins>
      <w:r w:rsidRPr="00260941">
        <w:rPr>
          <w:i/>
          <w:iCs/>
          <w:lang w:val="en-GB"/>
        </w:rPr>
        <w:t>and environmental (min, median and max) temperatures (</w:t>
      </w:r>
      <w:del w:id="87" w:author="Max Lindmark" w:date="2020-12-09T16:08:00Z">
        <w:r w:rsidRPr="00260941" w:rsidDel="00FF48BA">
          <w:rPr>
            <w:i/>
            <w:iCs/>
            <w:lang w:val="en-GB"/>
          </w:rPr>
          <w:delText>indicated by colors</w:delText>
        </w:r>
      </w:del>
      <w:ins w:id="88" w:author="Max Lindmark" w:date="2020-12-09T16:08:00Z">
        <w:r w:rsidRPr="00260941">
          <w:rPr>
            <w:i/>
            <w:iCs/>
            <w:lang w:val="en-GB"/>
          </w:rPr>
          <w:t>purple, pink and green</w:t>
        </w:r>
      </w:ins>
      <w:ins w:id="89" w:author="Max Lindmark" w:date="2020-12-09T16:09:00Z">
        <w:r w:rsidRPr="00260941">
          <w:rPr>
            <w:i/>
            <w:iCs/>
            <w:lang w:val="en-GB"/>
          </w:rPr>
          <w:t>, respectively</w:t>
        </w:r>
      </w:ins>
      <w:r w:rsidRPr="00260941">
        <w:rPr>
          <w:i/>
          <w:iCs/>
          <w:lang w:val="en-GB"/>
        </w:rPr>
        <w:t xml:space="preserve">) </w:t>
      </w:r>
      <w:commentRangeStart w:id="90"/>
      <w:commentRangeStart w:id="91"/>
      <w:commentRangeStart w:id="92"/>
      <w:r w:rsidRPr="00260941">
        <w:rPr>
          <w:i/>
          <w:iCs/>
          <w:lang w:val="en-GB"/>
        </w:rPr>
        <w:t>in the growth rate data</w:t>
      </w:r>
      <w:commentRangeEnd w:id="90"/>
      <w:r w:rsidRPr="00B0509D">
        <w:rPr>
          <w:rStyle w:val="Kommentarsreferens"/>
        </w:rPr>
        <w:commentReference w:id="90"/>
      </w:r>
      <w:commentRangeEnd w:id="91"/>
      <w:r>
        <w:rPr>
          <w:rStyle w:val="Kommentarsreferens"/>
        </w:rPr>
        <w:commentReference w:id="91"/>
      </w:r>
      <w:commentRangeEnd w:id="92"/>
      <w:r w:rsidR="002E35D6">
        <w:rPr>
          <w:rStyle w:val="Kommentarsreferens"/>
        </w:rPr>
        <w:commentReference w:id="92"/>
      </w:r>
      <w:r w:rsidRPr="00260941">
        <w:rPr>
          <w:i/>
          <w:iCs/>
          <w:lang w:val="en-GB"/>
        </w:rPr>
        <w:t xml:space="preserve">.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Rubrik1"/>
        <w:keepNext w:val="0"/>
        <w:keepLines w:val="0"/>
        <w:widowControl w:val="0"/>
        <w:contextualSpacing/>
        <w:rPr>
          <w:lang w:val="en-GB"/>
        </w:rPr>
      </w:pPr>
      <w:bookmarkStart w:id="93" w:name="_Toc59530756"/>
      <w:r w:rsidRPr="00260941">
        <w:rPr>
          <w:lang w:val="en-GB"/>
        </w:rPr>
        <w:t xml:space="preserve">Supplementary </w:t>
      </w:r>
      <w:r w:rsidR="00FE1AE1" w:rsidRPr="00260941">
        <w:rPr>
          <w:lang w:val="en-GB"/>
        </w:rPr>
        <w:t xml:space="preserve">methods and </w:t>
      </w:r>
      <w:r w:rsidRPr="00260941">
        <w:rPr>
          <w:lang w:val="en-GB"/>
        </w:rPr>
        <w:t>analysis</w:t>
      </w:r>
      <w:bookmarkEnd w:id="93"/>
    </w:p>
    <w:p w14:paraId="6D363040" w14:textId="19B2CACA"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lastRenderedPageBreak/>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w:t>
      </w:r>
      <w:proofErr w:type="gramStart"/>
      <w:r w:rsidRPr="00260941">
        <w:rPr>
          <w:rFonts w:eastAsiaTheme="minorEastAsia" w:cstheme="minorHAnsi"/>
          <w:lang w:val="en-GB"/>
        </w:rPr>
        <w:t>see</w:t>
      </w:r>
      <w:proofErr w:type="gramEnd"/>
      <w:r w:rsidRPr="00260941">
        <w:rPr>
          <w:rFonts w:eastAsiaTheme="minorEastAsia" w:cstheme="minorHAnsi"/>
          <w:lang w:val="en-GB"/>
        </w:rPr>
        <w:t xml:space="preserv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commentRangeStart w:id="94"/>
      <w:del w:id="95" w:author="Max Lindmark" w:date="2020-12-21T15:28:00Z">
        <w:r w:rsidRPr="00260941" w:rsidDel="00E02B0A">
          <w:rPr>
            <w:rFonts w:eastAsiaTheme="minorEastAsia" w:cstheme="minorHAnsi"/>
            <w:lang w:val="en-GB"/>
          </w:rPr>
          <w:delText>43</w:delText>
        </w:r>
      </w:del>
      <w:ins w:id="96" w:author="Max Lindmark" w:date="2020-12-21T15:28:00Z">
        <w:r w:rsidR="00E02B0A" w:rsidRPr="00260941">
          <w:rPr>
            <w:rFonts w:eastAsiaTheme="minorEastAsia" w:cstheme="minorHAnsi"/>
            <w:lang w:val="en-GB"/>
          </w:rPr>
          <w:t>38</w:t>
        </w:r>
      </w:ins>
      <w:commentRangeEnd w:id="94"/>
      <w:ins w:id="97" w:author="Max Lindmark" w:date="2020-12-21T15:29:00Z">
        <w:r w:rsidR="008A52C3">
          <w:rPr>
            <w:rStyle w:val="Kommentarsreferens"/>
          </w:rPr>
          <w:commentReference w:id="94"/>
        </w:r>
      </w:ins>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w:t>
      </w:r>
      <w:commentRangeStart w:id="98"/>
      <w:commentRangeStart w:id="99"/>
      <w:r w:rsidR="00EE4D53" w:rsidRPr="00260941">
        <w:rPr>
          <w:rFonts w:eastAsiaTheme="minorEastAsia" w:cstheme="minorHAnsi"/>
          <w:lang w:val="en-GB"/>
        </w:rPr>
        <w:t>i</w:t>
      </w:r>
      <w:r w:rsidR="00DA7E28" w:rsidRPr="00260941">
        <w:rPr>
          <w:rFonts w:eastAsiaTheme="minorEastAsia" w:cstheme="minorHAnsi"/>
          <w:lang w:val="en-GB"/>
        </w:rPr>
        <w:t>n</w:t>
      </w:r>
      <w:commentRangeEnd w:id="98"/>
      <w:r w:rsidR="00EE4D53" w:rsidRPr="00B0509D">
        <w:rPr>
          <w:rStyle w:val="Kommentarsreferens"/>
        </w:rPr>
        <w:commentReference w:id="98"/>
      </w:r>
      <w:commentRangeEnd w:id="99"/>
      <w:r w:rsidR="00EE4D53" w:rsidRPr="00B0509D">
        <w:rPr>
          <w:rStyle w:val="Kommentarsreferens"/>
        </w:rPr>
        <w:commentReference w:id="99"/>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xml:space="preserve">, where Bayesian 95% credible intervals are indicated in square brackets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ins w:id="100" w:author="Max Lindmark" w:date="2020-12-22T12:14:00Z">
        <w:r w:rsidR="00567E67" w:rsidRPr="00260941">
          <w:rPr>
            <w:rFonts w:cstheme="minorHAnsi"/>
            <w:i/>
            <w:lang w:val="en-GB"/>
          </w:rPr>
          <w:t xml:space="preserve"> in the growth data</w:t>
        </w:r>
      </w:ins>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w:t>
      </w:r>
      <w:proofErr w:type="gramStart"/>
      <w:r w:rsidR="00AE6522" w:rsidRPr="00260941">
        <w:rPr>
          <w:rFonts w:cstheme="minorHAnsi"/>
          <w:i/>
          <w:lang w:val="en-GB"/>
        </w:rPr>
        <w:t xml:space="preserve">, </w:t>
      </w:r>
      <w:proofErr w:type="gramEnd"/>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2BF4C5BB" w14:textId="77777777" w:rsidR="006E1DE4" w:rsidRDefault="006E1DE4" w:rsidP="009B6C04">
      <w:pPr>
        <w:widowControl w:val="0"/>
        <w:tabs>
          <w:tab w:val="center" w:pos="4513"/>
        </w:tabs>
        <w:spacing w:line="480" w:lineRule="auto"/>
        <w:contextualSpacing/>
        <w:jc w:val="both"/>
        <w:rPr>
          <w:b/>
          <w:bCs/>
          <w:lang w:val="en-GB"/>
        </w:rPr>
      </w:pP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w:t>
      </w:r>
      <w:r w:rsidRPr="00260941">
        <w:rPr>
          <w:lang w:val="en-GB"/>
        </w:rPr>
        <w:lastRenderedPageBreak/>
        <w:t>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w:t>
      </w:r>
      <w:proofErr w:type="gramStart"/>
      <w:r w:rsidRPr="00260941">
        <w:rPr>
          <w:lang w:val="en-GB"/>
        </w:rPr>
        <w:t>refers</w:t>
      </w:r>
      <w:proofErr w:type="gramEnd"/>
      <w:r w:rsidRPr="00260941">
        <w:rPr>
          <w:lang w:val="en-GB"/>
        </w:rPr>
        <w:t xml:space="preserve">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w:t>
      </w:r>
      <w:proofErr w:type="gramStart"/>
      <w:r w:rsidRPr="00260941">
        <w:rPr>
          <w:rFonts w:eastAsiaTheme="minorEastAsia"/>
          <w:bCs/>
          <w:iCs/>
          <w:lang w:val="en-GB"/>
        </w:rPr>
        <w:t xml:space="preserve">of </w:t>
      </w:r>
      <w:proofErr w:type="gramEnd"/>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Rutntstabell1ljus"/>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5097C453" w:rsidR="004B2C85" w:rsidRPr="00B0509D" w:rsidRDefault="00260941"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del w:id="101" w:author="Max Lindmark" w:date="2020-12-21T17:05:00Z">
                        <w:rPr>
                          <w:rFonts w:ascii="Cambria Math" w:eastAsiaTheme="minorEastAsia" w:hAnsi="Cambria Math"/>
                          <w:i/>
                        </w:rPr>
                      </w:del>
                    </m:ctrlPr>
                  </m:sSubPr>
                  <m:e>
                    <m:r>
                      <w:del w:id="102" w:author="Max Lindmark" w:date="2020-12-21T17:05:00Z">
                        <w:rPr>
                          <w:rFonts w:ascii="Cambria Math" w:eastAsiaTheme="minorEastAsia" w:hAnsi="Cambria Math"/>
                        </w:rPr>
                        <m:t>μ</m:t>
                      </w:del>
                    </m:r>
                  </m:e>
                  <m:sub>
                    <m:sSub>
                      <m:sSubPr>
                        <m:ctrlPr>
                          <w:del w:id="103" w:author="Max Lindmark" w:date="2020-12-21T17:05:00Z">
                            <w:rPr>
                              <w:rFonts w:ascii="Cambria Math" w:hAnsi="Cambria Math"/>
                              <w:bCs/>
                              <w:i/>
                              <w:iCs/>
                            </w:rPr>
                          </w:del>
                        </m:ctrlPr>
                      </m:sSubPr>
                      <m:e>
                        <m:r>
                          <w:del w:id="104" w:author="Max Lindmark" w:date="2020-12-21T17:05:00Z">
                            <w:rPr>
                              <w:rFonts w:ascii="Cambria Math" w:hAnsi="Cambria Math"/>
                            </w:rPr>
                            <m:t>β</m:t>
                          </w:del>
                        </m:r>
                      </m:e>
                      <m:sub>
                        <m:r>
                          <w:del w:id="105" w:author="Max Lindmark" w:date="2020-12-21T17:05:00Z">
                            <w:rPr>
                              <w:rFonts w:ascii="Cambria Math" w:hAnsi="Cambria Math"/>
                            </w:rPr>
                            <m:t>0</m:t>
                          </w:del>
                        </m:r>
                      </m:sub>
                    </m:sSub>
                  </m:sub>
                </m:sSub>
                <m:sSub>
                  <m:sSubPr>
                    <m:ctrlPr>
                      <w:ins w:id="106" w:author="Max Lindmark" w:date="2020-12-21T17:05:00Z">
                        <w:rPr>
                          <w:rFonts w:ascii="Cambria Math" w:eastAsiaTheme="minorEastAsia" w:hAnsi="Cambria Math"/>
                          <w:i/>
                        </w:rPr>
                      </w:ins>
                    </m:ctrlPr>
                  </m:sSubPr>
                  <m:e>
                    <m:r>
                      <w:ins w:id="107" w:author="Max Lindmark" w:date="2020-12-21T17:05:00Z">
                        <w:rPr>
                          <w:rFonts w:ascii="Cambria Math" w:eastAsiaTheme="minorEastAsia" w:hAnsi="Cambria Math"/>
                        </w:rPr>
                        <m:t>μ</m:t>
                      </w:ins>
                    </m:r>
                  </m:e>
                  <m:sub>
                    <m:sSub>
                      <m:sSubPr>
                        <m:ctrlPr>
                          <w:ins w:id="108" w:author="Max Lindmark" w:date="2020-12-21T17:05:00Z">
                            <w:rPr>
                              <w:rFonts w:ascii="Cambria Math" w:hAnsi="Cambria Math"/>
                              <w:bCs/>
                              <w:i/>
                              <w:iCs/>
                            </w:rPr>
                          </w:ins>
                        </m:ctrlPr>
                      </m:sSubPr>
                      <m:e>
                        <m:r>
                          <w:ins w:id="109" w:author="Max Lindmark" w:date="2020-12-21T17:05:00Z">
                            <w:rPr>
                              <w:rFonts w:ascii="Cambria Math" w:hAnsi="Cambria Math"/>
                            </w:rPr>
                            <m:t>β</m:t>
                          </w:ins>
                        </m:r>
                      </m:e>
                      <m:sub>
                        <m:r>
                          <w:ins w:id="110" w:author="Max Lindmark" w:date="2020-12-21T17:05:00Z">
                            <w:rPr>
                              <w:rFonts w:ascii="Cambria Math" w:hAnsi="Cambria Math"/>
                            </w:rPr>
                            <m:t>0s</m:t>
                          </w:ins>
                        </m:r>
                      </m:sub>
                    </m:sSub>
                  </m:sub>
                </m:sSub>
              </m:oMath>
            </m:oMathPara>
          </w:p>
        </w:tc>
        <w:tc>
          <w:tcPr>
            <w:tcW w:w="3908" w:type="dxa"/>
          </w:tcPr>
          <w:p w14:paraId="5842B9C7" w14:textId="06398938"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intercept </w:t>
            </w:r>
            <w:ins w:id="111" w:author="Max Lindmark" w:date="2020-12-21T17:05:00Z">
              <w:r w:rsidR="00AC0FEA" w:rsidRPr="00260941">
                <w:rPr>
                  <w:lang w:val="en-GB"/>
                </w:rPr>
                <w:t xml:space="preserve">for standard metabolic rate </w:t>
              </w:r>
            </w:ins>
            <w:r w:rsidRPr="00260941">
              <w:rPr>
                <w:lang w:val="en-GB"/>
              </w:rPr>
              <w:t>across species)</w:t>
            </w:r>
          </w:p>
        </w:tc>
        <w:tc>
          <w:tcPr>
            <w:tcW w:w="2073" w:type="dxa"/>
          </w:tcPr>
          <w:p w14:paraId="12DDF9DD" w14:textId="6977C41C"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m:t>
                </m:r>
                <m:r>
                  <w:del w:id="112" w:author="Max Lindmark" w:date="2020-12-21T17:06:00Z">
                    <w:rPr>
                      <w:rFonts w:ascii="Cambria Math" w:hAnsi="Cambria Math"/>
                    </w:rPr>
                    <m:t>0</m:t>
                  </w:del>
                </m:r>
                <m:r>
                  <w:ins w:id="113" w:author="Max Lindmark" w:date="2020-12-21T17:06:00Z">
                    <w:rPr>
                      <w:rFonts w:ascii="Cambria Math" w:hAnsi="Cambria Math"/>
                    </w:rPr>
                    <m:t>-2</m:t>
                  </w:ins>
                </m:r>
                <m:r>
                  <w:rPr>
                    <w:rFonts w:ascii="Cambria Math" w:hAnsi="Cambria Math"/>
                  </w:rPr>
                  <m:t>, 5)</m:t>
                </m:r>
              </m:oMath>
            </m:oMathPara>
          </w:p>
        </w:tc>
      </w:tr>
      <w:tr w:rsidR="008859B8" w:rsidRPr="00B0509D" w14:paraId="33EC17A2" w14:textId="77777777" w:rsidTr="00F226F7">
        <w:trPr>
          <w:ins w:id="114" w:author="Max Lindmark" w:date="2020-12-21T17:04:00Z"/>
        </w:trPr>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rPr>
                <w:ins w:id="115" w:author="Max Lindmark" w:date="2020-12-21T17:04:00Z"/>
              </w:rPr>
            </w:pPr>
          </w:p>
        </w:tc>
        <w:tc>
          <w:tcPr>
            <w:tcW w:w="1384" w:type="dxa"/>
          </w:tcPr>
          <w:p w14:paraId="3B2BBBBD" w14:textId="4B7EE2A0" w:rsidR="008859B8" w:rsidRDefault="00260941" w:rsidP="008859B8">
            <w:pPr>
              <w:contextualSpacing/>
              <w:cnfStyle w:val="000000000000" w:firstRow="0" w:lastRow="0" w:firstColumn="0" w:lastColumn="0" w:oddVBand="0" w:evenVBand="0" w:oddHBand="0" w:evenHBand="0" w:firstRowFirstColumn="0" w:firstRowLastColumn="0" w:lastRowFirstColumn="0" w:lastRowLastColumn="0"/>
              <w:rPr>
                <w:ins w:id="116" w:author="Max Lindmark" w:date="2020-12-21T17:04:00Z"/>
                <w:rFonts w:eastAsia="Times New Roman"/>
              </w:rPr>
            </w:pPr>
            <m:oMathPara>
              <m:oMath>
                <m:sSub>
                  <m:sSubPr>
                    <m:ctrlPr>
                      <w:ins w:id="117" w:author="Max Lindmark" w:date="2020-12-21T17:05:00Z">
                        <w:rPr>
                          <w:rFonts w:ascii="Cambria Math" w:eastAsiaTheme="minorEastAsia" w:hAnsi="Cambria Math"/>
                          <w:i/>
                        </w:rPr>
                      </w:ins>
                    </m:ctrlPr>
                  </m:sSubPr>
                  <m:e>
                    <m:r>
                      <w:ins w:id="118" w:author="Max Lindmark" w:date="2020-12-21T17:05:00Z">
                        <w:rPr>
                          <w:rFonts w:ascii="Cambria Math" w:eastAsiaTheme="minorEastAsia" w:hAnsi="Cambria Math"/>
                        </w:rPr>
                        <m:t>μ</m:t>
                      </w:ins>
                    </m:r>
                  </m:e>
                  <m:sub>
                    <m:sSub>
                      <m:sSubPr>
                        <m:ctrlPr>
                          <w:ins w:id="119" w:author="Max Lindmark" w:date="2020-12-21T17:05:00Z">
                            <w:rPr>
                              <w:rFonts w:ascii="Cambria Math" w:hAnsi="Cambria Math"/>
                              <w:bCs/>
                              <w:i/>
                              <w:iCs/>
                            </w:rPr>
                          </w:ins>
                        </m:ctrlPr>
                      </m:sSubPr>
                      <m:e>
                        <m:r>
                          <w:ins w:id="120" w:author="Max Lindmark" w:date="2020-12-21T17:05:00Z">
                            <w:rPr>
                              <w:rFonts w:ascii="Cambria Math" w:hAnsi="Cambria Math"/>
                            </w:rPr>
                            <m:t>β</m:t>
                          </w:ins>
                        </m:r>
                      </m:e>
                      <m:sub>
                        <m:r>
                          <w:ins w:id="121" w:author="Max Lindmark" w:date="2020-12-21T17:05:00Z">
                            <w:rPr>
                              <w:rFonts w:ascii="Cambria Math" w:hAnsi="Cambria Math"/>
                            </w:rPr>
                            <m:t>0r</m:t>
                          </w:ins>
                        </m:r>
                      </m:sub>
                    </m:sSub>
                  </m:sub>
                </m:sSub>
              </m:oMath>
            </m:oMathPara>
          </w:p>
        </w:tc>
        <w:tc>
          <w:tcPr>
            <w:tcW w:w="3908" w:type="dxa"/>
          </w:tcPr>
          <w:p w14:paraId="17CE0A32" w14:textId="1F0D7DD5"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ins w:id="122" w:author="Max Lindmark" w:date="2020-12-21T17:04:00Z"/>
                <w:lang w:val="en-GB"/>
              </w:rPr>
            </w:pPr>
            <w:proofErr w:type="spellStart"/>
            <w:ins w:id="123" w:author="Max Lindmark" w:date="2020-12-21T17:05:00Z">
              <w:r w:rsidRPr="00260941">
                <w:rPr>
                  <w:lang w:val="en-GB"/>
                </w:rPr>
                <w:t>Hyperparameter</w:t>
              </w:r>
              <w:proofErr w:type="spellEnd"/>
              <w:r w:rsidRPr="00260941">
                <w:rPr>
                  <w:lang w:val="en-GB"/>
                </w:rPr>
                <w:t xml:space="preserve"> (average intercept for </w:t>
              </w:r>
              <w:r w:rsidR="004276DF" w:rsidRPr="00260941">
                <w:rPr>
                  <w:lang w:val="en-GB"/>
                </w:rPr>
                <w:t xml:space="preserve">routine and resting </w:t>
              </w:r>
              <w:r w:rsidRPr="00260941">
                <w:rPr>
                  <w:lang w:val="en-GB"/>
                </w:rPr>
                <w:t>metabolic rate across species)</w:t>
              </w:r>
            </w:ins>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ins w:id="124" w:author="Max Lindmark" w:date="2020-12-21T17:04:00Z"/>
                <w:rFonts w:eastAsia="Times New Roman"/>
              </w:rPr>
            </w:pPr>
            <w:commentRangeStart w:id="125"/>
            <m:oMathPara>
              <m:oMath>
                <m:r>
                  <w:ins w:id="126" w:author="Max Lindmark" w:date="2020-12-21T17:04:00Z">
                    <w:rPr>
                      <w:rFonts w:ascii="Cambria Math" w:hAnsi="Cambria Math"/>
                    </w:rPr>
                    <m:t>N(</m:t>
                  </w:ins>
                </m:r>
                <m:r>
                  <w:ins w:id="127" w:author="Max Lindmark" w:date="2020-12-21T17:06:00Z">
                    <w:rPr>
                      <w:rFonts w:ascii="Cambria Math" w:hAnsi="Cambria Math"/>
                    </w:rPr>
                    <m:t>-1</m:t>
                  </w:ins>
                </m:r>
                <m:r>
                  <w:ins w:id="128" w:author="Max Lindmark" w:date="2020-12-21T17:04:00Z">
                    <w:rPr>
                      <w:rFonts w:ascii="Cambria Math" w:hAnsi="Cambria Math"/>
                    </w:rPr>
                    <m:t>, 5)</m:t>
                  </w:ins>
                </m:r>
                <w:commentRangeEnd w:id="125"/>
                <m:r>
                  <w:ins w:id="129" w:author="Max Lindmark" w:date="2020-12-21T17:18:00Z">
                    <m:rPr>
                      <m:sty m:val="p"/>
                    </m:rPr>
                    <w:rPr>
                      <w:rStyle w:val="Kommentarsreferens"/>
                    </w:rPr>
                    <w:commentReference w:id="125"/>
                  </w:ins>
                </m:r>
              </m:oMath>
            </m:oMathPara>
          </w:p>
        </w:tc>
      </w:tr>
      <w:tr w:rsidR="008859B8"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8859B8" w:rsidRPr="00B0509D" w:rsidRDefault="008859B8" w:rsidP="008859B8">
            <w:pPr>
              <w:contextualSpacing/>
            </w:pPr>
          </w:p>
        </w:tc>
        <w:tc>
          <w:tcPr>
            <w:tcW w:w="1384" w:type="dxa"/>
          </w:tcPr>
          <w:p w14:paraId="73CA942D" w14:textId="77777777" w:rsidR="008859B8" w:rsidRPr="00B0509D" w:rsidRDefault="00260941"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8859B8" w:rsidRPr="00260941" w:rsidRDefault="008859B8" w:rsidP="008859B8">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mass coefficient across species)</w:t>
            </w:r>
          </w:p>
        </w:tc>
        <w:tc>
          <w:tcPr>
            <w:tcW w:w="2073" w:type="dxa"/>
          </w:tcPr>
          <w:p w14:paraId="410898AF"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8859B8"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8859B8" w:rsidRPr="00B0509D" w:rsidRDefault="008859B8" w:rsidP="008859B8">
            <w:pPr>
              <w:contextualSpacing/>
            </w:pPr>
          </w:p>
        </w:tc>
        <w:tc>
          <w:tcPr>
            <w:tcW w:w="1384" w:type="dxa"/>
          </w:tcPr>
          <w:p w14:paraId="4F68944C" w14:textId="77777777" w:rsidR="008859B8" w:rsidRPr="00B0509D" w:rsidRDefault="00260941"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8859B8" w:rsidRPr="00260941" w:rsidRDefault="008859B8" w:rsidP="008859B8">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temperature coefficient across species)</w:t>
            </w:r>
          </w:p>
        </w:tc>
        <w:tc>
          <w:tcPr>
            <w:tcW w:w="2073" w:type="dxa"/>
          </w:tcPr>
          <w:p w14:paraId="04915F04"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8859B8"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8859B8" w:rsidRPr="00B0509D" w:rsidRDefault="008859B8" w:rsidP="008859B8">
            <w:pPr>
              <w:contextualSpacing/>
            </w:pPr>
          </w:p>
        </w:tc>
        <w:tc>
          <w:tcPr>
            <w:tcW w:w="1384" w:type="dxa"/>
          </w:tcPr>
          <w:p w14:paraId="689968CE" w14:textId="77777777" w:rsidR="008859B8" w:rsidRPr="00B0509D" w:rsidRDefault="00260941" w:rsidP="008859B8">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8859B8" w:rsidRPr="00260941" w:rsidRDefault="008859B8" w:rsidP="008859B8">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interaction coefficient across species)</w:t>
            </w:r>
          </w:p>
        </w:tc>
        <w:tc>
          <w:tcPr>
            <w:tcW w:w="2073" w:type="dxa"/>
          </w:tcPr>
          <w:p w14:paraId="71DB1B49" w14:textId="77777777" w:rsidR="008859B8" w:rsidRPr="00B0509D" w:rsidRDefault="008859B8" w:rsidP="008859B8">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DC6929" w:rsidRPr="00B0509D" w14:paraId="54D752E3" w14:textId="77777777" w:rsidTr="00F226F7">
        <w:trPr>
          <w:ins w:id="130" w:author="Max Lindmark" w:date="2020-12-21T17:18:00Z"/>
        </w:trPr>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DC6929" w:rsidRPr="00B0509D" w:rsidRDefault="00DC6929" w:rsidP="00DC6929">
            <w:pPr>
              <w:contextualSpacing/>
              <w:rPr>
                <w:ins w:id="131" w:author="Max Lindmark" w:date="2020-12-21T17:18:00Z"/>
              </w:rPr>
            </w:pPr>
          </w:p>
        </w:tc>
        <w:tc>
          <w:tcPr>
            <w:tcW w:w="1384" w:type="dxa"/>
          </w:tcPr>
          <w:p w14:paraId="4FBD10AD" w14:textId="4EBCA8BF" w:rsidR="00DC6929" w:rsidRDefault="00260941" w:rsidP="00DC6929">
            <w:pPr>
              <w:contextualSpacing/>
              <w:jc w:val="center"/>
              <w:cnfStyle w:val="000000000000" w:firstRow="0" w:lastRow="0" w:firstColumn="0" w:lastColumn="0" w:oddVBand="0" w:evenVBand="0" w:oddHBand="0" w:evenHBand="0" w:firstRowFirstColumn="0" w:firstRowLastColumn="0" w:lastRowFirstColumn="0" w:lastRowLastColumn="0"/>
              <w:rPr>
                <w:ins w:id="132" w:author="Max Lindmark" w:date="2020-12-21T17:18:00Z"/>
                <w:rFonts w:eastAsia="Times New Roman"/>
              </w:rPr>
            </w:pPr>
            <m:oMathPara>
              <m:oMath>
                <m:sSub>
                  <m:sSubPr>
                    <m:ctrlPr>
                      <w:ins w:id="133" w:author="Max Lindmark" w:date="2020-12-21T17:18:00Z">
                        <w:rPr>
                          <w:rFonts w:ascii="Cambria Math" w:hAnsi="Cambria Math"/>
                          <w:i/>
                        </w:rPr>
                      </w:ins>
                    </m:ctrlPr>
                  </m:sSubPr>
                  <m:e>
                    <m:r>
                      <w:ins w:id="134" w:author="Max Lindmark" w:date="2020-12-21T17:18:00Z">
                        <w:rPr>
                          <w:rFonts w:ascii="Cambria Math" w:hAnsi="Cambria Math"/>
                        </w:rPr>
                        <m:t>σ</m:t>
                      </w:ins>
                    </m:r>
                    <m:ctrlPr>
                      <w:ins w:id="135" w:author="Max Lindmark" w:date="2020-12-21T17:18:00Z">
                        <w:rPr>
                          <w:rFonts w:ascii="Cambria Math" w:eastAsiaTheme="minorEastAsia" w:hAnsi="Cambria Math"/>
                          <w:i/>
                        </w:rPr>
                      </w:ins>
                    </m:ctrlPr>
                  </m:e>
                  <m:sub>
                    <m:sSub>
                      <m:sSubPr>
                        <m:ctrlPr>
                          <w:ins w:id="136" w:author="Max Lindmark" w:date="2020-12-21T17:18:00Z">
                            <w:rPr>
                              <w:rFonts w:ascii="Cambria Math" w:hAnsi="Cambria Math"/>
                              <w:bCs/>
                              <w:i/>
                              <w:iCs/>
                            </w:rPr>
                          </w:ins>
                        </m:ctrlPr>
                      </m:sSubPr>
                      <m:e>
                        <m:r>
                          <w:ins w:id="137" w:author="Max Lindmark" w:date="2020-12-21T17:18:00Z">
                            <w:rPr>
                              <w:rFonts w:ascii="Cambria Math" w:hAnsi="Cambria Math"/>
                            </w:rPr>
                            <m:t>β</m:t>
                          </w:ins>
                        </m:r>
                      </m:e>
                      <m:sub>
                        <m:r>
                          <w:ins w:id="138" w:author="Max Lindmark" w:date="2020-12-21T17:18:00Z">
                            <w:rPr>
                              <w:rFonts w:ascii="Cambria Math" w:hAnsi="Cambria Math"/>
                            </w:rPr>
                            <m:t>0s</m:t>
                          </w:ins>
                        </m:r>
                      </m:sub>
                    </m:sSub>
                  </m:sub>
                </m:sSub>
              </m:oMath>
            </m:oMathPara>
          </w:p>
        </w:tc>
        <w:tc>
          <w:tcPr>
            <w:tcW w:w="3908" w:type="dxa"/>
          </w:tcPr>
          <w:p w14:paraId="23359411" w14:textId="6B94E1B8"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ins w:id="139" w:author="Max Lindmark" w:date="2020-12-21T17:18:00Z"/>
                <w:lang w:val="en-GB"/>
              </w:rPr>
            </w:pPr>
            <w:proofErr w:type="spellStart"/>
            <w:ins w:id="140" w:author="Max Lindmark" w:date="2020-12-21T17:18:00Z">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species-intercepts</w:t>
              </w:r>
              <w:r w:rsidR="00487B77" w:rsidRPr="00260941">
                <w:rPr>
                  <w:lang w:val="en-GB"/>
                </w:rPr>
                <w:t xml:space="preserve"> for standard metabolic rate</w:t>
              </w:r>
              <w:r w:rsidRPr="00260941">
                <w:rPr>
                  <w:lang w:val="en-GB"/>
                </w:rPr>
                <w:t>)</w:t>
              </w:r>
            </w:ins>
          </w:p>
        </w:tc>
        <w:tc>
          <w:tcPr>
            <w:tcW w:w="2073" w:type="dxa"/>
          </w:tcPr>
          <w:p w14:paraId="597E1422" w14:textId="1DC31521" w:rsidR="00DC6929" w:rsidRDefault="00DC6929" w:rsidP="00DC6929">
            <w:pPr>
              <w:contextualSpacing/>
              <w:cnfStyle w:val="000000000000" w:firstRow="0" w:lastRow="0" w:firstColumn="0" w:lastColumn="0" w:oddVBand="0" w:evenVBand="0" w:oddHBand="0" w:evenHBand="0" w:firstRowFirstColumn="0" w:firstRowLastColumn="0" w:lastRowFirstColumn="0" w:lastRowLastColumn="0"/>
              <w:rPr>
                <w:ins w:id="141" w:author="Max Lindmark" w:date="2020-12-21T17:18:00Z"/>
                <w:rFonts w:eastAsia="Times New Roman"/>
              </w:rPr>
            </w:pPr>
            <m:oMathPara>
              <m:oMath>
                <m:r>
                  <w:ins w:id="142" w:author="Max Lindmark" w:date="2020-12-21T17:18:00Z">
                    <w:rPr>
                      <w:rFonts w:ascii="Cambria Math" w:hAnsi="Cambria Math"/>
                    </w:rPr>
                    <m:t>U(0, 10)</m:t>
                  </w:ins>
                </m:r>
              </m:oMath>
            </m:oMathPara>
          </w:p>
        </w:tc>
      </w:tr>
      <w:tr w:rsidR="00DC6929"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DC6929" w:rsidRPr="00B0509D" w:rsidRDefault="00DC6929" w:rsidP="00DC6929">
            <w:pPr>
              <w:contextualSpacing/>
            </w:pPr>
          </w:p>
        </w:tc>
        <w:tc>
          <w:tcPr>
            <w:tcW w:w="1384" w:type="dxa"/>
          </w:tcPr>
          <w:p w14:paraId="5E93BEFA" w14:textId="046F68AC" w:rsidR="00DC6929" w:rsidRPr="00B0509D" w:rsidRDefault="00260941" w:rsidP="00DC6929">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ins w:id="143" w:author="Max Lindmark" w:date="2020-12-21T17:18:00Z">
                        <w:rPr>
                          <w:rFonts w:ascii="Cambria Math" w:hAnsi="Cambria Math"/>
                          <w:i/>
                        </w:rPr>
                      </w:ins>
                    </m:ctrlPr>
                  </m:sSubPr>
                  <m:e>
                    <m:r>
                      <w:ins w:id="144" w:author="Max Lindmark" w:date="2020-12-21T17:18:00Z">
                        <w:rPr>
                          <w:rFonts w:ascii="Cambria Math" w:hAnsi="Cambria Math"/>
                        </w:rPr>
                        <m:t>σ</m:t>
                      </w:ins>
                    </m:r>
                    <m:ctrlPr>
                      <w:ins w:id="145" w:author="Max Lindmark" w:date="2020-12-21T17:18:00Z">
                        <w:rPr>
                          <w:rFonts w:ascii="Cambria Math" w:eastAsiaTheme="minorEastAsia" w:hAnsi="Cambria Math"/>
                          <w:i/>
                        </w:rPr>
                      </w:ins>
                    </m:ctrlPr>
                  </m:e>
                  <m:sub>
                    <m:sSub>
                      <m:sSubPr>
                        <m:ctrlPr>
                          <w:ins w:id="146" w:author="Max Lindmark" w:date="2020-12-21T17:18:00Z">
                            <w:rPr>
                              <w:rFonts w:ascii="Cambria Math" w:hAnsi="Cambria Math"/>
                              <w:bCs/>
                              <w:i/>
                              <w:iCs/>
                            </w:rPr>
                          </w:ins>
                        </m:ctrlPr>
                      </m:sSubPr>
                      <m:e>
                        <m:r>
                          <w:ins w:id="147" w:author="Max Lindmark" w:date="2020-12-21T17:18:00Z">
                            <w:rPr>
                              <w:rFonts w:ascii="Cambria Math" w:hAnsi="Cambria Math"/>
                            </w:rPr>
                            <m:t>β</m:t>
                          </w:ins>
                        </m:r>
                      </m:e>
                      <m:sub>
                        <m:r>
                          <w:ins w:id="148" w:author="Max Lindmark" w:date="2020-12-21T17:18:00Z">
                            <w:rPr>
                              <w:rFonts w:ascii="Cambria Math" w:hAnsi="Cambria Math"/>
                            </w:rPr>
                            <m:t>0r</m:t>
                          </w:ins>
                        </m:r>
                      </m:sub>
                    </m:sSub>
                  </m:sub>
                </m:sSub>
                <m:sSub>
                  <m:sSubPr>
                    <m:ctrlPr>
                      <w:del w:id="149" w:author="Max Lindmark" w:date="2020-12-21T17:18:00Z">
                        <w:rPr>
                          <w:rFonts w:ascii="Cambria Math" w:hAnsi="Cambria Math"/>
                          <w:i/>
                        </w:rPr>
                      </w:del>
                    </m:ctrlPr>
                  </m:sSubPr>
                  <m:e>
                    <m:r>
                      <w:del w:id="150" w:author="Max Lindmark" w:date="2020-12-21T17:18:00Z">
                        <w:rPr>
                          <w:rFonts w:ascii="Cambria Math" w:hAnsi="Cambria Math"/>
                        </w:rPr>
                        <m:t>σ</m:t>
                      </w:del>
                    </m:r>
                  </m:e>
                  <m:sub>
                    <m:sSub>
                      <m:sSubPr>
                        <m:ctrlPr>
                          <w:del w:id="151" w:author="Max Lindmark" w:date="2020-12-21T17:18:00Z">
                            <w:rPr>
                              <w:rFonts w:ascii="Cambria Math" w:hAnsi="Cambria Math"/>
                              <w:bCs/>
                              <w:i/>
                              <w:iCs/>
                            </w:rPr>
                          </w:del>
                        </m:ctrlPr>
                      </m:sSubPr>
                      <m:e>
                        <m:r>
                          <w:del w:id="152" w:author="Max Lindmark" w:date="2020-12-21T17:18:00Z">
                            <w:rPr>
                              <w:rFonts w:ascii="Cambria Math" w:hAnsi="Cambria Math"/>
                            </w:rPr>
                            <m:t>β</m:t>
                          </w:del>
                        </m:r>
                      </m:e>
                      <m:sub>
                        <m:r>
                          <w:del w:id="153" w:author="Max Lindmark" w:date="2020-12-21T17:18:00Z">
                            <w:rPr>
                              <w:rFonts w:ascii="Cambria Math" w:hAnsi="Cambria Math"/>
                            </w:rPr>
                            <m:t>0</m:t>
                          </w:del>
                        </m:r>
                      </m:sub>
                    </m:sSub>
                  </m:sub>
                </m:sSub>
              </m:oMath>
            </m:oMathPara>
          </w:p>
        </w:tc>
        <w:tc>
          <w:tcPr>
            <w:tcW w:w="3908" w:type="dxa"/>
          </w:tcPr>
          <w:p w14:paraId="65125D7A" w14:textId="4F2468D0"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species-intercepts</w:t>
            </w:r>
            <w:ins w:id="154" w:author="Max Lindmark" w:date="2020-12-21T17:18:00Z">
              <w:r w:rsidR="00FD284F" w:rsidRPr="00260941">
                <w:rPr>
                  <w:lang w:val="en-GB"/>
                </w:rPr>
                <w:t xml:space="preserve"> for routine and resting metabolic rate</w:t>
              </w:r>
            </w:ins>
            <w:r w:rsidRPr="00260941">
              <w:rPr>
                <w:lang w:val="en-GB"/>
              </w:rPr>
              <w:t>)</w:t>
            </w:r>
          </w:p>
        </w:tc>
        <w:tc>
          <w:tcPr>
            <w:tcW w:w="2073" w:type="dxa"/>
          </w:tcPr>
          <w:p w14:paraId="0C98F74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DC6929" w:rsidRPr="00B0509D" w:rsidRDefault="00DC6929" w:rsidP="00DC6929">
            <w:pPr>
              <w:contextualSpacing/>
            </w:pPr>
          </w:p>
        </w:tc>
        <w:tc>
          <w:tcPr>
            <w:tcW w:w="1384" w:type="dxa"/>
          </w:tcPr>
          <w:p w14:paraId="61F79C3F"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DC6929" w:rsidRPr="00B0509D" w:rsidRDefault="00DC6929" w:rsidP="00DC6929">
            <w:pPr>
              <w:contextualSpacing/>
            </w:pPr>
          </w:p>
        </w:tc>
        <w:tc>
          <w:tcPr>
            <w:tcW w:w="1384" w:type="dxa"/>
          </w:tcPr>
          <w:p w14:paraId="03ABAC76"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DC6929" w:rsidRPr="00B0509D" w:rsidRDefault="00DC6929" w:rsidP="00DC6929">
            <w:pPr>
              <w:contextualSpacing/>
            </w:pPr>
          </w:p>
        </w:tc>
        <w:tc>
          <w:tcPr>
            <w:tcW w:w="1384" w:type="dxa"/>
          </w:tcPr>
          <w:p w14:paraId="36A308AB"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DC6929" w:rsidRPr="00B0509D" w:rsidRDefault="00DC6929" w:rsidP="00DC6929">
            <w:pPr>
              <w:contextualSpacing/>
            </w:pPr>
          </w:p>
        </w:tc>
        <w:tc>
          <w:tcPr>
            <w:tcW w:w="1384" w:type="dxa"/>
          </w:tcPr>
          <w:p w14:paraId="5B2F25DE"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DC6929"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DC6929" w:rsidRPr="00260941" w:rsidRDefault="00DC6929" w:rsidP="00DC6929">
            <w:pPr>
              <w:contextualSpacing/>
              <w:rPr>
                <w:lang w:val="en-GB"/>
              </w:rPr>
            </w:pPr>
            <w:r w:rsidRPr="00260941">
              <w:rPr>
                <w:lang w:val="en-GB"/>
              </w:rPr>
              <w:t>Sharpe-</w:t>
            </w:r>
            <w:proofErr w:type="spellStart"/>
            <w:r w:rsidRPr="00260941">
              <w:rPr>
                <w:lang w:val="en-GB"/>
              </w:rPr>
              <w:t>Schoolfield</w:t>
            </w:r>
            <w:proofErr w:type="spellEnd"/>
            <w:r w:rsidRPr="00260941">
              <w:rPr>
                <w:lang w:val="en-GB"/>
              </w:rPr>
              <w:t xml:space="preserve"> (unimodal consumption data)</w:t>
            </w:r>
          </w:p>
        </w:tc>
        <w:tc>
          <w:tcPr>
            <w:tcW w:w="1384" w:type="dxa"/>
          </w:tcPr>
          <w:p w14:paraId="5D12C54C" w14:textId="7A81C8D6"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DC6929" w:rsidRPr="00B0509D" w:rsidRDefault="00DC6929" w:rsidP="00DC6929">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DC6929"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DC6929" w:rsidRPr="00B0509D" w:rsidRDefault="00DC6929" w:rsidP="00DC6929">
            <w:pPr>
              <w:contextualSpacing/>
            </w:pPr>
          </w:p>
        </w:tc>
        <w:tc>
          <w:tcPr>
            <w:tcW w:w="1384" w:type="dxa"/>
          </w:tcPr>
          <w:p w14:paraId="0DC89E3E" w14:textId="4887B27E"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activation energy across species)</w:t>
            </w:r>
          </w:p>
        </w:tc>
        <w:tc>
          <w:tcPr>
            <w:tcW w:w="2073" w:type="dxa"/>
          </w:tcPr>
          <w:p w14:paraId="04D194BC" w14:textId="3D11E9E2" w:rsidR="00DC6929" w:rsidRPr="00B0509D" w:rsidRDefault="00DC6929" w:rsidP="00DC6929">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DC6929"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DC6929" w:rsidRPr="00B0509D" w:rsidRDefault="00DC6929" w:rsidP="00DC6929">
            <w:pPr>
              <w:contextualSpacing/>
            </w:pPr>
          </w:p>
        </w:tc>
        <w:tc>
          <w:tcPr>
            <w:tcW w:w="1384" w:type="dxa"/>
          </w:tcPr>
          <w:p w14:paraId="74E4A663" w14:textId="4181DDDA"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DC6929"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DC6929" w:rsidRPr="00B0509D" w:rsidRDefault="00DC6929" w:rsidP="00DC6929">
            <w:pPr>
              <w:contextualSpacing/>
            </w:pPr>
          </w:p>
        </w:tc>
        <w:tc>
          <w:tcPr>
            <w:tcW w:w="1384" w:type="dxa"/>
          </w:tcPr>
          <w:p w14:paraId="4568B2F2" w14:textId="427F7431"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DC6929"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DC6929" w:rsidRPr="00B0509D" w:rsidRDefault="00DC6929" w:rsidP="00DC6929">
            <w:pPr>
              <w:contextualSpacing/>
            </w:pPr>
          </w:p>
        </w:tc>
        <w:tc>
          <w:tcPr>
            <w:tcW w:w="1384" w:type="dxa"/>
          </w:tcPr>
          <w:p w14:paraId="5E6E21EE" w14:textId="3BB90774"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DC6929"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DC6929" w:rsidRPr="00B0509D" w:rsidRDefault="00DC6929" w:rsidP="00DC6929">
            <w:pPr>
              <w:contextualSpacing/>
            </w:pPr>
          </w:p>
        </w:tc>
        <w:tc>
          <w:tcPr>
            <w:tcW w:w="1384" w:type="dxa"/>
          </w:tcPr>
          <w:p w14:paraId="46EF88D4" w14:textId="0ADC571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DC6929"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DC6929" w:rsidRPr="00B0509D" w:rsidRDefault="00DC6929" w:rsidP="00DC6929">
            <w:pPr>
              <w:contextualSpacing/>
            </w:pPr>
          </w:p>
        </w:tc>
        <w:tc>
          <w:tcPr>
            <w:tcW w:w="1384" w:type="dxa"/>
          </w:tcPr>
          <w:p w14:paraId="6B773647"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DC6929"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DC6929" w:rsidRPr="00B0509D" w:rsidRDefault="00DC6929" w:rsidP="00DC6929">
            <w:pPr>
              <w:contextualSpacing/>
              <w:rPr>
                <w:rFonts w:eastAsiaTheme="minorEastAsia"/>
              </w:rPr>
            </w:pPr>
            <w:r w:rsidRPr="00B0509D">
              <w:t xml:space="preserve">Linear </w:t>
            </w:r>
          </w:p>
          <w:p w14:paraId="35E25B66" w14:textId="6E19CFD0" w:rsidR="00DC6929" w:rsidRPr="00B0509D" w:rsidRDefault="00260941" w:rsidP="00DC6929">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DC6929" w:rsidRPr="00B0509D">
              <w:t xml:space="preserve"> models</w:t>
            </w:r>
          </w:p>
        </w:tc>
        <w:tc>
          <w:tcPr>
            <w:tcW w:w="1384" w:type="dxa"/>
          </w:tcPr>
          <w:p w14:paraId="47D9327E"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intercept across species)</w:t>
            </w:r>
          </w:p>
        </w:tc>
        <w:tc>
          <w:tcPr>
            <w:tcW w:w="2073" w:type="dxa"/>
          </w:tcPr>
          <w:p w14:paraId="3E4119C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DC6929"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DC6929" w:rsidRPr="00B0509D" w:rsidRDefault="00DC6929" w:rsidP="00DC6929">
            <w:pPr>
              <w:contextualSpacing/>
            </w:pPr>
          </w:p>
        </w:tc>
        <w:tc>
          <w:tcPr>
            <w:tcW w:w="1384" w:type="dxa"/>
          </w:tcPr>
          <w:p w14:paraId="2231D327"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(average mass coefficient across species)</w:t>
            </w:r>
          </w:p>
        </w:tc>
        <w:tc>
          <w:tcPr>
            <w:tcW w:w="2073" w:type="dxa"/>
          </w:tcPr>
          <w:p w14:paraId="43C52EF2"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DC6929"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DC6929" w:rsidRPr="00B0509D" w:rsidRDefault="00DC6929" w:rsidP="00DC6929">
            <w:pPr>
              <w:contextualSpacing/>
            </w:pPr>
          </w:p>
        </w:tc>
        <w:tc>
          <w:tcPr>
            <w:tcW w:w="1384" w:type="dxa"/>
          </w:tcPr>
          <w:p w14:paraId="44FDFFA0"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DC6929" w:rsidRPr="00B0509D" w:rsidRDefault="00DC6929" w:rsidP="00DC6929">
            <w:pPr>
              <w:contextualSpacing/>
            </w:pPr>
          </w:p>
        </w:tc>
        <w:tc>
          <w:tcPr>
            <w:tcW w:w="1384" w:type="dxa"/>
          </w:tcPr>
          <w:p w14:paraId="286D8651" w14:textId="77777777" w:rsidR="00DC6929" w:rsidRPr="00B0509D" w:rsidRDefault="00260941"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DC6929" w:rsidRPr="00260941" w:rsidRDefault="00DC6929" w:rsidP="00DC6929">
            <w:pPr>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60941">
              <w:rPr>
                <w:lang w:val="en-GB"/>
              </w:rPr>
              <w:t>Hyperparameter</w:t>
            </w:r>
            <w:proofErr w:type="spellEnd"/>
            <w:r w:rsidRPr="00260941">
              <w:rPr>
                <w:lang w:val="en-GB"/>
              </w:rPr>
              <w:t xml:space="preserve">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DC6929"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DC6929" w:rsidRPr="00B0509D" w:rsidRDefault="00DC6929" w:rsidP="00DC6929">
            <w:pPr>
              <w:contextualSpacing/>
            </w:pPr>
          </w:p>
        </w:tc>
        <w:tc>
          <w:tcPr>
            <w:tcW w:w="1384" w:type="dxa"/>
          </w:tcPr>
          <w:p w14:paraId="763AA41D"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DC6929" w:rsidRPr="00B0509D" w:rsidRDefault="00DC6929" w:rsidP="00DC6929">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50D1BD90" w14:textId="19621E59" w:rsidR="00836BDF" w:rsidRPr="00B0509D" w:rsidRDefault="00836BDF" w:rsidP="009B6C04">
      <w:pPr>
        <w:spacing w:line="480" w:lineRule="auto"/>
        <w:contextualSpacing/>
        <w:jc w:val="both"/>
        <w:rPr>
          <w:b/>
          <w:bCs/>
        </w:rPr>
      </w:pPr>
    </w:p>
    <w:p w14:paraId="6432F86C" w14:textId="12713B00"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commentRangeStart w:id="155"/>
      <w:commentRangeStart w:id="156"/>
      <w:r w:rsidRPr="00260941">
        <w:rPr>
          <w:b/>
          <w:bCs/>
          <w:lang w:val="en-GB"/>
        </w:rPr>
        <w:t xml:space="preserve">Table </w:t>
      </w:r>
      <w:r w:rsidR="00DB6C0C" w:rsidRPr="00260941">
        <w:rPr>
          <w:b/>
          <w:bCs/>
          <w:lang w:val="en-GB"/>
        </w:rPr>
        <w:t>S</w:t>
      </w:r>
      <w:r w:rsidR="00BB6621" w:rsidRPr="00260941">
        <w:rPr>
          <w:b/>
          <w:bCs/>
          <w:lang w:val="en-GB"/>
        </w:rPr>
        <w:t>4</w:t>
      </w:r>
      <w:commentRangeEnd w:id="155"/>
      <w:r w:rsidR="009D5EEE" w:rsidRPr="00B0509D">
        <w:rPr>
          <w:rStyle w:val="Kommentarsreferens"/>
        </w:rPr>
        <w:commentReference w:id="155"/>
      </w:r>
      <w:commentRangeEnd w:id="156"/>
      <w:r w:rsidR="000C22EF">
        <w:rPr>
          <w:rStyle w:val="Kommentarsreferens"/>
        </w:rPr>
        <w:commentReference w:id="156"/>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w:t>
      </w:r>
      <w:r w:rsidR="000D5164" w:rsidRPr="00260941">
        <w:rPr>
          <w:rFonts w:eastAsiaTheme="minorEastAsia"/>
          <w:bCs/>
          <w:iCs/>
          <w:lang w:val="en-GB"/>
        </w:rPr>
        <w:lastRenderedPageBreak/>
        <w:t>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proofErr w:type="spellStart"/>
      <w:r w:rsidRPr="00B0509D">
        <w:t>Bold</w:t>
      </w:r>
      <w:proofErr w:type="spellEnd"/>
      <w:r w:rsidRPr="00B0509D">
        <w:t xml:space="preserve"> </w:t>
      </w:r>
      <w:proofErr w:type="spellStart"/>
      <w:r w:rsidRPr="00B0509D">
        <w:t>indicates</w:t>
      </w:r>
      <w:proofErr w:type="spellEnd"/>
      <w:r w:rsidRPr="00B0509D">
        <w:t xml:space="preserve"> </w:t>
      </w:r>
      <w:proofErr w:type="spellStart"/>
      <w:r w:rsidRPr="00B0509D">
        <w:t>models</w:t>
      </w:r>
      <w:proofErr w:type="spellEnd"/>
      <w:r w:rsidRPr="00B0509D">
        <w:t xml:space="preserve"> </w:t>
      </w:r>
      <w:proofErr w:type="spellStart"/>
      <w:r w:rsidRPr="00B0509D">
        <w:t>with</w:t>
      </w:r>
      <w:proofErr w:type="spellEnd"/>
      <w:r w:rsidRPr="00B0509D">
        <w:t xml:space="preserve"> </w:t>
      </w:r>
      <w:r w:rsidRPr="00B0509D">
        <w:rPr>
          <w:rFonts w:ascii="Symbol" w:hAnsi="Symbol"/>
        </w:rPr>
        <w:t></w:t>
      </w:r>
      <w:r w:rsidRPr="00B0509D">
        <w:t xml:space="preserve">WAIC &lt; 2. </w:t>
      </w:r>
    </w:p>
    <w:tbl>
      <w:tblPr>
        <w:tblStyle w:val="Rutntstabell1ljus"/>
        <w:tblW w:w="0" w:type="auto"/>
        <w:tblLook w:val="04A0" w:firstRow="1" w:lastRow="0" w:firstColumn="1" w:lastColumn="0" w:noHBand="0" w:noVBand="1"/>
      </w:tblPr>
      <w:tblGrid>
        <w:gridCol w:w="815"/>
        <w:gridCol w:w="583"/>
        <w:gridCol w:w="2369"/>
        <w:gridCol w:w="2111"/>
        <w:gridCol w:w="1838"/>
        <w:gridCol w:w="1300"/>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commentRangeStart w:id="157"/>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commentRangeEnd w:id="157"/>
            <w:r w:rsidR="003A2455" w:rsidRPr="00B0509D">
              <w:rPr>
                <w:rStyle w:val="Kommentarsreferens"/>
                <w:b w:val="0"/>
                <w:bCs w:val="0"/>
              </w:rPr>
              <w:commentReference w:id="157"/>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commentRangeStart w:id="158"/>
            <w:commentRangeStart w:id="159"/>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commentRangeEnd w:id="158"/>
            <w:r w:rsidR="005A2B9B" w:rsidRPr="00B0509D">
              <w:rPr>
                <w:rStyle w:val="Kommentarsreferens"/>
                <w:b/>
                <w:bCs/>
              </w:rPr>
              <w:commentReference w:id="158"/>
            </w:r>
            <w:commentRangeEnd w:id="159"/>
            <w:r w:rsidR="008B4BEE" w:rsidRPr="00B0509D">
              <w:rPr>
                <w:rStyle w:val="Kommentarsreferens"/>
                <w:b/>
                <w:bCs/>
              </w:rPr>
              <w:commentReference w:id="159"/>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160"/>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commentRangeEnd w:id="160"/>
            <w:r w:rsidR="00E35837" w:rsidRPr="00B0509D">
              <w:rPr>
                <w:rStyle w:val="Kommentarsreferens"/>
              </w:rPr>
              <w:commentReference w:id="160"/>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260941"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proofErr w:type="spellStart"/>
      <w:r w:rsidRPr="00B0509D">
        <w:t>Bold</w:t>
      </w:r>
      <w:proofErr w:type="spellEnd"/>
      <w:r w:rsidRPr="00B0509D">
        <w:t xml:space="preserve"> </w:t>
      </w:r>
      <w:proofErr w:type="spellStart"/>
      <w:r w:rsidRPr="00B0509D">
        <w:t>indicates</w:t>
      </w:r>
      <w:proofErr w:type="spellEnd"/>
      <w:r w:rsidRPr="00B0509D">
        <w:t xml:space="preserve"> </w:t>
      </w:r>
      <w:proofErr w:type="spellStart"/>
      <w:r w:rsidRPr="00B0509D">
        <w:t>models</w:t>
      </w:r>
      <w:proofErr w:type="spellEnd"/>
      <w:r w:rsidRPr="00B0509D">
        <w:t xml:space="preserve"> </w:t>
      </w:r>
      <w:proofErr w:type="spellStart"/>
      <w:r w:rsidRPr="00B0509D">
        <w:t>with</w:t>
      </w:r>
      <w:proofErr w:type="spellEnd"/>
      <w:r w:rsidRPr="00B0509D">
        <w:t xml:space="preserve"> </w:t>
      </w:r>
      <w:r w:rsidRPr="00B0509D">
        <w:rPr>
          <w:rFonts w:ascii="Symbol" w:hAnsi="Symbol"/>
        </w:rPr>
        <w:t></w:t>
      </w:r>
      <w:r w:rsidRPr="00B0509D">
        <w:t xml:space="preserve">WAIC &lt; 2. </w:t>
      </w:r>
    </w:p>
    <w:tbl>
      <w:tblPr>
        <w:tblStyle w:val="Rutntstabell1ljus"/>
        <w:tblW w:w="0" w:type="auto"/>
        <w:tblLook w:val="04A0" w:firstRow="1" w:lastRow="0" w:firstColumn="1" w:lastColumn="0" w:noHBand="0" w:noVBand="1"/>
      </w:tblPr>
      <w:tblGrid>
        <w:gridCol w:w="815"/>
        <w:gridCol w:w="2972"/>
        <w:gridCol w:w="1023"/>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260941"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260941"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stycke"/>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2D4B77" w:rsidP="009B6C04">
      <w:pPr>
        <w:spacing w:line="480" w:lineRule="auto"/>
        <w:contextualSpacing/>
        <w:jc w:val="both"/>
        <w:rPr>
          <w:rFonts w:cstheme="minorHAnsi"/>
          <w:i/>
          <w:iCs/>
        </w:rPr>
      </w:pPr>
      <w:commentRangeStart w:id="161"/>
      <w:commentRangeStart w:id="162"/>
      <w:commentRangeEnd w:id="161"/>
      <w:r>
        <w:rPr>
          <w:rStyle w:val="Kommentarsreferens"/>
        </w:rPr>
        <w:lastRenderedPageBreak/>
        <w:commentReference w:id="161"/>
      </w:r>
      <w:commentRangeEnd w:id="162"/>
      <w:r w:rsidR="006C413B">
        <w:rPr>
          <w:rStyle w:val="Kommentarsreferens"/>
        </w:rPr>
        <w:commentReference w:id="162"/>
      </w:r>
      <w:r w:rsidR="007B5467">
        <w:rPr>
          <w:rFonts w:cstheme="minorHAnsi"/>
          <w:i/>
          <w:iCs/>
          <w:noProof/>
          <w:lang w:eastAsia="sv-SE"/>
        </w:rPr>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ins w:id="163" w:author="Max Lindmark" w:date="2020-12-21T16:25:00Z"/>
          <w:rFonts w:cstheme="minorHAnsi"/>
          <w:i/>
          <w:iCs/>
          <w:lang w:val="en-GB"/>
        </w:rPr>
      </w:pPr>
      <w:ins w:id="164" w:author="Max Lindmark" w:date="2020-12-21T16:25:00Z">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ins>
      <w:ins w:id="165" w:author="Max Lindmark" w:date="2020-12-21T16:27:00Z">
        <w:r w:rsidR="00FE5A72" w:rsidRPr="00260941">
          <w:rPr>
            <w:rFonts w:cstheme="minorHAnsi"/>
            <w:i/>
            <w:iCs/>
            <w:lang w:val="en-GB"/>
          </w:rPr>
          <w:t>Posterior median of species-level intercepts (points) and their 95% credible interval (horizontal error bars)</w:t>
        </w:r>
      </w:ins>
      <w:ins w:id="166" w:author="Max Lindmark" w:date="2020-12-21T16:28:00Z">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ins>
      <w:ins w:id="167" w:author="Max Lindmark" w:date="2020-12-22T09:53:00Z">
        <w:r w:rsidR="00895383" w:rsidRPr="00260941">
          <w:rPr>
            <w:rFonts w:cstheme="minorHAnsi"/>
            <w:i/>
            <w:iCs/>
            <w:lang w:val="en-GB"/>
          </w:rPr>
          <w:t xml:space="preserve">the </w:t>
        </w:r>
      </w:ins>
      <w:ins w:id="168" w:author="Max Lindmark" w:date="2020-12-21T16:28:00Z">
        <w:r w:rsidR="00F645A8" w:rsidRPr="00260941">
          <w:rPr>
            <w:rFonts w:cstheme="minorHAnsi"/>
            <w:i/>
            <w:iCs/>
            <w:lang w:val="en-GB"/>
          </w:rPr>
          <w:t>type of metabolis</w:t>
        </w:r>
      </w:ins>
      <w:ins w:id="169" w:author="Max Lindmark" w:date="2020-12-21T17:02:00Z">
        <w:r w:rsidR="007853E1" w:rsidRPr="00260941">
          <w:rPr>
            <w:rFonts w:cstheme="minorHAnsi"/>
            <w:i/>
            <w:iCs/>
            <w:lang w:val="en-GB"/>
          </w:rPr>
          <w:t>m measurement for each</w:t>
        </w:r>
      </w:ins>
      <w:ins w:id="170" w:author="Max Lindmark" w:date="2020-12-21T17:03:00Z">
        <w:r w:rsidR="007853E1" w:rsidRPr="00260941">
          <w:rPr>
            <w:rFonts w:cstheme="minorHAnsi"/>
            <w:i/>
            <w:iCs/>
            <w:lang w:val="en-GB"/>
          </w:rPr>
          <w:t xml:space="preserve"> </w:t>
        </w:r>
      </w:ins>
      <w:ins w:id="171" w:author="Max Lindmark" w:date="2020-12-21T16:28:00Z">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s</w:t>
        </w:r>
      </w:ins>
      <w:ins w:id="172" w:author="Max Lindmark" w:date="2020-12-21T16:29:00Z">
        <w:r w:rsidR="00405BD7" w:rsidRPr="00260941">
          <w:rPr>
            <w:rFonts w:cstheme="minorHAnsi"/>
            <w:i/>
            <w:iCs/>
            <w:lang w:val="en-GB"/>
          </w:rPr>
          <w:t xml:space="preserve"> </w:t>
        </w:r>
        <w:r w:rsidR="00502734" w:rsidRPr="00260941">
          <w:rPr>
            <w:rFonts w:cstheme="minorHAnsi"/>
            <w:i/>
            <w:iCs/>
            <w:lang w:val="en-GB"/>
          </w:rPr>
          <w:t xml:space="preserve">are </w:t>
        </w:r>
      </w:ins>
      <w:ins w:id="173" w:author="Max Lindmark" w:date="2020-12-21T16:28:00Z">
        <w:r w:rsidR="007C2753" w:rsidRPr="00260941">
          <w:rPr>
            <w:rFonts w:cstheme="minorHAnsi"/>
            <w:i/>
            <w:iCs/>
            <w:lang w:val="en-GB"/>
          </w:rPr>
          <w:t>the</w:t>
        </w:r>
      </w:ins>
      <w:ins w:id="174" w:author="Max Lindmark" w:date="2020-12-21T16:29:00Z">
        <w:r w:rsidR="009E49DD" w:rsidRPr="00260941">
          <w:rPr>
            <w:rFonts w:cstheme="minorHAnsi"/>
            <w:i/>
            <w:iCs/>
            <w:lang w:val="en-GB"/>
          </w:rPr>
          <w:t xml:space="preserve"> posterior medians</w:t>
        </w:r>
        <w:r w:rsidR="004A4F5A" w:rsidRPr="00260941">
          <w:rPr>
            <w:rFonts w:cstheme="minorHAnsi"/>
            <w:i/>
            <w:iCs/>
            <w:lang w:val="en-GB"/>
          </w:rPr>
          <w:t xml:space="preserve"> of the </w:t>
        </w:r>
      </w:ins>
      <w:ins w:id="175" w:author="Max Lindmark" w:date="2020-12-21T16:28:00Z">
        <w:r w:rsidR="00050CA4" w:rsidRPr="00260941">
          <w:rPr>
            <w:rFonts w:cstheme="minorHAnsi"/>
            <w:i/>
            <w:iCs/>
            <w:lang w:val="en-GB"/>
          </w:rPr>
          <w:t>global intercept</w:t>
        </w:r>
      </w:ins>
      <w:ins w:id="176" w:author="Max Lindmark" w:date="2020-12-21T16:29:00Z">
        <w:r w:rsidR="00502734" w:rsidRPr="00260941">
          <w:rPr>
            <w:rFonts w:cstheme="minorHAnsi"/>
            <w:i/>
            <w:iCs/>
            <w:lang w:val="en-GB"/>
          </w:rPr>
          <w:t>s (orange for standard metabolic rate</w:t>
        </w:r>
      </w:ins>
      <w:proofErr w:type="gramStart"/>
      <w:ins w:id="177" w:author="Max Lindmark" w:date="2020-12-21T17:03:00Z">
        <w:r w:rsidR="00B56DCD" w:rsidRPr="00260941">
          <w:rPr>
            <w:rFonts w:cstheme="minorHAnsi"/>
            <w:i/>
            <w:iCs/>
            <w:lang w:val="en-GB"/>
          </w:rPr>
          <w:t xml:space="preserve">, </w:t>
        </w:r>
        <w:proofErr w:type="gramEnd"/>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ins>
      <w:ins w:id="178" w:author="Max Lindmark" w:date="2020-12-21T16:29:00Z">
        <w:r w:rsidR="00502734" w:rsidRPr="00260941">
          <w:rPr>
            <w:rFonts w:cstheme="minorHAnsi"/>
            <w:i/>
            <w:iCs/>
            <w:lang w:val="en-GB"/>
          </w:rPr>
          <w:t xml:space="preserve"> and green for routine or resting metabolic rate</w:t>
        </w:r>
      </w:ins>
      <w:ins w:id="179" w:author="Max Lindmark" w:date="2020-12-21T17:03:00Z">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ins>
      <w:ins w:id="180" w:author="Max Lindmark" w:date="2020-12-21T16:29:00Z">
        <w:r w:rsidR="00502734" w:rsidRPr="00260941">
          <w:rPr>
            <w:rFonts w:cstheme="minorHAnsi"/>
            <w:i/>
            <w:iCs/>
            <w:lang w:val="en-GB"/>
          </w:rPr>
          <w:t xml:space="preserve">), and </w:t>
        </w:r>
        <w:r w:rsidR="00757B73" w:rsidRPr="00260941">
          <w:rPr>
            <w:rFonts w:cstheme="minorHAnsi"/>
            <w:i/>
            <w:iCs/>
            <w:lang w:val="en-GB"/>
          </w:rPr>
          <w:t>the dashed vertical lines show the 95% cred</w:t>
        </w:r>
      </w:ins>
      <w:ins w:id="181" w:author="Max Lindmark" w:date="2020-12-21T16:30:00Z">
        <w:r w:rsidR="00757B73" w:rsidRPr="00260941">
          <w:rPr>
            <w:rFonts w:cstheme="minorHAnsi"/>
            <w:i/>
            <w:iCs/>
            <w:lang w:val="en-GB"/>
          </w:rPr>
          <w:t>ible intervals for the global param</w:t>
        </w:r>
        <w:r w:rsidR="0087789B" w:rsidRPr="00260941">
          <w:rPr>
            <w:rFonts w:cstheme="minorHAnsi"/>
            <w:i/>
            <w:iCs/>
            <w:lang w:val="en-GB"/>
          </w:rPr>
          <w:t>e</w:t>
        </w:r>
        <w:r w:rsidR="00757B73" w:rsidRPr="00260941">
          <w:rPr>
            <w:rFonts w:cstheme="minorHAnsi"/>
            <w:i/>
            <w:iCs/>
            <w:lang w:val="en-GB"/>
          </w:rPr>
          <w:t>ters.</w:t>
        </w:r>
      </w:ins>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Rubrik1"/>
        <w:contextualSpacing/>
        <w:rPr>
          <w:lang w:val="en-GB"/>
        </w:rPr>
      </w:pPr>
      <w:bookmarkStart w:id="182" w:name="_Toc59530757"/>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182"/>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3" w:history="1">
        <w:r w:rsidRPr="00260941">
          <w:rPr>
            <w:rStyle w:val="Hyperl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Rubrik2"/>
        <w:contextualSpacing/>
        <w:jc w:val="both"/>
        <w:rPr>
          <w:rFonts w:cstheme="minorHAnsi"/>
          <w:i/>
          <w:iCs/>
          <w:sz w:val="22"/>
          <w:szCs w:val="22"/>
          <w:lang w:val="en-GB"/>
        </w:rPr>
      </w:pPr>
      <w:bookmarkStart w:id="183" w:name="_Toc59530758"/>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183"/>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Rubrik2"/>
        <w:contextualSpacing/>
        <w:jc w:val="both"/>
        <w:rPr>
          <w:rFonts w:cstheme="minorHAnsi"/>
          <w:i/>
          <w:iCs/>
          <w:sz w:val="22"/>
          <w:szCs w:val="22"/>
          <w:lang w:val="en-GB"/>
        </w:rPr>
      </w:pPr>
      <w:bookmarkStart w:id="184" w:name="_Toc59530759"/>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84"/>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Sharpe-</w:t>
      </w:r>
      <w:proofErr w:type="spellStart"/>
      <w:r w:rsidR="00BD233F" w:rsidRPr="00260941">
        <w:rPr>
          <w:i/>
          <w:iCs/>
          <w:lang w:val="en-GB"/>
        </w:rPr>
        <w:t>Schoolfield</w:t>
      </w:r>
      <w:proofErr w:type="spellEnd"/>
      <w:r w:rsidR="00BD233F" w:rsidRPr="00260941">
        <w:rPr>
          <w:i/>
          <w:iCs/>
          <w:lang w:val="en-GB"/>
        </w:rPr>
        <w:t xml:space="preserve">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Sharpe-</w:t>
      </w:r>
      <w:proofErr w:type="spellStart"/>
      <w:r w:rsidR="00EE31FD" w:rsidRPr="00260941">
        <w:rPr>
          <w:rFonts w:eastAsiaTheme="minorEastAsia"/>
          <w:i/>
          <w:iCs/>
          <w:lang w:val="en-GB"/>
        </w:rPr>
        <w:t>Schoolfield</w:t>
      </w:r>
      <w:proofErr w:type="spellEnd"/>
      <w:r w:rsidR="00EE31FD" w:rsidRPr="00260941">
        <w:rPr>
          <w:rFonts w:eastAsiaTheme="minorEastAsia"/>
          <w:i/>
          <w:iCs/>
          <w:lang w:val="en-GB"/>
        </w:rPr>
        <w:t xml:space="preserve">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w:t>
      </w:r>
      <w:proofErr w:type="spellStart"/>
      <w:r w:rsidR="00FA3281" w:rsidRPr="00260941">
        <w:rPr>
          <w:i/>
          <w:iCs/>
          <w:lang w:val="en-GB"/>
        </w:rPr>
        <w:t>Schoolfield</w:t>
      </w:r>
      <w:proofErr w:type="spellEnd"/>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w:t>
      </w:r>
      <w:proofErr w:type="spellStart"/>
      <w:r w:rsidR="00C46519" w:rsidRPr="00260941">
        <w:rPr>
          <w:i/>
          <w:iCs/>
          <w:lang w:val="en-GB"/>
        </w:rPr>
        <w:t>Schoolfield</w:t>
      </w:r>
      <w:proofErr w:type="spellEnd"/>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Rubrik2"/>
        <w:contextualSpacing/>
        <w:jc w:val="both"/>
        <w:rPr>
          <w:rFonts w:cstheme="minorHAnsi"/>
          <w:i/>
          <w:iCs/>
          <w:sz w:val="22"/>
          <w:szCs w:val="22"/>
        </w:rPr>
      </w:pPr>
      <w:bookmarkStart w:id="185" w:name="_Toc59530760"/>
      <w:proofErr w:type="spellStart"/>
      <w:r w:rsidRPr="00B0509D">
        <w:rPr>
          <w:rFonts w:cstheme="minorHAnsi"/>
          <w:i/>
          <w:iCs/>
          <w:sz w:val="22"/>
          <w:szCs w:val="22"/>
        </w:rPr>
        <w:lastRenderedPageBreak/>
        <w:t>Metabolic</w:t>
      </w:r>
      <w:proofErr w:type="spellEnd"/>
      <w:r w:rsidRPr="00B0509D">
        <w:rPr>
          <w:rFonts w:cstheme="minorHAnsi"/>
          <w:i/>
          <w:iCs/>
          <w:sz w:val="22"/>
          <w:szCs w:val="22"/>
        </w:rPr>
        <w:t xml:space="preserve"> rate</w:t>
      </w:r>
      <w:bookmarkEnd w:id="185"/>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57FE984F" w:rsidR="00DA2A32" w:rsidRPr="00B0509D" w:rsidRDefault="0035752E" w:rsidP="009B6C04">
      <w:pPr>
        <w:spacing w:line="480" w:lineRule="auto"/>
        <w:contextualSpacing/>
        <w:jc w:val="center"/>
      </w:pPr>
      <w:r>
        <w:rPr>
          <w:noProof/>
          <w:lang w:eastAsia="sv-SE"/>
        </w:rPr>
        <w:lastRenderedPageBreak/>
        <w:drawing>
          <wp:inline distT="0" distB="0" distL="0" distR="0" wp14:anchorId="5D25F20D" wp14:editId="72C0C5E1">
            <wp:extent cx="5731510" cy="7319010"/>
            <wp:effectExtent l="0" t="0" r="0" b="0"/>
            <wp:docPr id="27" name="Picture 27"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Chart, line chart, scatter chart&#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7693700" w:rsidR="00300EFC" w:rsidRPr="00260941" w:rsidRDefault="00300EFC" w:rsidP="009B6C04">
      <w:pPr>
        <w:spacing w:line="480" w:lineRule="auto"/>
        <w:contextualSpacing/>
        <w:jc w:val="both"/>
        <w:rPr>
          <w:i/>
          <w:iCs/>
          <w:lang w:val="en-GB"/>
        </w:rPr>
      </w:pPr>
      <w:commentRangeStart w:id="186"/>
      <w:r w:rsidRPr="00260941">
        <w:rPr>
          <w:i/>
          <w:iCs/>
          <w:lang w:val="en-GB"/>
        </w:rPr>
        <w:t xml:space="preserve">Fig. </w:t>
      </w:r>
      <w:r w:rsidR="002B783E" w:rsidRPr="00260941">
        <w:rPr>
          <w:i/>
          <w:iCs/>
          <w:lang w:val="en-GB"/>
        </w:rPr>
        <w:t>S</w:t>
      </w:r>
      <w:r w:rsidR="00A853EB" w:rsidRPr="00260941">
        <w:rPr>
          <w:i/>
          <w:iCs/>
          <w:lang w:val="en-GB"/>
        </w:rPr>
        <w:t>17</w:t>
      </w:r>
      <w:commentRangeEnd w:id="186"/>
      <w:r w:rsidR="006E1DE4">
        <w:rPr>
          <w:rStyle w:val="Kommentarsreferens"/>
        </w:rPr>
        <w:commentReference w:id="186"/>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Rubrik2"/>
        <w:contextualSpacing/>
        <w:jc w:val="both"/>
        <w:rPr>
          <w:rFonts w:cstheme="minorHAnsi"/>
          <w:i/>
          <w:iCs/>
          <w:sz w:val="22"/>
          <w:szCs w:val="22"/>
        </w:rPr>
      </w:pPr>
      <w:bookmarkStart w:id="187" w:name="_Toc59530761"/>
      <w:proofErr w:type="spellStart"/>
      <w:r w:rsidRPr="00B0509D">
        <w:rPr>
          <w:rFonts w:cstheme="minorHAnsi"/>
          <w:i/>
          <w:iCs/>
          <w:sz w:val="22"/>
          <w:szCs w:val="22"/>
        </w:rPr>
        <w:lastRenderedPageBreak/>
        <w:t>Growth</w:t>
      </w:r>
      <w:proofErr w:type="spellEnd"/>
      <w:r w:rsidRPr="00B0509D">
        <w:rPr>
          <w:rFonts w:cstheme="minorHAnsi"/>
          <w:i/>
          <w:iCs/>
          <w:sz w:val="22"/>
          <w:szCs w:val="22"/>
        </w:rPr>
        <w:t xml:space="preserve"> rate</w:t>
      </w:r>
      <w:bookmarkEnd w:id="187"/>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Rubrik2"/>
        <w:contextualSpacing/>
        <w:jc w:val="both"/>
        <w:rPr>
          <w:rFonts w:cstheme="minorHAnsi"/>
          <w:i/>
          <w:iCs/>
          <w:sz w:val="22"/>
          <w:szCs w:val="22"/>
        </w:rPr>
      </w:pPr>
      <w:bookmarkStart w:id="188" w:name="_Toc59530762"/>
      <w:r w:rsidRPr="00B0509D">
        <w:rPr>
          <w:rFonts w:cstheme="minorHAnsi"/>
          <w:i/>
          <w:iCs/>
          <w:sz w:val="22"/>
          <w:szCs w:val="22"/>
        </w:rPr>
        <w:lastRenderedPageBreak/>
        <w:t xml:space="preserve">Optimum </w:t>
      </w:r>
      <w:proofErr w:type="spellStart"/>
      <w:r w:rsidRPr="00B0509D">
        <w:rPr>
          <w:rFonts w:cstheme="minorHAnsi"/>
          <w:i/>
          <w:iCs/>
          <w:sz w:val="22"/>
          <w:szCs w:val="22"/>
        </w:rPr>
        <w:t>growth</w:t>
      </w:r>
      <w:proofErr w:type="spellEnd"/>
      <w:r w:rsidRPr="00B0509D">
        <w:rPr>
          <w:rFonts w:cstheme="minorHAnsi"/>
          <w:i/>
          <w:iCs/>
          <w:sz w:val="22"/>
          <w:szCs w:val="22"/>
        </w:rPr>
        <w:t xml:space="preserve"> </w:t>
      </w:r>
      <w:proofErr w:type="spellStart"/>
      <w:r w:rsidRPr="00B0509D">
        <w:rPr>
          <w:rFonts w:cstheme="minorHAnsi"/>
          <w:i/>
          <w:iCs/>
          <w:sz w:val="22"/>
          <w:szCs w:val="22"/>
        </w:rPr>
        <w:t>temperature</w:t>
      </w:r>
      <w:bookmarkEnd w:id="188"/>
      <w:proofErr w:type="spellEnd"/>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3"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w:t>
      </w:r>
      <w:proofErr w:type="gramStart"/>
      <w:r w:rsidRPr="00260941">
        <w:rPr>
          <w:i/>
          <w:iCs/>
          <w:lang w:val="en-GB"/>
        </w:rPr>
        <w:t xml:space="preserve">for </w:t>
      </w:r>
      <w:proofErr w:type="gramEnd"/>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Rubrik1"/>
        <w:contextualSpacing/>
        <w:rPr>
          <w:lang w:val="en-GB"/>
        </w:rPr>
      </w:pPr>
      <w:bookmarkStart w:id="189" w:name="_Toc59530763"/>
      <w:r w:rsidRPr="00260941">
        <w:rPr>
          <w:lang w:val="en-GB"/>
        </w:rPr>
        <w:lastRenderedPageBreak/>
        <w:t>References</w:t>
      </w:r>
      <w:bookmarkEnd w:id="189"/>
    </w:p>
    <w:p w14:paraId="417AEA31" w14:textId="77777777" w:rsidR="005F50F5" w:rsidRPr="005F50F5" w:rsidRDefault="00ED74CA" w:rsidP="005F50F5">
      <w:pPr>
        <w:pStyle w:val="Litteraturfrteckning"/>
        <w:rPr>
          <w:lang w:val="en-GB"/>
        </w:rPr>
      </w:pPr>
      <w:r w:rsidRPr="00260941">
        <w:rPr>
          <w:lang w:val="en-GB"/>
        </w:rPr>
        <w:t xml:space="preserve"> </w:t>
      </w:r>
      <w:r w:rsidR="005F50F5">
        <w:fldChar w:fldCharType="begin"/>
      </w:r>
      <w:r w:rsidR="005F50F5" w:rsidRPr="00260941">
        <w:rPr>
          <w:lang w:val="en-GB"/>
        </w:rPr>
        <w:instrText xml:space="preserve"> ADDIN ZOTERO_BIBL {"uncited":[],"omitted":[],"custom":[]} CSL_BIBLIOGRAPHY </w:instrText>
      </w:r>
      <w:r w:rsidR="005F50F5">
        <w:fldChar w:fldCharType="separate"/>
      </w:r>
      <w:r w:rsidR="005F50F5" w:rsidRPr="005F50F5">
        <w:rPr>
          <w:lang w:val="en-GB"/>
        </w:rPr>
        <w:t xml:space="preserve">Árnason, T., Björnsson, B., Steinarsson, A. &amp; Oddgeirsson, M. (2009). Effects of temperature and body weight on growth rate and feed conversion ratio in turbot (Scophthalmus maximus). </w:t>
      </w:r>
      <w:r w:rsidR="005F50F5" w:rsidRPr="005F50F5">
        <w:rPr>
          <w:i/>
          <w:iCs/>
          <w:lang w:val="en-GB"/>
        </w:rPr>
        <w:t>Aquaculture</w:t>
      </w:r>
      <w:r w:rsidR="005F50F5" w:rsidRPr="005F50F5">
        <w:rPr>
          <w:lang w:val="en-GB"/>
        </w:rPr>
        <w:t>, 295, 218–225.</w:t>
      </w:r>
    </w:p>
    <w:p w14:paraId="237729C0" w14:textId="77777777" w:rsidR="005F50F5" w:rsidRPr="005F50F5" w:rsidRDefault="005F50F5" w:rsidP="005F50F5">
      <w:pPr>
        <w:pStyle w:val="Litteraturfrteckning"/>
        <w:rPr>
          <w:lang w:val="en-GB"/>
        </w:rPr>
      </w:pPr>
      <w:r w:rsidRPr="005F50F5">
        <w:rPr>
          <w:lang w:val="en-GB"/>
        </w:rPr>
        <w:t xml:space="preserve">Baldwin, N.S. (1957). Food Consumption and Growth of Brook Trout at Different Temperatures. </w:t>
      </w:r>
      <w:r w:rsidRPr="005F50F5">
        <w:rPr>
          <w:i/>
          <w:iCs/>
          <w:lang w:val="en-GB"/>
        </w:rPr>
        <w:t>Transactions of the American Fisheries Society</w:t>
      </w:r>
      <w:r w:rsidRPr="005F50F5">
        <w:rPr>
          <w:lang w:val="en-GB"/>
        </w:rPr>
        <w:t>, 86, 323–328.</w:t>
      </w:r>
    </w:p>
    <w:p w14:paraId="2D897D53" w14:textId="77777777" w:rsidR="005F50F5" w:rsidRPr="005F50F5" w:rsidRDefault="005F50F5" w:rsidP="005F50F5">
      <w:pPr>
        <w:pStyle w:val="Litteraturfrteckning"/>
        <w:rPr>
          <w:lang w:val="en-GB"/>
        </w:rPr>
      </w:pPr>
      <w:r w:rsidRPr="005F50F5">
        <w:rPr>
          <w:lang w:val="en-GB"/>
        </w:rPr>
        <w:t xml:space="preserve">Beamish, F.W.H. (1964). Respiration of fishes with special emphasis on standard oxygen consumption II. Influence of weight and temperature on respiration of several species’. </w:t>
      </w:r>
      <w:r w:rsidRPr="005F50F5">
        <w:rPr>
          <w:i/>
          <w:iCs/>
          <w:lang w:val="en-GB"/>
        </w:rPr>
        <w:t>Canadian Journal of Zoology/Revue Canadienne de Zoologie</w:t>
      </w:r>
      <w:r w:rsidRPr="005F50F5">
        <w:rPr>
          <w:lang w:val="en-GB"/>
        </w:rPr>
        <w:t>, 42, 177–188.</w:t>
      </w:r>
    </w:p>
    <w:p w14:paraId="0E999313" w14:textId="77777777" w:rsidR="005F50F5" w:rsidRPr="005F50F5" w:rsidRDefault="005F50F5" w:rsidP="005F50F5">
      <w:pPr>
        <w:pStyle w:val="Litteraturfrteckning"/>
        <w:rPr>
          <w:lang w:val="en-GB"/>
        </w:rPr>
      </w:pPr>
      <w:r w:rsidRPr="005F50F5">
        <w:rPr>
          <w:lang w:val="en-GB"/>
        </w:rPr>
        <w:t xml:space="preserve">Beamish, F.W.H. &amp; Mookherjii, P.S. (1964). Respiration of fishes with special emphasis on standard oxygen consumption: I. influence of weight and temperature on respiration of goldfish, Carassius auratus l. </w:t>
      </w:r>
      <w:r w:rsidRPr="005F50F5">
        <w:rPr>
          <w:i/>
          <w:iCs/>
          <w:lang w:val="en-GB"/>
        </w:rPr>
        <w:t>Can. J. Zool.</w:t>
      </w:r>
      <w:r w:rsidRPr="005F50F5">
        <w:rPr>
          <w:lang w:val="en-GB"/>
        </w:rPr>
        <w:t>, 42, 161–175.</w:t>
      </w:r>
    </w:p>
    <w:p w14:paraId="34AC030A" w14:textId="77777777" w:rsidR="005F50F5" w:rsidRPr="005F50F5" w:rsidRDefault="005F50F5" w:rsidP="005F50F5">
      <w:pPr>
        <w:pStyle w:val="Litteraturfrteckning"/>
        <w:rPr>
          <w:lang w:val="en-GB"/>
        </w:rPr>
      </w:pPr>
      <w:r w:rsidRPr="005F50F5">
        <w:rPr>
          <w:lang w:val="en-GB"/>
        </w:rPr>
        <w:t xml:space="preserve">Bermudes, M., Glencross, B., Austen, K. &amp; Hawkins, W. (2010). The effects of temperature and size on the growth, energy budget and waste outputs of barramundi (Lates calcarifer). </w:t>
      </w:r>
      <w:r w:rsidRPr="005F50F5">
        <w:rPr>
          <w:i/>
          <w:iCs/>
          <w:lang w:val="en-GB"/>
        </w:rPr>
        <w:t>Aquaculture</w:t>
      </w:r>
      <w:r w:rsidRPr="005F50F5">
        <w:rPr>
          <w:lang w:val="en-GB"/>
        </w:rPr>
        <w:t>, 306, 160–166.</w:t>
      </w:r>
    </w:p>
    <w:p w14:paraId="45FD66E2" w14:textId="77777777" w:rsidR="005F50F5" w:rsidRPr="005F50F5" w:rsidRDefault="005F50F5" w:rsidP="005F50F5">
      <w:pPr>
        <w:pStyle w:val="Litteraturfrteckning"/>
        <w:rPr>
          <w:lang w:val="en-GB"/>
        </w:rPr>
      </w:pPr>
      <w:r w:rsidRPr="005F50F5">
        <w:rPr>
          <w:lang w:val="en-GB"/>
        </w:rPr>
        <w:t xml:space="preserve">Binkowski, F.P. &amp; Rudstam, L.G. (1994). Maximum Daily Ration of Great Lakes Bloater. </w:t>
      </w:r>
      <w:r w:rsidRPr="005F50F5">
        <w:rPr>
          <w:i/>
          <w:iCs/>
          <w:lang w:val="en-GB"/>
        </w:rPr>
        <w:t>Transactions of the American Fisheries Society</w:t>
      </w:r>
      <w:r w:rsidRPr="005F50F5">
        <w:rPr>
          <w:lang w:val="en-GB"/>
        </w:rPr>
        <w:t>, 123, 335–343.</w:t>
      </w:r>
    </w:p>
    <w:p w14:paraId="2560B42F" w14:textId="77777777" w:rsidR="005F50F5" w:rsidRPr="005F50F5" w:rsidRDefault="005F50F5" w:rsidP="005F50F5">
      <w:pPr>
        <w:pStyle w:val="Litteraturfrteckning"/>
        <w:rPr>
          <w:lang w:val="en-GB"/>
        </w:rPr>
      </w:pPr>
      <w:r w:rsidRPr="005F50F5">
        <w:rPr>
          <w:lang w:val="en-GB"/>
        </w:rPr>
        <w:t xml:space="preserve">Björnsson, B., Steinarsson, A. &amp; Árnason, T. (2007). Growth model for Atlantic cod (Gadus morhua): Effects of temperature and body weight on growth rate. </w:t>
      </w:r>
      <w:r w:rsidRPr="005F50F5">
        <w:rPr>
          <w:i/>
          <w:iCs/>
          <w:lang w:val="en-GB"/>
        </w:rPr>
        <w:t>Aquaculture</w:t>
      </w:r>
      <w:r w:rsidRPr="005F50F5">
        <w:rPr>
          <w:lang w:val="en-GB"/>
        </w:rPr>
        <w:t>, 271, 216–226.</w:t>
      </w:r>
    </w:p>
    <w:p w14:paraId="09ED3EE0" w14:textId="77777777" w:rsidR="005F50F5" w:rsidRPr="005F50F5" w:rsidRDefault="005F50F5" w:rsidP="005F50F5">
      <w:pPr>
        <w:pStyle w:val="Litteraturfrteckning"/>
        <w:rPr>
          <w:lang w:val="en-GB"/>
        </w:rPr>
      </w:pPr>
      <w:r w:rsidRPr="005F50F5">
        <w:rPr>
          <w:lang w:val="en-GB"/>
        </w:rPr>
        <w:t xml:space="preserve">Björnsson, B. &amp; Tryggvadóttir, S.V. (1996). Effects of size on optimal temperature for growth and growth efficiency of immature Atlantic halibut (Hippoglossus hippoglossus L.). </w:t>
      </w:r>
      <w:r w:rsidRPr="005F50F5">
        <w:rPr>
          <w:i/>
          <w:iCs/>
          <w:lang w:val="en-GB"/>
        </w:rPr>
        <w:t>Aquaculture</w:t>
      </w:r>
      <w:r w:rsidRPr="005F50F5">
        <w:rPr>
          <w:lang w:val="en-GB"/>
        </w:rPr>
        <w:t>, 142, 33–42.</w:t>
      </w:r>
    </w:p>
    <w:p w14:paraId="6D91DC02" w14:textId="77777777" w:rsidR="005F50F5" w:rsidRPr="005F50F5" w:rsidRDefault="005F50F5" w:rsidP="005F50F5">
      <w:pPr>
        <w:pStyle w:val="Litteraturfrteckning"/>
        <w:rPr>
          <w:lang w:val="en-GB"/>
        </w:rPr>
      </w:pPr>
      <w:r w:rsidRPr="005F50F5">
        <w:rPr>
          <w:lang w:val="en-GB"/>
        </w:rPr>
        <w:t xml:space="preserve">Brett, J.R., Shelbourn, J.E. &amp; Shoop, C.T. (1969). Growth Rate and Body Composition of Fingerling Sockeye Salmon, Oncorhynchus nerka, in relation to Temperature and Ration Size. </w:t>
      </w:r>
      <w:r w:rsidRPr="005F50F5">
        <w:rPr>
          <w:i/>
          <w:iCs/>
          <w:lang w:val="en-GB"/>
        </w:rPr>
        <w:t>J. Fish. Res. Bd. Can.</w:t>
      </w:r>
      <w:r w:rsidRPr="005F50F5">
        <w:rPr>
          <w:lang w:val="en-GB"/>
        </w:rPr>
        <w:t>, 26, 2363–2394.</w:t>
      </w:r>
    </w:p>
    <w:p w14:paraId="0FB22141" w14:textId="77777777" w:rsidR="005F50F5" w:rsidRPr="005F50F5" w:rsidRDefault="005F50F5" w:rsidP="005F50F5">
      <w:pPr>
        <w:pStyle w:val="Litteraturfrteckning"/>
        <w:rPr>
          <w:lang w:val="en-GB"/>
        </w:rPr>
      </w:pPr>
      <w:r w:rsidRPr="005F50F5">
        <w:rPr>
          <w:lang w:val="en-GB"/>
        </w:rPr>
        <w:t xml:space="preserve">Chipps, S.R. &amp; Wahl, D.H. (2004). Development and Evaluation of a Western Mosquitofish Bioenergetics Model. </w:t>
      </w:r>
      <w:r w:rsidRPr="005F50F5">
        <w:rPr>
          <w:i/>
          <w:iCs/>
          <w:lang w:val="en-GB"/>
        </w:rPr>
        <w:t>Transactions of the American Fisheries Society</w:t>
      </w:r>
      <w:r w:rsidRPr="005F50F5">
        <w:rPr>
          <w:lang w:val="en-GB"/>
        </w:rPr>
        <w:t>, 133, 1150–1162.</w:t>
      </w:r>
    </w:p>
    <w:p w14:paraId="3FB27D13" w14:textId="77777777" w:rsidR="005F50F5" w:rsidRPr="005F50F5" w:rsidRDefault="005F50F5" w:rsidP="005F50F5">
      <w:pPr>
        <w:pStyle w:val="Litteraturfrteckning"/>
        <w:rPr>
          <w:lang w:val="en-GB"/>
        </w:rPr>
      </w:pPr>
      <w:r w:rsidRPr="005F50F5">
        <w:rPr>
          <w:lang w:val="en-GB"/>
        </w:rPr>
        <w:t xml:space="preserve">Cui, Y. &amp; Wootton, R.J. (1988). Bioenergetics of growth of a cyprinid, Phoxinus phoxinus: the effect of ration, temperature and body size on food consumption, faecal production and nitrogenous excretion. </w:t>
      </w:r>
      <w:r w:rsidRPr="005F50F5">
        <w:rPr>
          <w:i/>
          <w:iCs/>
          <w:lang w:val="en-GB"/>
        </w:rPr>
        <w:t>J Fish Biology</w:t>
      </w:r>
      <w:r w:rsidRPr="005F50F5">
        <w:rPr>
          <w:lang w:val="en-GB"/>
        </w:rPr>
        <w:t>, 33, 431–443.</w:t>
      </w:r>
    </w:p>
    <w:p w14:paraId="3D75202A" w14:textId="77777777" w:rsidR="005F50F5" w:rsidRPr="005F50F5" w:rsidRDefault="005F50F5" w:rsidP="005F50F5">
      <w:pPr>
        <w:pStyle w:val="Litteraturfrteckning"/>
        <w:rPr>
          <w:lang w:val="en-GB"/>
        </w:rPr>
      </w:pPr>
      <w:r w:rsidRPr="005F50F5">
        <w:rPr>
          <w:lang w:val="en-GB"/>
        </w:rPr>
        <w:t xml:space="preserve">Degani, G., Gallagher, M.L. &amp; Meltzer, A. (1989). The influence of body size and temperature on oxygen consumption of the European eel, Anguilla anguilla. </w:t>
      </w:r>
      <w:r w:rsidRPr="005F50F5">
        <w:rPr>
          <w:i/>
          <w:iCs/>
          <w:lang w:val="en-GB"/>
        </w:rPr>
        <w:t>J Fish Biology</w:t>
      </w:r>
      <w:r w:rsidRPr="005F50F5">
        <w:rPr>
          <w:lang w:val="en-GB"/>
        </w:rPr>
        <w:t>, 34, 19–24.</w:t>
      </w:r>
    </w:p>
    <w:p w14:paraId="515FB210" w14:textId="77777777" w:rsidR="005F50F5" w:rsidRPr="005F50F5" w:rsidRDefault="005F50F5" w:rsidP="005F50F5">
      <w:pPr>
        <w:pStyle w:val="Litteraturfrteckning"/>
        <w:rPr>
          <w:lang w:val="en-GB"/>
        </w:rPr>
      </w:pPr>
      <w:r w:rsidRPr="005F50F5">
        <w:rPr>
          <w:lang w:val="en-GB"/>
        </w:rPr>
        <w:t xml:space="preserve">Deslauriers, D., Chipps, S.R., Breck, J.E., Rice, J.A. &amp; Madenjian, C.P. (2017). Fish Bioenergetics 4.0: An R-Based Modeling Application. </w:t>
      </w:r>
      <w:r w:rsidRPr="005F50F5">
        <w:rPr>
          <w:i/>
          <w:iCs/>
          <w:lang w:val="en-GB"/>
        </w:rPr>
        <w:t>Fisheries</w:t>
      </w:r>
      <w:r w:rsidRPr="005F50F5">
        <w:rPr>
          <w:lang w:val="en-GB"/>
        </w:rPr>
        <w:t>, 42, 586–596.</w:t>
      </w:r>
    </w:p>
    <w:p w14:paraId="5F3F029A" w14:textId="77777777" w:rsidR="005F50F5" w:rsidRPr="005F50F5" w:rsidRDefault="005F50F5" w:rsidP="005F50F5">
      <w:pPr>
        <w:pStyle w:val="Litteraturfrteckning"/>
        <w:rPr>
          <w:lang w:val="en-GB"/>
        </w:rPr>
      </w:pPr>
      <w:r w:rsidRPr="005F50F5">
        <w:rPr>
          <w:lang w:val="en-GB"/>
        </w:rPr>
        <w:t xml:space="preserve">Du Perez, H., H., McLachlan, A. &amp; Marais, J.F.K. (1986). Oxygen consumption of a shallow water teleost, the spotted grunter, Pomadysis commersonni (Lacépéde, 1802). </w:t>
      </w:r>
      <w:r w:rsidRPr="005F50F5">
        <w:rPr>
          <w:i/>
          <w:iCs/>
          <w:lang w:val="en-GB"/>
        </w:rPr>
        <w:t>Comparative Biochemistry and Physiology</w:t>
      </w:r>
      <w:r w:rsidRPr="005F50F5">
        <w:rPr>
          <w:lang w:val="en-GB"/>
        </w:rPr>
        <w:t>, 84a, 61–70.</w:t>
      </w:r>
    </w:p>
    <w:p w14:paraId="0F53B247" w14:textId="77777777" w:rsidR="005F50F5" w:rsidRPr="005F50F5" w:rsidRDefault="005F50F5" w:rsidP="005F50F5">
      <w:pPr>
        <w:pStyle w:val="Litteraturfrteckning"/>
        <w:rPr>
          <w:lang w:val="en-GB"/>
        </w:rPr>
      </w:pPr>
      <w:r w:rsidRPr="005F50F5">
        <w:rPr>
          <w:lang w:val="en-GB"/>
        </w:rPr>
        <w:t xml:space="preserve">Duston, J., Astatkie, T. &amp; MacIsaac, P.F. (2004). Effect of body size on growth and food conversion of juvenile striped bass reared at 16–28 °C in freshwater and seawater. </w:t>
      </w:r>
      <w:r w:rsidRPr="005F50F5">
        <w:rPr>
          <w:i/>
          <w:iCs/>
          <w:lang w:val="en-GB"/>
        </w:rPr>
        <w:t>Aquaculture</w:t>
      </w:r>
      <w:r w:rsidRPr="005F50F5">
        <w:rPr>
          <w:lang w:val="en-GB"/>
        </w:rPr>
        <w:t>, 234, 589–600.</w:t>
      </w:r>
    </w:p>
    <w:p w14:paraId="18EB0997" w14:textId="77777777" w:rsidR="005F50F5" w:rsidRPr="005F50F5" w:rsidRDefault="005F50F5" w:rsidP="005F50F5">
      <w:pPr>
        <w:pStyle w:val="Litteraturfrteckning"/>
        <w:rPr>
          <w:lang w:val="en-GB"/>
        </w:rPr>
      </w:pPr>
      <w:r w:rsidRPr="005F50F5">
        <w:rPr>
          <w:lang w:val="en-GB"/>
        </w:rPr>
        <w:lastRenderedPageBreak/>
        <w:t xml:space="preserve">Elliott, J.M. (1976). The Energetics of Feeding, Metabolism and Growth of Brown Trout (Salmo trutta L.) in Relation to Body Weight, Water Temperature and Ration Size. </w:t>
      </w:r>
      <w:r w:rsidRPr="005F50F5">
        <w:rPr>
          <w:i/>
          <w:iCs/>
          <w:lang w:val="en-GB"/>
        </w:rPr>
        <w:t>The Journal of Animal Ecology</w:t>
      </w:r>
      <w:r w:rsidRPr="005F50F5">
        <w:rPr>
          <w:lang w:val="en-GB"/>
        </w:rPr>
        <w:t>, 45, 923.</w:t>
      </w:r>
    </w:p>
    <w:p w14:paraId="0BDB9763" w14:textId="77777777" w:rsidR="005F50F5" w:rsidRPr="005F50F5" w:rsidRDefault="005F50F5" w:rsidP="005F50F5">
      <w:pPr>
        <w:pStyle w:val="Litteraturfrteckning"/>
        <w:rPr>
          <w:lang w:val="en-GB"/>
        </w:rPr>
      </w:pPr>
      <w:r w:rsidRPr="005F50F5">
        <w:rPr>
          <w:lang w:val="en-GB"/>
        </w:rPr>
        <w:t xml:space="preserve">Froese, R. &amp; Pauly, D. (2019). </w:t>
      </w:r>
      <w:r w:rsidRPr="005F50F5">
        <w:rPr>
          <w:i/>
          <w:iCs/>
          <w:lang w:val="en-GB"/>
        </w:rPr>
        <w:t>Editors. FishBase</w:t>
      </w:r>
      <w:r w:rsidRPr="005F50F5">
        <w:rPr>
          <w:lang w:val="en-GB"/>
        </w:rPr>
        <w:t>. World Wide Web electronic publication. www.fishbase.org, (12/2019).</w:t>
      </w:r>
    </w:p>
    <w:p w14:paraId="024B66EB" w14:textId="77777777" w:rsidR="005F50F5" w:rsidRPr="005F50F5" w:rsidRDefault="005F50F5" w:rsidP="005F50F5">
      <w:pPr>
        <w:pStyle w:val="Litteraturfrteckning"/>
        <w:rPr>
          <w:lang w:val="en-GB"/>
        </w:rPr>
      </w:pPr>
      <w:r w:rsidRPr="005F50F5">
        <w:rPr>
          <w:lang w:val="en-GB"/>
        </w:rPr>
        <w:t xml:space="preserve">Froese, R., Thorson, J.T. &amp; Reyes, R.B. (2014). A Bayesian approach for estimating length‐weight relationships in fishes. </w:t>
      </w:r>
      <w:r w:rsidRPr="005F50F5">
        <w:rPr>
          <w:i/>
          <w:iCs/>
          <w:lang w:val="en-GB"/>
        </w:rPr>
        <w:t>Journal of Applied Ichthyology</w:t>
      </w:r>
      <w:r w:rsidRPr="005F50F5">
        <w:rPr>
          <w:lang w:val="en-GB"/>
        </w:rPr>
        <w:t>, 30, 78–85.</w:t>
      </w:r>
    </w:p>
    <w:p w14:paraId="21B7F075" w14:textId="77777777" w:rsidR="005F50F5" w:rsidRPr="005F50F5" w:rsidRDefault="005F50F5" w:rsidP="005F50F5">
      <w:pPr>
        <w:pStyle w:val="Litteraturfrteckning"/>
        <w:rPr>
          <w:lang w:val="en-GB"/>
        </w:rPr>
      </w:pPr>
      <w:r w:rsidRPr="005F50F5">
        <w:rPr>
          <w:lang w:val="en-GB"/>
        </w:rPr>
        <w:t xml:space="preserve">From, J. &amp; Rasmussen, G. (1984). A growth model, gastric evacuation, and body composition in rainbow trout, Salmo gairdneri Richardson, 1836. </w:t>
      </w:r>
      <w:r w:rsidRPr="005F50F5">
        <w:rPr>
          <w:i/>
          <w:iCs/>
          <w:lang w:val="en-GB"/>
        </w:rPr>
        <w:t>Dana</w:t>
      </w:r>
      <w:r w:rsidRPr="005F50F5">
        <w:rPr>
          <w:lang w:val="en-GB"/>
        </w:rPr>
        <w:t>, 3, 61–139.</w:t>
      </w:r>
    </w:p>
    <w:p w14:paraId="28907CFE" w14:textId="77777777" w:rsidR="005F50F5" w:rsidRPr="005F50F5" w:rsidRDefault="005F50F5" w:rsidP="005F50F5">
      <w:pPr>
        <w:pStyle w:val="Litteraturfrteckning"/>
        <w:rPr>
          <w:lang w:val="en-GB"/>
        </w:rPr>
      </w:pPr>
      <w:r w:rsidRPr="005F50F5">
        <w:rPr>
          <w:lang w:val="en-GB"/>
        </w:rPr>
        <w:t xml:space="preserve">Glencross, B.D. &amp; Felsing, M. (2006). Influence of fish size and water temperature on the metabolic demand for oxygen by barramundi, Lates calcarifer (Bloch), in freshwater. </w:t>
      </w:r>
      <w:r w:rsidRPr="005F50F5">
        <w:rPr>
          <w:i/>
          <w:iCs/>
          <w:lang w:val="en-GB"/>
        </w:rPr>
        <w:t>Aquaculture Res</w:t>
      </w:r>
      <w:r w:rsidRPr="005F50F5">
        <w:rPr>
          <w:lang w:val="en-GB"/>
        </w:rPr>
        <w:t>, 37, 1055–1062.</w:t>
      </w:r>
    </w:p>
    <w:p w14:paraId="4A17E780" w14:textId="77777777" w:rsidR="005F50F5" w:rsidRPr="005F50F5" w:rsidRDefault="005F50F5" w:rsidP="005F50F5">
      <w:pPr>
        <w:pStyle w:val="Litteraturfrteckning"/>
        <w:rPr>
          <w:lang w:val="en-GB"/>
        </w:rPr>
      </w:pPr>
      <w:r w:rsidRPr="005F50F5">
        <w:rPr>
          <w:lang w:val="en-GB"/>
        </w:rPr>
        <w:t xml:space="preserve">Glover, D.C., DeVries, D.R. &amp; Wright, R.A. (2012). Effects of temperature, salinity and body size on routine metabolism of coastal largemouth bass </w:t>
      </w:r>
      <w:r w:rsidRPr="005F50F5">
        <w:rPr>
          <w:i/>
          <w:iCs/>
          <w:lang w:val="en-GB"/>
        </w:rPr>
        <w:t>Micropterus salmoides</w:t>
      </w:r>
      <w:r w:rsidRPr="005F50F5">
        <w:rPr>
          <w:lang w:val="en-GB"/>
        </w:rPr>
        <w:t xml:space="preserve">. </w:t>
      </w:r>
      <w:r w:rsidRPr="005F50F5">
        <w:rPr>
          <w:i/>
          <w:iCs/>
          <w:lang w:val="en-GB"/>
        </w:rPr>
        <w:t>Journal of Fish Biology</w:t>
      </w:r>
      <w:r w:rsidRPr="005F50F5">
        <w:rPr>
          <w:lang w:val="en-GB"/>
        </w:rPr>
        <w:t>, 81, 1463–1478.</w:t>
      </w:r>
    </w:p>
    <w:p w14:paraId="1219016E" w14:textId="77777777" w:rsidR="005F50F5" w:rsidRPr="005F50F5" w:rsidRDefault="005F50F5" w:rsidP="005F50F5">
      <w:pPr>
        <w:pStyle w:val="Litteraturfrteckning"/>
        <w:rPr>
          <w:lang w:val="en-GB"/>
        </w:rPr>
      </w:pPr>
      <w:r w:rsidRPr="005F50F5">
        <w:rPr>
          <w:lang w:val="en-GB"/>
        </w:rPr>
        <w:t xml:space="preserve">Handeland, S.O., Imsland, A.K. &amp; Stefansson, S.O. (2008). The effect of temperature and fish size on growth, feed intake, food conversion efficiency and stomach evacuation rate of Atlantic salmon post-smolts. </w:t>
      </w:r>
      <w:r w:rsidRPr="005F50F5">
        <w:rPr>
          <w:i/>
          <w:iCs/>
          <w:lang w:val="en-GB"/>
        </w:rPr>
        <w:t>Aquaculture</w:t>
      </w:r>
      <w:r w:rsidRPr="005F50F5">
        <w:rPr>
          <w:lang w:val="en-GB"/>
        </w:rPr>
        <w:t>, 283, 36–42.</w:t>
      </w:r>
    </w:p>
    <w:p w14:paraId="645889F6" w14:textId="77777777" w:rsidR="005F50F5" w:rsidRPr="005F50F5" w:rsidRDefault="005F50F5" w:rsidP="005F50F5">
      <w:pPr>
        <w:pStyle w:val="Litteraturfrteckning"/>
        <w:rPr>
          <w:lang w:val="en-GB"/>
        </w:rPr>
      </w:pPr>
      <w:r w:rsidRPr="005F50F5">
        <w:rPr>
          <w:lang w:val="en-GB"/>
        </w:rPr>
        <w:t xml:space="preserve">Hayward, R.S. &amp; Arnold, E. (1996). Temperature Dependence of Maximum Daily Consumption in White Crappie: Implications for Fisheries Management. </w:t>
      </w:r>
      <w:r w:rsidRPr="005F50F5">
        <w:rPr>
          <w:i/>
          <w:iCs/>
          <w:lang w:val="en-GB"/>
        </w:rPr>
        <w:t>Transactions of the American Fisheries Society</w:t>
      </w:r>
      <w:r w:rsidRPr="005F50F5">
        <w:rPr>
          <w:lang w:val="en-GB"/>
        </w:rPr>
        <w:t>, 125, 132–138.</w:t>
      </w:r>
    </w:p>
    <w:p w14:paraId="33B19AA1" w14:textId="77777777" w:rsidR="005F50F5" w:rsidRPr="005F50F5" w:rsidRDefault="005F50F5" w:rsidP="005F50F5">
      <w:pPr>
        <w:pStyle w:val="Litteraturfrteckning"/>
        <w:rPr>
          <w:lang w:val="en-GB"/>
        </w:rPr>
      </w:pPr>
      <w:r w:rsidRPr="005F50F5">
        <w:rPr>
          <w:lang w:val="en-GB"/>
        </w:rPr>
        <w:t xml:space="preserve">Heuton, M., Ayala, L., Morante, A., Dayton, K., Jones, A.C., Hunt, J.R., </w:t>
      </w:r>
      <w:r w:rsidRPr="005F50F5">
        <w:rPr>
          <w:i/>
          <w:iCs/>
          <w:lang w:val="en-GB"/>
        </w:rPr>
        <w:t>et al.</w:t>
      </w:r>
      <w:r w:rsidRPr="005F50F5">
        <w:rPr>
          <w:lang w:val="en-GB"/>
        </w:rPr>
        <w:t xml:space="preserve"> (2018). Oxygen consumption of desert pupfish at ecologically relevant temperatures suggests a significant role for anaerobic metabolism. </w:t>
      </w:r>
      <w:r w:rsidRPr="005F50F5">
        <w:rPr>
          <w:i/>
          <w:iCs/>
          <w:lang w:val="en-GB"/>
        </w:rPr>
        <w:t>J Comp Physiol B</w:t>
      </w:r>
      <w:r w:rsidRPr="005F50F5">
        <w:rPr>
          <w:lang w:val="en-GB"/>
        </w:rPr>
        <w:t>, 188, 821–830.</w:t>
      </w:r>
    </w:p>
    <w:p w14:paraId="3F85DA6B" w14:textId="77777777" w:rsidR="005F50F5" w:rsidRPr="005F50F5" w:rsidRDefault="005F50F5" w:rsidP="005F50F5">
      <w:pPr>
        <w:pStyle w:val="Litteraturfrteckning"/>
        <w:rPr>
          <w:lang w:val="en-GB"/>
        </w:rPr>
      </w:pPr>
      <w:r w:rsidRPr="005F50F5">
        <w:rPr>
          <w:lang w:val="en-GB"/>
        </w:rPr>
        <w:t xml:space="preserve">Horodysky, A.Z., Brill, R.W., Bushnell, P.G., Musick, J.A. &amp; Latour, R.J. (2011). Comparative metabolic rates of common western North Atlantic Ocean sciaenid fishes. </w:t>
      </w:r>
      <w:r w:rsidRPr="005F50F5">
        <w:rPr>
          <w:i/>
          <w:iCs/>
          <w:lang w:val="en-GB"/>
        </w:rPr>
        <w:t>Journal of Fish Biology</w:t>
      </w:r>
      <w:r w:rsidRPr="005F50F5">
        <w:rPr>
          <w:lang w:val="en-GB"/>
        </w:rPr>
        <w:t>, 79, 235–255.</w:t>
      </w:r>
    </w:p>
    <w:p w14:paraId="0D19231A" w14:textId="77777777" w:rsidR="005F50F5" w:rsidRPr="00260941" w:rsidRDefault="005F50F5" w:rsidP="005F50F5">
      <w:pPr>
        <w:pStyle w:val="Litteraturfrteckning"/>
      </w:pPr>
      <w:r w:rsidRPr="005F50F5">
        <w:rPr>
          <w:lang w:val="en-GB"/>
        </w:rPr>
        <w:t xml:space="preserve">Imsland, A.K., Foss, A., Sparboe, L.O. &amp; Sigurdsson, S. (2006). The effect of temperature and fish size on growth and feed efficiency ratio of juvenile spotted wolffish Anarhichas minor. </w:t>
      </w:r>
      <w:r w:rsidRPr="00260941">
        <w:rPr>
          <w:i/>
          <w:iCs/>
        </w:rPr>
        <w:t>J Fish Biology</w:t>
      </w:r>
      <w:r w:rsidRPr="00260941">
        <w:t>, 68, 1107–1122.</w:t>
      </w:r>
    </w:p>
    <w:p w14:paraId="186442F6" w14:textId="77777777" w:rsidR="005F50F5" w:rsidRPr="005F50F5" w:rsidRDefault="005F50F5" w:rsidP="005F50F5">
      <w:pPr>
        <w:pStyle w:val="Litteraturfrteckning"/>
        <w:rPr>
          <w:lang w:val="en-GB"/>
        </w:rPr>
      </w:pPr>
      <w:r w:rsidRPr="00260941">
        <w:t xml:space="preserve">Iwata, N., Kikuchi, K., Honda, H., Kiyono, M. &amp; Kurokura, H. (1994). </w:t>
      </w:r>
      <w:r w:rsidRPr="005F50F5">
        <w:rPr>
          <w:lang w:val="en-GB"/>
        </w:rPr>
        <w:t xml:space="preserve">Effects of Temperature on the Growth of Japanese Flounder. </w:t>
      </w:r>
      <w:r w:rsidRPr="005F50F5">
        <w:rPr>
          <w:i/>
          <w:iCs/>
          <w:lang w:val="en-GB"/>
        </w:rPr>
        <w:t>Fisheries science</w:t>
      </w:r>
      <w:r w:rsidRPr="005F50F5">
        <w:rPr>
          <w:lang w:val="en-GB"/>
        </w:rPr>
        <w:t>, 60, 527–531.</w:t>
      </w:r>
    </w:p>
    <w:p w14:paraId="596998C7" w14:textId="77777777" w:rsidR="005F50F5" w:rsidRPr="005F50F5" w:rsidRDefault="005F50F5" w:rsidP="005F50F5">
      <w:pPr>
        <w:pStyle w:val="Litteraturfrteckning"/>
        <w:rPr>
          <w:lang w:val="en-GB"/>
        </w:rPr>
      </w:pPr>
      <w:r w:rsidRPr="005F50F5">
        <w:rPr>
          <w:lang w:val="en-GB"/>
        </w:rPr>
        <w:t xml:space="preserve">Laurel, B.J., Copeman, L.A., Spencer, M. &amp; Iseri, P. (2017). Temperature-dependent growth as a function of size and age in juvenile Arctic cod (Boreogadus saida). </w:t>
      </w:r>
      <w:r w:rsidRPr="005F50F5">
        <w:rPr>
          <w:i/>
          <w:iCs/>
          <w:lang w:val="en-GB"/>
        </w:rPr>
        <w:t>ICES Journal of Marine Science</w:t>
      </w:r>
      <w:r w:rsidRPr="005F50F5">
        <w:rPr>
          <w:lang w:val="en-GB"/>
        </w:rPr>
        <w:t>, 74, 1614–1621.</w:t>
      </w:r>
    </w:p>
    <w:p w14:paraId="4316FA16" w14:textId="77777777" w:rsidR="005F50F5" w:rsidRPr="00260941" w:rsidRDefault="005F50F5" w:rsidP="005F50F5">
      <w:pPr>
        <w:pStyle w:val="Litteraturfrteckning"/>
      </w:pPr>
      <w:r w:rsidRPr="005F50F5">
        <w:rPr>
          <w:lang w:val="en-GB"/>
        </w:rPr>
        <w:t xml:space="preserve">Lessmark, O. (1983). Competition between perch (Perca fluviatilis) and roach (Rutilus rutilus) in south Swedish lakes. </w:t>
      </w:r>
      <w:r w:rsidRPr="00260941">
        <w:rPr>
          <w:i/>
          <w:iCs/>
        </w:rPr>
        <w:t>Limnologiska Institutionen, Lunds Universitet (Sweden)</w:t>
      </w:r>
      <w:r w:rsidRPr="00260941">
        <w:t>.</w:t>
      </w:r>
    </w:p>
    <w:p w14:paraId="6384F821" w14:textId="77777777" w:rsidR="005F50F5" w:rsidRPr="005F50F5" w:rsidRDefault="005F50F5" w:rsidP="005F50F5">
      <w:pPr>
        <w:pStyle w:val="Litteraturfrteckning"/>
        <w:rPr>
          <w:lang w:val="en-GB"/>
        </w:rPr>
      </w:pPr>
      <w:r w:rsidRPr="00260941">
        <w:t xml:space="preserve">Lin, X., Xie, S., Su, Y. &amp; Cui, Y. (2008). </w:t>
      </w:r>
      <w:r w:rsidRPr="005F50F5">
        <w:rPr>
          <w:lang w:val="en-GB"/>
        </w:rPr>
        <w:t xml:space="preserve">Optimum temperature for the growth performance of juvenile orange-spotted grouper (Epinephelus coioides H.). </w:t>
      </w:r>
      <w:r w:rsidRPr="005F50F5">
        <w:rPr>
          <w:i/>
          <w:iCs/>
          <w:lang w:val="en-GB"/>
        </w:rPr>
        <w:t>Chin. J. Ocean. Limnol.</w:t>
      </w:r>
      <w:r w:rsidRPr="005F50F5">
        <w:rPr>
          <w:lang w:val="en-GB"/>
        </w:rPr>
        <w:t>, 26, 69–75.</w:t>
      </w:r>
    </w:p>
    <w:p w14:paraId="7F2FF788" w14:textId="77777777" w:rsidR="005F50F5" w:rsidRPr="005F50F5" w:rsidRDefault="005F50F5" w:rsidP="005F50F5">
      <w:pPr>
        <w:pStyle w:val="Litteraturfrteckning"/>
        <w:rPr>
          <w:lang w:val="en-GB"/>
        </w:rPr>
      </w:pPr>
      <w:r w:rsidRPr="005F50F5">
        <w:rPr>
          <w:lang w:val="en-GB"/>
        </w:rPr>
        <w:t xml:space="preserve">Liu, J., Cui, Y. &amp; Liu, J. (1998). Food consumption and growth of two piscivorous fishes, the mandarin fish and the Chinese snakehead. </w:t>
      </w:r>
      <w:r w:rsidRPr="005F50F5">
        <w:rPr>
          <w:i/>
          <w:iCs/>
          <w:lang w:val="en-GB"/>
        </w:rPr>
        <w:t>Journal of Fish Biology</w:t>
      </w:r>
      <w:r w:rsidRPr="005F50F5">
        <w:rPr>
          <w:lang w:val="en-GB"/>
        </w:rPr>
        <w:t>, 53, 1071–1083.</w:t>
      </w:r>
    </w:p>
    <w:p w14:paraId="6E380BAC" w14:textId="77777777" w:rsidR="005F50F5" w:rsidRPr="005F50F5" w:rsidRDefault="005F50F5" w:rsidP="005F50F5">
      <w:pPr>
        <w:pStyle w:val="Litteraturfrteckning"/>
        <w:rPr>
          <w:lang w:val="en-GB"/>
        </w:rPr>
      </w:pPr>
      <w:r w:rsidRPr="005F50F5">
        <w:rPr>
          <w:lang w:val="en-GB"/>
        </w:rPr>
        <w:lastRenderedPageBreak/>
        <w:t xml:space="preserve">Liu, J., Cui, Y. &amp; Liu, J. (2000). Resting metabolism and heat increment of feeding in mandarin fish (Siniperca chuatsi) and Chinese snakehead (Channa argus). </w:t>
      </w:r>
      <w:r w:rsidRPr="005F50F5">
        <w:rPr>
          <w:i/>
          <w:iCs/>
          <w:lang w:val="en-GB"/>
        </w:rPr>
        <w:t>Comparative Biochemistry and Physiology Part A: Molecular &amp; Integrative Physiology</w:t>
      </w:r>
      <w:r w:rsidRPr="005F50F5">
        <w:rPr>
          <w:lang w:val="en-GB"/>
        </w:rPr>
        <w:t>, 127, 131–138.</w:t>
      </w:r>
    </w:p>
    <w:p w14:paraId="7724BBA5" w14:textId="77777777" w:rsidR="005F50F5" w:rsidRPr="005F50F5" w:rsidRDefault="005F50F5" w:rsidP="005F50F5">
      <w:pPr>
        <w:pStyle w:val="Litteraturfrteckning"/>
        <w:rPr>
          <w:lang w:val="en-GB"/>
        </w:rPr>
      </w:pPr>
      <w:r w:rsidRPr="005F50F5">
        <w:rPr>
          <w:lang w:val="en-GB"/>
        </w:rPr>
        <w:t xml:space="preserve">Luo, Y.P. &amp; Wang, Q.Q. (2012). Effects of body mass and temperature on routine metabolic rate of juvenile largemouth bronze gudgeon Coreius guichenoti. </w:t>
      </w:r>
      <w:r w:rsidRPr="005F50F5">
        <w:rPr>
          <w:i/>
          <w:iCs/>
          <w:lang w:val="en-GB"/>
        </w:rPr>
        <w:t>Journal of Fish Biology</w:t>
      </w:r>
      <w:r w:rsidRPr="005F50F5">
        <w:rPr>
          <w:lang w:val="en-GB"/>
        </w:rPr>
        <w:t>, 80, 842–851.</w:t>
      </w:r>
    </w:p>
    <w:p w14:paraId="573F9403" w14:textId="77777777" w:rsidR="005F50F5" w:rsidRPr="005F50F5" w:rsidRDefault="005F50F5" w:rsidP="005F50F5">
      <w:pPr>
        <w:pStyle w:val="Litteraturfrteckning"/>
        <w:rPr>
          <w:lang w:val="en-GB"/>
        </w:rPr>
      </w:pPr>
      <w:r w:rsidRPr="005F50F5">
        <w:rPr>
          <w:lang w:val="en-GB"/>
        </w:rPr>
        <w:t xml:space="preserve">Marmulla, G. &amp; Rosch, R. (1990). Maximum daily ration of juvenile fish fed on living natural zooplankton. </w:t>
      </w:r>
      <w:r w:rsidRPr="005F50F5">
        <w:rPr>
          <w:i/>
          <w:iCs/>
          <w:lang w:val="en-GB"/>
        </w:rPr>
        <w:t>J Fish Biology</w:t>
      </w:r>
      <w:r w:rsidRPr="005F50F5">
        <w:rPr>
          <w:lang w:val="en-GB"/>
        </w:rPr>
        <w:t>, 36, 789–801.</w:t>
      </w:r>
    </w:p>
    <w:p w14:paraId="3D1E26A9" w14:textId="77777777" w:rsidR="005F50F5" w:rsidRPr="005F50F5" w:rsidRDefault="005F50F5" w:rsidP="005F50F5">
      <w:pPr>
        <w:pStyle w:val="Litteraturfrteckning"/>
        <w:rPr>
          <w:lang w:val="en-GB"/>
        </w:rPr>
      </w:pPr>
      <w:r w:rsidRPr="005F50F5">
        <w:rPr>
          <w:lang w:val="en-GB"/>
        </w:rPr>
        <w:t xml:space="preserve">Mesa, M.G., Weiland, L.K., Christiansen, H.E., Sauter, S.T. &amp; Beauchamp, D.A. (2013). Development and Evaluation of a Bioenergetics Model for Bull Trout. </w:t>
      </w:r>
      <w:r w:rsidRPr="005F50F5">
        <w:rPr>
          <w:i/>
          <w:iCs/>
          <w:lang w:val="en-GB"/>
        </w:rPr>
        <w:t>Transactions of the American Fisheries Society</w:t>
      </w:r>
      <w:r w:rsidRPr="005F50F5">
        <w:rPr>
          <w:lang w:val="en-GB"/>
        </w:rPr>
        <w:t>, 142, 41–49.</w:t>
      </w:r>
    </w:p>
    <w:p w14:paraId="48BDE6A1" w14:textId="77777777" w:rsidR="005F50F5" w:rsidRPr="005F50F5" w:rsidRDefault="005F50F5" w:rsidP="005F50F5">
      <w:pPr>
        <w:pStyle w:val="Litteraturfrteckning"/>
        <w:rPr>
          <w:lang w:val="en-GB"/>
        </w:rPr>
      </w:pPr>
      <w:r w:rsidRPr="005F50F5">
        <w:rPr>
          <w:lang w:val="en-GB"/>
        </w:rPr>
        <w:t xml:space="preserve">Meskendahl, L., Herrmann, J.-P. &amp; Temming, A. (2010). Effects of temperature and body mass on metabolic rates of sprat, Sprattus sprattus L. </w:t>
      </w:r>
      <w:r w:rsidRPr="005F50F5">
        <w:rPr>
          <w:i/>
          <w:iCs/>
          <w:lang w:val="en-GB"/>
        </w:rPr>
        <w:t>Mar Biol</w:t>
      </w:r>
      <w:r w:rsidRPr="005F50F5">
        <w:rPr>
          <w:lang w:val="en-GB"/>
        </w:rPr>
        <w:t>, 157, 1917–1927.</w:t>
      </w:r>
    </w:p>
    <w:p w14:paraId="38458209" w14:textId="77777777" w:rsidR="005F50F5" w:rsidRPr="005F50F5" w:rsidRDefault="005F50F5" w:rsidP="005F50F5">
      <w:pPr>
        <w:pStyle w:val="Litteraturfrteckning"/>
        <w:rPr>
          <w:lang w:val="en-GB"/>
        </w:rPr>
      </w:pPr>
      <w:r w:rsidRPr="005F50F5">
        <w:rPr>
          <w:lang w:val="en-GB"/>
        </w:rPr>
        <w:t xml:space="preserve">Messmer, V., Pratchett, M.S., Hoey, A.S., Tobin, A.J., Coker, D.J., Cooke, S.J., </w:t>
      </w:r>
      <w:r w:rsidRPr="005F50F5">
        <w:rPr>
          <w:i/>
          <w:iCs/>
          <w:lang w:val="en-GB"/>
        </w:rPr>
        <w:t>et al.</w:t>
      </w:r>
      <w:r w:rsidRPr="005F50F5">
        <w:rPr>
          <w:lang w:val="en-GB"/>
        </w:rPr>
        <w:t xml:space="preserve"> (2017). Global warming may disproportionately affect larger adults in a predatory coral reef fish. </w:t>
      </w:r>
      <w:r w:rsidRPr="005F50F5">
        <w:rPr>
          <w:i/>
          <w:iCs/>
          <w:lang w:val="en-GB"/>
        </w:rPr>
        <w:t>Global Change Biology</w:t>
      </w:r>
      <w:r w:rsidRPr="005F50F5">
        <w:rPr>
          <w:lang w:val="en-GB"/>
        </w:rPr>
        <w:t>, 23, 2230–2240.</w:t>
      </w:r>
    </w:p>
    <w:p w14:paraId="5D9A5B0D" w14:textId="77777777" w:rsidR="005F50F5" w:rsidRPr="005F50F5" w:rsidRDefault="005F50F5" w:rsidP="005F50F5">
      <w:pPr>
        <w:pStyle w:val="Litteraturfrteckning"/>
        <w:rPr>
          <w:lang w:val="en-GB"/>
        </w:rPr>
      </w:pPr>
      <w:r w:rsidRPr="005F50F5">
        <w:rPr>
          <w:lang w:val="en-GB"/>
        </w:rPr>
        <w:t xml:space="preserve">Milano, D., Vigliano, P. &amp; Beauchamp, D. (2016). Effect of body size and temperature on respiration of </w:t>
      </w:r>
      <w:r w:rsidRPr="005F50F5">
        <w:rPr>
          <w:i/>
          <w:iCs/>
          <w:lang w:val="en-GB"/>
        </w:rPr>
        <w:t>Galaxias maculatus</w:t>
      </w:r>
      <w:r w:rsidRPr="005F50F5">
        <w:rPr>
          <w:lang w:val="en-GB"/>
        </w:rPr>
        <w:t xml:space="preserve"> (Pisces: Galaxiidae). </w:t>
      </w:r>
      <w:r w:rsidRPr="005F50F5">
        <w:rPr>
          <w:i/>
          <w:iCs/>
          <w:lang w:val="en-GB"/>
        </w:rPr>
        <w:t>New Zealand Journal of Marine and Freshwater Research</w:t>
      </w:r>
      <w:r w:rsidRPr="005F50F5">
        <w:rPr>
          <w:lang w:val="en-GB"/>
        </w:rPr>
        <w:t>, 51, 295–303.</w:t>
      </w:r>
    </w:p>
    <w:p w14:paraId="05A3DC04" w14:textId="77777777" w:rsidR="005F50F5" w:rsidRPr="005F50F5" w:rsidRDefault="005F50F5" w:rsidP="005F50F5">
      <w:pPr>
        <w:pStyle w:val="Litteraturfrteckning"/>
        <w:rPr>
          <w:lang w:val="en-GB"/>
        </w:rPr>
      </w:pPr>
      <w:r w:rsidRPr="005F50F5">
        <w:rPr>
          <w:lang w:val="en-GB"/>
        </w:rPr>
        <w:t xml:space="preserve">Nytrø, A.V., Vikingstad, E., Foss, A., Hangstad, T.A., Reynolds, P., Eliassen, G., </w:t>
      </w:r>
      <w:r w:rsidRPr="005F50F5">
        <w:rPr>
          <w:i/>
          <w:iCs/>
          <w:lang w:val="en-GB"/>
        </w:rPr>
        <w:t>et al.</w:t>
      </w:r>
      <w:r w:rsidRPr="005F50F5">
        <w:rPr>
          <w:lang w:val="en-GB"/>
        </w:rPr>
        <w:t xml:space="preserve"> (2014). The effect of temperature and fish size on growth of juvenile lumpfish (Cyclopterus lumpus L.). </w:t>
      </w:r>
      <w:r w:rsidRPr="005F50F5">
        <w:rPr>
          <w:i/>
          <w:iCs/>
          <w:lang w:val="en-GB"/>
        </w:rPr>
        <w:t>Aquaculture</w:t>
      </w:r>
      <w:r w:rsidRPr="005F50F5">
        <w:rPr>
          <w:lang w:val="en-GB"/>
        </w:rPr>
        <w:t>, 434, 296–302.</w:t>
      </w:r>
    </w:p>
    <w:p w14:paraId="7A3C3435" w14:textId="77777777" w:rsidR="005F50F5" w:rsidRPr="005F50F5" w:rsidRDefault="005F50F5" w:rsidP="005F50F5">
      <w:pPr>
        <w:pStyle w:val="Litteraturfrteckning"/>
        <w:rPr>
          <w:lang w:val="en-GB"/>
        </w:rPr>
      </w:pPr>
      <w:r w:rsidRPr="005F50F5">
        <w:rPr>
          <w:lang w:val="en-GB"/>
        </w:rPr>
        <w:t xml:space="preserve">Ohlberger, J., Mehner, Thomas., Staaks, Georg. &amp; Hölker, Franz. (2012). Intraspecific temperature dependence of the scaling of metabolic rate with body mass in fishes and its ecological implications. </w:t>
      </w:r>
      <w:r w:rsidRPr="005F50F5">
        <w:rPr>
          <w:i/>
          <w:iCs/>
          <w:lang w:val="en-GB"/>
        </w:rPr>
        <w:t>Oikos</w:t>
      </w:r>
      <w:r w:rsidRPr="005F50F5">
        <w:rPr>
          <w:lang w:val="en-GB"/>
        </w:rPr>
        <w:t>, 121, 245–251.</w:t>
      </w:r>
    </w:p>
    <w:p w14:paraId="72ABBC47" w14:textId="77777777" w:rsidR="005F50F5" w:rsidRPr="005F50F5" w:rsidRDefault="005F50F5" w:rsidP="005F50F5">
      <w:pPr>
        <w:pStyle w:val="Litteraturfrteckning"/>
        <w:rPr>
          <w:lang w:val="en-GB"/>
        </w:rPr>
      </w:pPr>
      <w:r w:rsidRPr="005F50F5">
        <w:rPr>
          <w:lang w:val="en-GB"/>
        </w:rPr>
        <w:t xml:space="preserve">Patterson, J.T., Mims, S.D. &amp; Wright, R.A. (2013). Effects of body mass and water temperature on routine metabolism of American paddlefish </w:t>
      </w:r>
      <w:r w:rsidRPr="005F50F5">
        <w:rPr>
          <w:i/>
          <w:iCs/>
          <w:lang w:val="en-GB"/>
        </w:rPr>
        <w:t>Polyodon spathula</w:t>
      </w:r>
      <w:r w:rsidRPr="005F50F5">
        <w:rPr>
          <w:lang w:val="en-GB"/>
        </w:rPr>
        <w:t xml:space="preserve">: routine metabolism of </w:t>
      </w:r>
      <w:r w:rsidRPr="005F50F5">
        <w:rPr>
          <w:i/>
          <w:iCs/>
          <w:lang w:val="en-GB"/>
        </w:rPr>
        <w:t>polyodon</w:t>
      </w:r>
      <w:r w:rsidRPr="005F50F5">
        <w:rPr>
          <w:lang w:val="en-GB"/>
        </w:rPr>
        <w:t xml:space="preserve"> </w:t>
      </w:r>
      <w:r w:rsidRPr="005F50F5">
        <w:rPr>
          <w:i/>
          <w:iCs/>
          <w:lang w:val="en-GB"/>
        </w:rPr>
        <w:t>spathula</w:t>
      </w:r>
      <w:r w:rsidRPr="005F50F5">
        <w:rPr>
          <w:lang w:val="en-GB"/>
        </w:rPr>
        <w:t xml:space="preserve">. </w:t>
      </w:r>
      <w:r w:rsidRPr="005F50F5">
        <w:rPr>
          <w:i/>
          <w:iCs/>
          <w:lang w:val="en-GB"/>
        </w:rPr>
        <w:t>J Fish Biol</w:t>
      </w:r>
      <w:r w:rsidRPr="005F50F5">
        <w:rPr>
          <w:lang w:val="en-GB"/>
        </w:rPr>
        <w:t>, 82, 1269–1280.</w:t>
      </w:r>
    </w:p>
    <w:p w14:paraId="4162E6B4" w14:textId="77777777" w:rsidR="005F50F5" w:rsidRPr="005F50F5" w:rsidRDefault="005F50F5" w:rsidP="005F50F5">
      <w:pPr>
        <w:pStyle w:val="Litteraturfrteckning"/>
        <w:rPr>
          <w:lang w:val="en-GB"/>
        </w:rPr>
      </w:pPr>
      <w:r w:rsidRPr="005F50F5">
        <w:rPr>
          <w:lang w:val="en-GB"/>
        </w:rPr>
        <w:t xml:space="preserve">Peck, M.A., Buckley, L.J. &amp; Bengtson, D.A. (2005). Effects of temperature, body size and feeding on rates of metabolism in young-of-the-year haddock. </w:t>
      </w:r>
      <w:r w:rsidRPr="005F50F5">
        <w:rPr>
          <w:i/>
          <w:iCs/>
          <w:lang w:val="en-GB"/>
        </w:rPr>
        <w:t>Journal of Fish Biology</w:t>
      </w:r>
      <w:r w:rsidRPr="005F50F5">
        <w:rPr>
          <w:lang w:val="en-GB"/>
        </w:rPr>
        <w:t>, 66, 911–923.</w:t>
      </w:r>
    </w:p>
    <w:p w14:paraId="0A396B6C" w14:textId="77777777" w:rsidR="005F50F5" w:rsidRPr="005F50F5" w:rsidRDefault="005F50F5" w:rsidP="005F50F5">
      <w:pPr>
        <w:pStyle w:val="Litteraturfrteckning"/>
        <w:rPr>
          <w:lang w:val="en-GB"/>
        </w:rPr>
      </w:pPr>
      <w:r w:rsidRPr="005F50F5">
        <w:rPr>
          <w:lang w:val="en-GB"/>
        </w:rPr>
        <w:t xml:space="preserve">Pirozzi, I. &amp; Booth, M.A. (2009). The effect of temperature and body weight on the routine metabolic rate and postprandial metabolic response in mulloway, Argyrosomus japonicus. </w:t>
      </w:r>
      <w:r w:rsidRPr="005F50F5">
        <w:rPr>
          <w:i/>
          <w:iCs/>
          <w:lang w:val="en-GB"/>
        </w:rPr>
        <w:t>Comparative Biochemistry and Physiology Part A: Molecular &amp; Integrative Physiology</w:t>
      </w:r>
      <w:r w:rsidRPr="005F50F5">
        <w:rPr>
          <w:lang w:val="en-GB"/>
        </w:rPr>
        <w:t>, 154, 110–118.</w:t>
      </w:r>
    </w:p>
    <w:p w14:paraId="57DAD484" w14:textId="77777777" w:rsidR="005F50F5" w:rsidRPr="005F50F5" w:rsidRDefault="005F50F5" w:rsidP="005F50F5">
      <w:pPr>
        <w:pStyle w:val="Litteraturfrteckning"/>
        <w:rPr>
          <w:lang w:val="en-GB"/>
        </w:rPr>
      </w:pPr>
      <w:r w:rsidRPr="005F50F5">
        <w:rPr>
          <w:lang w:val="en-GB"/>
        </w:rPr>
        <w:t xml:space="preserve">Rangel, R.E. &amp; Johnson, D.W. (2018). Metabolic responses to temperature in a sedentary reef fish, the bluebanded goby (Lythrypnus dalli , Gilbert). </w:t>
      </w:r>
      <w:r w:rsidRPr="005F50F5">
        <w:rPr>
          <w:i/>
          <w:iCs/>
          <w:lang w:val="en-GB"/>
        </w:rPr>
        <w:t>Journal of Experimental Marine Biology and Ecology</w:t>
      </w:r>
      <w:r w:rsidRPr="005F50F5">
        <w:rPr>
          <w:lang w:val="en-GB"/>
        </w:rPr>
        <w:t>, 501, 83–89.</w:t>
      </w:r>
    </w:p>
    <w:p w14:paraId="0117B455" w14:textId="77777777" w:rsidR="005F50F5" w:rsidRPr="005F50F5" w:rsidRDefault="005F50F5" w:rsidP="005F50F5">
      <w:pPr>
        <w:pStyle w:val="Litteraturfrteckning"/>
        <w:rPr>
          <w:lang w:val="en-GB"/>
        </w:rPr>
      </w:pPr>
      <w:r w:rsidRPr="005F50F5">
        <w:rPr>
          <w:lang w:val="en-GB"/>
        </w:rPr>
        <w:t xml:space="preserve">Siikavuopio, S.I., Foss, A., Saether, B.-S., Gunnarsson, S. &amp; Imsland, A.K. (2013). Comparison of the growth performance of offspring from cultured versus wild populations of arctic charr, </w:t>
      </w:r>
      <w:r w:rsidRPr="005F50F5">
        <w:rPr>
          <w:i/>
          <w:iCs/>
          <w:lang w:val="en-GB"/>
        </w:rPr>
        <w:t>Salvelinus alpinus</w:t>
      </w:r>
      <w:r w:rsidRPr="005F50F5">
        <w:rPr>
          <w:lang w:val="en-GB"/>
        </w:rPr>
        <w:t xml:space="preserve"> (L.), kept at three different temperatures. </w:t>
      </w:r>
      <w:r w:rsidRPr="005F50F5">
        <w:rPr>
          <w:i/>
          <w:iCs/>
          <w:lang w:val="en-GB"/>
        </w:rPr>
        <w:t>Aquac Res</w:t>
      </w:r>
      <w:r w:rsidRPr="005F50F5">
        <w:rPr>
          <w:lang w:val="en-GB"/>
        </w:rPr>
        <w:t>, 44, 995–1001.</w:t>
      </w:r>
    </w:p>
    <w:p w14:paraId="056DD555" w14:textId="77777777" w:rsidR="005F50F5" w:rsidRPr="005F50F5" w:rsidRDefault="005F50F5" w:rsidP="005F50F5">
      <w:pPr>
        <w:pStyle w:val="Litteraturfrteckning"/>
        <w:rPr>
          <w:lang w:val="en-GB"/>
        </w:rPr>
      </w:pPr>
      <w:r w:rsidRPr="005F50F5">
        <w:rPr>
          <w:lang w:val="en-GB"/>
        </w:rPr>
        <w:t xml:space="preserve">Slesinger, E., Andres, A., Young, R., Seibel, B., Saba, V., Phelan, B., </w:t>
      </w:r>
      <w:r w:rsidRPr="005F50F5">
        <w:rPr>
          <w:i/>
          <w:iCs/>
          <w:lang w:val="en-GB"/>
        </w:rPr>
        <w:t>et al.</w:t>
      </w:r>
      <w:r w:rsidRPr="005F50F5">
        <w:rPr>
          <w:lang w:val="en-GB"/>
        </w:rPr>
        <w:t xml:space="preserve"> (2019). The effect of ocean warming on black sea bass (Centropristis striata) aerobic scope and hypoxia tolerance. </w:t>
      </w:r>
      <w:r w:rsidRPr="005F50F5">
        <w:rPr>
          <w:i/>
          <w:iCs/>
          <w:lang w:val="en-GB"/>
        </w:rPr>
        <w:t>PLoS ONE</w:t>
      </w:r>
      <w:r w:rsidRPr="005F50F5">
        <w:rPr>
          <w:lang w:val="en-GB"/>
        </w:rPr>
        <w:t>, 14, e0218390.</w:t>
      </w:r>
    </w:p>
    <w:p w14:paraId="619DD70C" w14:textId="77777777" w:rsidR="005F50F5" w:rsidRPr="005F50F5" w:rsidRDefault="005F50F5" w:rsidP="005F50F5">
      <w:pPr>
        <w:pStyle w:val="Litteraturfrteckning"/>
        <w:rPr>
          <w:lang w:val="en-GB"/>
        </w:rPr>
      </w:pPr>
      <w:r w:rsidRPr="005F50F5">
        <w:rPr>
          <w:lang w:val="en-GB"/>
        </w:rPr>
        <w:lastRenderedPageBreak/>
        <w:t xml:space="preserve">Sun, L. &amp; Chen, H. (2014). Effects of water temperature and fish size on growth and bioenergetics of cobia (Rachycentron canadum). </w:t>
      </w:r>
      <w:r w:rsidRPr="005F50F5">
        <w:rPr>
          <w:i/>
          <w:iCs/>
          <w:lang w:val="en-GB"/>
        </w:rPr>
        <w:t>Aquaculture</w:t>
      </w:r>
      <w:r w:rsidRPr="005F50F5">
        <w:rPr>
          <w:lang w:val="en-GB"/>
        </w:rPr>
        <w:t>, 426–427, 172–180.</w:t>
      </w:r>
    </w:p>
    <w:p w14:paraId="7F4FE365" w14:textId="77777777" w:rsidR="005F50F5" w:rsidRPr="005F50F5" w:rsidRDefault="005F50F5" w:rsidP="005F50F5">
      <w:pPr>
        <w:pStyle w:val="Litteraturfrteckning"/>
        <w:rPr>
          <w:lang w:val="en-GB"/>
        </w:rPr>
      </w:pPr>
      <w:r w:rsidRPr="005F50F5">
        <w:rPr>
          <w:lang w:val="en-GB"/>
        </w:rPr>
        <w:t xml:space="preserve">Tirsgaard, B., Behrens, J.W. &amp; Steffensen, J.F. (2015). The effect of temperature and body size on metabolic scope of activity in juvenile Atlantic cod Gadus morhua L. </w:t>
      </w:r>
      <w:r w:rsidRPr="005F50F5">
        <w:rPr>
          <w:i/>
          <w:iCs/>
          <w:lang w:val="en-GB"/>
        </w:rPr>
        <w:t>Comparative Biochemistry and Physiology Part A: Molecular &amp; Integrative Physiology</w:t>
      </w:r>
      <w:r w:rsidRPr="005F50F5">
        <w:rPr>
          <w:lang w:val="en-GB"/>
        </w:rPr>
        <w:t>, 179, 89–94.</w:t>
      </w:r>
    </w:p>
    <w:p w14:paraId="36D39A32" w14:textId="77777777" w:rsidR="005F50F5" w:rsidRPr="00260941" w:rsidRDefault="005F50F5" w:rsidP="005F50F5">
      <w:pPr>
        <w:pStyle w:val="Litteraturfrteckning"/>
      </w:pPr>
      <w:r w:rsidRPr="00260941">
        <w:t xml:space="preserve">Tomala, D., Chavarria, J. &amp; Angeles, B. (2014). Evaluacion de la tasa de consumo de oxigeno de Colossoma macropomum en relacion al peso corporal y temperatura del agua. </w:t>
      </w:r>
      <w:r w:rsidRPr="00260941">
        <w:rPr>
          <w:i/>
          <w:iCs/>
        </w:rPr>
        <w:t>lajar</w:t>
      </w:r>
      <w:r w:rsidRPr="00260941">
        <w:t>, 42, 971–979.</w:t>
      </w:r>
    </w:p>
    <w:p w14:paraId="6ECF376B" w14:textId="77777777" w:rsidR="005F50F5" w:rsidRPr="005F50F5" w:rsidRDefault="005F50F5" w:rsidP="005F50F5">
      <w:pPr>
        <w:pStyle w:val="Litteraturfrteckning"/>
        <w:rPr>
          <w:lang w:val="en-GB"/>
        </w:rPr>
      </w:pPr>
      <w:r w:rsidRPr="00260941">
        <w:t xml:space="preserve">Tomiyama, T., Kusakabe, K., Otsuki, N., Yoshida, Y., Takahashi, S., Hata, M., </w:t>
      </w:r>
      <w:r w:rsidRPr="00260941">
        <w:rPr>
          <w:i/>
          <w:iCs/>
        </w:rPr>
        <w:t>et al.</w:t>
      </w:r>
      <w:r w:rsidRPr="00260941">
        <w:t xml:space="preserve"> </w:t>
      </w:r>
      <w:r w:rsidRPr="005F50F5">
        <w:rPr>
          <w:lang w:val="en-GB"/>
        </w:rPr>
        <w:t xml:space="preserve">(2018). Ontogenetic changes in the optimal temperature for growth of juvenile marbled flounder Pseudopleuronectes yokohamae. </w:t>
      </w:r>
      <w:r w:rsidRPr="005F50F5">
        <w:rPr>
          <w:i/>
          <w:iCs/>
          <w:lang w:val="en-GB"/>
        </w:rPr>
        <w:t>Journal of Sea Research</w:t>
      </w:r>
      <w:r w:rsidRPr="005F50F5">
        <w:rPr>
          <w:lang w:val="en-GB"/>
        </w:rPr>
        <w:t>, 141, 14–20.</w:t>
      </w:r>
    </w:p>
    <w:p w14:paraId="1E8DFA1C" w14:textId="77777777" w:rsidR="005F50F5" w:rsidRPr="005F50F5" w:rsidRDefault="005F50F5" w:rsidP="005F50F5">
      <w:pPr>
        <w:pStyle w:val="Litteraturfrteckning"/>
        <w:rPr>
          <w:lang w:val="en-GB"/>
        </w:rPr>
      </w:pPr>
      <w:r w:rsidRPr="005F50F5">
        <w:rPr>
          <w:lang w:val="en-GB"/>
        </w:rPr>
        <w:t xml:space="preserve">Wang, H.P., Hayward, R.S., Whitledge, G.W. &amp; Fischer, S.A. (2003). Prey-size Preference, Maximum Handling Size, and Consumption Rates for Redear Sunfish Lepomis microlophus Feeding on Two Gastropods Common to Aquaculture Ponds. </w:t>
      </w:r>
      <w:r w:rsidRPr="005F50F5">
        <w:rPr>
          <w:i/>
          <w:iCs/>
          <w:lang w:val="en-GB"/>
        </w:rPr>
        <w:t>J World Aquaculture Soc</w:t>
      </w:r>
      <w:r w:rsidRPr="005F50F5">
        <w:rPr>
          <w:lang w:val="en-GB"/>
        </w:rPr>
        <w:t>, 34, 379–386.</w:t>
      </w:r>
    </w:p>
    <w:p w14:paraId="47C0CFED" w14:textId="77777777" w:rsidR="005F50F5" w:rsidRPr="005F50F5" w:rsidRDefault="005F50F5" w:rsidP="005F50F5">
      <w:pPr>
        <w:pStyle w:val="Litteraturfrteckning"/>
        <w:rPr>
          <w:lang w:val="en-GB"/>
        </w:rPr>
      </w:pPr>
      <w:r w:rsidRPr="005F50F5">
        <w:rPr>
          <w:lang w:val="en-GB"/>
        </w:rPr>
        <w:t xml:space="preserve">Wootton, R.J., Allen, J.R.M. &amp; Cole, S.J. (1980). Effect of body weight and temperature on the maximum daily food consumption of Gasterosteus aculeatus L. and Phoxinus phoxinus (L.): selecting an appropriate model. </w:t>
      </w:r>
      <w:r w:rsidRPr="005F50F5">
        <w:rPr>
          <w:i/>
          <w:iCs/>
          <w:lang w:val="en-GB"/>
        </w:rPr>
        <w:t>J Fish Biology</w:t>
      </w:r>
      <w:r w:rsidRPr="005F50F5">
        <w:rPr>
          <w:lang w:val="en-GB"/>
        </w:rPr>
        <w:t>, 17, 695–705.</w:t>
      </w:r>
    </w:p>
    <w:p w14:paraId="4AF58313" w14:textId="77777777" w:rsidR="005F50F5" w:rsidRPr="005F50F5" w:rsidRDefault="005F50F5" w:rsidP="005F50F5">
      <w:pPr>
        <w:pStyle w:val="Litteraturfrteckning"/>
        <w:rPr>
          <w:lang w:val="en-GB"/>
        </w:rPr>
      </w:pPr>
      <w:r w:rsidRPr="005F50F5">
        <w:rPr>
          <w:lang w:val="en-GB"/>
        </w:rPr>
        <w:t xml:space="preserve">Xie, Xiaojun. &amp; Sun, Ruyung. (1990). The Bioenergetics of the Southern Catfish (Silurus meridionalis Chen). I. Resting Metabolic Rate as a Function of Body Weight and Temperature. </w:t>
      </w:r>
      <w:r w:rsidRPr="005F50F5">
        <w:rPr>
          <w:i/>
          <w:iCs/>
          <w:lang w:val="en-GB"/>
        </w:rPr>
        <w:t>Physiological Zoology</w:t>
      </w:r>
      <w:r w:rsidRPr="005F50F5">
        <w:rPr>
          <w:lang w:val="en-GB"/>
        </w:rPr>
        <w:t>, 63, 1181–1195.</w:t>
      </w:r>
    </w:p>
    <w:p w14:paraId="47B250C9" w14:textId="77777777" w:rsidR="005F50F5" w:rsidRPr="005F50F5" w:rsidRDefault="005F50F5" w:rsidP="005F50F5">
      <w:pPr>
        <w:pStyle w:val="Litteraturfrteckning"/>
        <w:rPr>
          <w:lang w:val="en-GB"/>
        </w:rPr>
      </w:pPr>
      <w:r w:rsidRPr="005F50F5">
        <w:rPr>
          <w:lang w:val="en-GB"/>
        </w:rPr>
        <w:t xml:space="preserve">Yamanaka, H., Takahara, T., Kohmatsu, Y. &amp; Yuma, M. (2013). Body size and temperature dependence of routine metabolic rate and critical oxygen concentration in larvae and juveniles of the round crucian carp </w:t>
      </w:r>
      <w:r w:rsidRPr="005F50F5">
        <w:rPr>
          <w:i/>
          <w:iCs/>
          <w:lang w:val="en-GB"/>
        </w:rPr>
        <w:t>Carassius auratus grandoculis</w:t>
      </w:r>
      <w:r w:rsidRPr="005F50F5">
        <w:rPr>
          <w:lang w:val="en-GB"/>
        </w:rPr>
        <w:t xml:space="preserve"> Temminck &amp; Schlegel 1846. </w:t>
      </w:r>
      <w:r w:rsidRPr="005F50F5">
        <w:rPr>
          <w:i/>
          <w:iCs/>
          <w:lang w:val="en-GB"/>
        </w:rPr>
        <w:t>J. Appl. Ichthyol.</w:t>
      </w:r>
      <w:r w:rsidRPr="005F50F5">
        <w:rPr>
          <w:lang w:val="en-GB"/>
        </w:rPr>
        <w:t>, 29, 891–895.</w:t>
      </w:r>
    </w:p>
    <w:p w14:paraId="1ED2038A" w14:textId="77777777" w:rsidR="005F50F5" w:rsidRPr="005F50F5" w:rsidRDefault="005F50F5" w:rsidP="005F50F5">
      <w:pPr>
        <w:pStyle w:val="Litteraturfrteckning"/>
        <w:rPr>
          <w:lang w:val="en-GB"/>
        </w:rPr>
      </w:pPr>
      <w:r w:rsidRPr="005F50F5">
        <w:rPr>
          <w:lang w:val="en-GB"/>
        </w:rPr>
        <w:t xml:space="preserve">Zhang, L., Zhao, Z.-G. &amp; Fan, Q.-X. (2017). Effects of water temperature and initial weight on growth, digestion and energy budget of yellow catfish </w:t>
      </w:r>
      <w:r w:rsidRPr="005F50F5">
        <w:rPr>
          <w:i/>
          <w:iCs/>
          <w:lang w:val="en-GB"/>
        </w:rPr>
        <w:t>Pelteobagrus fulvidraco</w:t>
      </w:r>
      <w:r w:rsidRPr="005F50F5">
        <w:rPr>
          <w:lang w:val="en-GB"/>
        </w:rPr>
        <w:t xml:space="preserve"> (Richardson, 1846). </w:t>
      </w:r>
      <w:r w:rsidRPr="005F50F5">
        <w:rPr>
          <w:i/>
          <w:iCs/>
          <w:lang w:val="en-GB"/>
        </w:rPr>
        <w:t>J Appl Ichthyol</w:t>
      </w:r>
      <w:r w:rsidRPr="005F50F5">
        <w:rPr>
          <w:lang w:val="en-GB"/>
        </w:rPr>
        <w:t>, 33, 1108–1117.</w:t>
      </w:r>
    </w:p>
    <w:p w14:paraId="3E90058E" w14:textId="11F26510" w:rsidR="002509CC" w:rsidRPr="00B0509D" w:rsidRDefault="005F50F5" w:rsidP="00B90122">
      <w:pPr>
        <w:contextualSpacing/>
        <w:jc w:val="both"/>
        <w:rPr>
          <w:rFonts w:cstheme="minorHAnsi"/>
        </w:rPr>
      </w:pPr>
      <w:r>
        <w:fldChar w:fldCharType="end"/>
      </w:r>
    </w:p>
    <w:sectPr w:rsidR="002509CC" w:rsidRPr="00B0509D" w:rsidSect="00647D43">
      <w:headerReference w:type="even" r:id="rId44"/>
      <w:footerReference w:type="default" r:id="rId45"/>
      <w:headerReference w:type="first" r:id="rId46"/>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x Lindmark" w:date="2020-12-22T11:58:00Z" w:initials="ML">
    <w:p w14:paraId="0D044313" w14:textId="5353710C" w:rsidR="00260941" w:rsidRPr="00260941" w:rsidRDefault="00260941">
      <w:pPr>
        <w:pStyle w:val="Kommentarer"/>
        <w:rPr>
          <w:lang w:val="en-GB"/>
        </w:rPr>
      </w:pPr>
      <w:r>
        <w:rPr>
          <w:rStyle w:val="Kommentarsreferens"/>
        </w:rPr>
        <w:annotationRef/>
      </w:r>
      <w:r w:rsidRPr="00260941">
        <w:rPr>
          <w:lang w:val="en-GB"/>
        </w:rPr>
        <w:t>See comment in main paper</w:t>
      </w:r>
    </w:p>
  </w:comment>
  <w:comment w:id="6" w:author="Jan Ohlberger" w:date="2020-12-03T20:53:00Z" w:initials="Ca">
    <w:p w14:paraId="333F9067" w14:textId="00E72BC7" w:rsidR="00260941" w:rsidRPr="00260941" w:rsidRDefault="00260941">
      <w:pPr>
        <w:pStyle w:val="Kommentarer"/>
        <w:rPr>
          <w:lang w:val="en-GB"/>
        </w:rPr>
      </w:pPr>
      <w:r>
        <w:rPr>
          <w:rStyle w:val="Kommentarsreferens"/>
        </w:rPr>
        <w:annotationRef/>
      </w:r>
      <w:r w:rsidRPr="00260941">
        <w:rPr>
          <w:lang w:val="en-GB"/>
        </w:rPr>
        <w:t>Not sure we need this part, as long as we present the actual search</w:t>
      </w:r>
    </w:p>
  </w:comment>
  <w:comment w:id="10" w:author="Jan Ohlberger" w:date="2020-12-03T20:57:00Z" w:initials="Ca">
    <w:p w14:paraId="7D4B02F5" w14:textId="38874824" w:rsidR="00260941" w:rsidRPr="00260941" w:rsidRDefault="00260941">
      <w:pPr>
        <w:pStyle w:val="Kommentarer"/>
        <w:rPr>
          <w:lang w:val="en-GB"/>
        </w:rPr>
      </w:pPr>
      <w:r>
        <w:rPr>
          <w:rStyle w:val="Kommentarsreferens"/>
        </w:rPr>
        <w:annotationRef/>
      </w:r>
      <w:r w:rsidRPr="00260941">
        <w:rPr>
          <w:lang w:val="en-GB"/>
        </w:rPr>
        <w:t xml:space="preserve">Makes more sense to me to present this after the search description. </w:t>
      </w:r>
    </w:p>
  </w:comment>
  <w:comment w:id="24" w:author="Jan Ohlberger" w:date="2020-12-03T20:57:00Z" w:initials="Ca">
    <w:p w14:paraId="42E66EB8" w14:textId="77777777" w:rsidR="00260941" w:rsidRPr="00260941" w:rsidRDefault="00260941" w:rsidP="00C711B4">
      <w:pPr>
        <w:pStyle w:val="Kommentarer"/>
        <w:rPr>
          <w:lang w:val="en-GB"/>
        </w:rPr>
      </w:pPr>
      <w:r>
        <w:rPr>
          <w:rStyle w:val="Kommentarsreferens"/>
        </w:rPr>
        <w:annotationRef/>
      </w:r>
      <w:r w:rsidRPr="00260941">
        <w:rPr>
          <w:lang w:val="en-GB"/>
        </w:rPr>
        <w:t xml:space="preserve">Makes more sense to me to present this after the search description. </w:t>
      </w:r>
    </w:p>
  </w:comment>
  <w:comment w:id="25" w:author="Max Lindmark" w:date="2020-12-21T16:52:00Z" w:initials="ML">
    <w:p w14:paraId="5DF10CF1" w14:textId="00231E9E" w:rsidR="00260941" w:rsidRPr="00260941" w:rsidRDefault="00260941">
      <w:pPr>
        <w:pStyle w:val="Kommentarer"/>
        <w:rPr>
          <w:lang w:val="en-GB"/>
        </w:rPr>
      </w:pPr>
      <w:r>
        <w:rPr>
          <w:rStyle w:val="Kommentarsreferens"/>
        </w:rPr>
        <w:annotationRef/>
      </w:r>
      <w:r w:rsidRPr="00260941">
        <w:rPr>
          <w:lang w:val="en-GB"/>
        </w:rPr>
        <w:t>Ok! Moved as suggested and removed the opening paragraph about the “pre search”</w:t>
      </w:r>
    </w:p>
  </w:comment>
  <w:comment w:id="31" w:author="Jan Ohlberger" w:date="2020-12-03T20:57:00Z" w:initials="Ca">
    <w:p w14:paraId="02E26A2B" w14:textId="3342C956" w:rsidR="00260941" w:rsidRPr="00260941" w:rsidRDefault="00260941">
      <w:pPr>
        <w:pStyle w:val="Kommentarer"/>
        <w:rPr>
          <w:lang w:val="en-GB"/>
        </w:rPr>
      </w:pPr>
      <w:r>
        <w:rPr>
          <w:rStyle w:val="Kommentarsreferens"/>
        </w:rPr>
        <w:annotationRef/>
      </w:r>
      <w:r w:rsidRPr="00260941">
        <w:rPr>
          <w:lang w:val="en-GB"/>
        </w:rPr>
        <w:t>See my comment above – also mentioned here, so I’d merge the two sections.</w:t>
      </w:r>
    </w:p>
  </w:comment>
  <w:comment w:id="56" w:author="Max Lindmark" w:date="2020-12-09T12:17:00Z" w:initials="ML">
    <w:p w14:paraId="4937BAE3" w14:textId="0F6C8579" w:rsidR="00260941" w:rsidRPr="00260941" w:rsidRDefault="00260941">
      <w:pPr>
        <w:pStyle w:val="Kommentarer"/>
        <w:rPr>
          <w:lang w:val="en-GB"/>
        </w:rPr>
      </w:pPr>
      <w:r>
        <w:rPr>
          <w:rStyle w:val="Kommentarsreferens"/>
        </w:rPr>
        <w:annotationRef/>
      </w:r>
      <w:r w:rsidRPr="00260941">
        <w:rPr>
          <w:lang w:val="en-GB"/>
        </w:rPr>
        <w:t xml:space="preserve">I added </w:t>
      </w:r>
      <w:proofErr w:type="gramStart"/>
      <w:r w:rsidRPr="00260941">
        <w:rPr>
          <w:lang w:val="en-GB"/>
        </w:rPr>
        <w:t>the ”</w:t>
      </w:r>
      <w:proofErr w:type="gramEnd"/>
      <w:r w:rsidRPr="00260941">
        <w:rPr>
          <w:lang w:val="en-GB"/>
        </w:rPr>
        <w:t xml:space="preserve">Northern Snakehead” and “Snakehead” alternatives in this column in the data for </w:t>
      </w:r>
      <w:proofErr w:type="spellStart"/>
      <w:r w:rsidRPr="00260941">
        <w:rPr>
          <w:i/>
          <w:iCs/>
          <w:lang w:val="en-GB"/>
        </w:rPr>
        <w:t>Channa</w:t>
      </w:r>
      <w:proofErr w:type="spellEnd"/>
      <w:r w:rsidRPr="00260941">
        <w:rPr>
          <w:i/>
          <w:iCs/>
          <w:lang w:val="en-GB"/>
        </w:rPr>
        <w:t xml:space="preserve"> </w:t>
      </w:r>
      <w:proofErr w:type="spellStart"/>
      <w:r w:rsidRPr="00260941">
        <w:rPr>
          <w:i/>
          <w:iCs/>
          <w:lang w:val="en-GB"/>
        </w:rPr>
        <w:t>argus</w:t>
      </w:r>
      <w:proofErr w:type="spellEnd"/>
      <w:r w:rsidRPr="00260941">
        <w:rPr>
          <w:lang w:val="en-GB"/>
        </w:rPr>
        <w:t xml:space="preserve"> (see below point by Jan!)</w:t>
      </w:r>
    </w:p>
  </w:comment>
  <w:comment w:id="61" w:author="Max Lindmark" w:date="2020-12-09T12:42:00Z" w:initials="ML">
    <w:p w14:paraId="015BCAEB" w14:textId="79A092F9" w:rsidR="00260941" w:rsidRPr="00260941" w:rsidRDefault="00260941">
      <w:pPr>
        <w:pStyle w:val="Kommentarer"/>
        <w:rPr>
          <w:lang w:val="en-GB"/>
        </w:rPr>
      </w:pPr>
      <w:r>
        <w:rPr>
          <w:rStyle w:val="Kommentarsreferens"/>
        </w:rPr>
        <w:annotationRef/>
      </w:r>
      <w:r w:rsidRPr="00260941">
        <w:rPr>
          <w:lang w:val="en-GB"/>
        </w:rPr>
        <w:t>I had information on alternative common names in the “notes” column in data, so I also spell them out here now</w:t>
      </w:r>
    </w:p>
  </w:comment>
  <w:comment w:id="63" w:author="Jan Ohlberger" w:date="2020-12-03T11:46:00Z" w:initials="Ca">
    <w:p w14:paraId="49A9AB69" w14:textId="77777777" w:rsidR="00260941" w:rsidRPr="00260941" w:rsidRDefault="00260941">
      <w:pPr>
        <w:pStyle w:val="Kommentarer"/>
        <w:rPr>
          <w:lang w:val="en-GB"/>
        </w:rPr>
      </w:pPr>
      <w:r>
        <w:rPr>
          <w:rStyle w:val="Kommentarsreferens"/>
        </w:rPr>
        <w:annotationRef/>
      </w:r>
      <w:r w:rsidRPr="00260941">
        <w:rPr>
          <w:lang w:val="en-GB"/>
        </w:rPr>
        <w:t>I had to look this one up (ok, not only this one!)</w:t>
      </w:r>
    </w:p>
    <w:p w14:paraId="379287AF" w14:textId="08129806" w:rsidR="00260941" w:rsidRPr="00260941" w:rsidRDefault="00260941" w:rsidP="00571315">
      <w:pPr>
        <w:pStyle w:val="Kommentarer"/>
        <w:rPr>
          <w:lang w:val="en-GB"/>
        </w:rPr>
      </w:pPr>
      <w:r w:rsidRPr="00260941">
        <w:rPr>
          <w:lang w:val="en-GB"/>
        </w:rPr>
        <w:t>I see that this name is used in the paper (one ‘e’) – but it looks like “northern snakehead” as common name is used …!?</w:t>
      </w:r>
    </w:p>
    <w:p w14:paraId="40192481" w14:textId="0E88F7AE" w:rsidR="00260941" w:rsidRPr="00260941" w:rsidRDefault="00260941" w:rsidP="00571315">
      <w:pPr>
        <w:pStyle w:val="Kommentarer"/>
        <w:rPr>
          <w:lang w:val="en-GB"/>
        </w:rPr>
      </w:pPr>
      <w:r w:rsidRPr="00260941">
        <w:rPr>
          <w:lang w:val="en-GB"/>
        </w:rPr>
        <w:t xml:space="preserve"> </w:t>
      </w:r>
    </w:p>
    <w:p w14:paraId="02F8D955" w14:textId="0745BE84" w:rsidR="00260941" w:rsidRPr="00260941" w:rsidRDefault="00260941">
      <w:pPr>
        <w:pStyle w:val="Kommentarer"/>
        <w:rPr>
          <w:lang w:val="en-GB"/>
        </w:rPr>
      </w:pPr>
      <w:r w:rsidRPr="00260941">
        <w:rPr>
          <w:lang w:val="en-GB"/>
        </w:rPr>
        <w:t>(</w:t>
      </w:r>
      <w:proofErr w:type="gramStart"/>
      <w:r w:rsidRPr="00260941">
        <w:rPr>
          <w:lang w:val="en-GB"/>
        </w:rPr>
        <w:t>also</w:t>
      </w:r>
      <w:proofErr w:type="gramEnd"/>
      <w:r w:rsidRPr="00260941">
        <w:rPr>
          <w:lang w:val="en-GB"/>
        </w:rPr>
        <w:t>: look up “</w:t>
      </w:r>
      <w:r w:rsidRPr="002F6002">
        <w:rPr>
          <w:lang w:val="en-GB"/>
        </w:rPr>
        <w:t>Chinese snakehead</w:t>
      </w:r>
      <w:r>
        <w:rPr>
          <w:rStyle w:val="Kommentarsreferens"/>
        </w:rPr>
        <w:annotationRef/>
      </w:r>
      <w:r w:rsidRPr="00260941">
        <w:rPr>
          <w:lang w:val="en-GB"/>
        </w:rPr>
        <w:t>” on google!)</w:t>
      </w:r>
    </w:p>
  </w:comment>
  <w:comment w:id="64" w:author="Max Lindmark" w:date="2020-12-09T12:16:00Z" w:initials="ML">
    <w:p w14:paraId="60EB3AC4" w14:textId="757C8D0D" w:rsidR="00260941" w:rsidRPr="00260941" w:rsidRDefault="00260941">
      <w:pPr>
        <w:pStyle w:val="Kommentarer"/>
        <w:rPr>
          <w:lang w:val="en-GB"/>
        </w:rPr>
      </w:pPr>
      <w:r>
        <w:rPr>
          <w:rStyle w:val="Kommentarsreferens"/>
        </w:rPr>
        <w:annotationRef/>
      </w:r>
      <w:r w:rsidRPr="00260941">
        <w:rPr>
          <w:lang w:val="en-GB"/>
        </w:rPr>
        <w:t>Ah, that’s correct, only one ‘e’! (</w:t>
      </w:r>
      <w:proofErr w:type="gramStart"/>
      <w:r w:rsidRPr="00260941">
        <w:rPr>
          <w:lang w:val="en-GB"/>
        </w:rPr>
        <w:t>name</w:t>
      </w:r>
      <w:proofErr w:type="gramEnd"/>
      <w:r w:rsidRPr="00260941">
        <w:rPr>
          <w:lang w:val="en-GB"/>
        </w:rPr>
        <w:t xml:space="preserve"> in excel was correct for consumption but in the metabolism data it was still with two ‘e’), fixed now, well spotted </w:t>
      </w:r>
      <w:r>
        <w:sym w:font="Wingdings" w:char="F04A"/>
      </w:r>
      <w:r w:rsidRPr="00260941">
        <w:rPr>
          <w:lang w:val="en-GB"/>
        </w:rPr>
        <w:t xml:space="preserve"> !</w:t>
      </w:r>
    </w:p>
    <w:p w14:paraId="4A1DCB79" w14:textId="77777777" w:rsidR="00260941" w:rsidRPr="00260941" w:rsidRDefault="00260941">
      <w:pPr>
        <w:pStyle w:val="Kommentarer"/>
        <w:rPr>
          <w:lang w:val="en-GB"/>
        </w:rPr>
      </w:pPr>
    </w:p>
    <w:p w14:paraId="7E21C44C" w14:textId="6A03541D" w:rsidR="00260941" w:rsidRPr="00260941" w:rsidRDefault="00260941">
      <w:pPr>
        <w:pStyle w:val="Kommentarer"/>
        <w:rPr>
          <w:lang w:val="en-GB"/>
        </w:rPr>
      </w:pPr>
      <w:r w:rsidRPr="00260941">
        <w:rPr>
          <w:lang w:val="en-GB"/>
        </w:rPr>
        <w:t>I can see how it got its name!! That’s really cool (and that it can breathe air and move over land…)</w:t>
      </w:r>
    </w:p>
  </w:comment>
  <w:comment w:id="80" w:author="Max Lindmark" w:date="2020-12-21T16:55:00Z" w:initials="ML">
    <w:p w14:paraId="5551BC35" w14:textId="3E6DC00D" w:rsidR="00260941" w:rsidRPr="00260941" w:rsidRDefault="00260941">
      <w:pPr>
        <w:pStyle w:val="Kommentarer"/>
        <w:rPr>
          <w:lang w:val="en-GB"/>
        </w:rPr>
      </w:pPr>
      <w:r>
        <w:rPr>
          <w:rStyle w:val="Kommentarsreferens"/>
        </w:rPr>
        <w:annotationRef/>
      </w:r>
      <w:r w:rsidRPr="00260941">
        <w:rPr>
          <w:lang w:val="en-GB"/>
        </w:rPr>
        <w:t>Same edit as above</w:t>
      </w:r>
    </w:p>
  </w:comment>
  <w:comment w:id="83" w:author="Jan Ohlberger" w:date="2020-12-03T21:15:00Z" w:initials="Ca">
    <w:p w14:paraId="48EEE512" w14:textId="77777777" w:rsidR="00260941" w:rsidRPr="00260941" w:rsidRDefault="00260941" w:rsidP="00632624">
      <w:pPr>
        <w:pStyle w:val="Kommentarer"/>
        <w:rPr>
          <w:lang w:val="en-GB"/>
        </w:rPr>
      </w:pPr>
      <w:r>
        <w:rPr>
          <w:rStyle w:val="Kommentarsreferens"/>
        </w:rPr>
        <w:annotationRef/>
      </w:r>
      <w:r w:rsidRPr="00260941">
        <w:rPr>
          <w:lang w:val="en-GB"/>
        </w:rPr>
        <w:t xml:space="preserve">Explain the </w:t>
      </w:r>
      <w:proofErr w:type="spellStart"/>
      <w:r w:rsidRPr="00260941">
        <w:rPr>
          <w:lang w:val="en-GB"/>
        </w:rPr>
        <w:t>colors</w:t>
      </w:r>
      <w:proofErr w:type="spellEnd"/>
      <w:r w:rsidRPr="00260941">
        <w:rPr>
          <w:lang w:val="en-GB"/>
        </w:rPr>
        <w:t>?</w:t>
      </w:r>
    </w:p>
  </w:comment>
  <w:comment w:id="84" w:author="Max Lindmark" w:date="2020-12-09T12:52:00Z" w:initials="ML">
    <w:p w14:paraId="0FD6ACE6" w14:textId="77777777" w:rsidR="00260941" w:rsidRPr="00260941" w:rsidRDefault="00260941" w:rsidP="00632624">
      <w:pPr>
        <w:pStyle w:val="Kommentarer"/>
        <w:rPr>
          <w:lang w:val="en-GB"/>
        </w:rPr>
      </w:pPr>
      <w:r>
        <w:rPr>
          <w:rStyle w:val="Kommentarsreferens"/>
        </w:rPr>
        <w:annotationRef/>
      </w:r>
      <w:r w:rsidRPr="00260941">
        <w:rPr>
          <w:lang w:val="en-GB"/>
        </w:rPr>
        <w:t xml:space="preserve">Good point, and since it’s for growth rate we can also add in the </w:t>
      </w:r>
      <w:proofErr w:type="spellStart"/>
      <w:r w:rsidRPr="00260941">
        <w:rPr>
          <w:lang w:val="en-GB"/>
        </w:rPr>
        <w:t>color</w:t>
      </w:r>
      <w:proofErr w:type="spellEnd"/>
      <w:r w:rsidRPr="00260941">
        <w:rPr>
          <w:lang w:val="en-GB"/>
        </w:rPr>
        <w:t xml:space="preserve"> legend because fewer species, forgot that!</w:t>
      </w:r>
    </w:p>
  </w:comment>
  <w:comment w:id="90" w:author="Jan Ohlberger" w:date="2020-12-03T21:16:00Z" w:initials="Ca">
    <w:p w14:paraId="39B3A05D" w14:textId="77777777" w:rsidR="00260941" w:rsidRPr="00260941" w:rsidRDefault="00260941" w:rsidP="00632624">
      <w:pPr>
        <w:pStyle w:val="Kommentarer"/>
        <w:rPr>
          <w:lang w:val="en-GB"/>
        </w:rPr>
      </w:pPr>
      <w:r>
        <w:rPr>
          <w:rStyle w:val="Kommentarsreferens"/>
        </w:rPr>
        <w:annotationRef/>
      </w:r>
      <w:r w:rsidRPr="00260941">
        <w:rPr>
          <w:lang w:val="en-GB"/>
        </w:rPr>
        <w:t>That only refers to the experimental temperatures though, right?</w:t>
      </w:r>
    </w:p>
  </w:comment>
  <w:comment w:id="91" w:author="Max Lindmark" w:date="2020-12-09T16:08:00Z" w:initials="ML">
    <w:p w14:paraId="3B1BDB17" w14:textId="77777777" w:rsidR="00260941" w:rsidRPr="00260941" w:rsidRDefault="00260941" w:rsidP="00632624">
      <w:pPr>
        <w:pStyle w:val="Kommentarer"/>
        <w:rPr>
          <w:lang w:val="en-GB"/>
        </w:rPr>
      </w:pPr>
      <w:r>
        <w:rPr>
          <w:rStyle w:val="Kommentarsreferens"/>
        </w:rPr>
        <w:annotationRef/>
      </w:r>
      <w:r w:rsidRPr="00260941">
        <w:rPr>
          <w:lang w:val="en-GB"/>
        </w:rPr>
        <w:t>Not sure I follow! Did this clarify anything?</w:t>
      </w:r>
    </w:p>
  </w:comment>
  <w:comment w:id="92" w:author="Jan Ohlberger" w:date="2020-12-22T15:14:00Z" w:initials="Ca">
    <w:p w14:paraId="7A0B3764" w14:textId="27566D3E" w:rsidR="00260941" w:rsidRPr="00260941" w:rsidRDefault="00260941">
      <w:pPr>
        <w:pStyle w:val="Kommentarer"/>
        <w:rPr>
          <w:lang w:val="en-GB"/>
        </w:rPr>
      </w:pPr>
      <w:r>
        <w:rPr>
          <w:rStyle w:val="Kommentarsreferens"/>
        </w:rPr>
        <w:annotationRef/>
      </w:r>
      <w:r w:rsidRPr="00260941">
        <w:rPr>
          <w:lang w:val="en-GB"/>
        </w:rPr>
        <w:t>Not important…</w:t>
      </w:r>
    </w:p>
    <w:p w14:paraId="67E24EE5" w14:textId="27349575" w:rsidR="00260941" w:rsidRPr="00260941" w:rsidRDefault="00260941">
      <w:pPr>
        <w:pStyle w:val="Kommentarer"/>
        <w:rPr>
          <w:lang w:val="en-GB"/>
        </w:rPr>
      </w:pPr>
      <w:r w:rsidRPr="00260941">
        <w:rPr>
          <w:lang w:val="en-GB"/>
        </w:rPr>
        <w:t xml:space="preserve">I meant that ‘in the growth rate data’ should not refer to ‘environmental’ temperatures, which is currently does. </w:t>
      </w:r>
    </w:p>
    <w:p w14:paraId="6321355E" w14:textId="3EB01785" w:rsidR="00260941" w:rsidRPr="00260941" w:rsidRDefault="00260941">
      <w:pPr>
        <w:pStyle w:val="Kommentarer"/>
        <w:rPr>
          <w:lang w:val="en-GB"/>
        </w:rPr>
      </w:pPr>
      <w:r w:rsidRPr="00260941">
        <w:rPr>
          <w:lang w:val="en-GB"/>
        </w:rPr>
        <w:t>In your files maybe, but you got those environmental temperature data from elsewhere, not the papers that provided the growth rate data.</w:t>
      </w:r>
    </w:p>
  </w:comment>
  <w:comment w:id="94" w:author="Max Lindmark" w:date="2020-12-21T15:29:00Z" w:initials="ML">
    <w:p w14:paraId="3D7C84EE" w14:textId="1EE744D5" w:rsidR="00260941" w:rsidRPr="00260941" w:rsidRDefault="00260941">
      <w:pPr>
        <w:pStyle w:val="Kommentarer"/>
        <w:rPr>
          <w:lang w:val="en-GB"/>
        </w:rPr>
      </w:pPr>
      <w:r>
        <w:rPr>
          <w:rStyle w:val="Kommentarsreferens"/>
        </w:rPr>
        <w:annotationRef/>
      </w:r>
      <w:r w:rsidRPr="00260941">
        <w:rPr>
          <w:lang w:val="en-GB"/>
        </w:rPr>
        <w:t>This changed from -0.43 to this value when I updated the script with the new parameters (using the estimate for resting metabolic rate) and is now even closer to the scaling of growth rate.</w:t>
      </w:r>
    </w:p>
  </w:comment>
  <w:comment w:id="98" w:author="Jan Ohlberger" w:date="2020-12-03T21:24:00Z" w:initials="Ca">
    <w:p w14:paraId="36F111C8" w14:textId="77777777" w:rsidR="00260941" w:rsidRPr="00260941" w:rsidRDefault="00260941" w:rsidP="00EE4D53">
      <w:pPr>
        <w:pStyle w:val="Kommentarer"/>
        <w:rPr>
          <w:lang w:val="en-GB"/>
        </w:rPr>
      </w:pPr>
      <w:r>
        <w:rPr>
          <w:rStyle w:val="Kommentarsreferens"/>
        </w:rPr>
        <w:annotationRef/>
      </w:r>
      <w:r w:rsidRPr="00260941">
        <w:rPr>
          <w:lang w:val="en-GB"/>
        </w:rPr>
        <w:t>Has that changed? Can’t find the value in the table…</w:t>
      </w:r>
    </w:p>
  </w:comment>
  <w:comment w:id="99" w:author="Max Lindmark" w:date="2020-12-09T13:15:00Z" w:initials="ML">
    <w:p w14:paraId="0A33E4D3" w14:textId="77777777" w:rsidR="00260941" w:rsidRPr="00260941" w:rsidRDefault="00260941" w:rsidP="00EE4D53">
      <w:pPr>
        <w:pStyle w:val="Kommentarer"/>
        <w:rPr>
          <w:lang w:val="en-GB"/>
        </w:rPr>
      </w:pPr>
      <w:r>
        <w:rPr>
          <w:rStyle w:val="Kommentarsreferens"/>
        </w:rPr>
        <w:annotationRef/>
      </w:r>
      <w:r w:rsidRPr="002B5049">
        <w:rPr>
          <w:lang w:val="en-GB"/>
        </w:rPr>
        <w:t xml:space="preserve">Hmm, thanks for spotting this! I’m guessing this must have changed either with the addition of author-data or when I fixed the prior issue a while ago (earlier I made them too tight after mixing </w:t>
      </w:r>
      <w:proofErr w:type="spellStart"/>
      <w:r w:rsidRPr="002B5049">
        <w:rPr>
          <w:lang w:val="en-GB"/>
        </w:rPr>
        <w:t>sd</w:t>
      </w:r>
      <w:proofErr w:type="spellEnd"/>
      <w:r w:rsidRPr="002B5049">
        <w:rPr>
          <w:lang w:val="en-GB"/>
        </w:rPr>
        <w:t xml:space="preserve"> and precision). </w:t>
      </w:r>
      <w:r w:rsidRPr="00260941">
        <w:rPr>
          <w:lang w:val="en-GB"/>
        </w:rPr>
        <w:t>The table was up to date at least (the delta-WAIC is 5.5).</w:t>
      </w:r>
    </w:p>
    <w:p w14:paraId="7B1957C8" w14:textId="77777777" w:rsidR="00260941" w:rsidRPr="00260941" w:rsidRDefault="00260941" w:rsidP="00EE4D53">
      <w:pPr>
        <w:pStyle w:val="Kommentarer"/>
        <w:rPr>
          <w:lang w:val="en-GB"/>
        </w:rPr>
      </w:pPr>
    </w:p>
    <w:p w14:paraId="3970E490" w14:textId="26EE84AB" w:rsidR="00260941" w:rsidRPr="00260941" w:rsidRDefault="00260941" w:rsidP="00EE4D53">
      <w:pPr>
        <w:pStyle w:val="Kommentarer"/>
        <w:rPr>
          <w:lang w:val="en-GB"/>
        </w:rPr>
      </w:pPr>
      <w:r w:rsidRPr="00260941">
        <w:rPr>
          <w:lang w:val="en-GB"/>
        </w:rPr>
        <w:t>All this means I can shorten this sentence by removing the part about delta WAIC &lt;2 because it no longer applies!</w:t>
      </w:r>
    </w:p>
    <w:p w14:paraId="20B1A5E9" w14:textId="77777777" w:rsidR="00260941" w:rsidRPr="00260941" w:rsidRDefault="00260941" w:rsidP="00EE4D53">
      <w:pPr>
        <w:pStyle w:val="Kommentarer"/>
        <w:rPr>
          <w:lang w:val="en-GB"/>
        </w:rPr>
      </w:pPr>
    </w:p>
    <w:p w14:paraId="5943EAAA" w14:textId="70E130C4" w:rsidR="00260941" w:rsidRPr="00260941" w:rsidRDefault="00260941" w:rsidP="00EE4D53">
      <w:pPr>
        <w:pStyle w:val="Kommentarer"/>
        <w:rPr>
          <w:lang w:val="en-GB"/>
        </w:rPr>
      </w:pPr>
      <w:r w:rsidRPr="00260941">
        <w:rPr>
          <w:lang w:val="en-GB"/>
        </w:rPr>
        <w:t>See also comment on that Table!</w:t>
      </w:r>
    </w:p>
  </w:comment>
  <w:comment w:id="125" w:author="Max Lindmark" w:date="2020-12-21T17:18:00Z" w:initials="ML">
    <w:p w14:paraId="6E672DED" w14:textId="7589AF87" w:rsidR="00260941" w:rsidRPr="00260941" w:rsidRDefault="00260941">
      <w:pPr>
        <w:pStyle w:val="Kommentarer"/>
        <w:rPr>
          <w:lang w:val="en-GB"/>
        </w:rPr>
      </w:pPr>
      <w:r>
        <w:rPr>
          <w:rStyle w:val="Kommentarsreferens"/>
        </w:rPr>
        <w:annotationRef/>
      </w:r>
      <w:r w:rsidRPr="00260941">
        <w:rPr>
          <w:lang w:val="en-GB"/>
        </w:rPr>
        <w:t>When updating the model with priors for the global mean of random intercepts by each metabolic type separately, I also updated the priors. It didn’t have much effect because they are quite wide! Can also change back</w:t>
      </w:r>
    </w:p>
  </w:comment>
  <w:comment w:id="155" w:author="Max Lindmark" w:date="2020-12-09T13:44:00Z" w:initials="ML">
    <w:p w14:paraId="39F572F4" w14:textId="7443AF9F" w:rsidR="00260941" w:rsidRPr="00260941" w:rsidRDefault="00260941">
      <w:pPr>
        <w:pStyle w:val="Kommentarer"/>
        <w:rPr>
          <w:lang w:val="en-GB"/>
        </w:rPr>
      </w:pPr>
      <w:r>
        <w:rPr>
          <w:rStyle w:val="Kommentarsreferens"/>
        </w:rPr>
        <w:annotationRef/>
      </w:r>
      <w:r w:rsidRPr="00260941">
        <w:rPr>
          <w:lang w:val="en-GB"/>
        </w:rPr>
        <w:t>As a final check I re-ran all models and updated the WAIC’s and delta WAICs. I’m not sure if it was due to problems with setting the seed or slight changes with last batch of data from authors or if I simply didn’t update it recently, but either way, some values were not correct here. Mostly decimal changes, but one change is that M2 for consumption no longer is within 2 delta WAICs.</w:t>
      </w:r>
    </w:p>
    <w:p w14:paraId="15BAEF5A" w14:textId="77777777" w:rsidR="00260941" w:rsidRPr="00260941" w:rsidRDefault="00260941">
      <w:pPr>
        <w:pStyle w:val="Kommentarer"/>
        <w:rPr>
          <w:lang w:val="en-GB"/>
        </w:rPr>
      </w:pPr>
    </w:p>
    <w:p w14:paraId="22FAE024" w14:textId="2B1C1136" w:rsidR="00260941" w:rsidRPr="00260941" w:rsidRDefault="00260941">
      <w:pPr>
        <w:pStyle w:val="Kommentarer"/>
        <w:rPr>
          <w:lang w:val="en-GB"/>
        </w:rPr>
      </w:pPr>
      <w:r w:rsidRPr="00260941">
        <w:rPr>
          <w:lang w:val="en-GB"/>
        </w:rPr>
        <w:t xml:space="preserve">I re-ran all scripts twice to ensure there was no random variation now (seed working as expected) … and it wasn’t so it seems to work correctly now! </w:t>
      </w:r>
    </w:p>
  </w:comment>
  <w:comment w:id="156" w:author="Jan Ohlberger" w:date="2020-12-22T15:19:00Z" w:initials="Ca">
    <w:p w14:paraId="04831CF1" w14:textId="3E949CA0" w:rsidR="00260941" w:rsidRPr="00260941" w:rsidRDefault="00260941">
      <w:pPr>
        <w:pStyle w:val="Kommentarer"/>
        <w:rPr>
          <w:lang w:val="en-GB"/>
        </w:rPr>
      </w:pPr>
      <w:r>
        <w:rPr>
          <w:rStyle w:val="Kommentarsreferens"/>
        </w:rPr>
        <w:annotationRef/>
      </w:r>
      <w:r w:rsidRPr="00260941">
        <w:rPr>
          <w:lang w:val="en-GB"/>
        </w:rPr>
        <w:t>Thanks for checking. Results are simpler if anything without the similar WAICs</w:t>
      </w:r>
    </w:p>
  </w:comment>
  <w:comment w:id="157" w:author="Max Lindmark" w:date="2020-12-09T13:01:00Z" w:initials="ML">
    <w:p w14:paraId="05C87C5B" w14:textId="4397B83A" w:rsidR="00260941" w:rsidRPr="00260941" w:rsidRDefault="00260941">
      <w:pPr>
        <w:pStyle w:val="Kommentarer"/>
        <w:rPr>
          <w:lang w:val="en-GB"/>
        </w:rPr>
      </w:pPr>
      <w:r>
        <w:rPr>
          <w:rStyle w:val="Kommentarsreferens"/>
        </w:rPr>
        <w:annotationRef/>
      </w:r>
      <w:r w:rsidRPr="00260941">
        <w:rPr>
          <w:lang w:val="en-GB"/>
        </w:rPr>
        <w:t>Updated</w:t>
      </w:r>
    </w:p>
  </w:comment>
  <w:comment w:id="158" w:author="Jan Ohlberger" w:date="2020-12-03T21:22:00Z" w:initials="Ca">
    <w:p w14:paraId="59110A6F" w14:textId="3A615FCA" w:rsidR="00260941" w:rsidRPr="00260941" w:rsidRDefault="00260941">
      <w:pPr>
        <w:pStyle w:val="Kommentarer"/>
        <w:rPr>
          <w:lang w:val="en-GB"/>
        </w:rPr>
      </w:pPr>
      <w:r>
        <w:rPr>
          <w:rStyle w:val="Kommentarsreferens"/>
        </w:rPr>
        <w:annotationRef/>
      </w:r>
      <w:r w:rsidRPr="00260941">
        <w:rPr>
          <w:lang w:val="en-GB"/>
        </w:rPr>
        <w:t>Bold?</w:t>
      </w:r>
    </w:p>
  </w:comment>
  <w:comment w:id="159" w:author="Max Lindmark" w:date="2020-12-09T13:01:00Z" w:initials="ML">
    <w:p w14:paraId="2885555B" w14:textId="085224DD" w:rsidR="00260941" w:rsidRPr="00260941" w:rsidRDefault="00260941">
      <w:pPr>
        <w:pStyle w:val="Kommentarer"/>
        <w:rPr>
          <w:lang w:val="en-GB"/>
        </w:rPr>
      </w:pPr>
      <w:r>
        <w:rPr>
          <w:rStyle w:val="Kommentarsreferens"/>
        </w:rPr>
        <w:annotationRef/>
      </w:r>
      <w:r w:rsidRPr="00260941">
        <w:rPr>
          <w:lang w:val="en-GB"/>
        </w:rPr>
        <w:t>Yes! Thanks for checking (also with the new updates to these models it’s bold)</w:t>
      </w:r>
    </w:p>
  </w:comment>
  <w:comment w:id="160" w:author="Max Lindmark" w:date="2020-12-09T13:43:00Z" w:initials="ML">
    <w:p w14:paraId="6BEB4C17" w14:textId="7620D378" w:rsidR="00260941" w:rsidRPr="00260941" w:rsidRDefault="00260941">
      <w:pPr>
        <w:pStyle w:val="Kommentarer"/>
        <w:rPr>
          <w:lang w:val="en-GB"/>
        </w:rPr>
      </w:pPr>
      <w:r>
        <w:rPr>
          <w:rStyle w:val="Kommentarsreferens"/>
        </w:rPr>
        <w:annotationRef/>
      </w:r>
      <w:r w:rsidRPr="00260941">
        <w:rPr>
          <w:lang w:val="en-GB"/>
        </w:rPr>
        <w:t xml:space="preserve">No longer within 2 delta </w:t>
      </w:r>
      <w:proofErr w:type="spellStart"/>
      <w:r w:rsidRPr="00260941">
        <w:rPr>
          <w:lang w:val="en-GB"/>
        </w:rPr>
        <w:t>waic</w:t>
      </w:r>
      <w:proofErr w:type="spellEnd"/>
    </w:p>
  </w:comment>
  <w:comment w:id="161" w:author="Max Lindmark" w:date="2020-12-21T12:20:00Z" w:initials="ML">
    <w:p w14:paraId="61E7C4BF" w14:textId="10B618E1" w:rsidR="00260941" w:rsidRPr="00260941" w:rsidRDefault="00260941">
      <w:pPr>
        <w:pStyle w:val="Kommentarer"/>
        <w:rPr>
          <w:lang w:val="en-GB"/>
        </w:rPr>
      </w:pPr>
      <w:r>
        <w:rPr>
          <w:rStyle w:val="Kommentarsreferens"/>
        </w:rPr>
        <w:annotationRef/>
      </w:r>
      <w:r w:rsidRPr="00260941">
        <w:rPr>
          <w:lang w:val="en-GB"/>
        </w:rPr>
        <w:t>Interesting to see that some estimates for standard metabolic rate are closer to the average routine (and to some degree vice versa). Maybe this reflects variation between species and difficulties estimating the true standard metabolic rate</w:t>
      </w:r>
    </w:p>
  </w:comment>
  <w:comment w:id="162" w:author="Jan Ohlberger" w:date="2020-12-22T15:21:00Z" w:initials="Ca">
    <w:p w14:paraId="0191D57E" w14:textId="1E9F304F" w:rsidR="00260941" w:rsidRPr="00260941" w:rsidRDefault="00260941">
      <w:pPr>
        <w:pStyle w:val="Kommentarer"/>
        <w:rPr>
          <w:lang w:val="en-GB"/>
        </w:rPr>
      </w:pPr>
      <w:r>
        <w:rPr>
          <w:rStyle w:val="Kommentarsreferens"/>
        </w:rPr>
        <w:annotationRef/>
      </w:r>
      <w:r w:rsidRPr="00260941">
        <w:rPr>
          <w:lang w:val="en-GB"/>
        </w:rPr>
        <w:t>Yep, could be both, true variation and/or issues with estimating the rates, or even issues around the definitions of these terms…</w:t>
      </w:r>
    </w:p>
  </w:comment>
  <w:comment w:id="186" w:author="Anna Gårdmark" w:date="2021-01-12T11:51:00Z" w:initials="AG">
    <w:p w14:paraId="0A5B2315" w14:textId="79968A82" w:rsidR="006E1DE4" w:rsidRPr="006E1DE4" w:rsidRDefault="006E1DE4">
      <w:pPr>
        <w:pStyle w:val="Kommentarer"/>
        <w:rPr>
          <w:lang w:val="en-GB"/>
        </w:rPr>
      </w:pPr>
      <w:r>
        <w:rPr>
          <w:rStyle w:val="Kommentarsreferens"/>
        </w:rPr>
        <w:annotationRef/>
      </w:r>
      <w:proofErr w:type="gramStart"/>
      <w:r w:rsidRPr="006E1DE4">
        <w:rPr>
          <w:rStyle w:val="Kommentarsreferens"/>
          <w:lang w:val="en-GB"/>
        </w:rPr>
        <w:t>replot</w:t>
      </w:r>
      <w:proofErr w:type="gramEnd"/>
      <w:r w:rsidRPr="006E1DE4">
        <w:rPr>
          <w:rStyle w:val="Kommentarsreferens"/>
          <w:lang w:val="en-GB"/>
        </w:rPr>
        <w:t xml:space="preserve"> perhaps with a higher plot-frame, to get more space between y-axis labels</w:t>
      </w:r>
      <w:r>
        <w:rPr>
          <w:rStyle w:val="Kommentarsreferens"/>
          <w:lang w:val="en-GB"/>
        </w:rPr>
        <w:t>?</w:t>
      </w:r>
      <w:r w:rsidRPr="006E1DE4">
        <w:rPr>
          <w:rStyle w:val="Kommentarsreferens"/>
          <w:lang w:val="en-GB"/>
        </w:rPr>
        <w:t xml:space="preserve"> </w:t>
      </w:r>
      <w:r>
        <w:rPr>
          <w:rStyle w:val="Kommentarsreferens"/>
          <w:lang w:val="en-GB"/>
        </w:rPr>
        <w:t>Hard to read them now.</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D044313" w15:done="0"/>
  <w15:commentEx w15:paraId="333F9067" w15:done="0"/>
  <w15:commentEx w15:paraId="7D4B02F5" w15:done="0"/>
  <w15:commentEx w15:paraId="42E66EB8" w15:done="0"/>
  <w15:commentEx w15:paraId="5DF10CF1" w15:paraIdParent="42E66EB8" w15:done="0"/>
  <w15:commentEx w15:paraId="02E26A2B" w15:done="0"/>
  <w15:commentEx w15:paraId="4937BAE3" w15:done="0"/>
  <w15:commentEx w15:paraId="015BCAEB" w15:done="0"/>
  <w15:commentEx w15:paraId="02F8D955" w15:done="0"/>
  <w15:commentEx w15:paraId="7E21C44C" w15:paraIdParent="02F8D955" w15:done="0"/>
  <w15:commentEx w15:paraId="5551BC35" w15:done="0"/>
  <w15:commentEx w15:paraId="48EEE512" w15:done="0"/>
  <w15:commentEx w15:paraId="0FD6ACE6" w15:paraIdParent="48EEE512" w15:done="0"/>
  <w15:commentEx w15:paraId="39B3A05D" w15:done="0"/>
  <w15:commentEx w15:paraId="3B1BDB17" w15:paraIdParent="39B3A05D" w15:done="0"/>
  <w15:commentEx w15:paraId="6321355E" w15:paraIdParent="39B3A05D" w15:done="0"/>
  <w15:commentEx w15:paraId="3D7C84EE" w15:done="0"/>
  <w15:commentEx w15:paraId="36F111C8" w15:done="0"/>
  <w15:commentEx w15:paraId="5943EAAA" w15:paraIdParent="36F111C8" w15:done="0"/>
  <w15:commentEx w15:paraId="6E672DED" w15:done="0"/>
  <w15:commentEx w15:paraId="22FAE024" w15:done="0"/>
  <w15:commentEx w15:paraId="04831CF1" w15:paraIdParent="22FAE024" w15:done="0"/>
  <w15:commentEx w15:paraId="05C87C5B" w15:done="0"/>
  <w15:commentEx w15:paraId="59110A6F" w15:done="0"/>
  <w15:commentEx w15:paraId="2885555B" w15:paraIdParent="59110A6F" w15:done="0"/>
  <w15:commentEx w15:paraId="6BEB4C17" w15:done="0"/>
  <w15:commentEx w15:paraId="61E7C4BF" w15:done="0"/>
  <w15:commentEx w15:paraId="0191D57E" w15:paraIdParent="61E7C4BF" w15:done="0"/>
  <w15:commentEx w15:paraId="0A5B2315"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8C5DEF" w16cex:dateUtc="2020-12-22T10:58:00Z"/>
  <w16cex:commentExtensible w16cex:durableId="238B5151" w16cex:dateUtc="2020-12-21T15:52:00Z"/>
  <w16cex:commentExtensible w16cex:durableId="237B3EE7" w16cex:dateUtc="2020-12-09T11:17:00Z"/>
  <w16cex:commentExtensible w16cex:durableId="237B44C7" w16cex:dateUtc="2020-12-09T11:42:00Z"/>
  <w16cex:commentExtensible w16cex:durableId="237B3E90" w16cex:dateUtc="2020-12-09T11:16:00Z"/>
  <w16cex:commentExtensible w16cex:durableId="238B5217" w16cex:dateUtc="2020-12-21T15:55:00Z"/>
  <w16cex:commentExtensible w16cex:durableId="237B4711" w16cex:dateUtc="2020-12-09T11:52:00Z"/>
  <w16cex:commentExtensible w16cex:durableId="237B74F9" w16cex:dateUtc="2020-12-09T15:08:00Z"/>
  <w16cex:commentExtensible w16cex:durableId="238B3DC1" w16cex:dateUtc="2020-12-21T14:29:00Z"/>
  <w16cex:commentExtensible w16cex:durableId="237B4C7F" w16cex:dateUtc="2020-12-09T12:15:00Z"/>
  <w16cex:commentExtensible w16cex:durableId="238B577F" w16cex:dateUtc="2020-12-21T16:18:00Z"/>
  <w16cex:commentExtensible w16cex:durableId="237B533E" w16cex:dateUtc="2020-12-09T12:44:00Z"/>
  <w16cex:commentExtensible w16cex:durableId="237B4925" w16cex:dateUtc="2020-12-09T12:01:00Z"/>
  <w16cex:commentExtensible w16cex:durableId="237B4911" w16cex:dateUtc="2020-12-09T12:01:00Z"/>
  <w16cex:commentExtensible w16cex:durableId="237B52F6" w16cex:dateUtc="2020-12-09T12:43:00Z"/>
  <w16cex:commentExtensible w16cex:durableId="238B1180" w16cex:dateUtc="2020-12-21T11:2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D044313" w16cid:durableId="238C5DEF"/>
  <w16cid:commentId w16cid:paraId="333F9067" w16cid:durableId="2373CED4"/>
  <w16cid:commentId w16cid:paraId="7D4B02F5" w16cid:durableId="2373CFD1"/>
  <w16cid:commentId w16cid:paraId="42E66EB8" w16cid:durableId="238B5130"/>
  <w16cid:commentId w16cid:paraId="5DF10CF1" w16cid:durableId="238B5151"/>
  <w16cid:commentId w16cid:paraId="02E26A2B" w16cid:durableId="2373CFA2"/>
  <w16cid:commentId w16cid:paraId="4937BAE3" w16cid:durableId="237B3EE7"/>
  <w16cid:commentId w16cid:paraId="015BCAEB" w16cid:durableId="237B44C7"/>
  <w16cid:commentId w16cid:paraId="02F8D955" w16cid:durableId="23734E91"/>
  <w16cid:commentId w16cid:paraId="7E21C44C" w16cid:durableId="237B3E90"/>
  <w16cid:commentId w16cid:paraId="5551BC35" w16cid:durableId="238B5217"/>
  <w16cid:commentId w16cid:paraId="48EEE512" w16cid:durableId="2373D3EB"/>
  <w16cid:commentId w16cid:paraId="0FD6ACE6" w16cid:durableId="237B4711"/>
  <w16cid:commentId w16cid:paraId="39B3A05D" w16cid:durableId="2373D43F"/>
  <w16cid:commentId w16cid:paraId="3B1BDB17" w16cid:durableId="237B74F9"/>
  <w16cid:commentId w16cid:paraId="6321355E" w16cid:durableId="238C8BED"/>
  <w16cid:commentId w16cid:paraId="3D7C84EE" w16cid:durableId="238B3DC1"/>
  <w16cid:commentId w16cid:paraId="36F111C8" w16cid:durableId="2373D5F9"/>
  <w16cid:commentId w16cid:paraId="5943EAAA" w16cid:durableId="237B4C7F"/>
  <w16cid:commentId w16cid:paraId="6E672DED" w16cid:durableId="238B577F"/>
  <w16cid:commentId w16cid:paraId="22FAE024" w16cid:durableId="237B533E"/>
  <w16cid:commentId w16cid:paraId="04831CF1" w16cid:durableId="238C8D0D"/>
  <w16cid:commentId w16cid:paraId="05C87C5B" w16cid:durableId="237B4925"/>
  <w16cid:commentId w16cid:paraId="59110A6F" w16cid:durableId="2373D5A5"/>
  <w16cid:commentId w16cid:paraId="2885555B" w16cid:durableId="237B4911"/>
  <w16cid:commentId w16cid:paraId="6BEB4C17" w16cid:durableId="237B52F6"/>
  <w16cid:commentId w16cid:paraId="61E7C4BF" w16cid:durableId="238B1180"/>
  <w16cid:commentId w16cid:paraId="0191D57E" w16cid:durableId="238C8D8C"/>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931C2D0" w14:textId="77777777" w:rsidR="006541D7" w:rsidRDefault="006541D7" w:rsidP="00B65B3A">
      <w:r>
        <w:separator/>
      </w:r>
    </w:p>
    <w:p w14:paraId="750B6FBD" w14:textId="77777777" w:rsidR="006541D7" w:rsidRDefault="006541D7"/>
  </w:endnote>
  <w:endnote w:type="continuationSeparator" w:id="0">
    <w:p w14:paraId="42472CAC" w14:textId="77777777" w:rsidR="006541D7" w:rsidRDefault="006541D7" w:rsidP="00B65B3A">
      <w:r>
        <w:continuationSeparator/>
      </w:r>
    </w:p>
    <w:p w14:paraId="3F89961B" w14:textId="77777777" w:rsidR="006541D7" w:rsidRDefault="006541D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706296"/>
      <w:docPartObj>
        <w:docPartGallery w:val="Page Numbers (Bottom of Page)"/>
        <w:docPartUnique/>
      </w:docPartObj>
    </w:sdtPr>
    <w:sdtEndPr>
      <w:rPr>
        <w:noProof/>
      </w:rPr>
    </w:sdtEndPr>
    <w:sdtContent>
      <w:p w14:paraId="59B198AA" w14:textId="56F5E6F4" w:rsidR="00260941" w:rsidRDefault="00260941">
        <w:pPr>
          <w:pStyle w:val="Sidfot"/>
          <w:jc w:val="center"/>
        </w:pPr>
        <w:r>
          <w:fldChar w:fldCharType="begin"/>
        </w:r>
        <w:r>
          <w:instrText xml:space="preserve"> PAGE   \* MERGEFORMAT </w:instrText>
        </w:r>
        <w:r>
          <w:fldChar w:fldCharType="separate"/>
        </w:r>
        <w:r w:rsidR="006E1DE4">
          <w:rPr>
            <w:noProof/>
          </w:rPr>
          <w:t>32</w:t>
        </w:r>
        <w:r>
          <w:rPr>
            <w:noProof/>
          </w:rPr>
          <w:fldChar w:fldCharType="end"/>
        </w:r>
      </w:p>
    </w:sdtContent>
  </w:sdt>
  <w:p w14:paraId="0D3AA5C0" w14:textId="77777777" w:rsidR="00260941" w:rsidRDefault="00260941">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0EEBAE5C" w14:textId="77777777" w:rsidR="006541D7" w:rsidRDefault="006541D7" w:rsidP="00B65B3A">
      <w:r>
        <w:separator/>
      </w:r>
    </w:p>
  </w:footnote>
  <w:footnote w:type="continuationSeparator" w:id="0">
    <w:p w14:paraId="6BB207F9" w14:textId="77777777" w:rsidR="006541D7" w:rsidRDefault="006541D7"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8BC1F" w14:textId="77777777" w:rsidR="00260941" w:rsidRDefault="00260941" w:rsidP="00B65B3A">
    <w:pPr>
      <w:pStyle w:val="Sidhuvud"/>
      <w:spacing w:before="240" w:after="276"/>
    </w:pPr>
  </w:p>
  <w:p w14:paraId="2835C4F5" w14:textId="77777777" w:rsidR="00260941" w:rsidRDefault="00260941" w:rsidP="00B65B3A">
    <w:pPr>
      <w:spacing w:after="276"/>
    </w:pPr>
  </w:p>
  <w:p w14:paraId="31D1C0B9" w14:textId="77777777" w:rsidR="00260941" w:rsidRDefault="00260941"/>
  <w:p w14:paraId="56DB4B41" w14:textId="77777777" w:rsidR="00260941" w:rsidRDefault="00260941"/>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178D8" w14:textId="77777777" w:rsidR="00260941" w:rsidRPr="00B30794" w:rsidRDefault="00260941"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53B83634"/>
    <w:lvl w:ilvl="0">
      <w:start w:val="1"/>
      <w:numFmt w:val="decimal"/>
      <w:pStyle w:val="Numreradlista"/>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Punktlista"/>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x Lindmark">
    <w15:presenceInfo w15:providerId="AD" w15:userId="S::max.lindmark@slu.se::74a91d58-1def-4e6c-a200-e80e4af38c20"/>
  </w15:person>
  <w15:person w15:author="Jan Ohlberger">
    <w15:presenceInfo w15:providerId="None" w15:userId="Jan Ohlberger"/>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131078"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revisionView w:formatting="0"/>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EBA"/>
    <w:rsid w:val="00090AD0"/>
    <w:rsid w:val="00091C60"/>
    <w:rsid w:val="00091CC5"/>
    <w:rsid w:val="000929A6"/>
    <w:rsid w:val="00093327"/>
    <w:rsid w:val="00094DD2"/>
    <w:rsid w:val="00094E98"/>
    <w:rsid w:val="0009501C"/>
    <w:rsid w:val="00095218"/>
    <w:rsid w:val="00095C04"/>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F36"/>
    <w:rsid w:val="00286698"/>
    <w:rsid w:val="00287C0D"/>
    <w:rsid w:val="00287EA2"/>
    <w:rsid w:val="002900A9"/>
    <w:rsid w:val="002901A0"/>
    <w:rsid w:val="0029036F"/>
    <w:rsid w:val="002922F2"/>
    <w:rsid w:val="0029295B"/>
    <w:rsid w:val="002929E2"/>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404F"/>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26F6"/>
    <w:rsid w:val="003F3413"/>
    <w:rsid w:val="003F3DB3"/>
    <w:rsid w:val="003F41D8"/>
    <w:rsid w:val="003F48C2"/>
    <w:rsid w:val="003F68F4"/>
    <w:rsid w:val="003F7323"/>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3C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2717"/>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D4F"/>
    <w:rsid w:val="006D44E2"/>
    <w:rsid w:val="006D4950"/>
    <w:rsid w:val="006D57E2"/>
    <w:rsid w:val="006D5CBF"/>
    <w:rsid w:val="006D62C1"/>
    <w:rsid w:val="006D6DAD"/>
    <w:rsid w:val="006D75EA"/>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351C"/>
    <w:rsid w:val="00793D89"/>
    <w:rsid w:val="00794677"/>
    <w:rsid w:val="00794BC0"/>
    <w:rsid w:val="0079518C"/>
    <w:rsid w:val="007953D6"/>
    <w:rsid w:val="00796A99"/>
    <w:rsid w:val="00796EB5"/>
    <w:rsid w:val="00796FD7"/>
    <w:rsid w:val="007A11F1"/>
    <w:rsid w:val="007A1D3E"/>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104C1"/>
    <w:rsid w:val="00A105D8"/>
    <w:rsid w:val="00A10A67"/>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60BD"/>
    <w:rsid w:val="00D874A6"/>
    <w:rsid w:val="00D87A69"/>
    <w:rsid w:val="00D90149"/>
    <w:rsid w:val="00D90AAE"/>
    <w:rsid w:val="00D9181F"/>
    <w:rsid w:val="00D92E39"/>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8F2"/>
    <w:rsid w:val="00E12CCB"/>
    <w:rsid w:val="00E130AC"/>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257E"/>
    <w:rsid w:val="00F834A1"/>
    <w:rsid w:val="00F834F2"/>
    <w:rsid w:val="00F835CA"/>
    <w:rsid w:val="00F83CFC"/>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2B5049"/>
    <w:pPr>
      <w:spacing w:after="160" w:line="259" w:lineRule="auto"/>
    </w:pPr>
    <w:rPr>
      <w:rFonts w:asciiTheme="minorHAnsi" w:hAnsiTheme="minorHAnsi"/>
    </w:rPr>
  </w:style>
  <w:style w:type="paragraph" w:styleId="Rubrik1">
    <w:name w:val="heading 1"/>
    <w:basedOn w:val="Normal"/>
    <w:next w:val="Normal"/>
    <w:link w:val="Rubrik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Rubrik2">
    <w:name w:val="heading 2"/>
    <w:basedOn w:val="Normal"/>
    <w:next w:val="Normal"/>
    <w:link w:val="Rubrik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Rubrik3">
    <w:name w:val="heading 3"/>
    <w:basedOn w:val="Normal"/>
    <w:next w:val="Normal"/>
    <w:link w:val="Rubrik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Rubrik4">
    <w:name w:val="heading 4"/>
    <w:basedOn w:val="Normal"/>
    <w:next w:val="Normal"/>
    <w:link w:val="Rubrik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Standardstycketeckensnitt">
    <w:name w:val="Default Paragraph Font"/>
    <w:uiPriority w:val="1"/>
    <w:semiHidden/>
    <w:unhideWhenUsed/>
    <w:rsid w:val="002B5049"/>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rsid w:val="002B5049"/>
  </w:style>
  <w:style w:type="character" w:customStyle="1" w:styleId="Rubrik1Char">
    <w:name w:val="Rubrik 1 Char"/>
    <w:basedOn w:val="Standardstycketeckensnitt"/>
    <w:link w:val="Rubrik1"/>
    <w:uiPriority w:val="9"/>
    <w:rsid w:val="00FC5A6A"/>
    <w:rPr>
      <w:rFonts w:ascii="Times New Roman" w:eastAsiaTheme="majorEastAsia" w:hAnsi="Times New Roman" w:cstheme="majorBidi"/>
      <w:b/>
      <w:color w:val="000000" w:themeColor="text1"/>
      <w:sz w:val="32"/>
      <w:szCs w:val="32"/>
      <w:lang w:val="en-US"/>
    </w:rPr>
  </w:style>
  <w:style w:type="character" w:customStyle="1" w:styleId="Rubrik2Char">
    <w:name w:val="Rubrik 2 Char"/>
    <w:basedOn w:val="Standardstycketeckensnitt"/>
    <w:link w:val="Rubrik2"/>
    <w:uiPriority w:val="9"/>
    <w:rsid w:val="00FC5A6A"/>
    <w:rPr>
      <w:rFonts w:ascii="Times New Roman" w:eastAsiaTheme="majorEastAsia" w:hAnsi="Times New Roman" w:cstheme="majorBidi"/>
      <w:b/>
      <w:color w:val="000000" w:themeColor="text1"/>
      <w:sz w:val="28"/>
      <w:szCs w:val="26"/>
      <w:lang w:val="en-US"/>
    </w:rPr>
  </w:style>
  <w:style w:type="character" w:customStyle="1" w:styleId="Rubrik3Char">
    <w:name w:val="Rubrik 3 Char"/>
    <w:basedOn w:val="Standardstycketeckensnitt"/>
    <w:link w:val="Rubrik3"/>
    <w:uiPriority w:val="9"/>
    <w:rsid w:val="00FC5A6A"/>
    <w:rPr>
      <w:rFonts w:ascii="Times New Roman" w:eastAsiaTheme="majorEastAsia" w:hAnsi="Times New Roman" w:cstheme="majorBidi"/>
      <w:b/>
      <w:i/>
      <w:color w:val="000000" w:themeColor="text1"/>
      <w:sz w:val="24"/>
      <w:szCs w:val="24"/>
      <w:lang w:val="en-US"/>
    </w:rPr>
  </w:style>
  <w:style w:type="paragraph" w:styleId="Rubrik">
    <w:name w:val="Title"/>
    <w:aliases w:val="Titel/Dokumentnamn"/>
    <w:basedOn w:val="Normal"/>
    <w:next w:val="Normal"/>
    <w:link w:val="Rubrik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RubrikChar">
    <w:name w:val="Rubrik Char"/>
    <w:aliases w:val="Titel/Dokumentnamn Char"/>
    <w:basedOn w:val="Standardstycketeckensnitt"/>
    <w:link w:val="Rubrik"/>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Sidhuvud">
    <w:name w:val="header"/>
    <w:basedOn w:val="Normal"/>
    <w:link w:val="Sidhuvud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SidhuvudChar">
    <w:name w:val="Sidhuvud Char"/>
    <w:basedOn w:val="Standardstycketeckensnitt"/>
    <w:link w:val="Sidhuvud"/>
    <w:uiPriority w:val="99"/>
    <w:semiHidden/>
    <w:rsid w:val="00A61E29"/>
    <w:rPr>
      <w:rFonts w:asciiTheme="majorHAnsi" w:hAnsiTheme="majorHAnsi"/>
      <w:sz w:val="14"/>
      <w:lang w:val="en-US"/>
    </w:rPr>
  </w:style>
  <w:style w:type="paragraph" w:styleId="Sidfot">
    <w:name w:val="footer"/>
    <w:basedOn w:val="Sidhuvud"/>
    <w:link w:val="SidfotChar"/>
    <w:uiPriority w:val="99"/>
    <w:rsid w:val="00A61E29"/>
    <w:pPr>
      <w:tabs>
        <w:tab w:val="clear" w:pos="3686"/>
        <w:tab w:val="left" w:pos="4111"/>
      </w:tabs>
    </w:pPr>
  </w:style>
  <w:style w:type="character" w:customStyle="1" w:styleId="SidfotChar">
    <w:name w:val="Sidfot Char"/>
    <w:basedOn w:val="Standardstycketeckensnitt"/>
    <w:link w:val="Sidfot"/>
    <w:uiPriority w:val="99"/>
    <w:rsid w:val="00A61E29"/>
    <w:rPr>
      <w:rFonts w:asciiTheme="majorHAnsi" w:hAnsiTheme="majorHAnsi"/>
      <w:sz w:val="14"/>
      <w:lang w:val="en-GB"/>
    </w:rPr>
  </w:style>
  <w:style w:type="character" w:styleId="Platshllartext">
    <w:name w:val="Placeholder Text"/>
    <w:basedOn w:val="Standardstycketeckensnitt"/>
    <w:uiPriority w:val="99"/>
    <w:semiHidden/>
    <w:rsid w:val="00A61E29"/>
    <w:rPr>
      <w:color w:val="808080"/>
    </w:rPr>
  </w:style>
  <w:style w:type="paragraph" w:styleId="Ballongtext">
    <w:name w:val="Balloon Text"/>
    <w:basedOn w:val="Normal"/>
    <w:link w:val="BallongtextChar"/>
    <w:uiPriority w:val="99"/>
    <w:semiHidden/>
    <w:unhideWhenUsed/>
    <w:rsid w:val="00A61E29"/>
    <w:rPr>
      <w:rFonts w:ascii="Tahoma" w:hAnsi="Tahoma" w:cs="Tahoma"/>
      <w:sz w:val="16"/>
      <w:szCs w:val="16"/>
    </w:rPr>
  </w:style>
  <w:style w:type="character" w:customStyle="1" w:styleId="BallongtextChar">
    <w:name w:val="Ballongtext Char"/>
    <w:basedOn w:val="Standardstycketeckensnitt"/>
    <w:link w:val="Ballongtext"/>
    <w:uiPriority w:val="99"/>
    <w:semiHidden/>
    <w:rsid w:val="00A61E29"/>
    <w:rPr>
      <w:rFonts w:ascii="Tahoma" w:hAnsi="Tahoma" w:cs="Tahoma"/>
      <w:sz w:val="16"/>
      <w:szCs w:val="16"/>
      <w:lang w:val="en-US"/>
    </w:rPr>
  </w:style>
  <w:style w:type="table" w:styleId="Tabellrutnt">
    <w:name w:val="Table Grid"/>
    <w:basedOn w:val="Normaltabel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Sidhuvud"/>
    <w:uiPriority w:val="99"/>
    <w:semiHidden/>
    <w:rsid w:val="00A61E29"/>
    <w:pPr>
      <w:tabs>
        <w:tab w:val="clear" w:pos="9072"/>
        <w:tab w:val="right" w:pos="8789"/>
      </w:tabs>
    </w:pPr>
  </w:style>
  <w:style w:type="character" w:styleId="Hyperlnk">
    <w:name w:val="Hyperlink"/>
    <w:basedOn w:val="Standardstycketeckensnitt"/>
    <w:uiPriority w:val="99"/>
    <w:qFormat/>
    <w:rsid w:val="00A61E29"/>
    <w:rPr>
      <w:color w:val="0000FF"/>
      <w:u w:val="single"/>
    </w:rPr>
  </w:style>
  <w:style w:type="paragraph" w:styleId="Innehllsfrteckningsrubrik">
    <w:name w:val="TOC Heading"/>
    <w:basedOn w:val="Rubrik1"/>
    <w:next w:val="Normal"/>
    <w:uiPriority w:val="39"/>
    <w:rsid w:val="00A61E29"/>
    <w:pPr>
      <w:outlineLvl w:val="9"/>
    </w:pPr>
    <w:rPr>
      <w:lang w:eastAsia="ja-JP"/>
    </w:rPr>
  </w:style>
  <w:style w:type="paragraph" w:styleId="Citat">
    <w:name w:val="Quote"/>
    <w:basedOn w:val="Normal"/>
    <w:link w:val="CitatChar"/>
    <w:uiPriority w:val="10"/>
    <w:qFormat/>
    <w:rsid w:val="00A61E29"/>
    <w:pPr>
      <w:spacing w:after="220"/>
      <w:ind w:left="357"/>
    </w:pPr>
    <w:rPr>
      <w:iCs/>
      <w:color w:val="000000" w:themeColor="text1"/>
      <w:sz w:val="20"/>
    </w:rPr>
  </w:style>
  <w:style w:type="character" w:customStyle="1" w:styleId="CitatChar">
    <w:name w:val="Citat Char"/>
    <w:basedOn w:val="Standardstycketeckensnitt"/>
    <w:link w:val="Citat"/>
    <w:uiPriority w:val="10"/>
    <w:rsid w:val="00A61E29"/>
    <w:rPr>
      <w:rFonts w:asciiTheme="minorHAnsi" w:hAnsiTheme="minorHAnsi"/>
      <w:iCs/>
      <w:color w:val="000000" w:themeColor="text1"/>
      <w:sz w:val="20"/>
      <w:lang w:val="en-US"/>
    </w:rPr>
  </w:style>
  <w:style w:type="paragraph" w:styleId="Innehll1">
    <w:name w:val="toc 1"/>
    <w:basedOn w:val="Normal"/>
    <w:next w:val="Normal"/>
    <w:uiPriority w:val="39"/>
    <w:rsid w:val="00A61E29"/>
    <w:pPr>
      <w:spacing w:beforeLines="100" w:before="100"/>
    </w:pPr>
  </w:style>
  <w:style w:type="paragraph" w:styleId="Innehll2">
    <w:name w:val="toc 2"/>
    <w:basedOn w:val="Normal"/>
    <w:next w:val="Normal"/>
    <w:uiPriority w:val="39"/>
    <w:rsid w:val="00A61E29"/>
    <w:pPr>
      <w:ind w:left="276"/>
    </w:pPr>
  </w:style>
  <w:style w:type="paragraph" w:styleId="Innehll3">
    <w:name w:val="toc 3"/>
    <w:basedOn w:val="Normal"/>
    <w:next w:val="Normal"/>
    <w:uiPriority w:val="99"/>
    <w:rsid w:val="00A61E29"/>
    <w:pPr>
      <w:ind w:left="552"/>
    </w:pPr>
  </w:style>
  <w:style w:type="character" w:styleId="Betoning">
    <w:name w:val="Emphasis"/>
    <w:basedOn w:val="Standardstycketeckensnitt"/>
    <w:uiPriority w:val="1"/>
    <w:rsid w:val="00A61E29"/>
    <w:rPr>
      <w:i/>
      <w:iCs/>
    </w:rPr>
  </w:style>
  <w:style w:type="paragraph" w:styleId="Innehll4">
    <w:name w:val="toc 4"/>
    <w:basedOn w:val="Normal"/>
    <w:next w:val="Normal"/>
    <w:uiPriority w:val="99"/>
    <w:semiHidden/>
    <w:rsid w:val="00A61E29"/>
    <w:pPr>
      <w:spacing w:after="100"/>
      <w:ind w:left="660"/>
    </w:pPr>
  </w:style>
  <w:style w:type="paragraph" w:styleId="Innehll5">
    <w:name w:val="toc 5"/>
    <w:basedOn w:val="Normal"/>
    <w:next w:val="Normal"/>
    <w:uiPriority w:val="99"/>
    <w:semiHidden/>
    <w:rsid w:val="00A61E29"/>
    <w:pPr>
      <w:spacing w:after="100"/>
      <w:ind w:left="880"/>
    </w:pPr>
  </w:style>
  <w:style w:type="paragraph" w:styleId="Innehll6">
    <w:name w:val="toc 6"/>
    <w:basedOn w:val="Normal"/>
    <w:next w:val="Normal"/>
    <w:uiPriority w:val="99"/>
    <w:semiHidden/>
    <w:rsid w:val="00A61E29"/>
    <w:pPr>
      <w:spacing w:after="100"/>
      <w:ind w:left="1100"/>
    </w:pPr>
  </w:style>
  <w:style w:type="paragraph" w:styleId="Innehll7">
    <w:name w:val="toc 7"/>
    <w:basedOn w:val="Normal"/>
    <w:next w:val="Normal"/>
    <w:uiPriority w:val="99"/>
    <w:semiHidden/>
    <w:rsid w:val="00A61E29"/>
    <w:pPr>
      <w:spacing w:after="100"/>
      <w:ind w:left="1320"/>
    </w:pPr>
  </w:style>
  <w:style w:type="paragraph" w:styleId="Innehll8">
    <w:name w:val="toc 8"/>
    <w:basedOn w:val="Normal"/>
    <w:next w:val="Normal"/>
    <w:uiPriority w:val="99"/>
    <w:semiHidden/>
    <w:rsid w:val="00A61E29"/>
    <w:pPr>
      <w:spacing w:after="100"/>
      <w:ind w:left="1540"/>
    </w:pPr>
  </w:style>
  <w:style w:type="paragraph" w:styleId="Innehll9">
    <w:name w:val="toc 9"/>
    <w:basedOn w:val="Normal"/>
    <w:next w:val="Normal"/>
    <w:uiPriority w:val="99"/>
    <w:semiHidden/>
    <w:rsid w:val="00A61E29"/>
    <w:pPr>
      <w:spacing w:after="100"/>
      <w:ind w:left="1760"/>
    </w:pPr>
  </w:style>
  <w:style w:type="table" w:customStyle="1" w:styleId="Trelinjerstabell">
    <w:name w:val="Trelinjerstabell"/>
    <w:basedOn w:val="Normaltabel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jusskuggn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jusskuggning-dekorfrg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jusskuggning-dekorfrg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jusskuggning-dekorfrg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jusskuggning-dekorfrg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jusskuggning-dekorfrg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jusskuggning-dekorfrg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juslista">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juslista-dekorfrg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juslista-dekorfrg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juslista-dekorfrg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juslista-dekorfrg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juslista-dekorfrg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juslista-dekorfrg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ark">
    <w:name w:val="Strong"/>
    <w:basedOn w:val="Standardstycketeckensnitt"/>
    <w:uiPriority w:val="1"/>
    <w:rsid w:val="00A61E29"/>
    <w:rPr>
      <w:b/>
      <w:bCs/>
    </w:rPr>
  </w:style>
  <w:style w:type="table" w:customStyle="1" w:styleId="Sidfottabell">
    <w:name w:val="Sidfot tabell"/>
    <w:basedOn w:val="Normaltabel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tnotstext">
    <w:name w:val="footnote text"/>
    <w:basedOn w:val="Normal"/>
    <w:link w:val="FotnotstextChar"/>
    <w:uiPriority w:val="99"/>
    <w:semiHidden/>
    <w:unhideWhenUsed/>
    <w:rsid w:val="00A61E29"/>
    <w:rPr>
      <w:sz w:val="20"/>
      <w:szCs w:val="20"/>
    </w:rPr>
  </w:style>
  <w:style w:type="character" w:customStyle="1" w:styleId="FotnotstextChar">
    <w:name w:val="Fotnotstext Char"/>
    <w:basedOn w:val="Standardstycketeckensnitt"/>
    <w:link w:val="Fotnotstext"/>
    <w:uiPriority w:val="99"/>
    <w:semiHidden/>
    <w:rsid w:val="00A61E29"/>
    <w:rPr>
      <w:rFonts w:asciiTheme="minorHAnsi" w:hAnsiTheme="minorHAnsi"/>
      <w:sz w:val="20"/>
      <w:szCs w:val="20"/>
      <w:lang w:val="en-US"/>
    </w:rPr>
  </w:style>
  <w:style w:type="character" w:styleId="Fotnotsreferens">
    <w:name w:val="footnote reference"/>
    <w:basedOn w:val="Standardstycketeckensnitt"/>
    <w:uiPriority w:val="99"/>
    <w:semiHidden/>
    <w:unhideWhenUsed/>
    <w:rsid w:val="00A61E29"/>
    <w:rPr>
      <w:vertAlign w:val="superscript"/>
    </w:rPr>
  </w:style>
  <w:style w:type="character" w:customStyle="1" w:styleId="Rubrik4Char">
    <w:name w:val="Rubrik 4 Char"/>
    <w:basedOn w:val="Standardstycketeckensnitt"/>
    <w:link w:val="Rubrik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Standardstycketeckensnitt"/>
    <w:uiPriority w:val="1"/>
    <w:rsid w:val="00A61E29"/>
    <w:rPr>
      <w:rFonts w:asciiTheme="majorHAnsi" w:hAnsiTheme="majorHAnsi"/>
      <w:color w:val="auto"/>
      <w:sz w:val="14"/>
    </w:rPr>
  </w:style>
  <w:style w:type="character" w:customStyle="1" w:styleId="Sidfotmallarna">
    <w:name w:val="Sidfot mallarna"/>
    <w:basedOn w:val="Standardstycketeckensnitt"/>
    <w:uiPriority w:val="1"/>
    <w:rsid w:val="00A61E29"/>
    <w:rPr>
      <w:rFonts w:asciiTheme="majorHAnsi" w:hAnsiTheme="majorHAnsi"/>
      <w:sz w:val="14"/>
    </w:rPr>
  </w:style>
  <w:style w:type="character" w:customStyle="1" w:styleId="Sidfotmallarnagr">
    <w:name w:val="Sidfot mallarna grå"/>
    <w:basedOn w:val="Standardstycketeckensnit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Standardstycketeckensnitt"/>
    <w:link w:val="TillfalligText"/>
    <w:rsid w:val="00A61E29"/>
    <w:rPr>
      <w:rFonts w:asciiTheme="minorHAnsi" w:hAnsiTheme="minorHAnsi" w:cstheme="minorHAnsi"/>
      <w:bdr w:val="single" w:sz="4" w:space="0" w:color="auto"/>
      <w:lang w:val="en-US"/>
    </w:rPr>
  </w:style>
  <w:style w:type="paragraph" w:styleId="Punktlista">
    <w:name w:val="List Bullet"/>
    <w:basedOn w:val="Normal"/>
    <w:uiPriority w:val="99"/>
    <w:qFormat/>
    <w:rsid w:val="00A61E29"/>
    <w:pPr>
      <w:numPr>
        <w:numId w:val="4"/>
      </w:numPr>
      <w:contextualSpacing/>
    </w:pPr>
  </w:style>
  <w:style w:type="paragraph" w:styleId="Numreradlista">
    <w:name w:val="List Number"/>
    <w:basedOn w:val="Normal"/>
    <w:uiPriority w:val="99"/>
    <w:qFormat/>
    <w:rsid w:val="00A61E29"/>
    <w:pPr>
      <w:numPr>
        <w:numId w:val="3"/>
      </w:numPr>
      <w:contextualSpacing/>
    </w:pPr>
  </w:style>
  <w:style w:type="paragraph" w:styleId="Liststycke">
    <w:name w:val="List Paragraph"/>
    <w:basedOn w:val="Normal"/>
    <w:uiPriority w:val="34"/>
    <w:qFormat/>
    <w:rsid w:val="00894B16"/>
    <w:pPr>
      <w:ind w:left="720"/>
      <w:contextualSpacing/>
    </w:pPr>
  </w:style>
  <w:style w:type="character" w:styleId="Radnummer">
    <w:name w:val="line number"/>
    <w:basedOn w:val="Standardstycketeckensnitt"/>
    <w:uiPriority w:val="99"/>
    <w:semiHidden/>
    <w:unhideWhenUsed/>
    <w:rsid w:val="00E110ED"/>
  </w:style>
  <w:style w:type="table" w:styleId="Oformateradtabell5">
    <w:name w:val="Plain Table 5"/>
    <w:basedOn w:val="Normaltabel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1ljusdekorfrg1">
    <w:name w:val="Grid Table 1 Light Accent 1"/>
    <w:basedOn w:val="Normaltabel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Beskrivning">
    <w:name w:val="caption"/>
    <w:basedOn w:val="Normal"/>
    <w:next w:val="Normal"/>
    <w:uiPriority w:val="35"/>
    <w:unhideWhenUsed/>
    <w:qFormat/>
    <w:rsid w:val="00FA6CD0"/>
    <w:rPr>
      <w:i/>
      <w:iCs/>
      <w:color w:val="000000" w:themeColor="text2"/>
      <w:sz w:val="18"/>
      <w:szCs w:val="18"/>
    </w:rPr>
  </w:style>
  <w:style w:type="table" w:styleId="Tabellrutntljust">
    <w:name w:val="Grid Table Light"/>
    <w:basedOn w:val="Normaltabel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ommentarsreferens">
    <w:name w:val="annotation reference"/>
    <w:basedOn w:val="Standardstycketeckensnitt"/>
    <w:uiPriority w:val="99"/>
    <w:semiHidden/>
    <w:unhideWhenUsed/>
    <w:rsid w:val="003A75A6"/>
    <w:rPr>
      <w:sz w:val="16"/>
      <w:szCs w:val="16"/>
    </w:rPr>
  </w:style>
  <w:style w:type="paragraph" w:styleId="Kommentarer">
    <w:name w:val="annotation text"/>
    <w:basedOn w:val="Normal"/>
    <w:link w:val="KommentarerChar"/>
    <w:uiPriority w:val="99"/>
    <w:unhideWhenUsed/>
    <w:rsid w:val="003A75A6"/>
    <w:rPr>
      <w:sz w:val="20"/>
      <w:szCs w:val="20"/>
    </w:rPr>
  </w:style>
  <w:style w:type="character" w:customStyle="1" w:styleId="KommentarerChar">
    <w:name w:val="Kommentarer Char"/>
    <w:basedOn w:val="Standardstycketeckensnitt"/>
    <w:link w:val="Kommentarer"/>
    <w:uiPriority w:val="99"/>
    <w:rsid w:val="003A75A6"/>
    <w:rPr>
      <w:rFonts w:asciiTheme="minorHAnsi" w:hAnsiTheme="minorHAnsi"/>
      <w:sz w:val="20"/>
      <w:szCs w:val="20"/>
    </w:rPr>
  </w:style>
  <w:style w:type="paragraph" w:styleId="Kommentarsmne">
    <w:name w:val="annotation subject"/>
    <w:basedOn w:val="Kommentarer"/>
    <w:next w:val="Kommentarer"/>
    <w:link w:val="KommentarsmneChar"/>
    <w:uiPriority w:val="99"/>
    <w:semiHidden/>
    <w:unhideWhenUsed/>
    <w:rsid w:val="003A75A6"/>
    <w:rPr>
      <w:b/>
      <w:bCs/>
    </w:rPr>
  </w:style>
  <w:style w:type="character" w:customStyle="1" w:styleId="KommentarsmneChar">
    <w:name w:val="Kommentarsämne Char"/>
    <w:basedOn w:val="KommentarerChar"/>
    <w:link w:val="Kommentarsmne"/>
    <w:uiPriority w:val="99"/>
    <w:semiHidden/>
    <w:rsid w:val="003A75A6"/>
    <w:rPr>
      <w:rFonts w:asciiTheme="minorHAnsi" w:hAnsiTheme="minorHAnsi"/>
      <w:b/>
      <w:bCs/>
      <w:sz w:val="20"/>
      <w:szCs w:val="20"/>
    </w:rPr>
  </w:style>
  <w:style w:type="paragraph" w:styleId="Litteraturfrteckning">
    <w:name w:val="Bibliography"/>
    <w:basedOn w:val="Normal"/>
    <w:next w:val="Normal"/>
    <w:uiPriority w:val="37"/>
    <w:unhideWhenUsed/>
    <w:rsid w:val="00BE5814"/>
    <w:pPr>
      <w:ind w:left="720" w:hanging="720"/>
    </w:pPr>
  </w:style>
  <w:style w:type="character" w:customStyle="1" w:styleId="apple-converted-space">
    <w:name w:val="apple-converted-space"/>
    <w:basedOn w:val="Standardstycketeckensnit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AnvndHyperlnk">
    <w:name w:val="FollowedHyperlink"/>
    <w:basedOn w:val="Standardstycketeckensnitt"/>
    <w:uiPriority w:val="99"/>
    <w:semiHidden/>
    <w:unhideWhenUsed/>
    <w:rsid w:val="009E754E"/>
    <w:rPr>
      <w:color w:val="000000" w:themeColor="followedHyperlink"/>
      <w:u w:val="single"/>
    </w:rPr>
  </w:style>
  <w:style w:type="character" w:customStyle="1" w:styleId="UnresolvedMention1">
    <w:name w:val="Unresolved Mention1"/>
    <w:basedOn w:val="Standardstycketeckensnitt"/>
    <w:uiPriority w:val="99"/>
    <w:semiHidden/>
    <w:unhideWhenUsed/>
    <w:rsid w:val="00C00F5F"/>
    <w:rPr>
      <w:color w:val="605E5C"/>
      <w:shd w:val="clear" w:color="auto" w:fill="E1DFDD"/>
    </w:rPr>
  </w:style>
  <w:style w:type="table" w:styleId="Rutntstabell1ljus">
    <w:name w:val="Grid Table 1 Light"/>
    <w:basedOn w:val="Normaltabel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Oformateradtabell2">
    <w:name w:val="Plain Table 2"/>
    <w:basedOn w:val="Normaltabel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Standardstycketeckensnit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3.png"/><Relationship Id="rId26" Type="http://schemas.openxmlformats.org/officeDocument/2006/relationships/image" Target="media/image10.png"/><Relationship Id="rId39" Type="http://schemas.openxmlformats.org/officeDocument/2006/relationships/image" Target="media/image23.png"/><Relationship Id="rId3" Type="http://schemas.openxmlformats.org/officeDocument/2006/relationships/customXml" Target="../customXml/item3.xml"/><Relationship Id="rId21" Type="http://schemas.openxmlformats.org/officeDocument/2006/relationships/image" Target="media/image6.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fontTable" Target="fontTable.xml"/><Relationship Id="rId50" Type="http://schemas.microsoft.com/office/2016/09/relationships/commentsIds" Target="commentsIds.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2.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header" Target="header2.xml"/><Relationship Id="rId2" Type="http://schemas.openxmlformats.org/officeDocument/2006/relationships/customXml" Target="../customXml/item2.xml"/><Relationship Id="rId16" Type="http://schemas.openxmlformats.org/officeDocument/2006/relationships/image" Target="media/image1.png"/><Relationship Id="rId20" Type="http://schemas.openxmlformats.org/officeDocument/2006/relationships/image" Target="media/image5.png"/><Relationship Id="rId29" Type="http://schemas.openxmlformats.org/officeDocument/2006/relationships/image" Target="media/image13.png"/><Relationship Id="rId41" Type="http://schemas.openxmlformats.org/officeDocument/2006/relationships/image" Target="media/image2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footer" Target="footer1.xml"/><Relationship Id="rId5" Type="http://schemas.openxmlformats.org/officeDocument/2006/relationships/customXml" Target="../customXml/item5.xml"/><Relationship Id="rId15" Type="http://schemas.openxmlformats.org/officeDocument/2006/relationships/hyperlink" Target="https://github.com/maxlindmark/scaling" TargetMode="External"/><Relationship Id="rId23" Type="http://schemas.openxmlformats.org/officeDocument/2006/relationships/hyperlink" Target="https://github.com/maxlindmark/scaling" TargetMode="External"/><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4.png"/><Relationship Id="rId31" Type="http://schemas.openxmlformats.org/officeDocument/2006/relationships/image" Target="media/image15.png"/><Relationship Id="rId44"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max.lindmark@slu.se" TargetMode="External"/><Relationship Id="rId22" Type="http://schemas.openxmlformats.org/officeDocument/2006/relationships/image" Target="media/image7.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microsoft.com/office/2011/relationships/people" Target="people.xml"/><Relationship Id="rId8" Type="http://schemas.openxmlformats.org/officeDocument/2006/relationships/settings" Target="settings.xml"/><Relationship Id="rId51" Type="http://schemas.microsoft.com/office/2018/08/relationships/commentsExtensible" Target="commentsExtensible.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TotalTime>
  <Pages>46</Pages>
  <Words>27386</Words>
  <Characters>145147</Characters>
  <Application>Microsoft Office Word</Application>
  <DocSecurity>0</DocSecurity>
  <Lines>1209</Lines>
  <Paragraphs>344</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172189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Anna Gårdmark</cp:lastModifiedBy>
  <cp:revision>3</cp:revision>
  <cp:lastPrinted>2012-03-26T17:07:00Z</cp:lastPrinted>
  <dcterms:created xsi:type="dcterms:W3CDTF">2021-01-12T10:41:00Z</dcterms:created>
  <dcterms:modified xsi:type="dcterms:W3CDTF">2021-01-12T10:52:00Z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zotero-version="5.0.94"&gt;&lt;session id="BOQzk59y"/&gt;&lt;style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