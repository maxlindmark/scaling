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commentRangeStart w:id="2"/>
      <w:commentRangeStart w:id="3"/>
      <w:r w:rsidRPr="000F3C49">
        <w:rPr>
          <w:rFonts w:asciiTheme="minorHAnsi" w:hAnsiTheme="minorHAnsi" w:cstheme="minorHAnsi"/>
          <w:b/>
          <w:sz w:val="22"/>
          <w:lang w:val="en-GB"/>
        </w:rPr>
        <w:t>Appendix S1</w:t>
      </w:r>
      <w:commentRangeEnd w:id="0"/>
      <w:r w:rsidR="00C72638">
        <w:rPr>
          <w:rStyle w:val="Kommentarsreferens"/>
          <w:rFonts w:ascii="Times New Roman" w:hAnsi="Times New Roman"/>
        </w:rPr>
        <w:commentReference w:id="0"/>
      </w:r>
      <w:commentRangeEnd w:id="1"/>
      <w:r w:rsidR="00305D56">
        <w:rPr>
          <w:rStyle w:val="Kommentarsreferens"/>
          <w:rFonts w:ascii="Times New Roman" w:hAnsi="Times New Roman"/>
        </w:rPr>
        <w:commentReference w:id="1"/>
      </w:r>
      <w:commentRangeEnd w:id="2"/>
      <w:r w:rsidR="006351DF">
        <w:rPr>
          <w:rStyle w:val="Kommentarsreferens"/>
          <w:rFonts w:ascii="Times New Roman" w:hAnsi="Times New Roman"/>
        </w:rPr>
        <w:commentReference w:id="2"/>
      </w:r>
      <w:commentRangeEnd w:id="3"/>
      <w:r w:rsidR="00F25DE8">
        <w:rPr>
          <w:rStyle w:val="Kommentarsreferens"/>
          <w:rFonts w:asciiTheme="minorHAnsi" w:hAnsiTheme="minorHAnsi"/>
        </w:rPr>
        <w:commentReference w:id="3"/>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D545B3">
      <w:pPr>
        <w:spacing w:line="480" w:lineRule="auto"/>
        <w:contextualSpacing/>
        <w:jc w:val="both"/>
        <w:rPr>
          <w:rFonts w:cstheme="minorHAnsi"/>
          <w:i/>
          <w:lang w:val="en-GB"/>
        </w:rPr>
      </w:pPr>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D545B3">
      <w:pPr>
        <w:spacing w:line="480" w:lineRule="auto"/>
        <w:contextualSpacing/>
        <w:jc w:val="both"/>
        <w:rPr>
          <w:rStyle w:val="Hyperlnk"/>
          <w:rFonts w:cstheme="minorHAnsi"/>
          <w:lang w:val="en-GB"/>
        </w:rPr>
      </w:pPr>
      <w:r w:rsidRPr="00647D43">
        <w:rPr>
          <w:rFonts w:cstheme="minorHAnsi"/>
          <w:lang w:val="en-GB"/>
        </w:rPr>
        <w:t xml:space="preserve">Max Lindmark, Swedish University of Agricultural Sciences, Department of Aquatic Resources, Institute of </w:t>
      </w:r>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r w:rsidR="00D7608A" w:rsidRPr="00F25DE8">
        <w:rPr>
          <w:lang w:val="en-GB"/>
        </w:rPr>
        <w:t xml:space="preserve"> </w:t>
      </w:r>
      <w:r w:rsidR="00D7608A" w:rsidRPr="00D7608A">
        <w:rPr>
          <w:rFonts w:cstheme="minorHAnsi"/>
          <w:lang w:val="en-GB"/>
        </w:rPr>
        <w:t>453 30</w:t>
      </w:r>
      <w:r w:rsidRPr="00647D43">
        <w:rPr>
          <w:rFonts w:cstheme="minorHAnsi"/>
          <w:lang w:val="en-GB"/>
        </w:rPr>
        <w:t xml:space="preserve">, Sweden, Tel.: +46(0)104784137, email: </w:t>
      </w:r>
      <w:hyperlink r:id="rId14" w:history="1">
        <w:r w:rsidRPr="00647D43">
          <w:rPr>
            <w:rStyle w:val="Hyperlnk"/>
            <w:rFonts w:cstheme="minorHAnsi"/>
            <w:lang w:val="en-GB"/>
          </w:rPr>
          <w:t>max.lindmark@slu.se</w:t>
        </w:r>
      </w:hyperlink>
    </w:p>
    <w:p w14:paraId="0C3E83CB" w14:textId="63EB7A6F" w:rsidR="00246AC0" w:rsidRDefault="00246AC0" w:rsidP="00D545B3">
      <w:pPr>
        <w:spacing w:line="480" w:lineRule="auto"/>
        <w:contextualSpacing/>
        <w:jc w:val="both"/>
        <w:rPr>
          <w:rStyle w:val="Hyperlnk"/>
          <w:rFonts w:cstheme="minorHAnsi"/>
          <w:lang w:val="en-GB"/>
        </w:rPr>
      </w:pPr>
    </w:p>
    <w:p w14:paraId="5BC4DF9F" w14:textId="2AC3B4CC" w:rsidR="00246AC0" w:rsidRDefault="00246AC0" w:rsidP="00D545B3">
      <w:pPr>
        <w:spacing w:line="480" w:lineRule="auto"/>
        <w:contextualSpacing/>
        <w:jc w:val="both"/>
        <w:rPr>
          <w:rStyle w:val="Hyperlnk"/>
          <w:rFonts w:cstheme="minorHAnsi"/>
          <w:lang w:val="en-GB"/>
        </w:rPr>
      </w:pPr>
    </w:p>
    <w:p w14:paraId="30FBCE60" w14:textId="472911AA" w:rsidR="00246AC0" w:rsidRDefault="00246AC0" w:rsidP="00D545B3">
      <w:pPr>
        <w:spacing w:line="480" w:lineRule="auto"/>
        <w:contextualSpacing/>
        <w:jc w:val="both"/>
        <w:rPr>
          <w:rStyle w:val="Hyperlnk"/>
          <w:rFonts w:cstheme="minorHAnsi"/>
          <w:lang w:val="en-GB"/>
        </w:rPr>
      </w:pPr>
    </w:p>
    <w:p w14:paraId="0D9789F7" w14:textId="09948F17" w:rsidR="00246AC0" w:rsidRDefault="00246AC0" w:rsidP="00D545B3">
      <w:pPr>
        <w:spacing w:line="480" w:lineRule="auto"/>
        <w:contextualSpacing/>
        <w:jc w:val="both"/>
        <w:rPr>
          <w:rStyle w:val="Hyperlnk"/>
          <w:rFonts w:cstheme="minorHAnsi"/>
          <w:lang w:val="en-GB"/>
        </w:rPr>
      </w:pPr>
    </w:p>
    <w:p w14:paraId="23422E56" w14:textId="3CF86FEF" w:rsidR="00246AC0" w:rsidRDefault="00246AC0" w:rsidP="00D545B3">
      <w:pPr>
        <w:spacing w:line="480" w:lineRule="auto"/>
        <w:contextualSpacing/>
        <w:jc w:val="both"/>
        <w:rPr>
          <w:rStyle w:val="Hyperlnk"/>
          <w:rFonts w:cstheme="minorHAnsi"/>
          <w:lang w:val="en-GB"/>
        </w:rPr>
      </w:pPr>
    </w:p>
    <w:p w14:paraId="21EB03BC" w14:textId="4FFB09F4" w:rsidR="00246AC0" w:rsidRDefault="00246AC0" w:rsidP="00D545B3">
      <w:pPr>
        <w:spacing w:line="480" w:lineRule="auto"/>
        <w:contextualSpacing/>
        <w:jc w:val="both"/>
        <w:rPr>
          <w:rStyle w:val="Hyperlnk"/>
          <w:rFonts w:cstheme="minorHAnsi"/>
          <w:lang w:val="en-GB"/>
        </w:rPr>
      </w:pPr>
    </w:p>
    <w:p w14:paraId="6CB9BA7E" w14:textId="77777777" w:rsidR="00246AC0" w:rsidRPr="00647D43" w:rsidRDefault="00246AC0" w:rsidP="00D545B3">
      <w:pPr>
        <w:spacing w:line="480" w:lineRule="auto"/>
        <w:contextualSpacing/>
        <w:jc w:val="both"/>
        <w:rPr>
          <w:rStyle w:val="Hyperl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sz w:val="22"/>
          <w:szCs w:val="22"/>
        </w:rPr>
      </w:sdtEndPr>
      <w:sdtContent>
        <w:p w14:paraId="123093C4" w14:textId="77777777" w:rsidR="005C79CD" w:rsidRPr="00647D43" w:rsidRDefault="005C79CD" w:rsidP="00D545B3">
          <w:pPr>
            <w:pStyle w:val="Innehllsfrteckningsrubrik"/>
          </w:pPr>
          <w:r w:rsidRPr="00647D43">
            <w:t>Contents</w:t>
          </w:r>
        </w:p>
        <w:p w14:paraId="266E8AA0" w14:textId="444587EA" w:rsidR="00CE48D8" w:rsidRDefault="005C79CD">
          <w:pPr>
            <w:pStyle w:val="Innehll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F25DE8">
          <w:pPr>
            <w:pStyle w:val="Innehll2"/>
            <w:tabs>
              <w:tab w:val="right" w:leader="dot" w:pos="9016"/>
            </w:tabs>
            <w:rPr>
              <w:rFonts w:eastAsiaTheme="minorEastAsia"/>
              <w:noProof/>
              <w:lang w:eastAsia="en-GB"/>
            </w:rPr>
          </w:pPr>
          <w:hyperlink w:anchor="_Toc50829344" w:history="1">
            <w:r w:rsidR="00CE48D8" w:rsidRPr="001F6B4D">
              <w:rPr>
                <w:rStyle w:val="Hyperl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F25DE8">
          <w:pPr>
            <w:pStyle w:val="Innehll2"/>
            <w:tabs>
              <w:tab w:val="right" w:leader="dot" w:pos="9016"/>
            </w:tabs>
            <w:rPr>
              <w:rFonts w:eastAsiaTheme="minorEastAsia"/>
              <w:noProof/>
              <w:lang w:eastAsia="en-GB"/>
            </w:rPr>
          </w:pPr>
          <w:hyperlink w:anchor="_Toc50829345" w:history="1">
            <w:r w:rsidR="00CE48D8" w:rsidRPr="001F6B4D">
              <w:rPr>
                <w:rStyle w:val="Hyperl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F25DE8">
          <w:pPr>
            <w:pStyle w:val="Innehll2"/>
            <w:tabs>
              <w:tab w:val="right" w:leader="dot" w:pos="9016"/>
            </w:tabs>
            <w:rPr>
              <w:rFonts w:eastAsiaTheme="minorEastAsia"/>
              <w:noProof/>
              <w:lang w:eastAsia="en-GB"/>
            </w:rPr>
          </w:pPr>
          <w:hyperlink w:anchor="_Toc50829346" w:history="1">
            <w:r w:rsidR="00CE48D8" w:rsidRPr="001F6B4D">
              <w:rPr>
                <w:rStyle w:val="Hyperl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F25DE8">
          <w:pPr>
            <w:pStyle w:val="Innehll1"/>
            <w:tabs>
              <w:tab w:val="right" w:leader="dot" w:pos="9016"/>
            </w:tabs>
            <w:spacing w:before="240"/>
            <w:rPr>
              <w:rFonts w:eastAsiaTheme="minorEastAsia"/>
              <w:noProof/>
              <w:lang w:eastAsia="en-GB"/>
            </w:rPr>
          </w:pPr>
          <w:hyperlink w:anchor="_Toc50829347" w:history="1">
            <w:r w:rsidR="00CE48D8" w:rsidRPr="001F6B4D">
              <w:rPr>
                <w:rStyle w:val="Hyperl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F25DE8">
          <w:pPr>
            <w:pStyle w:val="Innehll2"/>
            <w:tabs>
              <w:tab w:val="right" w:leader="dot" w:pos="9016"/>
            </w:tabs>
            <w:rPr>
              <w:rFonts w:eastAsiaTheme="minorEastAsia"/>
              <w:noProof/>
              <w:lang w:eastAsia="en-GB"/>
            </w:rPr>
          </w:pPr>
          <w:hyperlink w:anchor="_Toc50829348" w:history="1">
            <w:r w:rsidR="00CE48D8" w:rsidRPr="001F6B4D">
              <w:rPr>
                <w:rStyle w:val="Hyperl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F25DE8">
          <w:pPr>
            <w:pStyle w:val="Innehll2"/>
            <w:tabs>
              <w:tab w:val="right" w:leader="dot" w:pos="9016"/>
            </w:tabs>
            <w:rPr>
              <w:rFonts w:eastAsiaTheme="minorEastAsia"/>
              <w:noProof/>
              <w:lang w:eastAsia="en-GB"/>
            </w:rPr>
          </w:pPr>
          <w:hyperlink w:anchor="_Toc50829349" w:history="1">
            <w:r w:rsidR="00CE48D8" w:rsidRPr="001F6B4D">
              <w:rPr>
                <w:rStyle w:val="Hyperl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F25DE8">
          <w:pPr>
            <w:pStyle w:val="Innehll1"/>
            <w:tabs>
              <w:tab w:val="right" w:leader="dot" w:pos="9016"/>
            </w:tabs>
            <w:spacing w:before="240"/>
            <w:rPr>
              <w:rFonts w:eastAsiaTheme="minorEastAsia"/>
              <w:noProof/>
              <w:lang w:eastAsia="en-GB"/>
            </w:rPr>
          </w:pPr>
          <w:hyperlink w:anchor="_Toc50829350" w:history="1">
            <w:r w:rsidR="00CE48D8" w:rsidRPr="001F6B4D">
              <w:rPr>
                <w:rStyle w:val="Hyperl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F25DE8">
          <w:pPr>
            <w:pStyle w:val="Innehll1"/>
            <w:tabs>
              <w:tab w:val="right" w:leader="dot" w:pos="9016"/>
            </w:tabs>
            <w:spacing w:before="240"/>
            <w:rPr>
              <w:rFonts w:eastAsiaTheme="minorEastAsia"/>
              <w:noProof/>
              <w:lang w:eastAsia="en-GB"/>
            </w:rPr>
          </w:pPr>
          <w:hyperlink w:anchor="_Toc50829351" w:history="1">
            <w:r w:rsidR="00CE48D8" w:rsidRPr="001F6B4D">
              <w:rPr>
                <w:rStyle w:val="Hyperl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F25DE8">
          <w:pPr>
            <w:pStyle w:val="Innehll2"/>
            <w:tabs>
              <w:tab w:val="right" w:leader="dot" w:pos="9016"/>
            </w:tabs>
            <w:rPr>
              <w:rFonts w:eastAsiaTheme="minorEastAsia"/>
              <w:noProof/>
              <w:lang w:eastAsia="en-GB"/>
            </w:rPr>
          </w:pPr>
          <w:hyperlink w:anchor="_Toc50829352" w:history="1">
            <w:r w:rsidR="00CE48D8" w:rsidRPr="001F6B4D">
              <w:rPr>
                <w:rStyle w:val="Hyperl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F25DE8">
          <w:pPr>
            <w:pStyle w:val="Innehll2"/>
            <w:tabs>
              <w:tab w:val="right" w:leader="dot" w:pos="9016"/>
            </w:tabs>
            <w:rPr>
              <w:rFonts w:eastAsiaTheme="minorEastAsia"/>
              <w:noProof/>
              <w:lang w:eastAsia="en-GB"/>
            </w:rPr>
          </w:pPr>
          <w:hyperlink w:anchor="_Toc50829353" w:history="1">
            <w:r w:rsidR="00CE48D8" w:rsidRPr="001F6B4D">
              <w:rPr>
                <w:rStyle w:val="Hyperlnk"/>
                <w:rFonts w:cstheme="minorHAnsi"/>
                <w:i/>
                <w:iCs/>
                <w:noProof/>
              </w:rPr>
              <w:t>Maximum consumption rate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F25DE8">
          <w:pPr>
            <w:pStyle w:val="Innehll2"/>
            <w:tabs>
              <w:tab w:val="right" w:leader="dot" w:pos="9016"/>
            </w:tabs>
            <w:rPr>
              <w:rFonts w:eastAsiaTheme="minorEastAsia"/>
              <w:noProof/>
              <w:lang w:eastAsia="en-GB"/>
            </w:rPr>
          </w:pPr>
          <w:hyperlink w:anchor="_Toc50829354" w:history="1">
            <w:r w:rsidR="00CE48D8" w:rsidRPr="001F6B4D">
              <w:rPr>
                <w:rStyle w:val="Hyperlnk"/>
                <w:rFonts w:cstheme="minorHAnsi"/>
                <w:i/>
                <w:iCs/>
                <w:noProof/>
              </w:rPr>
              <w:t>Maximum consumption rate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F25DE8">
          <w:pPr>
            <w:pStyle w:val="Innehll2"/>
            <w:tabs>
              <w:tab w:val="right" w:leader="dot" w:pos="9016"/>
            </w:tabs>
            <w:rPr>
              <w:rFonts w:eastAsiaTheme="minorEastAsia"/>
              <w:noProof/>
              <w:lang w:eastAsia="en-GB"/>
            </w:rPr>
          </w:pPr>
          <w:hyperlink w:anchor="_Toc50829355" w:history="1">
            <w:r w:rsidR="00CE48D8" w:rsidRPr="001F6B4D">
              <w:rPr>
                <w:rStyle w:val="Hyperl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F25DE8">
          <w:pPr>
            <w:pStyle w:val="Innehll2"/>
            <w:tabs>
              <w:tab w:val="right" w:leader="dot" w:pos="9016"/>
            </w:tabs>
            <w:rPr>
              <w:rFonts w:eastAsiaTheme="minorEastAsia"/>
              <w:noProof/>
              <w:lang w:eastAsia="en-GB"/>
            </w:rPr>
          </w:pPr>
          <w:hyperlink w:anchor="_Toc50829356" w:history="1">
            <w:r w:rsidR="00CE48D8" w:rsidRPr="001F6B4D">
              <w:rPr>
                <w:rStyle w:val="Hyperl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F25DE8">
          <w:pPr>
            <w:pStyle w:val="Innehll1"/>
            <w:tabs>
              <w:tab w:val="right" w:leader="dot" w:pos="9016"/>
            </w:tabs>
            <w:spacing w:before="240"/>
            <w:rPr>
              <w:rFonts w:eastAsiaTheme="minorEastAsia"/>
              <w:noProof/>
              <w:lang w:eastAsia="en-GB"/>
            </w:rPr>
          </w:pPr>
          <w:hyperlink w:anchor="_Toc50829357" w:history="1">
            <w:r w:rsidR="00CE48D8" w:rsidRPr="001F6B4D">
              <w:rPr>
                <w:rStyle w:val="Hyperl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F25DE8" w:rsidRDefault="002509CC" w:rsidP="00D545B3">
      <w:pPr>
        <w:pStyle w:val="Rubrik1"/>
        <w:rPr>
          <w:lang w:val="en-GB"/>
        </w:rPr>
      </w:pPr>
      <w:bookmarkStart w:id="4" w:name="_Toc50829343"/>
      <w:r w:rsidRPr="00F25DE8">
        <w:rPr>
          <w:lang w:val="en-GB"/>
        </w:rPr>
        <w:lastRenderedPageBreak/>
        <w:t>Literature search</w:t>
      </w:r>
      <w:r w:rsidR="00392EF2" w:rsidRPr="00F25DE8">
        <w:rPr>
          <w:lang w:val="en-GB"/>
        </w:rPr>
        <w:t>, selection process and criteria</w:t>
      </w:r>
      <w:bookmarkEnd w:id="4"/>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commentRangeStart w:id="5"/>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216172" w:rsidRPr="00E22246">
        <w:rPr>
          <w:rFonts w:cstheme="minorHAnsi"/>
          <w:lang w:val="en-GB"/>
        </w:rPr>
        <w:t xml:space="preserve">. </w:t>
      </w:r>
      <w:commentRangeEnd w:id="5"/>
      <w:r w:rsidR="00F25DE8">
        <w:rPr>
          <w:rStyle w:val="Kommentarsreferens"/>
        </w:rPr>
        <w:commentReference w:id="5"/>
      </w:r>
    </w:p>
    <w:p w14:paraId="42359286" w14:textId="5007C00E" w:rsidR="00451F5D" w:rsidRPr="00E22246" w:rsidRDefault="00E10329" w:rsidP="00646848">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6"/>
      <w:commentRangeStart w:id="7"/>
      <w:commentRangeStart w:id="8"/>
      <w:r w:rsidR="00D07E00" w:rsidRPr="00E22246">
        <w:rPr>
          <w:rFonts w:cstheme="minorHAnsi"/>
          <w:lang w:val="en-GB"/>
        </w:rPr>
        <w:t xml:space="preserve">The use of additional subjects for growth and consumption reflects the lower data availability compared to metabolism. </w:t>
      </w:r>
      <w:commentRangeEnd w:id="6"/>
      <w:r w:rsidR="00D07E00" w:rsidRPr="00E22246">
        <w:rPr>
          <w:rStyle w:val="Kommentarsreferens"/>
          <w:sz w:val="24"/>
          <w:szCs w:val="24"/>
        </w:rPr>
        <w:commentReference w:id="6"/>
      </w:r>
      <w:commentRangeEnd w:id="7"/>
      <w:r w:rsidR="00D07E00" w:rsidRPr="00E22246">
        <w:rPr>
          <w:rStyle w:val="Kommentarsreferens"/>
          <w:sz w:val="24"/>
          <w:szCs w:val="24"/>
        </w:rPr>
        <w:commentReference w:id="7"/>
      </w:r>
      <w:commentRangeEnd w:id="8"/>
      <w:r w:rsidR="00D07E00" w:rsidRPr="00E22246">
        <w:rPr>
          <w:rStyle w:val="Kommentarsreferens"/>
          <w:sz w:val="24"/>
          <w:szCs w:val="24"/>
        </w:rPr>
        <w:commentReference w:id="8"/>
      </w:r>
      <w:r w:rsidRPr="00E22246">
        <w:rPr>
          <w:rFonts w:cstheme="minorHAnsi"/>
          <w:lang w:val="en-GB"/>
        </w:rPr>
        <w:t xml:space="preserve"> </w:t>
      </w:r>
    </w:p>
    <w:p w14:paraId="36A27D74" w14:textId="545FAA3C" w:rsidR="00842559" w:rsidRPr="00F25DE8" w:rsidRDefault="00D07E00" w:rsidP="00646848">
      <w:pPr>
        <w:spacing w:line="480" w:lineRule="auto"/>
        <w:ind w:firstLine="284"/>
        <w:contextualSpacing/>
        <w:jc w:val="both"/>
        <w:rPr>
          <w:rFonts w:eastAsiaTheme="minorEastAsia" w:cstheme="minorHAnsi"/>
          <w:lang w:val="en-GB"/>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5" w:history="1">
        <w:r w:rsidR="00C00F5F" w:rsidRPr="00C44FF7">
          <w:rPr>
            <w:rStyle w:val="Hyperlnk"/>
            <w:color w:val="auto"/>
            <w:lang w:val="en-GB"/>
          </w:rPr>
          <w:t>https://github.com/maxlindmark/scaling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F25DE8">
        <w:rPr>
          <w:rFonts w:eastAsiaTheme="minorEastAsia"/>
          <w:lang w:val="en-GB"/>
        </w:rPr>
        <w:t xml:space="preserve">from the lists if </w:t>
      </w:r>
      <w:r w:rsidR="001F6670" w:rsidRPr="00F25DE8">
        <w:rPr>
          <w:rFonts w:eastAsiaTheme="minorEastAsia"/>
          <w:lang w:val="en-GB"/>
        </w:rPr>
        <w:t xml:space="preserve">the </w:t>
      </w:r>
      <w:r w:rsidR="00842559" w:rsidRPr="00E22246">
        <w:rPr>
          <w:rFonts w:eastAsiaTheme="minorEastAsia"/>
          <w:lang w:val="en-GB"/>
        </w:rPr>
        <w:t xml:space="preserve">titles </w:t>
      </w:r>
      <w:r w:rsidR="00347C49" w:rsidRPr="00F25DE8">
        <w:rPr>
          <w:rFonts w:eastAsiaTheme="minorEastAsia"/>
          <w:lang w:val="en-GB"/>
        </w:rPr>
        <w:t xml:space="preserve">made it clear </w:t>
      </w:r>
      <w:r w:rsidR="00B07229" w:rsidRPr="00F25DE8">
        <w:rPr>
          <w:rFonts w:eastAsiaTheme="minorEastAsia"/>
          <w:lang w:val="en-GB"/>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commentRangeStart w:id="9"/>
      <w:commentRangeStart w:id="10"/>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individual-level </w:t>
      </w:r>
      <w:r w:rsidR="00DC3009">
        <w:rPr>
          <w:rFonts w:eastAsiaTheme="minorEastAsia"/>
          <w:lang w:val="en-GB"/>
        </w:rPr>
        <w:t>rates</w:t>
      </w:r>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commentRangeEnd w:id="9"/>
      <w:r w:rsidR="00C578D1">
        <w:rPr>
          <w:rStyle w:val="Kommentarsreferens"/>
        </w:rPr>
        <w:commentReference w:id="9"/>
      </w:r>
      <w:commentRangeEnd w:id="10"/>
      <w:r w:rsidR="00A943F4">
        <w:rPr>
          <w:rStyle w:val="Kommentarsreferens"/>
        </w:rPr>
        <w:commentReference w:id="10"/>
      </w:r>
      <w:r w:rsidR="00462D93">
        <w:rPr>
          <w:rFonts w:eastAsiaTheme="minorEastAsia"/>
          <w:lang w:val="en-GB"/>
        </w:rPr>
        <w:t xml:space="preserve">. </w:t>
      </w:r>
      <w:r w:rsidR="00A9630C" w:rsidRPr="00F25DE8">
        <w:rPr>
          <w:rFonts w:eastAsiaTheme="minorEastAsia"/>
          <w:lang w:val="en-GB"/>
        </w:rPr>
        <w:t xml:space="preserve">In addition to these general </w:t>
      </w:r>
      <w:r w:rsidR="00005B93" w:rsidRPr="00F25DE8">
        <w:rPr>
          <w:rFonts w:eastAsiaTheme="minorEastAsia"/>
          <w:lang w:val="en-GB"/>
        </w:rPr>
        <w:t xml:space="preserve">criteria, we also had criteria </w:t>
      </w:r>
      <w:r w:rsidR="0016432D" w:rsidRPr="00F25DE8">
        <w:rPr>
          <w:rFonts w:eastAsiaTheme="minorEastAsia"/>
          <w:lang w:val="en-GB"/>
        </w:rPr>
        <w:t xml:space="preserve">specific for each rate </w:t>
      </w:r>
      <w:r w:rsidR="00005B93" w:rsidRPr="00F25DE8">
        <w:rPr>
          <w:rFonts w:eastAsiaTheme="minorEastAsia"/>
          <w:lang w:val="en-GB"/>
        </w:rPr>
        <w:t>(see below)</w:t>
      </w:r>
      <w:r w:rsidR="00D23BF0" w:rsidRPr="00E22246">
        <w:rPr>
          <w:rFonts w:eastAsiaTheme="minorEastAsia"/>
          <w:lang w:val="en-GB"/>
        </w:rPr>
        <w:t>.</w:t>
      </w:r>
      <w:r w:rsidR="00D23BF0" w:rsidRPr="00F25DE8">
        <w:rPr>
          <w:rFonts w:eastAsiaTheme="minorEastAsia"/>
          <w:lang w:val="en-GB"/>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lastRenderedPageBreak/>
        <w:t>While this reduces the number of data points, it avoids additional observation error due to different experimental setups and experimenters</w:t>
      </w:r>
      <w:r w:rsidR="009062AE" w:rsidRPr="00F25DE8">
        <w:rPr>
          <w:rFonts w:eastAsiaTheme="minorEastAsia" w:cstheme="minorHAnsi"/>
          <w:lang w:val="en-GB"/>
        </w:rPr>
        <w:t xml:space="preserve">. </w:t>
      </w:r>
    </w:p>
    <w:p w14:paraId="090FACE7" w14:textId="040C5619" w:rsidR="002C1876" w:rsidRPr="00F25DE8" w:rsidRDefault="00E57F53" w:rsidP="00646848">
      <w:pPr>
        <w:spacing w:line="480" w:lineRule="auto"/>
        <w:ind w:firstLine="284"/>
        <w:contextualSpacing/>
        <w:jc w:val="both"/>
        <w:rPr>
          <w:rFonts w:eastAsiaTheme="minorEastAsia" w:cstheme="minorHAnsi"/>
          <w:lang w:val="en-GB"/>
        </w:rPr>
      </w:pPr>
      <w:commentRangeStart w:id="11"/>
      <w:r>
        <w:rPr>
          <w:rFonts w:cstheme="minorHAnsi"/>
          <w:lang w:val="en-GB"/>
        </w:rPr>
        <w:t xml:space="preserve">For </w:t>
      </w:r>
      <w:commentRangeEnd w:id="11"/>
      <w:r w:rsidR="00743FDF">
        <w:rPr>
          <w:rStyle w:val="Kommentarsreferens"/>
        </w:rPr>
        <w:commentReference w:id="11"/>
      </w:r>
      <w:r>
        <w:rPr>
          <w:rFonts w:cstheme="minorHAnsi"/>
          <w:lang w:val="en-GB"/>
        </w:rPr>
        <w:t>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hyperlink r:id="rId16" w:history="1">
        <w:r w:rsidR="002C1876" w:rsidRPr="0002079F">
          <w:rPr>
            <w:rStyle w:val="Hyperlnk"/>
            <w:rFonts w:cstheme="minorHAnsi"/>
            <w:lang w:val="en-GB"/>
          </w:rPr>
          <w:t>https://github.com/maxlindmark/scaling/blob/master/R/exploration/explore_clean_meta_cons.R</w:t>
        </w:r>
      </w:hyperlink>
      <w:del w:id="12" w:author="Anna Gårdmark" w:date="2020-11-23T16:03:00Z">
        <w:r w:rsidR="002C1876" w:rsidDel="00943ABA">
          <w:rPr>
            <w:rFonts w:cstheme="minorHAnsi"/>
            <w:lang w:val="en-GB"/>
          </w:rPr>
          <w:delText>,</w:delText>
        </w:r>
      </w:del>
      <w:ins w:id="13" w:author="Anna Gårdmark" w:date="2020-11-23T16:03:00Z">
        <w:r w:rsidR="00943ABA">
          <w:rPr>
            <w:rFonts w:cstheme="minorHAnsi"/>
            <w:lang w:val="en-GB"/>
          </w:rPr>
          <w:t xml:space="preserve"> for consumption,</w:t>
        </w:r>
      </w:ins>
      <w:r w:rsidR="002C1876">
        <w:rPr>
          <w:rFonts w:cstheme="minorHAnsi"/>
          <w:lang w:val="en-GB"/>
        </w:rPr>
        <w:t xml:space="preserve"> </w:t>
      </w:r>
      <w:r w:rsidR="00DE007A">
        <w:rPr>
          <w:rFonts w:cstheme="minorHAnsi"/>
          <w:lang w:val="en-GB"/>
        </w:rPr>
        <w:t xml:space="preserve">and </w:t>
      </w:r>
      <w:hyperlink r:id="rId17" w:history="1">
        <w:r w:rsidR="00DE007A" w:rsidRPr="0002079F">
          <w:rPr>
            <w:rStyle w:val="Hyperlnk"/>
            <w:rFonts w:cstheme="minorHAnsi"/>
            <w:lang w:val="en-GB"/>
          </w:rPr>
          <w:t>https://github.com/maxlindmark/scaling/blob/master/R/exploration/explore_clean_growth.R</w:t>
        </w:r>
      </w:hyperlink>
      <w:r w:rsidR="00DE007A">
        <w:rPr>
          <w:rFonts w:cstheme="minorHAnsi"/>
          <w:lang w:val="en-GB"/>
        </w:rPr>
        <w:t xml:space="preserve"> for growth.</w:t>
      </w:r>
    </w:p>
    <w:p w14:paraId="19A37F55" w14:textId="77777777" w:rsidR="0079518C" w:rsidRPr="00F25DE8" w:rsidRDefault="0079518C" w:rsidP="00646848">
      <w:pPr>
        <w:spacing w:line="480" w:lineRule="auto"/>
        <w:ind w:firstLine="284"/>
        <w:contextualSpacing/>
        <w:jc w:val="both"/>
        <w:rPr>
          <w:rFonts w:eastAsiaTheme="minorEastAsia"/>
          <w:lang w:val="en-GB"/>
        </w:rPr>
      </w:pPr>
    </w:p>
    <w:p w14:paraId="3C80451C" w14:textId="156C1F31" w:rsidR="007E1B01" w:rsidRPr="00E22246" w:rsidRDefault="007E1B01" w:rsidP="00D545B3">
      <w:pPr>
        <w:pStyle w:val="Rubrik2"/>
        <w:contextualSpacing/>
        <w:jc w:val="both"/>
        <w:rPr>
          <w:rFonts w:cstheme="minorHAnsi"/>
          <w:i/>
          <w:iCs/>
          <w:sz w:val="24"/>
          <w:szCs w:val="24"/>
          <w:lang w:val="en-GB"/>
        </w:rPr>
      </w:pPr>
      <w:bookmarkStart w:id="14" w:name="_Toc50829344"/>
      <w:r w:rsidRPr="00E22246">
        <w:rPr>
          <w:rFonts w:cstheme="minorHAnsi"/>
          <w:i/>
          <w:iCs/>
          <w:sz w:val="24"/>
          <w:szCs w:val="24"/>
          <w:lang w:val="en-GB"/>
        </w:rPr>
        <w:t xml:space="preserve">Growth rates &amp; optimum temperature for growth over </w:t>
      </w:r>
      <w:r w:rsidR="00855696" w:rsidRPr="00E22246">
        <w:rPr>
          <w:rFonts w:cstheme="minorHAnsi"/>
          <w:i/>
          <w:iCs/>
          <w:sz w:val="24"/>
          <w:szCs w:val="24"/>
          <w:lang w:val="en-GB"/>
        </w:rPr>
        <w:t>body mass</w:t>
      </w:r>
      <w:bookmarkEnd w:id="14"/>
    </w:p>
    <w:p w14:paraId="3C47C3CB" w14:textId="4E74707A"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(optim*).</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commentRangeStart w:id="15"/>
      <w:commentRangeStart w:id="16"/>
      <w:r w:rsidRPr="00E22246">
        <w:rPr>
          <w:rFonts w:cstheme="minorHAnsi"/>
          <w:lang w:val="en-GB"/>
        </w:rPr>
        <w:t>2019</w:t>
      </w:r>
      <w:commentRangeEnd w:id="15"/>
      <w:r w:rsidR="009E1EA2">
        <w:rPr>
          <w:rStyle w:val="Kommentarsreferens"/>
        </w:rPr>
        <w:commentReference w:id="15"/>
      </w:r>
      <w:commentRangeEnd w:id="16"/>
      <w:r w:rsidR="00F1247F">
        <w:rPr>
          <w:rStyle w:val="Kommentarsreferens"/>
        </w:rPr>
        <w:commentReference w:id="16"/>
      </w:r>
      <w:r w:rsidRPr="00E22246">
        <w:rPr>
          <w:rFonts w:cstheme="minorHAnsi"/>
          <w:lang w:val="en-GB"/>
        </w:rPr>
        <w:t>)</w:t>
      </w:r>
      <w:r w:rsidR="00331CB7" w:rsidRPr="00E22246">
        <w:rPr>
          <w:rFonts w:cstheme="minorHAnsi"/>
          <w:lang w:val="en-GB"/>
        </w:rPr>
        <w:t xml:space="preserve">, and 3747 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F25DE8">
        <w:rPr>
          <w:rFonts w:eastAsiaTheme="minorEastAsia"/>
          <w:lang w:val="en-GB"/>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F25DE8">
        <w:rPr>
          <w:rFonts w:eastAsiaTheme="minorEastAsia"/>
          <w:lang w:val="en-GB"/>
        </w:rPr>
        <w:t xml:space="preserve">where </w:t>
      </w:r>
      <w:r w:rsidR="0079351C" w:rsidRPr="00E22246">
        <w:rPr>
          <w:lang w:val="en-GB"/>
        </w:rPr>
        <w:t>the original reference could not be identified and evaluated</w:t>
      </w:r>
      <w:r w:rsidR="0079351C" w:rsidRPr="00F25DE8">
        <w:rPr>
          <w:rFonts w:eastAsiaTheme="minorEastAsia"/>
          <w:lang w:val="en-GB"/>
        </w:rPr>
        <w:t xml:space="preserve">, </w:t>
      </w:r>
      <w:r w:rsidR="0066495C" w:rsidRPr="00F25DE8">
        <w:rPr>
          <w:rFonts w:eastAsiaTheme="minorEastAsia"/>
          <w:lang w:val="en-GB"/>
        </w:rPr>
        <w:t xml:space="preserve">if </w:t>
      </w:r>
      <w:r w:rsidR="008D7E5C" w:rsidRPr="00E22246">
        <w:rPr>
          <w:rFonts w:eastAsiaTheme="minorEastAsia"/>
          <w:lang w:val="en-GB"/>
        </w:rPr>
        <w:t xml:space="preserve">we could not extract </w:t>
      </w:r>
      <w:r w:rsidR="009E359E" w:rsidRPr="00F25DE8">
        <w:rPr>
          <w:rFonts w:eastAsiaTheme="minorEastAsia"/>
          <w:lang w:val="en-GB"/>
        </w:rPr>
        <w:t xml:space="preserve">actual </w:t>
      </w:r>
      <w:r w:rsidR="008D7E5C" w:rsidRPr="00E22246">
        <w:rPr>
          <w:rFonts w:eastAsiaTheme="minorEastAsia"/>
          <w:lang w:val="en-GB"/>
        </w:rPr>
        <w:t xml:space="preserve">growth rates, </w:t>
      </w:r>
      <w:r w:rsidR="008357AC" w:rsidRPr="00F25DE8">
        <w:rPr>
          <w:rFonts w:eastAsiaTheme="minorEastAsia"/>
          <w:lang w:val="en-GB"/>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F25DE8">
        <w:rPr>
          <w:rFonts w:eastAsiaTheme="minorEastAsia"/>
          <w:lang w:val="en-GB"/>
        </w:rPr>
        <w:t>or if the</w:t>
      </w:r>
      <w:r w:rsidR="009B0FE0" w:rsidRPr="00F25DE8">
        <w:rPr>
          <w:rFonts w:eastAsiaTheme="minorEastAsia"/>
          <w:lang w:val="en-GB"/>
        </w:rPr>
        <w:t xml:space="preserve">re </w:t>
      </w:r>
      <w:r w:rsidR="008728F5" w:rsidRPr="00F25DE8">
        <w:rPr>
          <w:rFonts w:eastAsiaTheme="minorEastAsia"/>
          <w:lang w:val="en-GB"/>
        </w:rPr>
        <w:t>were</w:t>
      </w:r>
      <w:r w:rsidR="009B0FE0" w:rsidRPr="00F25DE8">
        <w:rPr>
          <w:rFonts w:eastAsiaTheme="minorEastAsia"/>
          <w:lang w:val="en-GB"/>
        </w:rPr>
        <w:t xml:space="preserve"> not multiple </w:t>
      </w:r>
      <w:r w:rsidR="0054697B" w:rsidRPr="00F25DE8">
        <w:rPr>
          <w:rFonts w:eastAsiaTheme="minorEastAsia"/>
          <w:lang w:val="en-GB"/>
        </w:rPr>
        <w:t xml:space="preserve">defined </w:t>
      </w:r>
      <w:r w:rsidR="009C1EEF" w:rsidRPr="00F25DE8">
        <w:rPr>
          <w:rFonts w:eastAsiaTheme="minorEastAsia"/>
          <w:lang w:val="en-GB"/>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lastRenderedPageBreak/>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F25DE8">
        <w:rPr>
          <w:lang w:val="en-GB"/>
        </w:rPr>
        <w:t xml:space="preserve"> Body mass is </w:t>
      </w:r>
      <w:del w:id="17" w:author="Anna Gårdmark" w:date="2020-11-23T16:03:00Z">
        <w:r w:rsidR="00923D56" w:rsidRPr="00923D56" w:rsidDel="00943ABA">
          <w:rPr>
            <w:rFonts w:eastAsiaTheme="minorEastAsia"/>
            <w:lang w:val="en-GB"/>
          </w:rPr>
          <w:delText xml:space="preserve">is </w:delText>
        </w:r>
      </w:del>
      <w:r w:rsidR="00923D56" w:rsidRPr="00923D56">
        <w:rPr>
          <w:rFonts w:eastAsiaTheme="minorEastAsia"/>
          <w:lang w:val="en-GB"/>
        </w:rPr>
        <w:t>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F25DE8">
        <w:rPr>
          <w:rFonts w:eastAsiaTheme="minorEastAsia"/>
          <w:lang w:val="en-GB"/>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FishBase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F25DE8">
        <w:rPr>
          <w:rFonts w:eastAsiaTheme="minorEastAsia"/>
          <w:lang w:val="en-GB"/>
        </w:rPr>
        <w:t>. In the latter,</w:t>
      </w:r>
      <w:r w:rsidR="008D7E5C" w:rsidRPr="00E22246">
        <w:rPr>
          <w:rFonts w:eastAsiaTheme="minorEastAsia"/>
          <w:lang w:val="en-GB"/>
        </w:rPr>
        <w:t xml:space="preserve"> we defined optimum temperature for growth as</w:t>
      </w:r>
      <w:r w:rsidR="007A634B" w:rsidRPr="00F25DE8">
        <w:rPr>
          <w:rFonts w:eastAsiaTheme="minorEastAsia"/>
          <w:lang w:val="en-GB"/>
        </w:rPr>
        <w:t xml:space="preserve"> </w:t>
      </w:r>
      <w:r w:rsidR="003E70D8" w:rsidRPr="00F25DE8">
        <w:rPr>
          <w:rFonts w:eastAsiaTheme="minorEastAsia"/>
          <w:lang w:val="en-GB"/>
        </w:rPr>
        <w:t>the</w:t>
      </w:r>
      <w:r w:rsidR="008D7E5C" w:rsidRPr="00E22246">
        <w:rPr>
          <w:rFonts w:eastAsiaTheme="minorEastAsia"/>
          <w:lang w:val="en-GB"/>
        </w:rPr>
        <w:t xml:space="preserve"> fitted optimum temperature</w:t>
      </w:r>
      <w:r w:rsidR="001966BD" w:rsidRPr="00F25DE8">
        <w:rPr>
          <w:rFonts w:eastAsiaTheme="minorEastAsia"/>
          <w:lang w:val="en-GB"/>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F25DE8">
        <w:rPr>
          <w:rFonts w:eastAsiaTheme="minorEastAsia"/>
          <w:lang w:val="en-GB"/>
        </w:rPr>
        <w:t>.</w:t>
      </w:r>
      <w:r w:rsidR="00562D2D" w:rsidRPr="00F25DE8">
        <w:rPr>
          <w:rFonts w:eastAsiaTheme="minorEastAsia"/>
          <w:lang w:val="en-GB"/>
        </w:rPr>
        <w:t xml:space="preserve"> Therefore, the optimum temperature may not always correspond to an actual measured temperature.</w:t>
      </w:r>
      <w:r w:rsidR="00C83DA7" w:rsidRPr="00F25DE8">
        <w:rPr>
          <w:rFonts w:eastAsiaTheme="minorEastAsia"/>
          <w:lang w:val="en-GB"/>
        </w:rPr>
        <w:t xml:space="preserve"> If the optimum</w:t>
      </w:r>
      <w:r w:rsidR="00A51893" w:rsidRPr="00F25DE8">
        <w:rPr>
          <w:rFonts w:eastAsiaTheme="minorEastAsia"/>
          <w:lang w:val="en-GB"/>
        </w:rPr>
        <w:t xml:space="preserve"> temperature (</w:t>
      </w:r>
      <w:r w:rsidR="00C83DA7" w:rsidRPr="00F25DE8">
        <w:rPr>
          <w:rFonts w:eastAsiaTheme="minorEastAsia"/>
          <w:lang w:val="en-GB"/>
        </w:rPr>
        <w:t>by</w:t>
      </w:r>
      <w:r w:rsidR="00A51893" w:rsidRPr="00F25DE8">
        <w:rPr>
          <w:rFonts w:eastAsiaTheme="minorEastAsia"/>
          <w:lang w:val="en-GB"/>
        </w:rPr>
        <w:t xml:space="preserve"> </w:t>
      </w:r>
      <w:r w:rsidR="00C83DA7" w:rsidRPr="00F25DE8">
        <w:rPr>
          <w:rFonts w:eastAsiaTheme="minorEastAsia"/>
          <w:lang w:val="en-GB"/>
        </w:rPr>
        <w:t>size</w:t>
      </w:r>
      <w:r w:rsidR="00A51893" w:rsidRPr="00F25DE8">
        <w:rPr>
          <w:rFonts w:eastAsiaTheme="minorEastAsia"/>
          <w:lang w:val="en-GB"/>
        </w:rPr>
        <w:t xml:space="preserve"> group)</w:t>
      </w:r>
      <w:r w:rsidR="00C83DA7" w:rsidRPr="00F25DE8">
        <w:rPr>
          <w:rFonts w:eastAsiaTheme="minorEastAsia"/>
          <w:lang w:val="en-GB"/>
        </w:rPr>
        <w:t xml:space="preserve"> was not estimated in the original </w:t>
      </w:r>
      <w:r w:rsidR="00E43603" w:rsidRPr="00F25DE8">
        <w:rPr>
          <w:rFonts w:eastAsiaTheme="minorEastAsia"/>
          <w:lang w:val="en-GB"/>
        </w:rPr>
        <w:t>study,</w:t>
      </w:r>
      <w:r w:rsidR="00C83DA7" w:rsidRPr="00F25DE8">
        <w:rPr>
          <w:rFonts w:eastAsiaTheme="minorEastAsia"/>
          <w:lang w:val="en-GB"/>
        </w:rPr>
        <w:t xml:space="preserve"> we used the</w:t>
      </w:r>
      <w:r w:rsidR="008D7E5C" w:rsidRPr="00E22246">
        <w:rPr>
          <w:rFonts w:eastAsiaTheme="minorEastAsia"/>
          <w:lang w:val="en-GB"/>
        </w:rPr>
        <w:t xml:space="preserve"> temperature where </w:t>
      </w:r>
      <w:r w:rsidR="00E360D4" w:rsidRPr="00F25DE8">
        <w:rPr>
          <w:rFonts w:eastAsiaTheme="minorEastAsia"/>
          <w:lang w:val="en-GB"/>
        </w:rPr>
        <w:t>growth rate was maximized</w:t>
      </w:r>
      <w:r w:rsidR="004D0FF7" w:rsidRPr="00F25DE8">
        <w:rPr>
          <w:rFonts w:eastAsiaTheme="minorEastAsia"/>
          <w:lang w:val="en-GB"/>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23184634" w14:textId="77777777" w:rsidR="005B3763" w:rsidRDefault="005B3763" w:rsidP="00D545B3">
      <w:pPr>
        <w:pStyle w:val="Rubrik2"/>
        <w:contextualSpacing/>
        <w:jc w:val="both"/>
        <w:rPr>
          <w:rFonts w:cstheme="minorHAnsi"/>
          <w:i/>
          <w:iCs/>
          <w:sz w:val="22"/>
          <w:szCs w:val="22"/>
          <w:lang w:val="en-GB"/>
        </w:rPr>
      </w:pPr>
    </w:p>
    <w:p w14:paraId="1480661F" w14:textId="4CBA7130" w:rsidR="00765102" w:rsidRDefault="00765102" w:rsidP="00D545B3">
      <w:pPr>
        <w:pStyle w:val="Rubrik2"/>
        <w:contextualSpacing/>
        <w:jc w:val="both"/>
        <w:rPr>
          <w:rFonts w:cstheme="minorHAnsi"/>
          <w:i/>
          <w:iCs/>
          <w:sz w:val="22"/>
          <w:szCs w:val="22"/>
          <w:lang w:val="en-GB"/>
        </w:rPr>
      </w:pPr>
      <w:bookmarkStart w:id="18" w:name="_Toc50829345"/>
      <w:r w:rsidRPr="00647D43">
        <w:rPr>
          <w:rFonts w:cstheme="minorHAnsi"/>
          <w:i/>
          <w:iCs/>
          <w:sz w:val="22"/>
          <w:szCs w:val="22"/>
          <w:lang w:val="en-GB"/>
        </w:rPr>
        <w:t>Maximum consumption rate</w:t>
      </w:r>
      <w:bookmarkEnd w:id="18"/>
    </w:p>
    <w:p w14:paraId="7A7034BE" w14:textId="154A3A4A" w:rsidR="00AB323D" w:rsidRPr="00E22246" w:rsidRDefault="00116162" w:rsidP="00D545B3">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commentRangeStart w:id="19"/>
      <w:r w:rsidR="009B61D7" w:rsidRPr="00E22246">
        <w:rPr>
          <w:rFonts w:cstheme="minorHAnsi"/>
          <w:lang w:val="en-GB"/>
        </w:rPr>
        <w:t>: (consumption OR bioenerg* OR ingestion OR “food-intake”) AND (mass OR weight OR size) AND (temperature*), as well as: (feeding-rate OR bio-energ*) AND (mass OR weight OR size) AND (temperature*) and</w:t>
      </w:r>
      <w:r w:rsidR="00425DD6">
        <w:rPr>
          <w:rFonts w:cstheme="minorHAnsi"/>
          <w:lang w:val="en-GB"/>
        </w:rPr>
        <w:t xml:space="preserve"> lastly</w:t>
      </w:r>
      <w:r w:rsidR="009B61D7" w:rsidRPr="00E22246">
        <w:rPr>
          <w:rFonts w:cstheme="minorHAnsi"/>
          <w:lang w:val="en-GB"/>
        </w:rPr>
        <w:t>: (“food intake”) AND (mass OR weight OR size) AND (temperature*)</w:t>
      </w:r>
      <w:commentRangeEnd w:id="19"/>
      <w:r w:rsidR="009B61D7" w:rsidRPr="00E22246">
        <w:rPr>
          <w:rStyle w:val="Kommentarsreferens"/>
          <w:sz w:val="24"/>
          <w:szCs w:val="24"/>
        </w:rPr>
        <w:commentReference w:id="19"/>
      </w:r>
      <w:r w:rsidR="009B61D7" w:rsidRPr="00E22246">
        <w:rPr>
          <w:rFonts w:cstheme="minorHAnsi"/>
          <w:lang w:val="en-GB"/>
        </w:rPr>
        <w:t xml:space="preserv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w:t>
      </w:r>
      <w:commentRangeStart w:id="20"/>
      <w:commentRangeStart w:id="21"/>
      <w:commentRangeStart w:id="22"/>
      <w:r w:rsidR="00A2123A" w:rsidRPr="00E22246">
        <w:rPr>
          <w:rFonts w:cstheme="minorHAnsi"/>
          <w:lang w:val="en-GB"/>
        </w:rPr>
        <w:t xml:space="preserve">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commentRangeEnd w:id="20"/>
      <w:r w:rsidR="00483C12">
        <w:rPr>
          <w:rStyle w:val="Kommentarsreferens"/>
        </w:rPr>
        <w:commentReference w:id="20"/>
      </w:r>
      <w:commentRangeEnd w:id="21"/>
      <w:r w:rsidR="00A36DAA">
        <w:rPr>
          <w:rStyle w:val="Kommentarsreferens"/>
        </w:rPr>
        <w:commentReference w:id="21"/>
      </w:r>
      <w:commentRangeEnd w:id="22"/>
      <w:r w:rsidR="003156CD">
        <w:rPr>
          <w:rStyle w:val="Kommentarsreferens"/>
        </w:rPr>
        <w:commentReference w:id="22"/>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F25DE8">
        <w:rPr>
          <w:rFonts w:eastAsiaTheme="minorEastAsia"/>
          <w:lang w:val="en-GB"/>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 xml:space="preserve">if data were normalized (i.e. using a priori defined scaling relationships to show corrected </w:t>
      </w:r>
      <w:r w:rsidR="005F3DA4" w:rsidRPr="00E22246">
        <w:rPr>
          <w:rFonts w:cstheme="minorHAnsi"/>
          <w:lang w:val="en-GB"/>
        </w:rPr>
        <w:lastRenderedPageBreak/>
        <w:t>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F25DE8">
        <w:rPr>
          <w:lang w:val="en-GB"/>
        </w:rPr>
        <w:t xml:space="preserve">were converted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F25DE8">
        <w:rPr>
          <w:rFonts w:eastAsiaTheme="minorEastAsia"/>
          <w:iCs/>
          <w:lang w:val="en-GB"/>
        </w:rPr>
        <w:t>)</w:t>
      </w:r>
      <w:r w:rsidR="00AB323D" w:rsidRPr="00F25DE8">
        <w:rPr>
          <w:rFonts w:eastAsiaTheme="minorEastAsia"/>
          <w:iCs/>
          <w:lang w:val="en-GB"/>
        </w:rPr>
        <w:t>.</w:t>
      </w:r>
      <w:r w:rsidR="00AB323D" w:rsidRPr="00F25DE8">
        <w:rPr>
          <w:lang w:val="en-GB"/>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Rubrik2"/>
        <w:contextualSpacing/>
        <w:jc w:val="both"/>
        <w:rPr>
          <w:rFonts w:cstheme="minorHAnsi"/>
          <w:i/>
          <w:iCs/>
          <w:color w:val="auto"/>
          <w:sz w:val="22"/>
          <w:szCs w:val="22"/>
          <w:lang w:val="en-GB"/>
        </w:rPr>
      </w:pPr>
      <w:bookmarkStart w:id="23" w:name="_Toc50829346"/>
      <w:r w:rsidRPr="00647D43">
        <w:rPr>
          <w:rFonts w:cstheme="minorHAnsi"/>
          <w:i/>
          <w:iCs/>
          <w:color w:val="auto"/>
          <w:sz w:val="22"/>
          <w:szCs w:val="22"/>
          <w:lang w:val="en-GB"/>
        </w:rPr>
        <w:t>Metabolic rate</w:t>
      </w:r>
      <w:bookmarkEnd w:id="23"/>
    </w:p>
    <w:p w14:paraId="203C0522" w14:textId="506C8C1F" w:rsidR="006A1BF7" w:rsidRDefault="00116162" w:rsidP="006A1BF7">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F25DE8">
        <w:rPr>
          <w:rFonts w:eastAsiaTheme="minorEastAsia"/>
          <w:lang w:val="en-GB"/>
        </w:rPr>
        <w:t>A</w:t>
      </w:r>
      <w:r w:rsidR="006A1BF7" w:rsidRPr="00E12CCB">
        <w:rPr>
          <w:rFonts w:cstheme="minorHAnsi"/>
          <w:lang w:val="en-GB"/>
        </w:rPr>
        <w:t xml:space="preserve">rticles where filtered out at </w:t>
      </w:r>
      <w:r w:rsidR="006A1BF7" w:rsidRPr="0066495C">
        <w:rPr>
          <w:rFonts w:eastAsiaTheme="minorEastAsia"/>
          <w:lang w:val="en-GB"/>
        </w:rPr>
        <w:t>the abstract and whole-</w:t>
      </w:r>
      <w:r w:rsidR="006A1BF7" w:rsidRPr="00F25DE8">
        <w:rPr>
          <w:rFonts w:eastAsiaTheme="minorEastAsia"/>
          <w:lang w:val="en-GB"/>
        </w:rPr>
        <w:t>article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F25DE8">
        <w:rPr>
          <w:lang w:val="en-GB"/>
        </w:rPr>
        <w:t xml:space="preserve"> </w:t>
      </w:r>
      <w:r w:rsidR="006A1BF7" w:rsidRPr="00F25DE8">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F25DE8">
        <w:rPr>
          <w:rFonts w:eastAsiaTheme="minorEastAsia"/>
          <w:iCs/>
          <w:lang w:val="en-GB"/>
        </w:rPr>
        <w:t xml:space="preserve">, because it was </w:t>
      </w:r>
      <w:r w:rsidR="006A1BF7" w:rsidRPr="00F25DE8">
        <w:rPr>
          <w:lang w:val="en-GB"/>
        </w:rPr>
        <w:t xml:space="preserve">the most common unit in the data set (but not models where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F25DE8">
        <w:rPr>
          <w:lang w:val="en-GB"/>
        </w:rPr>
        <w:t xml:space="preserve">). These data where compiled in the file </w:t>
      </w:r>
      <w:r w:rsidR="006A1BF7" w:rsidRPr="00E12CCB">
        <w:rPr>
          <w:rFonts w:cstheme="minorHAnsi"/>
          <w:lang w:val="en-GB"/>
        </w:rPr>
        <w:t>metabolism_data.xlsx.</w:t>
      </w:r>
    </w:p>
    <w:p w14:paraId="6F486CDB" w14:textId="48850777" w:rsidR="00FB4174" w:rsidRDefault="00FB4174" w:rsidP="006A1BF7">
      <w:pPr>
        <w:spacing w:line="480" w:lineRule="auto"/>
        <w:contextualSpacing/>
        <w:jc w:val="both"/>
        <w:rPr>
          <w:rFonts w:cstheme="minorHAnsi"/>
          <w:lang w:val="en-GB"/>
        </w:rPr>
      </w:pPr>
    </w:p>
    <w:p w14:paraId="327C4E73" w14:textId="65DA7308" w:rsidR="00FB4174" w:rsidRDefault="00FB4174" w:rsidP="006A1BF7">
      <w:pPr>
        <w:spacing w:line="480" w:lineRule="auto"/>
        <w:contextualSpacing/>
        <w:jc w:val="both"/>
        <w:rPr>
          <w:rFonts w:cstheme="minorHAnsi"/>
          <w:lang w:val="en-GB"/>
        </w:rPr>
      </w:pPr>
    </w:p>
    <w:p w14:paraId="087BF145" w14:textId="15E3A51B" w:rsidR="00FB4174" w:rsidRDefault="00FB4174" w:rsidP="006A1BF7">
      <w:pPr>
        <w:spacing w:line="480" w:lineRule="auto"/>
        <w:contextualSpacing/>
        <w:jc w:val="both"/>
        <w:rPr>
          <w:rFonts w:cstheme="minorHAnsi"/>
          <w:lang w:val="en-GB"/>
        </w:rPr>
      </w:pPr>
    </w:p>
    <w:p w14:paraId="5941C9C2" w14:textId="4BE60638" w:rsidR="00FB4174" w:rsidRDefault="00FB4174" w:rsidP="006A1BF7">
      <w:pPr>
        <w:spacing w:line="480" w:lineRule="auto"/>
        <w:contextualSpacing/>
        <w:jc w:val="both"/>
        <w:rPr>
          <w:rFonts w:cstheme="minorHAnsi"/>
          <w:lang w:val="en-GB"/>
        </w:rPr>
      </w:pPr>
    </w:p>
    <w:p w14:paraId="52897E04" w14:textId="7FB439F7" w:rsidR="00FB4174" w:rsidRDefault="00FB4174" w:rsidP="006A1BF7">
      <w:pPr>
        <w:spacing w:line="480" w:lineRule="auto"/>
        <w:contextualSpacing/>
        <w:jc w:val="both"/>
        <w:rPr>
          <w:rFonts w:cstheme="minorHAnsi"/>
          <w:lang w:val="en-GB"/>
        </w:rPr>
      </w:pPr>
    </w:p>
    <w:p w14:paraId="4020A2C1" w14:textId="3F10A0DA" w:rsidR="00FB4174" w:rsidRDefault="00FB4174" w:rsidP="006A1BF7">
      <w:pPr>
        <w:spacing w:line="480" w:lineRule="auto"/>
        <w:contextualSpacing/>
        <w:jc w:val="both"/>
        <w:rPr>
          <w:rFonts w:cstheme="minorHAnsi"/>
          <w:lang w:val="en-GB"/>
        </w:rPr>
      </w:pPr>
    </w:p>
    <w:p w14:paraId="7BF7A3C2" w14:textId="66523E23" w:rsidR="00FB4174" w:rsidRDefault="00FB4174" w:rsidP="006A1BF7">
      <w:pPr>
        <w:spacing w:line="480" w:lineRule="auto"/>
        <w:contextualSpacing/>
        <w:jc w:val="both"/>
        <w:rPr>
          <w:rFonts w:cstheme="minorHAnsi"/>
          <w:lang w:val="en-GB"/>
        </w:rPr>
      </w:pPr>
    </w:p>
    <w:p w14:paraId="7C26BDDF" w14:textId="754F0932" w:rsidR="00FB4174" w:rsidRDefault="00FB4174" w:rsidP="006A1BF7">
      <w:pPr>
        <w:spacing w:line="480" w:lineRule="auto"/>
        <w:contextualSpacing/>
        <w:jc w:val="both"/>
        <w:rPr>
          <w:rFonts w:cstheme="minorHAnsi"/>
          <w:lang w:val="en-GB"/>
        </w:rPr>
      </w:pPr>
    </w:p>
    <w:p w14:paraId="7420C6A9" w14:textId="28723935" w:rsidR="00FB4174" w:rsidRDefault="00FB4174" w:rsidP="006A1BF7">
      <w:pPr>
        <w:spacing w:line="480" w:lineRule="auto"/>
        <w:contextualSpacing/>
        <w:jc w:val="both"/>
        <w:rPr>
          <w:rFonts w:cstheme="minorHAnsi"/>
          <w:lang w:val="en-GB"/>
        </w:rPr>
      </w:pPr>
    </w:p>
    <w:p w14:paraId="41096AD0" w14:textId="21538F1F" w:rsidR="00FB4174" w:rsidRDefault="00FB4174" w:rsidP="006A1BF7">
      <w:pPr>
        <w:spacing w:line="480" w:lineRule="auto"/>
        <w:contextualSpacing/>
        <w:jc w:val="both"/>
        <w:rPr>
          <w:rFonts w:cstheme="minorHAnsi"/>
          <w:lang w:val="en-GB"/>
        </w:rPr>
      </w:pPr>
    </w:p>
    <w:p w14:paraId="1DA65EC6" w14:textId="128E827C" w:rsidR="00FB4174" w:rsidRDefault="00FB4174" w:rsidP="006A1BF7">
      <w:pPr>
        <w:spacing w:line="480" w:lineRule="auto"/>
        <w:contextualSpacing/>
        <w:jc w:val="both"/>
        <w:rPr>
          <w:rFonts w:cstheme="minorHAnsi"/>
          <w:lang w:val="en-GB"/>
        </w:rPr>
      </w:pPr>
    </w:p>
    <w:p w14:paraId="00309D80" w14:textId="6416F1CB" w:rsidR="00FB4174" w:rsidRDefault="00FB4174" w:rsidP="006A1BF7">
      <w:pPr>
        <w:spacing w:line="480" w:lineRule="auto"/>
        <w:contextualSpacing/>
        <w:jc w:val="both"/>
        <w:rPr>
          <w:rFonts w:cstheme="minorHAnsi"/>
          <w:lang w:val="en-GB"/>
        </w:rPr>
      </w:pPr>
    </w:p>
    <w:p w14:paraId="5F46DEB9" w14:textId="3CDB4F9A" w:rsidR="00FB4174" w:rsidRDefault="00FB4174" w:rsidP="006A1BF7">
      <w:pPr>
        <w:spacing w:line="480" w:lineRule="auto"/>
        <w:contextualSpacing/>
        <w:jc w:val="both"/>
        <w:rPr>
          <w:rFonts w:cstheme="minorHAnsi"/>
          <w:lang w:val="en-GB"/>
        </w:rPr>
      </w:pPr>
    </w:p>
    <w:p w14:paraId="44898C1B" w14:textId="6BD0B462" w:rsidR="00FB4174" w:rsidRDefault="00FB4174" w:rsidP="006A1BF7">
      <w:pPr>
        <w:spacing w:line="480" w:lineRule="auto"/>
        <w:contextualSpacing/>
        <w:jc w:val="both"/>
        <w:rPr>
          <w:rFonts w:cstheme="minorHAnsi"/>
          <w:lang w:val="en-GB"/>
        </w:rPr>
      </w:pPr>
    </w:p>
    <w:p w14:paraId="40A505DE" w14:textId="15DEEFA4" w:rsidR="00FB4174" w:rsidRDefault="00FB4174" w:rsidP="006A1BF7">
      <w:pPr>
        <w:spacing w:line="480" w:lineRule="auto"/>
        <w:contextualSpacing/>
        <w:jc w:val="both"/>
        <w:rPr>
          <w:rFonts w:cstheme="minorHAnsi"/>
          <w:lang w:val="en-GB"/>
        </w:rPr>
      </w:pPr>
    </w:p>
    <w:p w14:paraId="249C1FD3" w14:textId="77777777" w:rsidR="00FB4174" w:rsidRDefault="00FB4174" w:rsidP="006A1BF7">
      <w:pPr>
        <w:spacing w:line="480" w:lineRule="auto"/>
        <w:contextualSpacing/>
        <w:jc w:val="both"/>
        <w:rPr>
          <w:rFonts w:cstheme="minorHAnsi"/>
          <w:lang w:val="en-GB"/>
        </w:rPr>
      </w:pPr>
    </w:p>
    <w:p w14:paraId="137F6279" w14:textId="77777777" w:rsidR="009E346B" w:rsidRDefault="009E346B" w:rsidP="006A1BF7">
      <w:pPr>
        <w:spacing w:line="480" w:lineRule="auto"/>
        <w:contextualSpacing/>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lang w:val="en-GB"/>
        </w:rPr>
      </w:pPr>
      <w:r w:rsidRPr="00074799">
        <w:rPr>
          <w:b/>
          <w:bCs/>
          <w:lang w:val="en-GB"/>
        </w:rPr>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T</w:t>
      </w:r>
      <w:r w:rsidR="00231B2F" w:rsidRPr="004C66A1">
        <w:rPr>
          <w:vertAlign w:val="subscript"/>
          <w:lang w:val="en-GB"/>
        </w:rPr>
        <w:t>opt</w:t>
      </w:r>
      <w:r w:rsidR="00231B2F" w:rsidRPr="002047F9">
        <w:rPr>
          <w:lang w:val="en-GB"/>
        </w:rPr>
        <w:t>=</w:t>
      </w:r>
      <w:r w:rsidR="00231B2F">
        <w:rPr>
          <w:lang w:val="en-GB"/>
        </w:rPr>
        <w:t>optimum growth temperature data, C=maximum consumption data, M=metabolism data).</w:t>
      </w:r>
    </w:p>
    <w:tbl>
      <w:tblPr>
        <w:tblStyle w:val="Rutntstabell1ljus"/>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i/>
                <w:iCs/>
                <w:color w:val="000000"/>
              </w:rPr>
            </w:pPr>
            <w:r w:rsidRPr="00A430C0">
              <w:rPr>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T</w:t>
            </w:r>
            <w:r w:rsidR="00C01BD9" w:rsidRPr="004C66A1">
              <w:rPr>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i/>
                <w:iCs/>
                <w:color w:val="000000"/>
              </w:rPr>
            </w:pPr>
            <w:r w:rsidRPr="0014775B">
              <w:rPr>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w:t>
            </w:r>
            <w:r w:rsidRPr="004C66A1">
              <w:rPr>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i/>
                <w:iCs/>
                <w:color w:val="000000"/>
              </w:rPr>
            </w:pPr>
            <w:r w:rsidRPr="004979EB">
              <w:rPr>
                <w:i/>
                <w:iCs/>
                <w:color w:val="000000"/>
              </w:rPr>
              <w:t>initial_mass_g</w:t>
            </w:r>
          </w:p>
        </w:tc>
        <w:tc>
          <w:tcPr>
            <w:tcW w:w="4819" w:type="dxa"/>
          </w:tcPr>
          <w:p w14:paraId="50F213F9" w14:textId="64379A04" w:rsidR="004979EB" w:rsidRPr="00F25DE8"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onset of the growth trial</w:t>
            </w:r>
            <w:r w:rsidR="00384BF5" w:rsidRPr="00F25DE8">
              <w:rPr>
                <w:color w:val="000000"/>
                <w:lang w:val="en-GB"/>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i/>
                <w:iCs/>
                <w:color w:val="000000"/>
              </w:rPr>
            </w:pPr>
            <w:r w:rsidRPr="004979EB">
              <w:rPr>
                <w:i/>
                <w:iCs/>
                <w:color w:val="000000"/>
              </w:rPr>
              <w:t>final_mass_g</w:t>
            </w:r>
          </w:p>
        </w:tc>
        <w:tc>
          <w:tcPr>
            <w:tcW w:w="4819" w:type="dxa"/>
          </w:tcPr>
          <w:p w14:paraId="4FBCC0FA" w14:textId="441C77A6" w:rsidR="004979EB" w:rsidRPr="00F25DE8"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Body mass [g] at the end of the growth trial</w:t>
            </w:r>
            <w:r w:rsidR="00384BF5" w:rsidRPr="00F25DE8">
              <w:rPr>
                <w:color w:val="000000"/>
                <w:lang w:val="en-GB"/>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i/>
                <w:iCs/>
                <w:color w:val="000000"/>
              </w:rPr>
            </w:pPr>
            <w:r w:rsidRPr="004979EB">
              <w:rPr>
                <w:i/>
                <w:iCs/>
                <w:color w:val="000000"/>
              </w:rPr>
              <w:t>geom_mean_mass_g</w:t>
            </w:r>
          </w:p>
        </w:tc>
        <w:tc>
          <w:tcPr>
            <w:tcW w:w="4819" w:type="dxa"/>
          </w:tcPr>
          <w:p w14:paraId="39433D19" w14:textId="1327003C" w:rsidR="004979EB" w:rsidRPr="00F25DE8" w:rsidRDefault="00234BAC" w:rsidP="0014775B">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Geometric mean mass in t</w:t>
            </w:r>
            <w:r w:rsidRPr="00F25DE8">
              <w:rPr>
                <w:color w:val="000000"/>
                <w:vertAlign w:val="subscript"/>
                <w:lang w:val="en-GB"/>
              </w:rPr>
              <w:t>1</w:t>
            </w:r>
            <w:r w:rsidRPr="00F25DE8">
              <w:rPr>
                <w:color w:val="000000"/>
                <w:lang w:val="en-GB"/>
              </w:rPr>
              <w:t xml:space="preserve"> and t</w:t>
            </w:r>
            <w:r w:rsidRPr="00F25DE8">
              <w:rPr>
                <w:color w:val="000000"/>
                <w:vertAlign w:val="subscript"/>
                <w:lang w:val="en-GB"/>
              </w:rPr>
              <w:t>2</w:t>
            </w:r>
            <w:r w:rsidRPr="00F25DE8">
              <w:rPr>
                <w:color w:val="000000"/>
                <w:lang w:val="en-GB"/>
              </w:rPr>
              <w:t xml:space="preserve"> of the growth trial</w:t>
            </w:r>
            <w:r w:rsidR="00384BF5" w:rsidRPr="00F25DE8">
              <w:rPr>
                <w:color w:val="000000"/>
                <w:lang w:val="en-GB"/>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i/>
                <w:iCs/>
                <w:color w:val="000000"/>
              </w:rPr>
            </w:pPr>
            <w:r w:rsidRPr="004979EB">
              <w:rPr>
                <w:i/>
                <w:iCs/>
                <w:color w:val="000000"/>
              </w:rPr>
              <w:t>size_group</w:t>
            </w:r>
          </w:p>
        </w:tc>
        <w:tc>
          <w:tcPr>
            <w:tcW w:w="4819" w:type="dxa"/>
          </w:tcPr>
          <w:p w14:paraId="610425FC" w14:textId="3F4661D1" w:rsidR="004979EB" w:rsidRPr="00F25DE8" w:rsidRDefault="003614CE" w:rsidP="0014775B">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Representative body mass of size group in the growth trial, in case initial, final or geometric body mass could not be retrieved</w:t>
            </w:r>
            <w:r w:rsidR="00384BF5" w:rsidRPr="00F25DE8">
              <w:rPr>
                <w:color w:val="000000"/>
                <w:lang w:val="en-GB"/>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i/>
                <w:iCs/>
                <w:color w:val="000000"/>
              </w:rPr>
            </w:pPr>
            <w:r w:rsidRPr="00A430C0">
              <w:rPr>
                <w:i/>
                <w:iCs/>
                <w:color w:val="000000"/>
              </w:rPr>
              <w:t>consumption</w:t>
            </w:r>
          </w:p>
          <w:p w14:paraId="127850E4" w14:textId="77777777" w:rsidR="0014775B" w:rsidRPr="003F0225" w:rsidRDefault="0014775B" w:rsidP="0014775B">
            <w:pPr>
              <w:rPr>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i/>
                <w:iCs/>
                <w:color w:val="000000"/>
              </w:rPr>
            </w:pPr>
            <w:r w:rsidRPr="003F0225">
              <w:rPr>
                <w:i/>
                <w:iCs/>
                <w:color w:val="000000"/>
              </w:rPr>
              <w:t>metabolic_rate</w:t>
            </w:r>
          </w:p>
          <w:p w14:paraId="218CE68B" w14:textId="5D0AFBDD" w:rsidR="0014775B" w:rsidRPr="003F0225" w:rsidRDefault="0014775B" w:rsidP="0014775B">
            <w:pPr>
              <w:contextualSpacing/>
              <w:rPr>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Main response variable</w:t>
            </w:r>
            <w:r w:rsidR="00384BF5">
              <w:rPr>
                <w:color w:val="000000"/>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i/>
                <w:iCs/>
                <w:color w:val="000000"/>
              </w:rPr>
            </w:pPr>
            <w:r w:rsidRPr="003F0225">
              <w:rPr>
                <w:i/>
                <w:iCs/>
                <w:color w:val="000000"/>
              </w:rPr>
              <w:t>type</w:t>
            </w:r>
          </w:p>
          <w:p w14:paraId="66EF246F" w14:textId="77777777" w:rsidR="004D167E" w:rsidRPr="003F0225" w:rsidRDefault="004D167E" w:rsidP="004D167E">
            <w:pPr>
              <w:rPr>
                <w:i/>
                <w:iCs/>
                <w:color w:val="000000"/>
              </w:rPr>
            </w:pPr>
          </w:p>
        </w:tc>
        <w:tc>
          <w:tcPr>
            <w:tcW w:w="4819" w:type="dxa"/>
          </w:tcPr>
          <w:p w14:paraId="7F55A524" w14:textId="37A7230E" w:rsidR="004D167E" w:rsidRPr="00F25DE8" w:rsidRDefault="00E82C2B" w:rsidP="004D167E">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F25DE8">
              <w:rPr>
                <w:color w:val="000000"/>
                <w:lang w:val="en-GB"/>
              </w:rPr>
              <w:t>Type of respiration measurement (resting, routine, standard)</w:t>
            </w:r>
            <w:r w:rsidR="00384BF5" w:rsidRPr="00F25DE8">
              <w:rPr>
                <w:color w:val="000000"/>
                <w:lang w:val="en-GB"/>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i/>
                <w:iCs/>
                <w:color w:val="000000"/>
              </w:rPr>
            </w:pPr>
            <w:r w:rsidRPr="003F0225">
              <w:rPr>
                <w:i/>
                <w:iCs/>
                <w:color w:val="000000"/>
              </w:rPr>
              <w:t>unit</w:t>
            </w:r>
          </w:p>
          <w:p w14:paraId="439FB007" w14:textId="7EAEF652" w:rsidR="004D167E" w:rsidRPr="003F0225" w:rsidRDefault="004D167E" w:rsidP="004D167E">
            <w:pPr>
              <w:contextualSpacing/>
              <w:rPr>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i/>
                <w:iCs/>
                <w:color w:val="000000"/>
              </w:rPr>
            </w:pPr>
            <w:r w:rsidRPr="003F0225">
              <w:rPr>
                <w:i/>
                <w:iCs/>
                <w:color w:val="000000"/>
              </w:rPr>
              <w:t>original_unit</w:t>
            </w:r>
          </w:p>
          <w:p w14:paraId="0197F84C" w14:textId="1EA8BB20" w:rsidR="004D167E" w:rsidRPr="003F0225" w:rsidRDefault="004D167E" w:rsidP="004D167E">
            <w:pPr>
              <w:contextualSpacing/>
              <w:rPr>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i/>
                <w:iCs/>
                <w:color w:val="000000"/>
              </w:rPr>
            </w:pPr>
            <w:r w:rsidRPr="003F0225">
              <w:rPr>
                <w:i/>
                <w:iCs/>
                <w:color w:val="000000"/>
              </w:rPr>
              <w:t>mass_g</w:t>
            </w:r>
          </w:p>
          <w:p w14:paraId="0BA04FE7" w14:textId="43B78998" w:rsidR="004D167E" w:rsidRPr="003F0225" w:rsidRDefault="004D167E" w:rsidP="004D167E">
            <w:pPr>
              <w:contextualSpacing/>
              <w:rPr>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i/>
                <w:iCs/>
                <w:color w:val="000000"/>
              </w:rPr>
            </w:pPr>
            <w:r w:rsidRPr="003F0225">
              <w:rPr>
                <w:i/>
                <w:iCs/>
                <w:color w:val="000000"/>
              </w:rPr>
              <w:lastRenderedPageBreak/>
              <w:t>temp_c</w:t>
            </w:r>
          </w:p>
          <w:p w14:paraId="4412CDF9" w14:textId="07EBDCC6" w:rsidR="004D167E" w:rsidRPr="003F0225" w:rsidRDefault="004D167E" w:rsidP="004D167E">
            <w:pPr>
              <w:contextualSpacing/>
              <w:rPr>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i/>
                <w:iCs/>
                <w:color w:val="000000"/>
              </w:rPr>
            </w:pPr>
            <w:r w:rsidRPr="003F0225">
              <w:rPr>
                <w:i/>
                <w:iCs/>
                <w:color w:val="000000"/>
              </w:rPr>
              <w:t>above_peak_temp</w:t>
            </w:r>
          </w:p>
          <w:p w14:paraId="4A73ADE2" w14:textId="420A33C9" w:rsidR="004D167E" w:rsidRPr="003F0225" w:rsidRDefault="004D167E" w:rsidP="004D167E">
            <w:pPr>
              <w:contextualSpacing/>
              <w:rPr>
                <w:i/>
                <w:iCs/>
                <w:color w:val="000000"/>
              </w:rPr>
            </w:pPr>
          </w:p>
        </w:tc>
        <w:tc>
          <w:tcPr>
            <w:tcW w:w="4819" w:type="dxa"/>
          </w:tcPr>
          <w:p w14:paraId="52E2A0C0" w14:textId="35907485"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r w:rsidR="009E346B">
              <w:rPr>
                <w:lang w:val="en-GB"/>
              </w:rPr>
              <w:t xml:space="preserve">Y/N.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i/>
                <w:iCs/>
                <w:color w:val="000000"/>
              </w:rPr>
            </w:pPr>
            <w:r w:rsidRPr="003F0225">
              <w:rPr>
                <w:i/>
                <w:iCs/>
                <w:color w:val="000000"/>
              </w:rPr>
              <w:t>common_name</w:t>
            </w:r>
          </w:p>
          <w:p w14:paraId="723EB10A" w14:textId="7CE50764" w:rsidR="004D167E" w:rsidRPr="003F0225" w:rsidRDefault="004D167E" w:rsidP="004D167E">
            <w:pPr>
              <w:contextualSpacing/>
              <w:rPr>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i/>
                <w:iCs/>
                <w:color w:val="000000"/>
              </w:rPr>
            </w:pPr>
            <w:r w:rsidRPr="003F0225">
              <w:rPr>
                <w:i/>
                <w:iCs/>
                <w:color w:val="000000"/>
              </w:rPr>
              <w:t>species</w:t>
            </w:r>
          </w:p>
          <w:p w14:paraId="339DB5A8" w14:textId="547045D2" w:rsidR="004D167E" w:rsidRPr="003F0225" w:rsidRDefault="004D167E" w:rsidP="004D167E">
            <w:pPr>
              <w:contextualSpacing/>
              <w:rPr>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i/>
                <w:iCs/>
                <w:color w:val="000000"/>
              </w:rPr>
            </w:pPr>
            <w:r w:rsidRPr="003F0225">
              <w:rPr>
                <w:i/>
                <w:iCs/>
                <w:color w:val="000000"/>
              </w:rPr>
              <w:t>genus</w:t>
            </w:r>
          </w:p>
          <w:p w14:paraId="38A7EAFB" w14:textId="25A26DDD" w:rsidR="004D167E" w:rsidRPr="003F0225" w:rsidRDefault="004D167E" w:rsidP="004D167E">
            <w:pPr>
              <w:contextualSpacing/>
              <w:rPr>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i/>
                <w:iCs/>
                <w:color w:val="000000"/>
              </w:rPr>
            </w:pPr>
            <w:r w:rsidRPr="003F0225">
              <w:rPr>
                <w:i/>
                <w:iCs/>
                <w:color w:val="000000"/>
              </w:rPr>
              <w:t>family</w:t>
            </w:r>
          </w:p>
          <w:p w14:paraId="42FFFB03" w14:textId="3FE38DF2" w:rsidR="004D167E" w:rsidRPr="003F0225" w:rsidRDefault="004D167E" w:rsidP="004D167E">
            <w:pPr>
              <w:contextualSpacing/>
              <w:rPr>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i/>
                <w:iCs/>
                <w:color w:val="000000"/>
              </w:rPr>
            </w:pPr>
            <w:r w:rsidRPr="003F0225">
              <w:rPr>
                <w:i/>
                <w:iCs/>
                <w:color w:val="000000"/>
              </w:rPr>
              <w:t>order</w:t>
            </w:r>
          </w:p>
          <w:p w14:paraId="6D3BD78F" w14:textId="0BBE6C6A" w:rsidR="004D167E" w:rsidRPr="003F0225" w:rsidRDefault="004D167E" w:rsidP="004D167E">
            <w:pPr>
              <w:contextualSpacing/>
              <w:rPr>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i/>
                <w:iCs/>
                <w:color w:val="000000"/>
              </w:rPr>
            </w:pPr>
            <w:r w:rsidRPr="003F0225">
              <w:rPr>
                <w:i/>
                <w:iCs/>
                <w:color w:val="000000"/>
              </w:rPr>
              <w:t>habitat</w:t>
            </w:r>
          </w:p>
          <w:p w14:paraId="3D1CC7FD" w14:textId="7E5B67C4" w:rsidR="004D167E" w:rsidRPr="003F0225" w:rsidRDefault="004D167E" w:rsidP="004D167E">
            <w:pPr>
              <w:contextualSpacing/>
              <w:rPr>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r w:rsidR="00E144DD">
              <w:rPr>
                <w:lang w:val="en-GB"/>
              </w:rPr>
              <w:t xml:space="preserve">FishBase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i/>
                <w:iCs/>
                <w:color w:val="000000"/>
              </w:rPr>
            </w:pPr>
            <w:r w:rsidRPr="003F0225">
              <w:rPr>
                <w:i/>
                <w:iCs/>
                <w:color w:val="000000"/>
              </w:rPr>
              <w:t>lifestyle</w:t>
            </w:r>
          </w:p>
          <w:p w14:paraId="27B3EEF3" w14:textId="2B3C600D" w:rsidR="004D167E" w:rsidRPr="003F0225" w:rsidRDefault="004D167E" w:rsidP="004D167E">
            <w:pPr>
              <w:contextualSpacing/>
              <w:rPr>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FishBase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i/>
                <w:iCs/>
                <w:color w:val="000000"/>
              </w:rPr>
            </w:pPr>
            <w:r w:rsidRPr="003F0225">
              <w:rPr>
                <w:i/>
                <w:iCs/>
                <w:color w:val="000000"/>
              </w:rPr>
              <w:t>biogeography</w:t>
            </w:r>
          </w:p>
          <w:p w14:paraId="7F241464" w14:textId="19F5F77C" w:rsidR="004D167E" w:rsidRPr="003F0225" w:rsidRDefault="004D167E" w:rsidP="004D167E">
            <w:pPr>
              <w:widowControl w:val="0"/>
              <w:tabs>
                <w:tab w:val="center" w:pos="4513"/>
              </w:tabs>
              <w:contextualSpacing/>
              <w:rPr>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FishBase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i/>
                <w:iCs/>
                <w:color w:val="000000"/>
              </w:rPr>
            </w:pPr>
            <w:r w:rsidRPr="003F0225">
              <w:rPr>
                <w:i/>
                <w:iCs/>
                <w:color w:val="000000"/>
              </w:rPr>
              <w:t>trophic_level</w:t>
            </w:r>
          </w:p>
          <w:p w14:paraId="550BE159" w14:textId="11347FAC" w:rsidR="004D167E" w:rsidRPr="003F0225" w:rsidRDefault="004D167E" w:rsidP="004D167E">
            <w:pPr>
              <w:widowControl w:val="0"/>
              <w:tabs>
                <w:tab w:val="center" w:pos="4513"/>
              </w:tabs>
              <w:contextualSpacing/>
              <w:rPr>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FishBase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i/>
                <w:iCs/>
                <w:color w:val="000000"/>
              </w:rPr>
            </w:pPr>
            <w:r w:rsidRPr="00915408">
              <w:rPr>
                <w:i/>
                <w:iCs/>
                <w:color w:val="000000"/>
              </w:rPr>
              <w:t>w_maturation_g</w:t>
            </w:r>
          </w:p>
        </w:tc>
        <w:tc>
          <w:tcPr>
            <w:tcW w:w="4819" w:type="dxa"/>
          </w:tcPr>
          <w:p w14:paraId="63A919C1" w14:textId="52D5B8C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FishBase</w:t>
            </w:r>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(see </w:t>
            </w:r>
            <w:r w:rsidR="00915408" w:rsidRPr="00801BD0">
              <w:rPr>
                <w:lang w:val="en-GB"/>
              </w:rPr>
              <w:t>”</w:t>
            </w:r>
            <w:r w:rsidR="00915408" w:rsidRPr="001869D4">
              <w:rPr>
                <w:b/>
                <w:bCs/>
                <w:i/>
                <w:iCs/>
                <w:lang w:val="en-GB"/>
              </w:rPr>
              <w:t>notes</w:t>
            </w:r>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i/>
                <w:iCs/>
                <w:color w:val="000000"/>
              </w:rPr>
            </w:pPr>
            <w:r w:rsidRPr="003F0225">
              <w:rPr>
                <w:i/>
                <w:iCs/>
                <w:color w:val="000000"/>
              </w:rPr>
              <w:t>w_max_published_g</w:t>
            </w:r>
          </w:p>
          <w:p w14:paraId="7CD91EBE" w14:textId="5D8D4966" w:rsidR="00915408" w:rsidRPr="003F0225" w:rsidRDefault="00915408" w:rsidP="00915408">
            <w:pPr>
              <w:widowControl w:val="0"/>
              <w:tabs>
                <w:tab w:val="center" w:pos="4513"/>
              </w:tabs>
              <w:contextualSpacing/>
              <w:rPr>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taken from FishBase</w:t>
            </w:r>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(see </w:t>
            </w:r>
            <w:r w:rsidRPr="00801BD0">
              <w:rPr>
                <w:lang w:val="en-GB"/>
              </w:rPr>
              <w:t>”</w:t>
            </w:r>
            <w:r w:rsidRPr="001869D4">
              <w:rPr>
                <w:b/>
                <w:bCs/>
                <w:i/>
                <w:iCs/>
                <w:lang w:val="en-GB"/>
              </w:rPr>
              <w:t>notes</w:t>
            </w:r>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i/>
                <w:iCs/>
                <w:color w:val="000000"/>
              </w:rPr>
            </w:pPr>
            <w:r w:rsidRPr="003F0225">
              <w:rPr>
                <w:i/>
                <w:iCs/>
                <w:color w:val="000000"/>
              </w:rPr>
              <w:t>env_temp_min</w:t>
            </w:r>
          </w:p>
          <w:p w14:paraId="5A33C9F2" w14:textId="77777777" w:rsidR="00915408" w:rsidRPr="003F0225" w:rsidRDefault="00915408" w:rsidP="00915408">
            <w:pPr>
              <w:widowControl w:val="0"/>
              <w:tabs>
                <w:tab w:val="center" w:pos="4513"/>
              </w:tabs>
              <w:contextualSpacing/>
              <w:rPr>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If not available on FishBase, data were taken from alternative sources</w:t>
            </w:r>
            <w:r w:rsidR="004E3AF7">
              <w:rPr>
                <w:lang w:val="en-GB"/>
              </w:rPr>
              <w:t xml:space="preserve"> (see </w:t>
            </w:r>
            <w:r w:rsidR="004E3AF7" w:rsidRPr="00801BD0">
              <w:rPr>
                <w:lang w:val="en-GB"/>
              </w:rPr>
              <w:t>”</w:t>
            </w:r>
            <w:r w:rsidR="004E3AF7" w:rsidRPr="001869D4">
              <w:rPr>
                <w:b/>
                <w:bCs/>
                <w:i/>
                <w:iCs/>
                <w:lang w:val="en-GB"/>
              </w:rPr>
              <w:t>notes</w:t>
            </w:r>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i/>
                <w:iCs/>
                <w:color w:val="000000"/>
              </w:rPr>
            </w:pPr>
            <w:r w:rsidRPr="003F0225">
              <w:rPr>
                <w:i/>
                <w:iCs/>
                <w:color w:val="000000"/>
              </w:rPr>
              <w:t>env_temp_max</w:t>
            </w:r>
          </w:p>
          <w:p w14:paraId="5A0074D0" w14:textId="5FA683AE" w:rsidR="00915408" w:rsidRPr="003F0225" w:rsidRDefault="00915408" w:rsidP="00915408">
            <w:pPr>
              <w:widowControl w:val="0"/>
              <w:tabs>
                <w:tab w:val="center" w:pos="4513"/>
              </w:tabs>
              <w:contextualSpacing/>
              <w:rPr>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xml:space="preserve">. Used to compare experimental </w:t>
            </w:r>
            <w:r w:rsidR="00956E13">
              <w:rPr>
                <w:lang w:val="en-GB"/>
              </w:rPr>
              <w:lastRenderedPageBreak/>
              <w:t>temperatures to common temperatures for species</w:t>
            </w:r>
            <w:r w:rsidR="00384BF5">
              <w:rPr>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G, T</w:t>
            </w:r>
            <w:r w:rsidRPr="004C66A1">
              <w:rPr>
                <w:vertAlign w:val="subscript"/>
                <w:lang w:val="en-GB"/>
              </w:rPr>
              <w:t>opt</w:t>
            </w:r>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i/>
                <w:iCs/>
                <w:color w:val="000000"/>
              </w:rPr>
            </w:pPr>
            <w:r w:rsidRPr="003F0225">
              <w:rPr>
                <w:i/>
                <w:iCs/>
                <w:color w:val="000000"/>
              </w:rPr>
              <w:t>env_temp_mid</w:t>
            </w:r>
          </w:p>
          <w:p w14:paraId="21E3D351" w14:textId="06A3F31A" w:rsidR="00915408" w:rsidRPr="003F0225" w:rsidRDefault="00915408" w:rsidP="00915408">
            <w:pPr>
              <w:widowControl w:val="0"/>
              <w:tabs>
                <w:tab w:val="center" w:pos="4513"/>
              </w:tabs>
              <w:contextualSpacing/>
              <w:rPr>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i/>
                <w:iCs/>
                <w:color w:val="000000"/>
              </w:rPr>
            </w:pPr>
            <w:r w:rsidRPr="003F0225">
              <w:rPr>
                <w:i/>
                <w:iCs/>
                <w:color w:val="000000"/>
              </w:rPr>
              <w:t>pref_temp_mid</w:t>
            </w:r>
          </w:p>
          <w:p w14:paraId="6019133D" w14:textId="5596FCF1" w:rsidR="00915408" w:rsidRPr="003F0225" w:rsidRDefault="00915408" w:rsidP="00915408">
            <w:pPr>
              <w:widowControl w:val="0"/>
              <w:tabs>
                <w:tab w:val="center" w:pos="4513"/>
              </w:tabs>
              <w:contextualSpacing/>
              <w:rPr>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i/>
                <w:iCs/>
              </w:rPr>
            </w:pPr>
            <w:r w:rsidRPr="003F0225">
              <w:rPr>
                <w:i/>
                <w:iCs/>
              </w:rPr>
              <w:t>notes</w:t>
            </w:r>
          </w:p>
          <w:p w14:paraId="4ED1524C" w14:textId="3AF114ED" w:rsidR="00915408" w:rsidRPr="003F0225" w:rsidRDefault="00915408" w:rsidP="00915408">
            <w:pPr>
              <w:widowControl w:val="0"/>
              <w:tabs>
                <w:tab w:val="center" w:pos="4513"/>
              </w:tabs>
              <w:contextualSpacing/>
              <w:rPr>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additional information, including if data were sent by authors, if any column above has data that is not from the main source (i.e. FishBase)</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566866">
            <w:pPr>
              <w:rPr>
                <w:i/>
                <w:iCs/>
                <w:lang w:val="en-GB"/>
              </w:rPr>
            </w:pPr>
            <w:r w:rsidRPr="003F0225">
              <w:rPr>
                <w:i/>
                <w:iCs/>
                <w:color w:val="000000"/>
              </w:rPr>
              <w:t>reference</w:t>
            </w: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T</w:t>
            </w:r>
            <w:r w:rsidRPr="004C66A1">
              <w:rPr>
                <w:vertAlign w:val="subscript"/>
                <w:lang w:val="en-GB"/>
              </w:rPr>
              <w:t>opt</w:t>
            </w:r>
            <w:r>
              <w:rPr>
                <w:vertAlign w:val="subscript"/>
                <w:lang w:val="en-GB"/>
              </w:rPr>
              <w:t>,</w:t>
            </w:r>
            <w:r>
              <w:rPr>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lang w:val="en-GB"/>
        </w:rPr>
      </w:pPr>
    </w:p>
    <w:p w14:paraId="5633A90F" w14:textId="14AD0D00" w:rsidR="009C7CF3" w:rsidRDefault="00794677" w:rsidP="00C100F1">
      <w:pPr>
        <w:widowControl w:val="0"/>
        <w:tabs>
          <w:tab w:val="center" w:pos="4513"/>
        </w:tabs>
        <w:spacing w:line="480" w:lineRule="auto"/>
        <w:contextualSpacing/>
        <w:jc w:val="both"/>
        <w:rPr>
          <w:lang w:val="en-GB"/>
        </w:rPr>
      </w:pPr>
      <w:r w:rsidRPr="00074799">
        <w:rPr>
          <w:b/>
          <w:bCs/>
          <w:lang w:val="en-GB"/>
        </w:rPr>
        <w:t>Table S</w:t>
      </w:r>
      <w:r w:rsidRPr="00F25DE8">
        <w:rPr>
          <w:b/>
          <w:bCs/>
          <w:lang w:val="en-GB"/>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(G=growth data, T</w:t>
      </w:r>
      <w:r w:rsidR="002047F9" w:rsidRPr="004C66A1">
        <w:rPr>
          <w:vertAlign w:val="subscript"/>
          <w:lang w:val="en-GB"/>
        </w:rPr>
        <w:t>opt</w:t>
      </w:r>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Rutntstabell1ljus"/>
        <w:tblW w:w="0" w:type="auto"/>
        <w:tblLook w:val="04A0" w:firstRow="1" w:lastRow="0" w:firstColumn="1" w:lastColumn="0" w:noHBand="0" w:noVBand="1"/>
      </w:tblPr>
      <w:tblGrid>
        <w:gridCol w:w="2843"/>
        <w:gridCol w:w="2295"/>
        <w:gridCol w:w="1228"/>
        <w:gridCol w:w="2650"/>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524CA3" w:rsidRPr="001174A0">
              <w:rPr>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3A1022" w:rsidRPr="001174A0">
              <w:rPr>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26F82" w:rsidRPr="001174A0">
              <w:rPr>
                <w:lang w:val="en-GB"/>
              </w:rPr>
              <w:t>, C</w:t>
            </w:r>
            <w:r w:rsidR="005D0D54">
              <w:rPr>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18108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instrText xml:space="preserve">uence of size (W) on the daily growth rate (DGR, g </w:instrText>
            </w:r>
            <w:r w:rsidRPr="000A3CC8">
              <w:rPr>
                <w:lang w:val="en-GB"/>
              </w:rPr>
              <w:instrText>ﬁ</w:instrText>
            </w:r>
            <w:r w:rsidRPr="0018108D">
              <w:instrText xml:space="preserve">sh− 1 d−1) was modelled with the power function DGR = </w:instrText>
            </w:r>
            <w:r w:rsidRPr="000A3CC8">
              <w:rPr>
                <w:lang w:val="en-GB"/>
              </w:rPr>
              <w:instrText>α</w:instrText>
            </w:r>
            <w:r w:rsidRPr="0018108D">
              <w:instrText>W</w:instrText>
            </w:r>
            <w:r w:rsidRPr="000A3CC8">
              <w:rPr>
                <w:lang w:val="en-GB"/>
              </w:rPr>
              <w:instrText>γ</w:instrText>
            </w:r>
            <w:r w:rsidRPr="0018108D">
              <w:instrText xml:space="preserve">, where </w:instrText>
            </w:r>
            <w:r w:rsidRPr="000A3CC8">
              <w:rPr>
                <w:lang w:val="en-GB"/>
              </w:rPr>
              <w:instrText>α</w:instrText>
            </w:r>
            <w:r w:rsidRPr="0018108D">
              <w:instrText xml:space="preserve"> and </w:instrText>
            </w:r>
            <w:r w:rsidRPr="000A3CC8">
              <w:rPr>
                <w:lang w:val="en-GB"/>
              </w:rPr>
              <w:instrText>γ</w:instrText>
            </w:r>
            <w:r w:rsidRPr="0018108D">
              <w:instrText xml:space="preserve"> are constants </w:instrText>
            </w:r>
            <w:r w:rsidRPr="000A3CC8">
              <w:rPr>
                <w:lang w:val="en-GB"/>
              </w:rPr>
              <w:instrText>ﬁ</w:instrText>
            </w:r>
            <w:r w:rsidRPr="0018108D">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instrText>ciency from 26 °C to 35 °C. Feed ef</w:instrText>
            </w:r>
            <w:r w:rsidRPr="000A3CC8">
              <w:rPr>
                <w:lang w:val="en-GB"/>
              </w:rPr>
              <w:instrText>ﬁ</w:instrText>
            </w:r>
            <w:r w:rsidRPr="0018108D">
              <w:instrText xml:space="preserve">ciency was higher in small </w:instrText>
            </w:r>
            <w:r w:rsidRPr="000A3CC8">
              <w:rPr>
                <w:lang w:val="en-GB"/>
              </w:rPr>
              <w:instrText>ﬁ</w:instrText>
            </w:r>
            <w:r w:rsidRPr="0018108D">
              <w:instrText xml:space="preserve">sh than in large </w:instrText>
            </w:r>
            <w:r w:rsidRPr="000A3CC8">
              <w:rPr>
                <w:lang w:val="en-GB"/>
              </w:rPr>
              <w:instrText>ﬁ</w:instrText>
            </w:r>
            <w:r w:rsidRPr="0018108D">
              <w:instrText>sh. Although size had no effect on nutrient digestibility, temperatures in</w:instrText>
            </w:r>
            <w:r w:rsidRPr="000A3CC8">
              <w:rPr>
                <w:lang w:val="en-GB"/>
              </w:rPr>
              <w:instrText>ﬂ</w:instrText>
            </w:r>
            <w:r w:rsidRPr="0018108D">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t xml:space="preserve">(Bermudes </w:t>
            </w:r>
            <w:r w:rsidRPr="0018108D">
              <w:rPr>
                <w:i/>
                <w:iCs/>
              </w:rPr>
              <w:t>et al.</w:t>
            </w:r>
            <w:r w:rsidRPr="0018108D">
              <w:t xml:space="preserve"> 2010)</w:t>
            </w:r>
            <w:r w:rsidRPr="000A3CC8">
              <w:rPr>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C33B1">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t xml:space="preserve">(Bermudes </w:t>
            </w:r>
            <w:r w:rsidRPr="00690382">
              <w:rPr>
                <w:i/>
                <w:iCs/>
              </w:rPr>
              <w:t>et al.</w:t>
            </w:r>
            <w:r w:rsidRPr="00690382">
              <w:t xml:space="preserve"> 2010)</w:t>
            </w:r>
            <w:r w:rsidRPr="000A3CC8">
              <w:rPr>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690382">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D10F9B">
              <w:rPr>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Pr="00F73A7D">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instrText xml:space="preserve"> + </w:instrText>
            </w:r>
            <w:r w:rsidRPr="000A3CC8">
              <w:rPr>
                <w:lang w:val="en-GB"/>
              </w:rPr>
              <w:instrText>β</w:instrText>
            </w:r>
            <w:r w:rsidRPr="00F73A7D">
              <w:instrText xml:space="preserve">lnW. Both </w:instrText>
            </w:r>
            <w:r w:rsidRPr="000A3CC8">
              <w:rPr>
                <w:lang w:val="en-GB"/>
              </w:rPr>
              <w:instrText>α</w:instrText>
            </w:r>
            <w:r w:rsidRPr="00F73A7D">
              <w:instrText xml:space="preserve"> and </w:instrText>
            </w:r>
            <w:r w:rsidRPr="000A3CC8">
              <w:rPr>
                <w:lang w:val="en-GB"/>
              </w:rPr>
              <w:instrText>β</w:instrText>
            </w:r>
            <w:r w:rsidRPr="00F73A7D">
              <w:instrText xml:space="preserve"> were found to be a function of temperature (T °C): </w:instrText>
            </w:r>
            <w:r w:rsidRPr="000A3CC8">
              <w:rPr>
                <w:lang w:val="en-GB"/>
              </w:rPr>
              <w:instrText>α</w:instrText>
            </w:r>
            <w:r w:rsidRPr="00F73A7D">
              <w:instrText xml:space="preserve"> = a + bT + cT2; </w:instrText>
            </w:r>
            <w:r w:rsidRPr="000A3CC8">
              <w:rPr>
                <w:lang w:val="en-GB"/>
              </w:rPr>
              <w:instrText>β</w:instrText>
            </w:r>
            <w:r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0A3CC8">
              <w:rPr>
                <w:lang w:val="en-GB"/>
              </w:rPr>
              <w:fldChar w:fldCharType="begin"/>
            </w:r>
            <w:r w:rsidR="00622641" w:rsidRPr="00F73A7D">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instrText xml:space="preserve"> + </w:instrText>
            </w:r>
            <w:r w:rsidR="00622641">
              <w:rPr>
                <w:lang w:val="en-GB"/>
              </w:rPr>
              <w:instrText>β</w:instrText>
            </w:r>
            <w:r w:rsidR="00622641" w:rsidRPr="00F73A7D">
              <w:instrText xml:space="preserve">lnW. Both </w:instrText>
            </w:r>
            <w:r w:rsidR="00622641">
              <w:rPr>
                <w:lang w:val="en-GB"/>
              </w:rPr>
              <w:instrText>α</w:instrText>
            </w:r>
            <w:r w:rsidR="00622641" w:rsidRPr="00F73A7D">
              <w:instrText xml:space="preserve"> and </w:instrText>
            </w:r>
            <w:r w:rsidR="00622641">
              <w:rPr>
                <w:lang w:val="en-GB"/>
              </w:rPr>
              <w:instrText>β</w:instrText>
            </w:r>
            <w:r w:rsidR="00622641" w:rsidRPr="00F73A7D">
              <w:instrText xml:space="preserve"> were found to be a function of temperature (T °C): </w:instrText>
            </w:r>
            <w:r w:rsidR="00622641">
              <w:rPr>
                <w:lang w:val="en-GB"/>
              </w:rPr>
              <w:instrText>α</w:instrText>
            </w:r>
            <w:r w:rsidR="00622641" w:rsidRPr="00F73A7D">
              <w:instrText xml:space="preserve"> = a + bT + cT2; </w:instrText>
            </w:r>
            <w:r w:rsidR="00622641">
              <w:rPr>
                <w:lang w:val="en-GB"/>
              </w:rPr>
              <w:instrText>β</w:instrText>
            </w:r>
            <w:r w:rsidR="00622641" w:rsidRPr="00F73A7D">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t xml:space="preserve">(Björnsson </w:t>
            </w:r>
            <w:r w:rsidRPr="00F73A7D">
              <w:rPr>
                <w:i/>
                <w:iCs/>
              </w:rPr>
              <w:t>et al.</w:t>
            </w:r>
            <w:r w:rsidRPr="00F73A7D">
              <w:t xml:space="preserve"> 2007)</w:t>
            </w:r>
            <w:r w:rsidRPr="000A3CC8">
              <w:rPr>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1174A0" w:rsidRPr="001174A0">
              <w:rPr>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F25DE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i/>
                <w:iCs/>
              </w:rPr>
            </w:pPr>
            <w:r w:rsidRPr="000A3CC8">
              <w:rPr>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r w:rsidR="00064013" w:rsidRPr="00064013">
              <w:rPr>
                <w:lang w:val="en-GB"/>
              </w:rPr>
              <w:t>,C</w:t>
            </w:r>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F25DE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F25DE8" w:rsidRDefault="00531FA4" w:rsidP="00733831">
            <w:pPr>
              <w:contextualSpacing/>
              <w:rPr>
                <w:i/>
                <w:iCs/>
                <w:color w:val="000000"/>
                <w:lang w:val="en-GB"/>
              </w:rPr>
            </w:pPr>
            <w:r w:rsidRPr="00F25DE8">
              <w:rPr>
                <w:i/>
                <w:iCs/>
                <w:color w:val="000000"/>
                <w:lang w:val="en-GB"/>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color w:val="000000"/>
                <w:lang w:val="en-GB"/>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T</w:t>
            </w:r>
            <w:r w:rsidR="004C66A1" w:rsidRPr="004C66A1">
              <w:rPr>
                <w:vertAlign w:val="subscript"/>
                <w:lang w:val="en-GB"/>
              </w:rPr>
              <w:t>opt</w:t>
            </w:r>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i/>
                <w:iCs/>
                <w:lang w:val="en-GB"/>
              </w:rPr>
            </w:pPr>
            <w:r w:rsidRPr="004E55B0">
              <w:rPr>
                <w:i/>
                <w:iCs/>
                <w:lang w:val="en-GB"/>
              </w:rPr>
              <w:lastRenderedPageBreak/>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i/>
                <w:iCs/>
                <w:lang w:val="en-GB"/>
              </w:rPr>
            </w:pPr>
            <w:r w:rsidRPr="004E55B0">
              <w:rPr>
                <w:i/>
                <w:iCs/>
                <w:lang w:val="en-GB"/>
              </w:rPr>
              <w:t>Phoxinus phoxinus</w:t>
            </w:r>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i/>
                <w:iCs/>
              </w:rPr>
            </w:pPr>
            <w:r w:rsidRPr="004E55B0">
              <w:rPr>
                <w:i/>
                <w:iCs/>
              </w:rPr>
              <w:t>Coregonus hoyi</w:t>
            </w:r>
          </w:p>
          <w:p w14:paraId="561F3528" w14:textId="77777777" w:rsidR="008C386B" w:rsidRPr="004E55B0" w:rsidRDefault="008C386B" w:rsidP="00733831">
            <w:pPr>
              <w:widowControl w:val="0"/>
              <w:tabs>
                <w:tab w:val="center" w:pos="4513"/>
              </w:tabs>
              <w:contextualSpacing/>
              <w:rPr>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i/>
                <w:iCs/>
                <w:lang w:val="en-GB"/>
              </w:rPr>
            </w:pPr>
            <w:r w:rsidRPr="004E55B0">
              <w:rPr>
                <w:i/>
                <w:iCs/>
                <w:lang w:val="en-GB"/>
              </w:rPr>
              <w:t>Pomoxis annularis</w:t>
            </w:r>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i/>
                <w:iCs/>
                <w:lang w:val="en-GB"/>
              </w:rPr>
            </w:pPr>
            <w:r w:rsidRPr="003A7D39">
              <w:rPr>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i/>
                <w:iCs/>
                <w:lang w:val="en-GB"/>
              </w:rPr>
            </w:pPr>
            <w:r w:rsidRPr="003A7D39">
              <w:rPr>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i/>
                <w:iCs/>
                <w:lang w:val="en-GB"/>
              </w:rPr>
            </w:pPr>
            <w:r w:rsidRPr="00B05DD3">
              <w:rPr>
                <w:i/>
                <w:iCs/>
                <w:lang w:val="en-GB"/>
              </w:rPr>
              <w:t>Leuciscus leuciscus</w:t>
            </w:r>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i/>
                <w:iCs/>
                <w:lang w:val="en-GB"/>
              </w:rPr>
            </w:pPr>
            <w:r w:rsidRPr="002F5421">
              <w:rPr>
                <w:i/>
                <w:iCs/>
                <w:lang w:val="en-GB"/>
              </w:rPr>
              <w:t>Lepomis microlophus</w:t>
            </w:r>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5421">
              <w:rPr>
                <w:lang w:val="en-GB"/>
              </w:rPr>
              <w:t>Redear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i/>
                <w:iCs/>
                <w:lang w:val="en-GB"/>
              </w:rPr>
            </w:pPr>
            <w:r w:rsidRPr="002F6002">
              <w:rPr>
                <w:i/>
                <w:iCs/>
                <w:lang w:val="en-GB"/>
              </w:rPr>
              <w:t>Channa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F6002">
              <w:rPr>
                <w:lang w:val="en-GB"/>
              </w:rPr>
              <w:t>Chineese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1998)</w:t>
            </w:r>
            <w:r>
              <w:rPr>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F73A7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instrText xml:space="preserve">sh and 2.10 in snakehead (PB0.05), indicating that resting metabolism in snakehead increased with temperature at a faster rate than in mandarin </w:instrText>
            </w:r>
            <w:r>
              <w:rPr>
                <w:lang w:val="en-GB"/>
              </w:rPr>
              <w:instrText>ﬁ</w:instrText>
            </w:r>
            <w:r w:rsidRPr="00F73A7D">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instrText xml:space="preserve">sh and ln Rs = − 7.863 + 0.801 ln W + 2.104 ln T for the Chinese snakehead. The proportion of food energy channelled to heat increment was 8.7% in mandarin </w:instrText>
            </w:r>
            <w:r>
              <w:rPr>
                <w:lang w:val="en-GB"/>
              </w:rPr>
              <w:instrText>ﬁ</w:instrText>
            </w:r>
            <w:r w:rsidRPr="00F73A7D">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t xml:space="preserve">(Liu </w:t>
            </w:r>
            <w:r w:rsidRPr="00F73A7D">
              <w:rPr>
                <w:i/>
                <w:iCs/>
              </w:rPr>
              <w:t>et al.</w:t>
            </w:r>
            <w:r w:rsidRPr="00F73A7D">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i/>
                <w:iCs/>
                <w:lang w:val="en-GB"/>
              </w:rPr>
            </w:pPr>
            <w:r w:rsidRPr="001C7BA5">
              <w:rPr>
                <w:i/>
                <w:iCs/>
                <w:lang w:val="en-GB"/>
              </w:rPr>
              <w:t>Siniperca chuatsi</w:t>
            </w:r>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1998)</w:t>
            </w:r>
            <w:r>
              <w:rPr>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Pr>
                <w:lang w:val="en-GB"/>
              </w:rPr>
              <w:fldChar w:fldCharType="begin"/>
            </w:r>
            <w:r w:rsidRPr="00B21240">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instrText xml:space="preserve">sh and 2.10 in snakehead (PB0.05), indicating that resting metabolism in snakehead increased with temperature at a faster rate than in mandarin </w:instrText>
            </w:r>
            <w:r>
              <w:rPr>
                <w:lang w:val="en-GB"/>
              </w:rPr>
              <w:instrText>ﬁ</w:instrText>
            </w:r>
            <w:r w:rsidRPr="00B21240">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instrText xml:space="preserve">sh and ln Rs = − 7.863 + 0.801 ln W + 2.104 ln T for the Chinese snakehead. The proportion of food energy channelled to heat increment was 8.7% in mandarin </w:instrText>
            </w:r>
            <w:r>
              <w:rPr>
                <w:lang w:val="en-GB"/>
              </w:rPr>
              <w:instrText>ﬁ</w:instrText>
            </w:r>
            <w:r w:rsidRPr="00B21240">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t xml:space="preserve">(Liu </w:t>
            </w:r>
            <w:r w:rsidRPr="00B21240">
              <w:rPr>
                <w:i/>
                <w:iCs/>
              </w:rPr>
              <w:t>et al.</w:t>
            </w:r>
            <w:r w:rsidRPr="00B21240">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i/>
                <w:iCs/>
                <w:lang w:val="en-GB"/>
              </w:rPr>
            </w:pPr>
            <w:r w:rsidRPr="00037B31">
              <w:rPr>
                <w:i/>
                <w:iCs/>
                <w:lang w:val="en-GB"/>
              </w:rPr>
              <w:t>Gasterosteus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i/>
                <w:iCs/>
                <w:lang w:val="en-GB"/>
              </w:rPr>
            </w:pPr>
            <w:r w:rsidRPr="006726D9">
              <w:rPr>
                <w:i/>
                <w:iCs/>
                <w:lang w:val="en-GB"/>
              </w:rPr>
              <w:t>Epinephelus coioides</w:t>
            </w:r>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i/>
                <w:iCs/>
                <w:lang w:val="en-GB"/>
              </w:rPr>
            </w:pPr>
            <w:r w:rsidRPr="006042C6">
              <w:rPr>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i/>
                <w:iCs/>
                <w:lang w:val="en-GB"/>
              </w:rPr>
            </w:pPr>
            <w:r w:rsidRPr="002A4B22">
              <w:rPr>
                <w:i/>
                <w:iCs/>
                <w:lang w:val="en-GB"/>
              </w:rPr>
              <w:t>Coregonus fontanae</w:t>
            </w:r>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Stechlin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i/>
                <w:iCs/>
                <w:lang w:val="en-GB"/>
              </w:rPr>
            </w:pPr>
            <w:r w:rsidRPr="002A4B22">
              <w:rPr>
                <w:i/>
                <w:iCs/>
                <w:lang w:val="en-GB"/>
              </w:rPr>
              <w:t>Abramis brama</w:t>
            </w:r>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i/>
                <w:iCs/>
                <w:lang w:val="en-GB"/>
              </w:rPr>
            </w:pPr>
            <w:r w:rsidRPr="009A5FA0">
              <w:rPr>
                <w:i/>
                <w:iCs/>
                <w:lang w:val="en-GB"/>
              </w:rPr>
              <w:t>Rutilus rutilus</w:t>
            </w:r>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i/>
                <w:iCs/>
                <w:lang w:val="en-GB"/>
              </w:rPr>
            </w:pPr>
            <w:r w:rsidRPr="006E74EA">
              <w:rPr>
                <w:i/>
                <w:iCs/>
                <w:lang w:val="en-GB"/>
              </w:rPr>
              <w:t>Salvelinus confluentus</w:t>
            </w:r>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i/>
                <w:iCs/>
                <w:lang w:val="en-GB"/>
              </w:rPr>
            </w:pPr>
            <w:r w:rsidRPr="002578EB">
              <w:rPr>
                <w:i/>
                <w:iCs/>
                <w:lang w:val="en-GB"/>
              </w:rPr>
              <w:t>Catostomus commersonii</w:t>
            </w:r>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i/>
                <w:iCs/>
                <w:lang w:val="en-GB"/>
              </w:rPr>
            </w:pPr>
            <w:r w:rsidRPr="002578EB">
              <w:rPr>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i/>
                <w:iCs/>
                <w:lang w:val="en-GB"/>
              </w:rPr>
            </w:pPr>
            <w:r w:rsidRPr="004A7A24">
              <w:rPr>
                <w:i/>
                <w:iCs/>
                <w:lang w:val="en-GB"/>
              </w:rPr>
              <w:t>Silurus meridionalis</w:t>
            </w:r>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i/>
                <w:iCs/>
                <w:lang w:val="en-GB"/>
              </w:rPr>
            </w:pPr>
            <w:r w:rsidRPr="00F3071C">
              <w:rPr>
                <w:i/>
                <w:iCs/>
                <w:lang w:val="en-GB"/>
              </w:rPr>
              <w:t>Pomadasys commersonnii</w:t>
            </w:r>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i/>
                <w:iCs/>
                <w:lang w:val="en-GB"/>
              </w:rPr>
            </w:pPr>
            <w:r w:rsidRPr="00E561B2">
              <w:rPr>
                <w:i/>
                <w:iCs/>
                <w:lang w:val="en-GB"/>
              </w:rPr>
              <w:t>Centropristis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i/>
                <w:iCs/>
                <w:lang w:val="en-GB"/>
              </w:rPr>
            </w:pPr>
            <w:r w:rsidRPr="009A7515">
              <w:rPr>
                <w:i/>
                <w:iCs/>
                <w:lang w:val="en-GB"/>
              </w:rPr>
              <w:t>Anguilla anguilla</w:t>
            </w:r>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i/>
                <w:iCs/>
                <w:lang w:val="en-GB"/>
              </w:rPr>
            </w:pPr>
            <w:r w:rsidRPr="00D1540A">
              <w:rPr>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F25DE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i/>
                <w:iCs/>
                <w:lang w:val="en-GB"/>
              </w:rPr>
            </w:pPr>
            <w:r w:rsidRPr="00547E53">
              <w:rPr>
                <w:i/>
                <w:iCs/>
                <w:lang w:val="en-GB"/>
              </w:rPr>
              <w:t>Cyprinodon macularius</w:t>
            </w:r>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F25DE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i/>
                <w:iCs/>
                <w:lang w:val="en-GB"/>
              </w:rPr>
            </w:pPr>
            <w:r w:rsidRPr="007626CD">
              <w:rPr>
                <w:i/>
                <w:iCs/>
                <w:lang w:val="en-GB"/>
              </w:rPr>
              <w:t>Micropogonias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i/>
                <w:iCs/>
                <w:lang w:val="en-GB"/>
              </w:rPr>
            </w:pPr>
            <w:r w:rsidRPr="004C4729">
              <w:rPr>
                <w:i/>
                <w:iCs/>
                <w:lang w:val="en-GB"/>
              </w:rPr>
              <w:t>Leiostomus xanthurus</w:t>
            </w:r>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i/>
                <w:iCs/>
                <w:lang w:val="en-GB"/>
              </w:rPr>
            </w:pPr>
            <w:r w:rsidRPr="00FB04C6">
              <w:rPr>
                <w:i/>
                <w:iCs/>
                <w:lang w:val="en-GB"/>
              </w:rPr>
              <w:t>Coreius guichenoti</w:t>
            </w:r>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Largemouth bronze gudgeon</w:t>
            </w:r>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i/>
                <w:iCs/>
                <w:lang w:val="en-GB"/>
              </w:rPr>
            </w:pPr>
            <w:r w:rsidRPr="006214D2">
              <w:rPr>
                <w:i/>
                <w:iCs/>
                <w:lang w:val="en-GB"/>
              </w:rPr>
              <w:t>Sprattus sprattus</w:t>
            </w:r>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i/>
                <w:iCs/>
                <w:lang w:val="en-GB"/>
              </w:rPr>
            </w:pPr>
            <w:r w:rsidRPr="00760F32">
              <w:rPr>
                <w:i/>
                <w:iCs/>
                <w:lang w:val="en-GB"/>
              </w:rPr>
              <w:t>Plectropomus leopardus</w:t>
            </w:r>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i/>
                <w:iCs/>
                <w:lang w:val="en-GB"/>
              </w:rPr>
            </w:pPr>
            <w:r w:rsidRPr="000F21BD">
              <w:rPr>
                <w:i/>
                <w:iCs/>
                <w:lang w:val="en-GB"/>
              </w:rPr>
              <w:t>Polyodon spathula</w:t>
            </w:r>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i/>
                <w:iCs/>
                <w:lang w:val="en-GB"/>
              </w:rPr>
            </w:pPr>
            <w:r w:rsidRPr="00EF4556">
              <w:rPr>
                <w:i/>
                <w:iCs/>
                <w:lang w:val="en-GB"/>
              </w:rPr>
              <w:t>Argyrosomus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i/>
                <w:iCs/>
                <w:lang w:val="en-GB"/>
              </w:rPr>
            </w:pPr>
            <w:r w:rsidRPr="00C2493F">
              <w:rPr>
                <w:i/>
                <w:iCs/>
                <w:lang w:val="en-GB"/>
              </w:rPr>
              <w:t>Lythrypnus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Bluebanded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i/>
                <w:iCs/>
                <w:lang w:val="en-GB"/>
              </w:rPr>
            </w:pPr>
            <w:r w:rsidRPr="00C2493F">
              <w:rPr>
                <w:i/>
                <w:iCs/>
                <w:lang w:val="en-GB"/>
              </w:rPr>
              <w:t>Colossoma macropomum</w:t>
            </w:r>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C2493F">
              <w:rPr>
                <w:lang w:val="en-GB"/>
              </w:rPr>
              <w:t>Tambaqui</w:t>
            </w:r>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i/>
                <w:iCs/>
                <w:lang w:val="en-GB"/>
              </w:rPr>
            </w:pPr>
            <w:r w:rsidRPr="00622641">
              <w:rPr>
                <w:i/>
                <w:iCs/>
                <w:lang w:val="en-GB"/>
              </w:rPr>
              <w:t xml:space="preserve">Carassius auratus </w:t>
            </w:r>
            <w:r w:rsidRPr="00622641">
              <w:rPr>
                <w:i/>
                <w:iCs/>
                <w:lang w:val="en-GB"/>
              </w:rPr>
              <w:lastRenderedPageBreak/>
              <w:t>grandoculis</w:t>
            </w:r>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lastRenderedPageBreak/>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lang w:val="en-GB"/>
        </w:rPr>
      </w:pPr>
    </w:p>
    <w:p w14:paraId="3C6FF4E3" w14:textId="77777777" w:rsidR="00C100F1" w:rsidRPr="0001208F" w:rsidRDefault="00C100F1" w:rsidP="00C100F1">
      <w:pPr>
        <w:widowControl w:val="0"/>
        <w:tabs>
          <w:tab w:val="center" w:pos="4513"/>
        </w:tabs>
        <w:spacing w:line="480" w:lineRule="auto"/>
        <w:contextualSpacing/>
        <w:jc w:val="both"/>
        <w:rPr>
          <w:lang w:val="en-GB"/>
        </w:rPr>
      </w:pPr>
    </w:p>
    <w:p w14:paraId="5814D1FF" w14:textId="148048F8" w:rsidR="002A7901" w:rsidRPr="000F3C49" w:rsidRDefault="00D210E0" w:rsidP="00D545B3">
      <w:pPr>
        <w:pStyle w:val="Rubrik1"/>
      </w:pPr>
      <w:bookmarkStart w:id="24" w:name="_Toc50829347"/>
      <w:r>
        <w:t>D</w:t>
      </w:r>
      <w:r w:rsidR="002A7901" w:rsidRPr="000F3C49">
        <w:t xml:space="preserve">ata </w:t>
      </w:r>
      <w:r w:rsidR="006601CD">
        <w:t>overview</w:t>
      </w:r>
      <w:bookmarkEnd w:id="24"/>
    </w:p>
    <w:p w14:paraId="6BD530E4" w14:textId="4F8B9869" w:rsidR="002C3B90" w:rsidRDefault="002C3B90" w:rsidP="00D545B3">
      <w:pPr>
        <w:pStyle w:val="Rubrik2"/>
        <w:contextualSpacing/>
        <w:jc w:val="both"/>
        <w:rPr>
          <w:rFonts w:cstheme="minorHAnsi"/>
          <w:i/>
          <w:iCs/>
          <w:sz w:val="22"/>
          <w:szCs w:val="22"/>
          <w:lang w:val="en-GB"/>
        </w:rPr>
      </w:pPr>
      <w:bookmarkStart w:id="25" w:name="_Toc50829348"/>
      <w:r w:rsidRPr="00647D43">
        <w:rPr>
          <w:rFonts w:cstheme="minorHAnsi"/>
          <w:i/>
          <w:iCs/>
          <w:sz w:val="22"/>
          <w:szCs w:val="22"/>
          <w:lang w:val="en-GB"/>
        </w:rPr>
        <w:t>Growth rate</w:t>
      </w:r>
      <w:bookmarkEnd w:id="25"/>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2E823807"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r w:rsidR="00292F00" w:rsidRPr="00E22246">
        <w:rPr>
          <w:lang w:val="en-GB"/>
        </w:rPr>
        <w:t xml:space="preserve">rate </w:t>
      </w:r>
      <w:r w:rsidRPr="00E22246">
        <w:rPr>
          <w:lang w:val="en-GB"/>
        </w:rPr>
        <w:t>dat</w:t>
      </w:r>
      <w:r w:rsidR="00292F00" w:rsidRPr="00E22246">
        <w:rPr>
          <w:lang w:val="en-GB"/>
        </w:rPr>
        <w:t>a</w:t>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48296557"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F25DE8">
        <w:rPr>
          <w:lang w:val="en-GB"/>
        </w:rPr>
        <w:t xml:space="preserve">Biogeography of species </w:t>
      </w:r>
      <w:r w:rsidR="00EF5406" w:rsidRPr="00E22246">
        <w:rPr>
          <w:lang w:val="en-GB"/>
        </w:rPr>
        <w:t xml:space="preserve">(top) </w:t>
      </w:r>
      <w:r w:rsidR="00BB18E9" w:rsidRPr="00E22246">
        <w:rPr>
          <w:lang w:val="en-GB"/>
        </w:rPr>
        <w:t xml:space="preserve">of species represented in the growth rate data </w:t>
      </w:r>
      <w:r w:rsidR="00EF5406" w:rsidRPr="00E22246">
        <w:rPr>
          <w:lang w:val="en-GB"/>
        </w:rPr>
        <w:t xml:space="preserve">and </w:t>
      </w:r>
      <w:r w:rsidR="00233BE5">
        <w:rPr>
          <w:lang w:val="en-GB"/>
        </w:rPr>
        <w:t xml:space="preserve">the distribution of </w:t>
      </w:r>
      <w:r w:rsidR="00EF5406" w:rsidRPr="00E22246">
        <w:rPr>
          <w:lang w:val="en-GB"/>
        </w:rPr>
        <w:t xml:space="preserve">rescaled masses </w:t>
      </w:r>
      <w:r w:rsidR="0067752A">
        <w:rPr>
          <w:lang w:val="en-GB"/>
        </w:rPr>
        <w:t>for individual observation</w:t>
      </w:r>
      <w:r w:rsidR="00254D76">
        <w:rPr>
          <w:lang w:val="en-GB"/>
        </w:rPr>
        <w:t>s</w:t>
      </w:r>
      <w:r w:rsidR="0067752A">
        <w:rPr>
          <w:lang w:val="en-GB"/>
        </w:rPr>
        <w:t xml:space="preserve"> </w:t>
      </w:r>
      <w:r w:rsidR="00EF5406" w:rsidRPr="00E22246">
        <w:rPr>
          <w:lang w:val="en-GB"/>
        </w:rPr>
        <w:t>(mass/mass at maturation)</w:t>
      </w:r>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lang w:eastAsia="sv-SE"/>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187C0BA4"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r w:rsidR="00A50EB1">
        <w:rPr>
          <w:lang w:val="en-GB"/>
        </w:rPr>
        <w:t xml:space="preserve">rate </w:t>
      </w:r>
      <w:r>
        <w:rPr>
          <w:lang w:val="en-GB"/>
        </w:rPr>
        <w:t>data.</w:t>
      </w:r>
    </w:p>
    <w:p w14:paraId="3340FB96" w14:textId="77777777" w:rsidR="00DA4B04" w:rsidRPr="00257745" w:rsidRDefault="00DA4B04" w:rsidP="00D545B3">
      <w:pPr>
        <w:spacing w:line="480" w:lineRule="auto"/>
        <w:contextualSpacing/>
        <w:jc w:val="both"/>
        <w:rPr>
          <w:lang w:val="en-GB"/>
        </w:rPr>
      </w:pPr>
    </w:p>
    <w:p w14:paraId="6DE8EFD6" w14:textId="5B4B12B0" w:rsidR="00F42B35" w:rsidRPr="00F25DE8" w:rsidRDefault="00F42B35" w:rsidP="00D545B3">
      <w:pPr>
        <w:spacing w:line="480" w:lineRule="auto"/>
        <w:contextualSpacing/>
        <w:jc w:val="center"/>
        <w:rPr>
          <w:noProof/>
          <w:lang w:val="en-GB" w:eastAsia="sv-SE"/>
        </w:rPr>
      </w:pPr>
    </w:p>
    <w:p w14:paraId="6A18CB0B" w14:textId="328BEA28" w:rsidR="005D2063" w:rsidRPr="00F25DE8" w:rsidRDefault="005D2063" w:rsidP="00D545B3">
      <w:pPr>
        <w:spacing w:line="480" w:lineRule="auto"/>
        <w:contextualSpacing/>
        <w:jc w:val="center"/>
        <w:rPr>
          <w:noProof/>
          <w:lang w:val="en-GB" w:eastAsia="sv-SE"/>
        </w:rPr>
      </w:pPr>
    </w:p>
    <w:p w14:paraId="3CA2CFF5" w14:textId="4D10B229" w:rsidR="005D2063" w:rsidRPr="00F25DE8" w:rsidRDefault="005D2063" w:rsidP="00D545B3">
      <w:pPr>
        <w:spacing w:line="480" w:lineRule="auto"/>
        <w:contextualSpacing/>
        <w:jc w:val="center"/>
        <w:rPr>
          <w:noProof/>
          <w:lang w:val="en-GB" w:eastAsia="sv-SE"/>
        </w:rPr>
      </w:pPr>
    </w:p>
    <w:p w14:paraId="148FA5AA" w14:textId="65D32B45" w:rsidR="005D2063" w:rsidRPr="00F25DE8" w:rsidRDefault="005D2063" w:rsidP="00D545B3">
      <w:pPr>
        <w:spacing w:line="480" w:lineRule="auto"/>
        <w:contextualSpacing/>
        <w:jc w:val="center"/>
        <w:rPr>
          <w:noProof/>
          <w:lang w:val="en-GB" w:eastAsia="sv-SE"/>
        </w:rPr>
      </w:pPr>
    </w:p>
    <w:p w14:paraId="712FDEF7" w14:textId="54898EF5" w:rsidR="005D2063" w:rsidRPr="00F25DE8" w:rsidRDefault="005D2063" w:rsidP="00D545B3">
      <w:pPr>
        <w:spacing w:line="480" w:lineRule="auto"/>
        <w:contextualSpacing/>
        <w:jc w:val="center"/>
        <w:rPr>
          <w:noProof/>
          <w:lang w:val="en-GB" w:eastAsia="sv-SE"/>
        </w:rPr>
      </w:pPr>
    </w:p>
    <w:p w14:paraId="3C3E3621" w14:textId="4BCB09CE" w:rsidR="005D2063" w:rsidRDefault="00C12816" w:rsidP="00D545B3">
      <w:pPr>
        <w:spacing w:line="480" w:lineRule="auto"/>
        <w:contextualSpacing/>
        <w:jc w:val="center"/>
      </w:pPr>
      <w:r>
        <w:rPr>
          <w:noProof/>
          <w:lang w:eastAsia="sv-SE"/>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F1A6554"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26"/>
      <w:commentRangeStart w:id="27"/>
      <w:commentRangeStart w:id="28"/>
      <w:commentRangeStart w:id="29"/>
      <w:commentRangeStart w:id="30"/>
      <w:r w:rsidR="00FF6DFC" w:rsidRPr="00E22246">
        <w:rPr>
          <w:lang w:val="en-GB"/>
        </w:rPr>
        <w:t xml:space="preserve">environmental </w:t>
      </w:r>
      <w:commentRangeEnd w:id="26"/>
      <w:r w:rsidR="0032059B" w:rsidRPr="00E22246">
        <w:rPr>
          <w:rStyle w:val="Kommentarsreferens"/>
          <w:sz w:val="24"/>
          <w:szCs w:val="24"/>
        </w:rPr>
        <w:commentReference w:id="26"/>
      </w:r>
      <w:commentRangeEnd w:id="27"/>
      <w:r w:rsidR="00B359C5" w:rsidRPr="00E22246">
        <w:rPr>
          <w:rStyle w:val="Kommentarsreferens"/>
          <w:sz w:val="24"/>
          <w:szCs w:val="24"/>
        </w:rPr>
        <w:commentReference w:id="27"/>
      </w:r>
      <w:commentRangeEnd w:id="28"/>
      <w:r w:rsidR="00846639">
        <w:rPr>
          <w:rStyle w:val="Kommentarsreferens"/>
        </w:rPr>
        <w:commentReference w:id="28"/>
      </w:r>
      <w:commentRangeEnd w:id="29"/>
      <w:r w:rsidR="00C12816">
        <w:rPr>
          <w:rStyle w:val="Kommentarsreferens"/>
        </w:rPr>
        <w:commentReference w:id="29"/>
      </w:r>
      <w:commentRangeEnd w:id="30"/>
      <w:r w:rsidR="00943ABA">
        <w:rPr>
          <w:rStyle w:val="Kommentarsreferens"/>
        </w:rPr>
        <w:commentReference w:id="30"/>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r w:rsidR="00A82ECB" w:rsidRPr="00E22246">
        <w:rPr>
          <w:lang w:val="en-GB"/>
        </w:rPr>
        <w:t xml:space="preserve">rate </w:t>
      </w:r>
      <w:r w:rsidR="00FF6DFC" w:rsidRPr="00E22246">
        <w:rPr>
          <w:lang w:val="en-GB"/>
        </w:rPr>
        <w:t>data.</w:t>
      </w:r>
      <w:r w:rsidR="000E1145">
        <w:rPr>
          <w:lang w:val="en-GB"/>
        </w:rPr>
        <w:t xml:space="preserve"> </w:t>
      </w:r>
      <w:r w:rsidR="00E63C55">
        <w:rPr>
          <w:lang w:val="en-GB"/>
        </w:rPr>
        <w:t xml:space="preserve">Missing temperatures </w:t>
      </w:r>
      <w:r w:rsidR="004C11D0">
        <w:rPr>
          <w:lang w:val="en-GB"/>
        </w:rPr>
        <w:t xml:space="preserve">means information was not available on </w:t>
      </w:r>
      <w:r w:rsidR="00AF0CDE">
        <w:rPr>
          <w:lang w:val="en-GB"/>
        </w:rPr>
        <w:t>F</w:t>
      </w:r>
      <w:r w:rsidR="004C11D0">
        <w:rPr>
          <w:lang w:val="en-GB"/>
        </w:rPr>
        <w:t>ish</w:t>
      </w:r>
      <w:r w:rsidR="00AF0CDE">
        <w:rPr>
          <w:lang w:val="en-GB"/>
        </w:rPr>
        <w:t>B</w:t>
      </w:r>
      <w:r w:rsidR="004C11D0">
        <w:rPr>
          <w:lang w:val="en-GB"/>
        </w:rPr>
        <w:t>ase.</w:t>
      </w:r>
      <w:r w:rsidR="00BA672E">
        <w:rPr>
          <w:lang w:val="en-GB"/>
        </w:rPr>
        <w:t xml:space="preserve"> Experimental temperatures are jittered vertically for visibility</w:t>
      </w:r>
      <w:r w:rsidR="00AE00DA">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4556DBD7" w14:textId="235F9028" w:rsidR="002C3B90" w:rsidRDefault="007D2A8E" w:rsidP="00D545B3">
      <w:pPr>
        <w:pStyle w:val="Rubrik2"/>
        <w:contextualSpacing/>
        <w:jc w:val="both"/>
        <w:rPr>
          <w:rFonts w:cstheme="minorHAnsi"/>
          <w:i/>
          <w:iCs/>
          <w:sz w:val="22"/>
          <w:szCs w:val="22"/>
        </w:rPr>
      </w:pPr>
      <w:bookmarkStart w:id="31" w:name="_Toc50829349"/>
      <w:r>
        <w:rPr>
          <w:rFonts w:cstheme="minorHAnsi"/>
          <w:i/>
          <w:iCs/>
          <w:sz w:val="22"/>
          <w:szCs w:val="22"/>
        </w:rPr>
        <w:lastRenderedPageBreak/>
        <w:t>M</w:t>
      </w:r>
      <w:r w:rsidR="002C3B90" w:rsidRPr="00647D43">
        <w:rPr>
          <w:rFonts w:cstheme="minorHAnsi"/>
          <w:i/>
          <w:iCs/>
          <w:sz w:val="22"/>
          <w:szCs w:val="22"/>
        </w:rPr>
        <w:t xml:space="preserve">aximum consumption </w:t>
      </w:r>
      <w:r>
        <w:rPr>
          <w:rFonts w:cstheme="minorHAnsi"/>
          <w:i/>
          <w:iCs/>
          <w:sz w:val="22"/>
          <w:szCs w:val="22"/>
        </w:rPr>
        <w:t xml:space="preserve">&amp; metabolic </w:t>
      </w:r>
      <w:r w:rsidR="002C3B90" w:rsidRPr="00647D43">
        <w:rPr>
          <w:rFonts w:cstheme="minorHAnsi"/>
          <w:i/>
          <w:iCs/>
          <w:sz w:val="22"/>
          <w:szCs w:val="22"/>
        </w:rPr>
        <w:t>rate</w:t>
      </w:r>
      <w:bookmarkEnd w:id="31"/>
    </w:p>
    <w:p w14:paraId="3D950955" w14:textId="272E4AF2" w:rsidR="00203FD0" w:rsidRPr="00647D43" w:rsidRDefault="003929E9" w:rsidP="00D545B3">
      <w:pPr>
        <w:spacing w:line="480" w:lineRule="auto"/>
        <w:contextualSpacing/>
        <w:jc w:val="center"/>
      </w:pPr>
      <w:r>
        <w:rPr>
          <w:noProof/>
          <w:lang w:eastAsia="sv-SE"/>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F25DE8">
        <w:rPr>
          <w:lang w:val="en-GB"/>
        </w:rPr>
        <w:t xml:space="preserve">Biogeography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Pr="00F25DE8" w:rsidRDefault="0075690E" w:rsidP="00355B79">
      <w:pPr>
        <w:spacing w:line="480" w:lineRule="auto"/>
        <w:contextualSpacing/>
        <w:rPr>
          <w:noProof/>
          <w:lang w:val="en-GB" w:eastAsia="sv-SE"/>
        </w:rPr>
      </w:pPr>
    </w:p>
    <w:p w14:paraId="62B54E16" w14:textId="77777777" w:rsidR="0075690E" w:rsidRPr="00F25DE8" w:rsidRDefault="0075690E" w:rsidP="00355B79">
      <w:pPr>
        <w:spacing w:line="480" w:lineRule="auto"/>
        <w:contextualSpacing/>
        <w:rPr>
          <w:noProof/>
          <w:lang w:val="en-GB" w:eastAsia="sv-SE"/>
        </w:rPr>
      </w:pPr>
    </w:p>
    <w:p w14:paraId="62FCA61A" w14:textId="77777777" w:rsidR="0075690E" w:rsidRPr="00F25DE8" w:rsidRDefault="0075690E" w:rsidP="00355B79">
      <w:pPr>
        <w:spacing w:line="480" w:lineRule="auto"/>
        <w:contextualSpacing/>
        <w:rPr>
          <w:noProof/>
          <w:lang w:val="en-GB" w:eastAsia="sv-SE"/>
        </w:rPr>
      </w:pPr>
    </w:p>
    <w:p w14:paraId="05B87817" w14:textId="10E3CD92" w:rsidR="0075690E" w:rsidRPr="00F25DE8" w:rsidRDefault="0075690E" w:rsidP="00355B79">
      <w:pPr>
        <w:spacing w:line="480" w:lineRule="auto"/>
        <w:contextualSpacing/>
        <w:rPr>
          <w:noProof/>
          <w:lang w:val="en-GB" w:eastAsia="sv-SE"/>
        </w:rPr>
      </w:pPr>
    </w:p>
    <w:p w14:paraId="0E520AE5" w14:textId="3C668C17" w:rsidR="0075690E" w:rsidRPr="00F25DE8" w:rsidRDefault="0075690E" w:rsidP="00355B79">
      <w:pPr>
        <w:spacing w:line="480" w:lineRule="auto"/>
        <w:contextualSpacing/>
        <w:rPr>
          <w:noProof/>
          <w:lang w:val="en-GB"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7559DFF8"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w:t>
      </w:r>
      <w:r w:rsidR="000020BF">
        <w:rPr>
          <w:lang w:val="en-GB"/>
        </w:rPr>
        <w:t xml:space="preserve">for individual observations </w:t>
      </w:r>
      <w:r w:rsidR="00273751" w:rsidRPr="00934B44">
        <w:rPr>
          <w:lang w:val="en-GB"/>
        </w:rPr>
        <w:t xml:space="preserve">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32"/>
      <w:r w:rsidR="00273751" w:rsidRPr="00934B44">
        <w:rPr>
          <w:lang w:val="en-GB"/>
        </w:rPr>
        <w:t>maximum mass of the species</w:t>
      </w:r>
      <w:commentRangeEnd w:id="32"/>
      <w:r w:rsidR="007C6CB0" w:rsidRPr="00934B44">
        <w:rPr>
          <w:rStyle w:val="Kommentarsreferens"/>
          <w:sz w:val="24"/>
          <w:szCs w:val="24"/>
        </w:rPr>
        <w:commentReference w:id="32"/>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eastAsia="sv-SE"/>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631C378" w:rsidR="00CC7470" w:rsidRDefault="00664E43" w:rsidP="00D545B3">
      <w:pPr>
        <w:spacing w:line="480" w:lineRule="auto"/>
        <w:contextualSpacing/>
        <w:jc w:val="both"/>
        <w:rPr>
          <w:lang w:val="en-GB"/>
        </w:rPr>
      </w:pPr>
      <w:r>
        <w:rPr>
          <w:noProof/>
          <w:lang w:eastAsia="sv-SE"/>
        </w:rPr>
        <w:lastRenderedPageBreak/>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5C293BB6"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r w:rsidR="000F5318" w:rsidRPr="000F5318">
        <w:rPr>
          <w:lang w:val="en-GB"/>
        </w:rPr>
        <w:t xml:space="preserve"> </w:t>
      </w:r>
      <w:r w:rsidR="000F5318">
        <w:rPr>
          <w:lang w:val="en-GB"/>
        </w:rPr>
        <w:t>Missing temperatures means information was not available on FishBase. Experimental temperatures are jittered vertically for visibility.</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1A509A7D" w14:textId="2260893B" w:rsidR="00810521" w:rsidRPr="00F25DE8" w:rsidRDefault="00810521" w:rsidP="00954BD1">
      <w:pPr>
        <w:pStyle w:val="Rubrik1"/>
        <w:keepNext w:val="0"/>
        <w:keepLines w:val="0"/>
        <w:widowControl w:val="0"/>
        <w:rPr>
          <w:lang w:val="en-GB"/>
        </w:rPr>
      </w:pPr>
      <w:bookmarkStart w:id="33" w:name="_Toc50829350"/>
      <w:r w:rsidRPr="00F25DE8">
        <w:rPr>
          <w:lang w:val="en-GB"/>
        </w:rPr>
        <w:t xml:space="preserve">Supplementary </w:t>
      </w:r>
      <w:r w:rsidR="00FE1AE1" w:rsidRPr="00F25DE8">
        <w:rPr>
          <w:lang w:val="en-GB"/>
        </w:rPr>
        <w:t xml:space="preserve">methods and </w:t>
      </w:r>
      <w:r w:rsidRPr="00F25DE8">
        <w:rPr>
          <w:lang w:val="en-GB"/>
        </w:rPr>
        <w:t>analysis</w:t>
      </w:r>
      <w:bookmarkEnd w:id="33"/>
    </w:p>
    <w:p w14:paraId="6AEB1207" w14:textId="77C10C5D" w:rsidR="004B2C85" w:rsidRPr="00F25DE8" w:rsidRDefault="004B2C85" w:rsidP="00954BD1">
      <w:pPr>
        <w:widowControl w:val="0"/>
        <w:tabs>
          <w:tab w:val="center" w:pos="4513"/>
        </w:tabs>
        <w:spacing w:line="480" w:lineRule="auto"/>
        <w:contextualSpacing/>
        <w:jc w:val="both"/>
        <w:rPr>
          <w:lang w:val="en-GB"/>
        </w:rPr>
      </w:pPr>
      <w:r w:rsidRPr="00074799">
        <w:rPr>
          <w:b/>
          <w:bCs/>
          <w:lang w:val="en-GB"/>
        </w:rPr>
        <w:lastRenderedPageBreak/>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lang w:val="en-GB"/>
        </w:rPr>
        <w:t>Model description</w:t>
      </w:r>
      <w:r w:rsidR="00F85927">
        <w:rPr>
          <w:bCs/>
          <w:i/>
          <w:iCs/>
          <w:lang w:val="en-GB"/>
        </w:rPr>
        <w:t>’</w:t>
      </w:r>
      <w:r w:rsidR="00F85927">
        <w:rPr>
          <w:bCs/>
          <w:lang w:val="en-GB"/>
        </w:rPr>
        <w:t xml:space="preserve"> </w:t>
      </w:r>
      <w:r w:rsidR="0082766C">
        <w:rPr>
          <w:bCs/>
          <w:lang w:val="en-GB"/>
        </w:rPr>
        <w:t>and equations 1-3</w:t>
      </w:r>
      <w:r w:rsidR="0084652A">
        <w:rPr>
          <w:bCs/>
          <w:lang w:val="en-GB"/>
        </w:rPr>
        <w:t xml:space="preserve"> </w:t>
      </w:r>
      <w:r w:rsidR="00F85927">
        <w:rPr>
          <w:bCs/>
          <w:lang w:val="en-GB"/>
        </w:rPr>
        <w:t xml:space="preserve">in </w:t>
      </w:r>
      <w:r w:rsidR="00DD07D3">
        <w:rPr>
          <w:bCs/>
          <w:lang w:val="en-GB"/>
        </w:rPr>
        <w:t xml:space="preserve">the </w:t>
      </w:r>
      <w:r w:rsidR="00F85927">
        <w:rPr>
          <w:bCs/>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F25DE8">
        <w:rPr>
          <w:rFonts w:eastAsiaTheme="minorEastAsia"/>
          <w:lang w:val="en-GB"/>
        </w:rPr>
        <w:t xml:space="preserve">For simplicity, only the parameters of the full model are shown here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w:commentRangeStart w:id="34"/>
        <w:commentRangeEnd w:id="34"/>
        <m:r>
          <m:rPr>
            <m:sty m:val="p"/>
          </m:rPr>
          <w:rPr>
            <w:rStyle w:val="Kommentarsreferens"/>
            <w:rFonts w:ascii="Cambria Math" w:hAnsi="Cambria Math"/>
            <w:sz w:val="24"/>
            <w:szCs w:val="24"/>
          </w:rPr>
          <w:commentReference w:id="34"/>
        </m:r>
        <m:r>
          <w:rPr>
            <w:rFonts w:ascii="Cambria Math" w:eastAsiaTheme="minorEastAsia" w:hAnsi="Cambria Math"/>
            <w:lang w:val="en-GB"/>
          </w:rPr>
          <m:t>)</m:t>
        </m:r>
      </m:oMath>
      <w:r w:rsidRPr="00F25DE8">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F25DE8">
        <w:rPr>
          <w:rFonts w:eastAsiaTheme="minorEastAsia"/>
          <w:bCs/>
          <w:iCs/>
          <w:lang w:val="en-GB"/>
        </w:rPr>
        <w:t xml:space="preserve"> </w:t>
      </w:r>
      <w:r w:rsidRPr="00F25DE8">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F25DE8">
        <w:rPr>
          <w:rFonts w:eastAsiaTheme="minorEastAsia"/>
          <w:lang w:val="en-GB"/>
        </w:rPr>
        <w:t xml:space="preserve">. </w:t>
      </w:r>
    </w:p>
    <w:tbl>
      <w:tblPr>
        <w:tblStyle w:val="Rutntstabell1ljus"/>
        <w:tblW w:w="0" w:type="auto"/>
        <w:tblLook w:val="04A0" w:firstRow="1" w:lastRow="0" w:firstColumn="1" w:lastColumn="0" w:noHBand="0" w:noVBand="1"/>
      </w:tblPr>
      <w:tblGrid>
        <w:gridCol w:w="1641"/>
        <w:gridCol w:w="1519"/>
        <w:gridCol w:w="3814"/>
        <w:gridCol w:w="2042"/>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pPr>
            <w:r w:rsidRPr="006D5CBF">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lang w:val="en-GB"/>
              </w:rPr>
            </w:pPr>
            <w:r w:rsidRPr="006D5CBF">
              <w:rPr>
                <w:lang w:val="en-GB"/>
              </w:rPr>
              <w:t>Log-linear regressions</w:t>
            </w:r>
          </w:p>
          <w:p w14:paraId="0C892E30" w14:textId="671E41D3" w:rsidR="004B2C85" w:rsidRPr="006D5CBF" w:rsidRDefault="004B2C85" w:rsidP="00F226F7">
            <w:pPr>
              <w:spacing w:line="360" w:lineRule="auto"/>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commentRangeStart w:id="35"/>
            <w:r w:rsidRPr="00F25DE8">
              <w:rPr>
                <w:lang w:val="en-GB"/>
              </w:rPr>
              <w:t>Hyperparameter (average intercept across species)</w:t>
            </w:r>
            <w:commentRangeEnd w:id="35"/>
            <w:r w:rsidRPr="006D5CBF">
              <w:rPr>
                <w:rStyle w:val="Kommentarsreferens"/>
                <w:sz w:val="24"/>
                <w:szCs w:val="24"/>
              </w:rPr>
              <w:commentReference w:id="35"/>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pPr>
          </w:p>
        </w:tc>
        <w:tc>
          <w:tcPr>
            <w:tcW w:w="1384" w:type="dxa"/>
          </w:tcPr>
          <w:p w14:paraId="73CA942D"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pPr>
          </w:p>
        </w:tc>
        <w:tc>
          <w:tcPr>
            <w:tcW w:w="1384" w:type="dxa"/>
          </w:tcPr>
          <w:p w14:paraId="4F68944C"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pPr>
          </w:p>
        </w:tc>
        <w:tc>
          <w:tcPr>
            <w:tcW w:w="1384" w:type="dxa"/>
          </w:tcPr>
          <w:p w14:paraId="689968CE"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pPr>
          </w:p>
        </w:tc>
        <w:commentRangeStart w:id="36"/>
        <w:commentRangeStart w:id="37"/>
        <w:tc>
          <w:tcPr>
            <w:tcW w:w="1384" w:type="dxa"/>
          </w:tcPr>
          <w:p w14:paraId="5E93BEFA" w14:textId="77777777" w:rsidR="004B2C85" w:rsidRPr="006D5CBF" w:rsidRDefault="00F25DE8"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w:commentRangeEnd w:id="36"/>
                <m:r>
                  <m:rPr>
                    <m:sty m:val="p"/>
                  </m:rPr>
                  <w:rPr>
                    <w:rStyle w:val="Kommentarsreferens"/>
                  </w:rPr>
                  <w:commentReference w:id="36"/>
                </m:r>
                <w:commentRangeEnd w:id="37"/>
                <m:r>
                  <m:rPr>
                    <m:sty m:val="p"/>
                  </m:rPr>
                  <w:rPr>
                    <w:rStyle w:val="Kommentarsreferens"/>
                  </w:rPr>
                  <w:commentReference w:id="37"/>
                </m:r>
              </m:oMath>
            </m:oMathPara>
          </w:p>
        </w:tc>
        <w:tc>
          <w:tcPr>
            <w:tcW w:w="3908" w:type="dxa"/>
          </w:tcPr>
          <w:p w14:paraId="65125D7A"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pPr>
          </w:p>
        </w:tc>
        <w:tc>
          <w:tcPr>
            <w:tcW w:w="1384" w:type="dxa"/>
          </w:tcPr>
          <w:p w14:paraId="61F79C3F"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pPr>
          </w:p>
        </w:tc>
        <w:tc>
          <w:tcPr>
            <w:tcW w:w="1384" w:type="dxa"/>
          </w:tcPr>
          <w:p w14:paraId="03ABAC76"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pPr>
          </w:p>
        </w:tc>
        <w:tc>
          <w:tcPr>
            <w:tcW w:w="1384" w:type="dxa"/>
          </w:tcPr>
          <w:p w14:paraId="36A308AB" w14:textId="77777777" w:rsidR="004B2C85" w:rsidRPr="006D5CBF"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4B2C85" w:rsidRPr="0072620E" w:rsidRDefault="0072620E" w:rsidP="00F226F7">
            <w:pPr>
              <w:spacing w:line="360" w:lineRule="auto"/>
              <w:contextualSpacing/>
              <w:rPr>
                <w:lang w:val="en-GB"/>
              </w:rPr>
            </w:pPr>
            <w:commentRangeStart w:id="38"/>
            <w:r w:rsidRPr="0072620E">
              <w:rPr>
                <w:lang w:val="en-GB"/>
              </w:rPr>
              <w:t>Sharp</w:t>
            </w:r>
            <w:r>
              <w:rPr>
                <w:lang w:val="en-GB"/>
              </w:rPr>
              <w:t>e-Schoolfield (unimodal consumption data)</w:t>
            </w:r>
            <w:commentRangeEnd w:id="38"/>
            <w:r w:rsidR="00413F90">
              <w:rPr>
                <w:rStyle w:val="Kommentarsreferens"/>
                <w:b w:val="0"/>
                <w:bCs w:val="0"/>
              </w:rPr>
              <w:commentReference w:id="38"/>
            </w:r>
          </w:p>
        </w:tc>
        <w:tc>
          <w:tcPr>
            <w:tcW w:w="1384" w:type="dxa"/>
          </w:tcPr>
          <w:p w14:paraId="5D12C54C" w14:textId="7A81C8D6" w:rsidR="004B2C85" w:rsidRPr="0072620E"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w:t>
            </w:r>
            <w:r w:rsidR="006A53AE" w:rsidRPr="00F25DE8">
              <w:rPr>
                <w:lang w:val="en-GB"/>
              </w:rPr>
              <w:t xml:space="preserve">average </w:t>
            </w:r>
            <w:r w:rsidR="00F50E38" w:rsidRPr="00F25DE8">
              <w:rPr>
                <w:lang w:val="en-GB"/>
              </w:rPr>
              <w:t xml:space="preserve">consumption at </w:t>
            </w:r>
            <w:r w:rsidR="001711AA" w:rsidRPr="00F25DE8">
              <w:rPr>
                <w:lang w:val="en-GB"/>
              </w:rPr>
              <w:t>reference</w:t>
            </w:r>
            <w:r w:rsidR="00F50E38" w:rsidRPr="00F25DE8">
              <w:rPr>
                <w:lang w:val="en-GB"/>
              </w:rPr>
              <w:t xml:space="preserve"> temperature [-10 on </w:t>
            </w:r>
            <w:r w:rsidR="00AB2930" w:rsidRPr="00F25DE8">
              <w:rPr>
                <w:lang w:val="en-GB"/>
              </w:rPr>
              <w:t>centered</w:t>
            </w:r>
            <w:r w:rsidR="00F50E38" w:rsidRPr="00F25DE8">
              <w:rPr>
                <w:lang w:val="en-GB"/>
              </w:rPr>
              <w:t xml:space="preserve"> scale]</w:t>
            </w:r>
            <w:r w:rsidR="006A53AE" w:rsidRPr="00F25DE8">
              <w:rPr>
                <w:lang w:val="en-GB"/>
              </w:rPr>
              <w:t xml:space="preserve"> across species</w:t>
            </w:r>
            <w:r w:rsidRPr="00F25DE8">
              <w:rPr>
                <w:lang w:val="en-GB"/>
              </w:rPr>
              <w:t>)</w:t>
            </w:r>
          </w:p>
        </w:tc>
        <w:tc>
          <w:tcPr>
            <w:tcW w:w="2073" w:type="dxa"/>
          </w:tcPr>
          <w:p w14:paraId="7708195C" w14:textId="318E6848"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72620E" w:rsidRDefault="004B2C85" w:rsidP="00F226F7">
            <w:pPr>
              <w:spacing w:line="360" w:lineRule="auto"/>
              <w:contextualSpacing/>
            </w:pPr>
          </w:p>
        </w:tc>
        <w:tc>
          <w:tcPr>
            <w:tcW w:w="1384" w:type="dxa"/>
          </w:tcPr>
          <w:p w14:paraId="0DC89E3E" w14:textId="4887B27E" w:rsidR="004B2C85" w:rsidRPr="0072620E"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646B5610" w14:textId="2E36CCEB" w:rsidR="004B2C85" w:rsidRPr="00F25DE8" w:rsidRDefault="00B62D66"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Hyperparameter </w:t>
            </w:r>
            <w:r w:rsidR="005922A4" w:rsidRPr="00F25DE8">
              <w:rPr>
                <w:lang w:val="en-GB"/>
              </w:rPr>
              <w:t xml:space="preserve">(average </w:t>
            </w:r>
            <w:r w:rsidR="000457B8" w:rsidRPr="00F25DE8">
              <w:rPr>
                <w:lang w:val="en-GB"/>
              </w:rPr>
              <w:t>activation energy</w:t>
            </w:r>
            <w:r w:rsidR="005922A4" w:rsidRPr="00F25DE8">
              <w:rPr>
                <w:lang w:val="en-GB"/>
              </w:rPr>
              <w:t xml:space="preserve"> across species)</w:t>
            </w:r>
          </w:p>
        </w:tc>
        <w:tc>
          <w:tcPr>
            <w:tcW w:w="2073" w:type="dxa"/>
          </w:tcPr>
          <w:p w14:paraId="04D194BC" w14:textId="3D11E9E2"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72620E" w:rsidRDefault="004B2C85" w:rsidP="00F226F7">
            <w:pPr>
              <w:spacing w:line="360" w:lineRule="auto"/>
              <w:contextualSpacing/>
            </w:pPr>
          </w:p>
        </w:tc>
        <w:tc>
          <w:tcPr>
            <w:tcW w:w="1384" w:type="dxa"/>
          </w:tcPr>
          <w:p w14:paraId="74E4A663" w14:textId="4181DDDA" w:rsidR="004B2C85" w:rsidRPr="0072620E"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h</m:t>
                    </m:r>
                  </m:sub>
                </m:sSub>
              </m:oMath>
            </m:oMathPara>
          </w:p>
        </w:tc>
        <w:tc>
          <w:tcPr>
            <w:tcW w:w="3908" w:type="dxa"/>
          </w:tcPr>
          <w:p w14:paraId="02D012A3" w14:textId="4CDCFC7C"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Parameter (common</w:t>
            </w:r>
            <w:r w:rsidR="00F259A4" w:rsidRPr="00F25DE8">
              <w:rPr>
                <w:lang w:val="en-GB"/>
              </w:rPr>
              <w:t xml:space="preserve"> rate of decline with </w:t>
            </w:r>
            <w:r w:rsidRPr="00F25DE8">
              <w:rPr>
                <w:lang w:val="en-GB"/>
              </w:rPr>
              <w:t>temperature)</w:t>
            </w:r>
          </w:p>
        </w:tc>
        <w:tc>
          <w:tcPr>
            <w:tcW w:w="2073" w:type="dxa"/>
          </w:tcPr>
          <w:p w14:paraId="0367B5A2" w14:textId="008A535F"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72620E" w:rsidRDefault="004B2C85" w:rsidP="00F226F7">
            <w:pPr>
              <w:spacing w:line="360" w:lineRule="auto"/>
              <w:contextualSpacing/>
            </w:pPr>
          </w:p>
        </w:tc>
        <w:tc>
          <w:tcPr>
            <w:tcW w:w="1384" w:type="dxa"/>
          </w:tcPr>
          <w:p w14:paraId="4568B2F2" w14:textId="427F7431" w:rsidR="004B2C85" w:rsidRPr="0072620E"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T</m:t>
                    </m:r>
                  </m:e>
                  <m:sub>
                    <m:r>
                      <w:rPr>
                        <w:rFonts w:ascii="Cambria Math" w:eastAsiaTheme="minorEastAsia" w:hAnsi="Cambria Math"/>
                        <w:lang w:val="en-GB"/>
                      </w:rPr>
                      <m:t>h</m:t>
                    </m:r>
                  </m:sub>
                </m:sSub>
              </m:oMath>
            </m:oMathPara>
          </w:p>
        </w:tc>
        <w:tc>
          <w:tcPr>
            <w:tcW w:w="3908" w:type="dxa"/>
          </w:tcPr>
          <w:p w14:paraId="5CA5CF52" w14:textId="07DA5B96"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 xml:space="preserve">Parameter (common </w:t>
            </w:r>
            <w:r w:rsidR="007D2EC5" w:rsidRPr="00ED5C9A">
              <w:rPr>
                <w:rFonts w:eastAsiaTheme="minorEastAsia"/>
                <w:iCs/>
                <w:lang w:val="en-GB"/>
              </w:rPr>
              <w:t>temperature at which half the rate is reduced due to high temperatures</w:t>
            </w:r>
            <w:r w:rsidRPr="00F25DE8">
              <w:rPr>
                <w:lang w:val="en-GB"/>
              </w:rPr>
              <w:t>)</w:t>
            </w:r>
          </w:p>
        </w:tc>
        <w:tc>
          <w:tcPr>
            <w:tcW w:w="2073" w:type="dxa"/>
          </w:tcPr>
          <w:p w14:paraId="600F5BB9" w14:textId="14B40F90"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72620E" w:rsidRDefault="004B2C85" w:rsidP="00F226F7">
            <w:pPr>
              <w:spacing w:line="360" w:lineRule="auto"/>
              <w:contextualSpacing/>
            </w:pPr>
          </w:p>
        </w:tc>
        <w:tc>
          <w:tcPr>
            <w:tcW w:w="1384" w:type="dxa"/>
          </w:tcPr>
          <w:p w14:paraId="5E6E21EE" w14:textId="3BB90774" w:rsidR="004B2C85" w:rsidRPr="0072620E"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4218A09D" w14:textId="786B8401" w:rsidR="004B2C85" w:rsidRPr="00F25DE8"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w:t>
            </w:r>
            <w:r w:rsidR="009E062B" w:rsidRPr="00F25DE8">
              <w:rPr>
                <w:lang w:val="en-GB"/>
              </w:rPr>
              <w:t>varying</w:t>
            </w:r>
            <w:r w:rsidR="00E8000C" w:rsidRPr="00F25DE8">
              <w:rPr>
                <w:lang w:val="en-GB"/>
              </w:rPr>
              <w:t xml:space="preserve"> </w:t>
            </w:r>
            <w:r w:rsidR="00F26AE6" w:rsidRPr="00F25DE8">
              <w:rPr>
                <w:lang w:val="en-GB"/>
              </w:rPr>
              <w:t>activation energies</w:t>
            </w:r>
            <w:r w:rsidRPr="00F25DE8">
              <w:rPr>
                <w:lang w:val="en-GB"/>
              </w:rPr>
              <w:t>)</w:t>
            </w:r>
          </w:p>
        </w:tc>
        <w:tc>
          <w:tcPr>
            <w:tcW w:w="2073" w:type="dxa"/>
          </w:tcPr>
          <w:p w14:paraId="45D6891E" w14:textId="59F640B2"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3146A2" w:rsidRPr="006D5CBF"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3146A2" w:rsidRPr="0072620E" w:rsidRDefault="003146A2" w:rsidP="003146A2">
            <w:pPr>
              <w:spacing w:line="360" w:lineRule="auto"/>
              <w:contextualSpacing/>
            </w:pPr>
          </w:p>
        </w:tc>
        <w:tc>
          <w:tcPr>
            <w:tcW w:w="1384" w:type="dxa"/>
          </w:tcPr>
          <w:p w14:paraId="46EF88D4" w14:textId="0ADC5717" w:rsidR="003146A2" w:rsidRPr="0072620E" w:rsidRDefault="00F25DE8"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3146A2" w:rsidRPr="00F25DE8"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w:t>
            </w:r>
            <w:r w:rsidR="00F2627B" w:rsidRPr="00F25DE8">
              <w:rPr>
                <w:lang w:val="en-GB"/>
              </w:rPr>
              <w:t xml:space="preserve">varying average </w:t>
            </w:r>
            <w:r w:rsidR="00665449" w:rsidRPr="00F25DE8">
              <w:rPr>
                <w:lang w:val="en-GB"/>
              </w:rPr>
              <w:t>consumption</w:t>
            </w:r>
            <w:r w:rsidRPr="00F25DE8">
              <w:rPr>
                <w:lang w:val="en-GB"/>
              </w:rPr>
              <w:t>)</w:t>
            </w:r>
          </w:p>
        </w:tc>
        <w:tc>
          <w:tcPr>
            <w:tcW w:w="2073" w:type="dxa"/>
          </w:tcPr>
          <w:p w14:paraId="195CA7BC" w14:textId="52D7E97A"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3146A2" w:rsidRPr="0072620E" w:rsidRDefault="003146A2" w:rsidP="003146A2">
            <w:pPr>
              <w:spacing w:line="360" w:lineRule="auto"/>
              <w:contextualSpacing/>
            </w:pPr>
          </w:p>
        </w:tc>
        <w:tc>
          <w:tcPr>
            <w:tcW w:w="1384" w:type="dxa"/>
          </w:tcPr>
          <w:p w14:paraId="6B773647"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Parameter (s.d.)</w:t>
            </w:r>
          </w:p>
        </w:tc>
        <w:tc>
          <w:tcPr>
            <w:tcW w:w="2073" w:type="dxa"/>
          </w:tcPr>
          <w:p w14:paraId="1FCC43E8" w14:textId="737C0A99"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3146A2" w:rsidRPr="006D5CBF" w:rsidRDefault="003146A2" w:rsidP="003146A2">
            <w:pPr>
              <w:spacing w:line="360" w:lineRule="auto"/>
              <w:contextualSpacing/>
              <w:rPr>
                <w:rFonts w:eastAsiaTheme="minorEastAsia"/>
                <w:lang w:val="en-GB"/>
              </w:rPr>
            </w:pPr>
            <w:r w:rsidRPr="006D5CBF">
              <w:rPr>
                <w:lang w:val="en-GB"/>
              </w:rPr>
              <w:t xml:space="preserve">Linear </w:t>
            </w:r>
          </w:p>
          <w:p w14:paraId="35E25B66" w14:textId="6E19CFD0" w:rsidR="003146A2" w:rsidRPr="006D5CBF" w:rsidRDefault="00F25DE8" w:rsidP="003146A2">
            <w:pPr>
              <w:spacing w:line="360" w:lineRule="auto"/>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3146A2" w:rsidRPr="006D5CBF">
              <w:rPr>
                <w:lang w:val="en-GB"/>
              </w:rPr>
              <w:t xml:space="preserve"> models</w:t>
            </w:r>
          </w:p>
        </w:tc>
        <w:tc>
          <w:tcPr>
            <w:tcW w:w="1384" w:type="dxa"/>
          </w:tcPr>
          <w:p w14:paraId="47D9327E" w14:textId="77777777" w:rsidR="003146A2" w:rsidRPr="006D5CBF" w:rsidRDefault="00F25DE8"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3146A2" w:rsidRPr="00F25DE8"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intercept across species)</w:t>
            </w:r>
          </w:p>
        </w:tc>
        <w:tc>
          <w:tcPr>
            <w:tcW w:w="2073" w:type="dxa"/>
          </w:tcPr>
          <w:p w14:paraId="3E4119C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3146A2" w:rsidRPr="006D5CBF" w:rsidRDefault="003146A2" w:rsidP="003146A2">
            <w:pPr>
              <w:spacing w:line="360" w:lineRule="auto"/>
              <w:contextualSpacing/>
            </w:pPr>
          </w:p>
        </w:tc>
        <w:tc>
          <w:tcPr>
            <w:tcW w:w="1384" w:type="dxa"/>
          </w:tcPr>
          <w:p w14:paraId="2231D327" w14:textId="77777777" w:rsidR="003146A2" w:rsidRPr="006D5CBF" w:rsidRDefault="00F25DE8"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3146A2" w:rsidRPr="00F25DE8"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(average mass coefficient across species)</w:t>
            </w:r>
          </w:p>
        </w:tc>
        <w:tc>
          <w:tcPr>
            <w:tcW w:w="2073" w:type="dxa"/>
          </w:tcPr>
          <w:p w14:paraId="43C52EF2"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3146A2" w:rsidRPr="006D5CBF" w:rsidRDefault="003146A2" w:rsidP="003146A2">
            <w:pPr>
              <w:spacing w:line="360" w:lineRule="auto"/>
              <w:contextualSpacing/>
            </w:pPr>
          </w:p>
        </w:tc>
        <w:tc>
          <w:tcPr>
            <w:tcW w:w="1384" w:type="dxa"/>
          </w:tcPr>
          <w:p w14:paraId="44FDFFA0" w14:textId="77777777" w:rsidR="003146A2" w:rsidRPr="006D5CBF" w:rsidRDefault="00F25DE8"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3146A2" w:rsidRPr="00F25DE8"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species-intercepts)</w:t>
            </w:r>
          </w:p>
        </w:tc>
        <w:tc>
          <w:tcPr>
            <w:tcW w:w="2073" w:type="dxa"/>
          </w:tcPr>
          <w:p w14:paraId="60E24FE9"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3146A2" w:rsidRPr="006D5CBF" w:rsidRDefault="003146A2" w:rsidP="003146A2">
            <w:pPr>
              <w:spacing w:line="360" w:lineRule="auto"/>
              <w:contextualSpacing/>
            </w:pPr>
          </w:p>
        </w:tc>
        <w:tc>
          <w:tcPr>
            <w:tcW w:w="1384" w:type="dxa"/>
          </w:tcPr>
          <w:p w14:paraId="286D8651" w14:textId="77777777" w:rsidR="003146A2" w:rsidRPr="006D5CBF" w:rsidRDefault="00F25DE8"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3146A2" w:rsidRPr="00F25DE8"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lang w:val="en-GB"/>
              </w:rPr>
            </w:pPr>
            <w:r w:rsidRPr="00F25DE8">
              <w:rPr>
                <w:lang w:val="en-GB"/>
              </w:rPr>
              <w:t>Hyperparameter (s.d. of species mass coefficients)</w:t>
            </w:r>
          </w:p>
        </w:tc>
        <w:tc>
          <w:tcPr>
            <w:tcW w:w="2073" w:type="dxa"/>
          </w:tcPr>
          <w:p w14:paraId="37AE9A8A"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3146A2" w:rsidRPr="006D5CBF" w:rsidRDefault="003146A2" w:rsidP="003146A2">
            <w:pPr>
              <w:spacing w:line="360" w:lineRule="auto"/>
              <w:contextualSpacing/>
            </w:pPr>
          </w:p>
        </w:tc>
        <w:tc>
          <w:tcPr>
            <w:tcW w:w="1384" w:type="dxa"/>
          </w:tcPr>
          <w:p w14:paraId="763AA41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423BDA9F" w14:textId="4F2BE031" w:rsidR="00F36284" w:rsidRPr="001F3939" w:rsidRDefault="00F36284" w:rsidP="00F36284">
      <w:pPr>
        <w:spacing w:line="480" w:lineRule="auto"/>
        <w:contextualSpacing/>
        <w:jc w:val="both"/>
      </w:pPr>
      <w:r w:rsidRPr="006D5CBF">
        <w:rPr>
          <w:b/>
          <w:bCs/>
          <w:lang w:val="en-GB"/>
        </w:rPr>
        <w:t xml:space="preserve">Table </w:t>
      </w:r>
      <w:r w:rsidR="00DB6C0C" w:rsidRPr="00F25DE8">
        <w:rPr>
          <w:b/>
          <w:bCs/>
          <w:lang w:val="en-GB"/>
        </w:rPr>
        <w:t>S</w:t>
      </w:r>
      <w:r w:rsidR="00BB6621" w:rsidRPr="00F25DE8">
        <w:rPr>
          <w:b/>
          <w:bCs/>
          <w:lang w:val="en-GB"/>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lang w:val="en-GB"/>
        </w:rPr>
        <w:t>Model description</w:t>
      </w:r>
      <w:r w:rsidR="00153AA7">
        <w:rPr>
          <w:bCs/>
          <w:i/>
          <w:iCs/>
          <w:lang w:val="en-GB"/>
        </w:rPr>
        <w:t>’</w:t>
      </w:r>
      <w:r w:rsidR="00153AA7">
        <w:rPr>
          <w:bCs/>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w:t>
      </w:r>
      <w:commentRangeStart w:id="39"/>
      <w:r w:rsidR="006E6009">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F25DE8">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F25DE8">
        <w:rPr>
          <w:rFonts w:eastAsiaTheme="minorEastAsia"/>
          <w:bCs/>
          <w:iCs/>
          <w:lang w:val="en-GB"/>
        </w:rPr>
        <w:t xml:space="preserve"> mass coefficient</w:t>
      </w:r>
      <w:r w:rsidR="00433C98" w:rsidRPr="00F25DE8">
        <w:rPr>
          <w:rFonts w:eastAsiaTheme="minorEastAsia"/>
          <w:bCs/>
          <w:iCs/>
          <w:lang w:val="en-GB"/>
        </w:rPr>
        <w:t xml:space="preserve"> (mass-exponent on linear scale)</w:t>
      </w:r>
      <w:r w:rsidR="000D5164" w:rsidRPr="00F25DE8">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F25DE8">
        <w:rPr>
          <w:rFonts w:eastAsiaTheme="minorEastAsia"/>
          <w:bCs/>
          <w:iCs/>
          <w:lang w:val="en-GB"/>
        </w:rPr>
        <w:t xml:space="preserve"> temperature coefficient</w:t>
      </w:r>
      <w:r w:rsidR="00DB246C" w:rsidRPr="00F25DE8">
        <w:rPr>
          <w:rFonts w:eastAsiaTheme="minorEastAsia"/>
          <w:bCs/>
          <w:iCs/>
          <w:lang w:val="en-GB"/>
        </w:rPr>
        <w:t xml:space="preserve"> (</w:t>
      </w:r>
      <w:r w:rsidR="00815F13" w:rsidRPr="00F25DE8">
        <w:rPr>
          <w:rFonts w:eastAsiaTheme="minorEastAsia"/>
          <w:bCs/>
          <w:iCs/>
          <w:lang w:val="en-GB"/>
        </w:rPr>
        <w:t>corresponding to the negative activation energy</w:t>
      </w:r>
      <w:r w:rsidR="00DB246C" w:rsidRPr="00F25DE8">
        <w:rPr>
          <w:rFonts w:eastAsiaTheme="minorEastAsia"/>
          <w:bCs/>
          <w:iCs/>
          <w:lang w:val="en-GB"/>
        </w:rPr>
        <w:t>)</w:t>
      </w:r>
      <w:r w:rsidR="000D5164" w:rsidRPr="00F25DE8">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F25DE8">
        <w:rPr>
          <w:rFonts w:eastAsiaTheme="minorEastAsia"/>
          <w:bCs/>
          <w:iCs/>
          <w:lang w:val="en-GB"/>
        </w:rPr>
        <w:t xml:space="preserve"> interaction between mass and temperature</w:t>
      </w:r>
      <w:commentRangeEnd w:id="39"/>
      <w:r w:rsidR="004A5DA9">
        <w:rPr>
          <w:rStyle w:val="Kommentarsreferens"/>
        </w:rPr>
        <w:commentReference w:id="39"/>
      </w:r>
      <w:r w:rsidR="008F1DAD">
        <w:rPr>
          <w:lang w:val="en-GB"/>
        </w:rPr>
        <w:t xml:space="preserve">. </w:t>
      </w:r>
      <w:r w:rsidRPr="001F3939">
        <w:rPr>
          <w:lang w:val="en-GB"/>
        </w:rPr>
        <w:t xml:space="preserve">The WAIC columns shows </w:t>
      </w:r>
      <w:r w:rsidRPr="001F3939">
        <w:rPr>
          <w:rFonts w:ascii="Symbol" w:hAnsi="Symbol"/>
        </w:rPr>
        <w:t></w:t>
      </w:r>
      <w:r w:rsidRPr="001F3939">
        <w:rPr>
          <w:lang w:val="en-GB"/>
        </w:rPr>
        <w:t xml:space="preserve">WAIC and absolute WAIC in brackets, rounded to </w:t>
      </w:r>
      <w:r w:rsidRPr="001F3939">
        <w:rPr>
          <w:lang w:val="en-GB"/>
        </w:rPr>
        <w:lastRenderedPageBreak/>
        <w:t xml:space="preserve">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Rutntstabell1ljus"/>
        <w:tblW w:w="0" w:type="auto"/>
        <w:tblLook w:val="04A0" w:firstRow="1" w:lastRow="0" w:firstColumn="1" w:lastColumn="0" w:noHBand="0" w:noVBand="1"/>
      </w:tblPr>
      <w:tblGrid>
        <w:gridCol w:w="815"/>
        <w:gridCol w:w="583"/>
        <w:gridCol w:w="2508"/>
        <w:gridCol w:w="1848"/>
        <w:gridCol w:w="1900"/>
        <w:gridCol w:w="1362"/>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(274.9)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 (564.6)</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40"/>
            <w:r w:rsidRPr="001F3939">
              <w:rPr>
                <w:rFonts w:cstheme="minorHAnsi"/>
              </w:rPr>
              <w:t>0.5 (275.3)</w:t>
            </w:r>
            <w:commentRangeEnd w:id="40"/>
            <w:r w:rsidRPr="001F3939">
              <w:rPr>
                <w:rStyle w:val="Kommentarsreferens"/>
                <w:sz w:val="24"/>
                <w:szCs w:val="24"/>
              </w:rPr>
              <w:commentReference w:id="40"/>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1.7 (562.0)</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7.7 (54.8)</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304.4 (579.3)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148.3 (708.6)</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23.7 (70.9)</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385.7 (660.6)</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69.2 (629.5)</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32.3 (79.5)</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648.0 (922.9)</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190.2 (750.4)</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43.7 (90.9)</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rPr>
              <w:t>5.4 (280.3)</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(560.2)</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5.5 (52.7)</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345.8 (620.7)</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(726.3)</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22.1 (69.3)</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387.1 (662.0)</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74.1 (634.4)</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34.3 (81.5)</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680.9 (955.8)</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214.0 (774.2)</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44.9 (92.1)</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2B26A43D" w14:textId="38B20996" w:rsidR="00F36284" w:rsidRPr="001F3939" w:rsidRDefault="00F36284" w:rsidP="00F36284">
      <w:pPr>
        <w:spacing w:line="480" w:lineRule="auto"/>
        <w:contextualSpacing/>
        <w:jc w:val="both"/>
      </w:pPr>
      <w:r w:rsidRPr="001F3939">
        <w:rPr>
          <w:b/>
          <w:bCs/>
          <w:lang w:val="en-GB"/>
        </w:rPr>
        <w:t xml:space="preserve">Table </w:t>
      </w:r>
      <w:r w:rsidR="006542F4" w:rsidRPr="001F3939">
        <w:rPr>
          <w:b/>
          <w:bCs/>
          <w:lang w:val="en-GB"/>
        </w:rPr>
        <w:t>S</w:t>
      </w:r>
      <w:r w:rsidR="002D1FCE">
        <w:rPr>
          <w:b/>
          <w:bCs/>
          <w:lang w:val="en-GB"/>
        </w:rPr>
        <w:t>5</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Rutntstabell1ljus"/>
        <w:tblW w:w="0" w:type="auto"/>
        <w:tblLook w:val="04A0" w:firstRow="1" w:lastRow="0" w:firstColumn="1" w:lastColumn="0" w:noHBand="0" w:noVBand="1"/>
      </w:tblPr>
      <w:tblGrid>
        <w:gridCol w:w="815"/>
        <w:gridCol w:w="2972"/>
        <w:gridCol w:w="1023"/>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F25DE8"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rPr>
              <w:t>1 (178.3)</w:t>
            </w:r>
          </w:p>
        </w:tc>
      </w:tr>
    </w:tbl>
    <w:p w14:paraId="700907D5" w14:textId="77777777" w:rsidR="001A7A24" w:rsidRDefault="001A7A24" w:rsidP="008463C9">
      <w:pPr>
        <w:pStyle w:val="Liststycke"/>
        <w:spacing w:line="480" w:lineRule="auto"/>
        <w:ind w:left="360"/>
        <w:jc w:val="center"/>
        <w:rPr>
          <w:rFonts w:cstheme="minorHAnsi"/>
        </w:rPr>
      </w:pPr>
    </w:p>
    <w:p w14:paraId="7C705F37" w14:textId="77777777" w:rsidR="001A7A24" w:rsidRDefault="001A7A24" w:rsidP="008463C9">
      <w:pPr>
        <w:pStyle w:val="Liststycke"/>
        <w:spacing w:line="480" w:lineRule="auto"/>
        <w:ind w:left="360"/>
        <w:jc w:val="center"/>
        <w:rPr>
          <w:rFonts w:cstheme="minorHAnsi"/>
        </w:rPr>
      </w:pPr>
    </w:p>
    <w:p w14:paraId="250C51DC" w14:textId="77777777" w:rsidR="001A7A24" w:rsidRDefault="001A7A24" w:rsidP="008463C9">
      <w:pPr>
        <w:pStyle w:val="Liststycke"/>
        <w:spacing w:line="480" w:lineRule="auto"/>
        <w:ind w:left="360"/>
        <w:jc w:val="center"/>
        <w:rPr>
          <w:rFonts w:cstheme="minorHAnsi"/>
        </w:rPr>
      </w:pPr>
    </w:p>
    <w:p w14:paraId="6211B5C1" w14:textId="77777777" w:rsidR="001A7A24" w:rsidRDefault="001A7A24" w:rsidP="008463C9">
      <w:pPr>
        <w:pStyle w:val="Liststycke"/>
        <w:spacing w:line="480" w:lineRule="auto"/>
        <w:ind w:left="360"/>
        <w:jc w:val="center"/>
        <w:rPr>
          <w:rFonts w:cstheme="minorHAnsi"/>
        </w:rPr>
      </w:pPr>
    </w:p>
    <w:p w14:paraId="69C5AC77" w14:textId="64AD292E" w:rsidR="00ED7296" w:rsidRPr="00647D43" w:rsidRDefault="00226ED4" w:rsidP="008463C9">
      <w:pPr>
        <w:pStyle w:val="Liststycke"/>
        <w:spacing w:line="480" w:lineRule="auto"/>
        <w:ind w:left="360"/>
        <w:jc w:val="center"/>
        <w:rPr>
          <w:rFonts w:cstheme="minorHAnsi"/>
        </w:rPr>
      </w:pPr>
      <w:r>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F25DE8" w:rsidRDefault="008463C9" w:rsidP="008463C9">
      <w:pPr>
        <w:spacing w:line="480" w:lineRule="auto"/>
        <w:contextualSpacing/>
        <w:jc w:val="both"/>
        <w:rPr>
          <w:lang w:val="en-GB"/>
        </w:rPr>
      </w:pPr>
      <w:r w:rsidRPr="00F25DE8">
        <w:rPr>
          <w:lang w:val="en-GB"/>
        </w:rPr>
        <w:t>Fig. S</w:t>
      </w:r>
      <w:r w:rsidR="00FB517D" w:rsidRPr="00F25DE8">
        <w:rPr>
          <w:lang w:val="en-GB"/>
        </w:rPr>
        <w:t>12</w:t>
      </w:r>
      <w:r w:rsidRPr="00F25DE8">
        <w:rPr>
          <w:lang w:val="en-GB"/>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41"/>
      <w:commentRangeStart w:id="42"/>
      <w:commentRangeStart w:id="43"/>
      <w:r w:rsidRPr="009B6395">
        <w:rPr>
          <w:rFonts w:cstheme="minorHAnsi"/>
          <w:bCs/>
          <w:lang w:val="en-GB"/>
        </w:rPr>
        <w:t>)</w:t>
      </w:r>
      <w:commentRangeEnd w:id="41"/>
      <w:r w:rsidR="00DD0E6E" w:rsidRPr="009B6395">
        <w:rPr>
          <w:rStyle w:val="Kommentarsreferens"/>
          <w:sz w:val="24"/>
          <w:szCs w:val="24"/>
        </w:rPr>
        <w:commentReference w:id="41"/>
      </w:r>
      <w:commentRangeEnd w:id="42"/>
      <w:r w:rsidR="00355B79" w:rsidRPr="009B6395">
        <w:rPr>
          <w:rStyle w:val="Kommentarsreferens"/>
          <w:sz w:val="24"/>
          <w:szCs w:val="24"/>
        </w:rPr>
        <w:commentReference w:id="42"/>
      </w:r>
      <w:commentRangeEnd w:id="43"/>
      <w:r w:rsidR="002D1A30" w:rsidRPr="009B6395">
        <w:rPr>
          <w:rStyle w:val="Kommentarsreferens"/>
          <w:sz w:val="24"/>
          <w:szCs w:val="24"/>
        </w:rPr>
        <w:commentReference w:id="43"/>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Pr="00F25DE8" w:rsidRDefault="008463C9" w:rsidP="008463C9">
      <w:pPr>
        <w:rPr>
          <w:lang w:val="en-GB"/>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Pr="00F25DE8" w:rsidRDefault="00BA2986" w:rsidP="00072A59">
      <w:pPr>
        <w:spacing w:line="480" w:lineRule="auto"/>
        <w:contextualSpacing/>
        <w:jc w:val="center"/>
        <w:rPr>
          <w:lang w:val="en-GB"/>
        </w:rPr>
      </w:pPr>
    </w:p>
    <w:p w14:paraId="463CF310" w14:textId="27A45140" w:rsidR="0026422B" w:rsidRPr="00647D43" w:rsidRDefault="00EE1D77" w:rsidP="00072A59">
      <w:pPr>
        <w:spacing w:line="480" w:lineRule="auto"/>
        <w:contextualSpacing/>
        <w:jc w:val="center"/>
      </w:pPr>
      <w:r>
        <w:rPr>
          <w:noProof/>
          <w:lang w:eastAsia="sv-SE"/>
        </w:rPr>
        <w:lastRenderedPageBreak/>
        <w:drawing>
          <wp:inline distT="0" distB="0" distL="0" distR="0" wp14:anchorId="65CDC908" wp14:editId="2AE58113">
            <wp:extent cx="5731510" cy="573151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7261D19" w14:textId="5074BA80" w:rsidR="00072A59" w:rsidRPr="003B62E6" w:rsidRDefault="00072A59" w:rsidP="00072A59">
      <w:pPr>
        <w:spacing w:line="480" w:lineRule="auto"/>
        <w:contextualSpacing/>
        <w:jc w:val="both"/>
        <w:rPr>
          <w:lang w:val="en-GB"/>
        </w:rPr>
      </w:pPr>
      <w:commentRangeStart w:id="44"/>
      <w:commentRangeStart w:id="45"/>
      <w:r w:rsidRPr="00AA3EE0">
        <w:rPr>
          <w:lang w:val="en-GB"/>
        </w:rPr>
        <w:t>Fig. S</w:t>
      </w:r>
      <w:r w:rsidR="00DB424C" w:rsidRPr="00F25DE8">
        <w:rPr>
          <w:lang w:val="en-GB"/>
        </w:rPr>
        <w:t>1</w:t>
      </w:r>
      <w:r w:rsidR="00FB517D" w:rsidRPr="00F25DE8">
        <w:rPr>
          <w:lang w:val="en-GB"/>
        </w:rPr>
        <w:t>3</w:t>
      </w:r>
      <w:commentRangeEnd w:id="44"/>
      <w:r w:rsidR="00BA35ED">
        <w:rPr>
          <w:rStyle w:val="Kommentarsreferens"/>
        </w:rPr>
        <w:commentReference w:id="44"/>
      </w:r>
      <w:commentRangeEnd w:id="45"/>
      <w:r w:rsidR="00943ABA">
        <w:rPr>
          <w:rStyle w:val="Kommentarsreferens"/>
        </w:rPr>
        <w:commentReference w:id="45"/>
      </w:r>
      <w:r w:rsidRPr="00AA3EE0">
        <w:rPr>
          <w:lang w:val="en-GB"/>
        </w:rPr>
        <w:t xml:space="preserve">. </w:t>
      </w:r>
      <w:r w:rsidR="004755CB" w:rsidRPr="00AA3EE0">
        <w:rPr>
          <w:lang w:val="en-GB"/>
        </w:rPr>
        <w:t>M</w:t>
      </w:r>
      <w:r w:rsidR="008310B5" w:rsidRPr="00AA3EE0">
        <w:rPr>
          <w:lang w:val="en-GB"/>
        </w:rPr>
        <w:t>ass-specific m</w:t>
      </w:r>
      <w:r w:rsidR="004755CB" w:rsidRPr="00AA3EE0">
        <w:rPr>
          <w:lang w:val="en-GB"/>
        </w:rPr>
        <w:t xml:space="preserve">aximum consumption rates expressed as relative to </w:t>
      </w:r>
      <w:r w:rsidR="008310B5" w:rsidRPr="00AA3EE0">
        <w:rPr>
          <w:lang w:val="en-GB"/>
        </w:rPr>
        <w:t xml:space="preserve">the average maximum </w:t>
      </w:r>
      <w:r w:rsidR="004755CB" w:rsidRPr="00AA3EE0">
        <w:rPr>
          <w:lang w:val="en-GB"/>
        </w:rPr>
        <w:t xml:space="preserve">consumption rates </w:t>
      </w:r>
      <w:r w:rsidR="005D4975" w:rsidRPr="00AA3EE0">
        <w:rPr>
          <w:lang w:val="en-GB"/>
        </w:rPr>
        <w:t>by species</w:t>
      </w:r>
      <w:r w:rsidR="004755CB" w:rsidRPr="00AA3EE0">
        <w:rPr>
          <w:lang w:val="en-GB"/>
        </w:rPr>
        <w:t xml:space="preserve"> </w:t>
      </w:r>
      <w:r w:rsidR="00644598" w:rsidRPr="00AA3EE0">
        <w:rPr>
          <w:lang w:val="en-GB"/>
        </w:rPr>
        <w:t xml:space="preserve">plotted against </w:t>
      </w:r>
      <w:r w:rsidR="004755CB" w:rsidRPr="00AA3EE0">
        <w:rPr>
          <w:lang w:val="en-GB"/>
        </w:rPr>
        <w:t xml:space="preserve">temperature, expressed as the difference between the experimental temperature and the temperature </w:t>
      </w:r>
      <w:r w:rsidR="00B5417F">
        <w:rPr>
          <w:lang w:val="en-GB"/>
        </w:rPr>
        <w:t xml:space="preserve">where maximum consumption peaks </w:t>
      </w:r>
      <w:r w:rsidR="007B2622" w:rsidRPr="00AA3EE0">
        <w:rPr>
          <w:lang w:val="en-GB"/>
        </w:rPr>
        <w:t xml:space="preserve">(also by species </w:t>
      </w:r>
      <w:r w:rsidR="004755CB" w:rsidRPr="00AA3EE0">
        <w:rPr>
          <w:lang w:val="en-GB"/>
        </w:rPr>
        <w:t>species</w:t>
      </w:r>
      <w:r w:rsidR="007B2622" w:rsidRPr="00AA3EE0">
        <w:rPr>
          <w:lang w:val="en-GB"/>
        </w:rPr>
        <w:t>)</w:t>
      </w:r>
      <w:r w:rsidR="004755CB" w:rsidRPr="00AA3EE0">
        <w:rPr>
          <w:lang w:val="en-GB"/>
        </w:rPr>
        <w:t xml:space="preserve">. </w:t>
      </w:r>
      <w:r w:rsidR="004F3C96" w:rsidRPr="00AA3EE0">
        <w:rPr>
          <w:lang w:val="en-GB"/>
        </w:rPr>
        <w:t xml:space="preserve">Lines show fits from </w:t>
      </w:r>
      <w:r w:rsidR="00D84889">
        <w:rPr>
          <w:lang w:val="en-GB"/>
        </w:rPr>
        <w:t xml:space="preserve">the Sharpe-Schoolfield </w:t>
      </w:r>
      <w:r w:rsidR="004F3C96" w:rsidRPr="00AA3EE0">
        <w:rPr>
          <w:lang w:val="en-GB"/>
        </w:rPr>
        <w:t>model</w:t>
      </w:r>
      <w:r w:rsidR="003E5E3C" w:rsidRPr="00AA3EE0">
        <w:rPr>
          <w:lang w:val="en-GB"/>
        </w:rPr>
        <w:t xml:space="preserve"> using the</w:t>
      </w:r>
      <w:r w:rsidR="00956946" w:rsidRPr="00AA3EE0">
        <w:rPr>
          <w:lang w:val="en-GB"/>
        </w:rPr>
        <w:t xml:space="preserve"> </w:t>
      </w:r>
      <w:r w:rsidR="00BF2F9A" w:rsidRPr="00AA3EE0">
        <w:rPr>
          <w:lang w:val="en-GB"/>
        </w:rPr>
        <w:t xml:space="preserve">posterior medians of the </w:t>
      </w:r>
      <w:r w:rsidR="00956946" w:rsidRPr="00AA3EE0">
        <w:rPr>
          <w:lang w:val="en-GB"/>
        </w:rPr>
        <w:t>average intercept across species and the common</w:t>
      </w:r>
      <w:r w:rsidR="003E5E3C" w:rsidRPr="00AA3EE0">
        <w:rPr>
          <w:lang w:val="en-GB"/>
        </w:rPr>
        <w:t xml:space="preserve"> </w:t>
      </w:r>
      <w:r w:rsidR="002901A0" w:rsidRPr="00AA3EE0">
        <w:rPr>
          <w:lang w:val="en-GB"/>
        </w:rPr>
        <w:t>coefficients</w:t>
      </w:r>
      <w:r w:rsidR="004F3C96" w:rsidRPr="00AA3EE0">
        <w:rPr>
          <w:lang w:val="en-GB"/>
        </w:rPr>
        <w:t>,</w:t>
      </w:r>
      <w:r w:rsidR="003E5E3C" w:rsidRPr="00AA3EE0">
        <w:rPr>
          <w:lang w:val="en-GB"/>
        </w:rPr>
        <w:t xml:space="preserve"> grey bands show 95% and </w:t>
      </w:r>
      <w:r w:rsidRPr="00AA3EE0">
        <w:rPr>
          <w:lang w:val="en-GB"/>
        </w:rPr>
        <w:t>80% credible interval</w:t>
      </w:r>
      <w:r w:rsidR="00C1396A" w:rsidRPr="00AA3EE0">
        <w:rPr>
          <w:lang w:val="en-GB"/>
        </w:rPr>
        <w:t>s</w:t>
      </w:r>
      <w:r w:rsidRPr="00AA3EE0">
        <w:rPr>
          <w:lang w:val="en-GB"/>
        </w:rPr>
        <w:t>.</w:t>
      </w:r>
      <w:r w:rsidR="00AE7D11" w:rsidRPr="00AA3EE0">
        <w:rPr>
          <w:lang w:val="en-GB"/>
        </w:rPr>
        <w:t xml:space="preserve"> Colors indicate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green lines show the minimum and maximum environmental temperature based on either temperature in distribution range (triangles) or modelled distribution maps (circles), both taken from FishBase</w:t>
      </w:r>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Pr="00F25DE8" w:rsidRDefault="003D037B" w:rsidP="0065004B">
      <w:pPr>
        <w:pStyle w:val="Rubrik1"/>
        <w:rPr>
          <w:lang w:val="en-GB"/>
        </w:rPr>
      </w:pPr>
      <w:bookmarkStart w:id="46" w:name="_Toc50829351"/>
      <w:commentRangeStart w:id="47"/>
      <w:r w:rsidRPr="00F25DE8">
        <w:rPr>
          <w:lang w:val="en-GB"/>
        </w:rPr>
        <w:t>Model validation</w:t>
      </w:r>
      <w:r w:rsidR="00F52B8A" w:rsidRPr="00F25DE8">
        <w:rPr>
          <w:lang w:val="en-GB"/>
        </w:rPr>
        <w:t xml:space="preserve"> </w:t>
      </w:r>
      <w:r w:rsidR="000326C7" w:rsidRPr="00F25DE8">
        <w:rPr>
          <w:lang w:val="en-GB"/>
        </w:rPr>
        <w:t>and</w:t>
      </w:r>
      <w:r w:rsidR="00F52B8A" w:rsidRPr="00F25DE8">
        <w:rPr>
          <w:lang w:val="en-GB"/>
        </w:rPr>
        <w:t xml:space="preserve"> fit</w:t>
      </w:r>
      <w:bookmarkEnd w:id="46"/>
      <w:commentRangeEnd w:id="47"/>
      <w:r w:rsidR="00F3373E">
        <w:rPr>
          <w:rStyle w:val="Kommentarsreferens"/>
          <w:rFonts w:eastAsiaTheme="minorHAnsi" w:cs="Times New Roman"/>
          <w:b w:val="0"/>
          <w:color w:val="auto"/>
        </w:rPr>
        <w:commentReference w:id="47"/>
      </w:r>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2" w:history="1">
        <w:r w:rsidRPr="00B45407">
          <w:rPr>
            <w:rStyle w:val="Hyperl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Rubrik2"/>
        <w:contextualSpacing/>
        <w:jc w:val="both"/>
        <w:rPr>
          <w:rFonts w:cstheme="minorHAnsi"/>
          <w:i/>
          <w:iCs/>
          <w:sz w:val="22"/>
          <w:szCs w:val="22"/>
          <w:lang w:val="en-GB"/>
        </w:rPr>
      </w:pPr>
    </w:p>
    <w:p w14:paraId="61D48049" w14:textId="0D9BC21E" w:rsidR="00524FBE" w:rsidRPr="00647D43" w:rsidRDefault="00524FBE" w:rsidP="0065004B">
      <w:pPr>
        <w:pStyle w:val="Rubrik2"/>
        <w:contextualSpacing/>
        <w:jc w:val="both"/>
        <w:rPr>
          <w:rFonts w:cstheme="minorHAnsi"/>
          <w:i/>
          <w:iCs/>
          <w:sz w:val="22"/>
          <w:szCs w:val="22"/>
        </w:rPr>
      </w:pPr>
      <w:bookmarkStart w:id="48" w:name="_Toc50829352"/>
      <w:r w:rsidRPr="00647D43">
        <w:rPr>
          <w:rFonts w:cstheme="minorHAnsi"/>
          <w:i/>
          <w:iCs/>
          <w:sz w:val="22"/>
          <w:szCs w:val="22"/>
        </w:rPr>
        <w:t>Growth rate</w:t>
      </w:r>
      <w:bookmarkEnd w:id="48"/>
    </w:p>
    <w:p w14:paraId="79D1A08A" w14:textId="0B8395B4" w:rsidR="009428CD" w:rsidRPr="00647D43" w:rsidRDefault="003F41D8" w:rsidP="00D545B3">
      <w:pPr>
        <w:spacing w:line="480" w:lineRule="auto"/>
        <w:contextualSpacing/>
        <w:jc w:val="center"/>
      </w:pPr>
      <w:r>
        <w:rPr>
          <w:noProof/>
          <w:lang w:eastAsia="sv-SE"/>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7C3970C7" w14:textId="6224815B" w:rsidR="0002521E" w:rsidRPr="00647D43" w:rsidRDefault="00F42A97" w:rsidP="00D545B3">
      <w:pPr>
        <w:spacing w:line="480" w:lineRule="auto"/>
        <w:contextualSpacing/>
        <w:jc w:val="center"/>
      </w:pPr>
      <w:r>
        <w:rPr>
          <w:noProof/>
          <w:lang w:eastAsia="sv-SE"/>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F25DE8">
        <w:rPr>
          <w:lang w:val="en-GB"/>
        </w:rPr>
        <w:t xml:space="preserve"> </w:t>
      </w:r>
      <w:r w:rsidR="00494F11" w:rsidRPr="00F25DE8">
        <w:rPr>
          <w:lang w:val="en-GB"/>
        </w:rPr>
        <w:t>Potential scale reduction factor</w:t>
      </w:r>
      <w:r w:rsidR="00494F11" w:rsidRPr="00E727E0">
        <w:rPr>
          <w:lang w:val="en-GB"/>
        </w:rPr>
        <w:t xml:space="preserve"> </w:t>
      </w:r>
      <w:r w:rsidR="00494F11" w:rsidRPr="00F25DE8">
        <w:rPr>
          <w:lang w:val="en-GB"/>
        </w:rPr>
        <w:t>(</w:t>
      </w:r>
      <m:oMath>
        <m:acc>
          <m:accPr>
            <m:ctrlPr>
              <w:rPr>
                <w:rFonts w:ascii="Cambria Math" w:hAnsi="Cambria Math"/>
                <w:i/>
              </w:rPr>
            </m:ctrlPr>
          </m:accPr>
          <m:e>
            <m:r>
              <w:rPr>
                <w:rFonts w:ascii="Cambria Math" w:hAnsi="Cambria Math"/>
              </w:rPr>
              <m:t>R</m:t>
            </m:r>
          </m:e>
        </m:acc>
      </m:oMath>
      <w:r w:rsidR="00494F11" w:rsidRPr="00F25DE8">
        <w:rPr>
          <w:rFonts w:eastAsiaTheme="minorEastAsia"/>
          <w:lang w:val="en-GB"/>
        </w:rPr>
        <w:t>)</w:t>
      </w:r>
      <w:r w:rsidR="00494F11" w:rsidRPr="00E727E0">
        <w:rPr>
          <w:lang w:val="en-GB"/>
        </w:rPr>
        <w:t xml:space="preserve"> </w:t>
      </w:r>
      <w:r w:rsidR="00494F11" w:rsidRPr="00E727E0">
        <w:rPr>
          <w:rFonts w:eastAsiaTheme="minorEastAsia"/>
          <w:lang w:val="en-GB"/>
        </w:rPr>
        <w:t>for</w:t>
      </w:r>
      <w:r w:rsidR="00494F11" w:rsidRPr="00F25DE8">
        <w:rPr>
          <w:rFonts w:eastAsiaTheme="minorEastAsia"/>
          <w:lang w:val="en-GB"/>
        </w:rPr>
        <w:t xml:space="preserve"> the</w:t>
      </w:r>
      <w:r w:rsidR="00494F11" w:rsidRPr="00E727E0">
        <w:rPr>
          <w:rFonts w:eastAsiaTheme="minorEastAsia"/>
          <w:lang w:val="en-GB"/>
        </w:rPr>
        <w:t xml:space="preserve"> </w:t>
      </w:r>
      <w:r w:rsidR="00494F11" w:rsidRPr="00F25DE8">
        <w:rPr>
          <w:rFonts w:eastAsiaTheme="minorEastAsia"/>
          <w:lang w:val="en-GB"/>
        </w:rPr>
        <w:t>growth rate</w:t>
      </w:r>
      <w:r w:rsidR="00494F11" w:rsidRPr="00E727E0">
        <w:rPr>
          <w:lang w:val="en-GB"/>
        </w:rPr>
        <w:t xml:space="preserve"> model</w:t>
      </w:r>
      <w:r w:rsidR="00494F11" w:rsidRPr="00F25DE8">
        <w:rPr>
          <w:lang w:val="en-GB"/>
        </w:rPr>
        <w:t>. This factor is based on the comparison of between and within-chain variation for the same parameter. A value close to one implies chains converged to the same distribution.</w:t>
      </w:r>
      <w:r w:rsidR="0081485B" w:rsidRPr="00F25DE8">
        <w:rPr>
          <w:lang w:val="en-GB"/>
        </w:rPr>
        <w:t xml:space="preserve"> The index of the parameter corresponds to species</w:t>
      </w:r>
      <w:r w:rsidR="007C72D9" w:rsidRPr="00F25DE8">
        <w:rPr>
          <w:lang w:val="en-GB"/>
        </w:rPr>
        <w:t xml:space="preserve"> in alphabetical order</w:t>
      </w:r>
      <w:r w:rsidR="0081485B" w:rsidRPr="00F25DE8">
        <w:rPr>
          <w:lang w:val="en-GB"/>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r>
        <w:rPr>
          <w:noProof/>
          <w:lang w:eastAsia="sv-SE"/>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1D333443" w:rsidR="00A50BFF" w:rsidRPr="00E727E0" w:rsidRDefault="00A50BFF" w:rsidP="00A50BFF">
      <w:pPr>
        <w:spacing w:line="480" w:lineRule="auto"/>
        <w:contextualSpacing/>
        <w:jc w:val="both"/>
        <w:rPr>
          <w:lang w:val="en-GB"/>
        </w:rPr>
      </w:pPr>
      <w:r w:rsidRPr="00E727E0">
        <w:rPr>
          <w:lang w:val="en-GB"/>
        </w:rPr>
        <w:t xml:space="preserve">Fig. S17.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F25DE8">
        <w:rPr>
          <w:rFonts w:eastAsiaTheme="minorEastAsia"/>
          <w:lang w:val="en-GB"/>
        </w:rPr>
        <w:t xml:space="preserve">Fit is evaluated by simulating data from the likelihood (at each iteration of the MCMC chain), to compare how well it matches the original data. Each simulated </w:t>
      </w:r>
      <w:del w:id="49" w:author="Anna Gårdmark" w:date="2020-11-23T16:12:00Z">
        <w:r w:rsidRPr="00F25DE8" w:rsidDel="00632F77">
          <w:rPr>
            <w:rFonts w:eastAsiaTheme="minorEastAsia"/>
            <w:lang w:val="en-GB"/>
          </w:rPr>
          <w:delText xml:space="preserve">datum </w:delText>
        </w:r>
      </w:del>
      <w:ins w:id="50" w:author="Anna Gårdmark" w:date="2020-11-23T16:12:00Z">
        <w:r w:rsidR="00632F77">
          <w:rPr>
            <w:rFonts w:eastAsiaTheme="minorEastAsia"/>
            <w:lang w:val="en-GB"/>
          </w:rPr>
          <w:t>data point</w:t>
        </w:r>
        <w:r w:rsidR="00632F77" w:rsidRPr="00F25DE8">
          <w:rPr>
            <w:rFonts w:eastAsiaTheme="minorEastAsia"/>
            <w:lang w:val="en-GB"/>
          </w:rPr>
          <w:t xml:space="preserve"> </w:t>
        </w:r>
      </w:ins>
      <w:r w:rsidRPr="00F25DE8">
        <w:rPr>
          <w:rFonts w:eastAsiaTheme="minorEastAsia"/>
          <w:lang w:val="en-GB"/>
        </w:rPr>
        <w:t>is assigned a 0 or 1 if it is below or above the mean data point</w:t>
      </w:r>
      <w:r w:rsidR="006348A6" w:rsidRPr="00F25DE8">
        <w:rPr>
          <w:rFonts w:eastAsiaTheme="minorEastAsia"/>
          <w:lang w:val="en-GB"/>
        </w:rPr>
        <w:t xml:space="preserve"> (</w:t>
      </w:r>
      <w:r w:rsidR="00AB06B3" w:rsidRPr="00F25DE8">
        <w:rPr>
          <w:rFonts w:eastAsiaTheme="minorEastAsia"/>
          <w:lang w:val="en-GB"/>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F25DE8">
        <w:rPr>
          <w:rFonts w:eastAsiaTheme="minorEastAsia"/>
          <w:lang w:val="en-GB"/>
        </w:rPr>
        <w:t>. The number in the plot corresponds to the mean of the vector of 0’s and 1’s.</w:t>
      </w:r>
      <w:r w:rsidR="00A21039" w:rsidRPr="00F25DE8">
        <w:rPr>
          <w:rFonts w:eastAsiaTheme="minorEastAsia"/>
          <w:lang w:val="en-GB"/>
        </w:rPr>
        <w:t xml:space="preserve"> B) </w:t>
      </w:r>
      <w:r w:rsidR="00FC70B5" w:rsidRPr="00F25DE8">
        <w:rPr>
          <w:rFonts w:eastAsiaTheme="minorEastAsia"/>
          <w:lang w:val="en-GB"/>
        </w:rPr>
        <w:t xml:space="preserve">Posterior predictive distribution </w:t>
      </w:r>
      <w:r w:rsidR="004737A5" w:rsidRPr="00F25DE8">
        <w:rPr>
          <w:rFonts w:eastAsiaTheme="minorEastAsia"/>
          <w:lang w:val="en-GB"/>
        </w:rPr>
        <w:t>(orange) and distribution of data (purple)</w:t>
      </w:r>
      <w:r w:rsidR="00A0567A" w:rsidRPr="00F25DE8">
        <w:rPr>
          <w:rFonts w:eastAsiaTheme="minorEastAsia"/>
          <w:lang w:val="en-GB"/>
        </w:rPr>
        <w:t xml:space="preserve">. C) </w:t>
      </w:r>
      <w:r w:rsidR="006A3C86" w:rsidRPr="00F25DE8">
        <w:rPr>
          <w:rFonts w:eastAsiaTheme="minorEastAsia"/>
          <w:lang w:val="en-GB"/>
        </w:rPr>
        <w:t>Difference between the o</w:t>
      </w:r>
      <w:r w:rsidR="00542C84" w:rsidRPr="00F25DE8">
        <w:rPr>
          <w:rFonts w:eastAsiaTheme="minorEastAsia"/>
          <w:lang w:val="en-GB"/>
        </w:rPr>
        <w:t xml:space="preserve">bserved </w:t>
      </w:r>
      <w:r w:rsidR="001A366A" w:rsidRPr="00F25DE8">
        <w:rPr>
          <w:rFonts w:eastAsiaTheme="minorEastAsia"/>
          <w:lang w:val="en-GB"/>
        </w:rPr>
        <w:t xml:space="preserve">value </w:t>
      </w:r>
      <w:r w:rsidR="009F5027" w:rsidRPr="00F25DE8">
        <w:rPr>
          <w:rFonts w:eastAsiaTheme="minorEastAsia"/>
          <w:lang w:val="en-GB"/>
        </w:rPr>
        <w:t xml:space="preserve">and the </w:t>
      </w:r>
      <w:r w:rsidR="000C2E93" w:rsidRPr="00F25DE8">
        <w:rPr>
          <w:rFonts w:eastAsiaTheme="minorEastAsia"/>
          <w:lang w:val="en-GB"/>
        </w:rPr>
        <w:t>p</w:t>
      </w:r>
      <w:r w:rsidR="00B85C68" w:rsidRPr="00F25DE8">
        <w:rPr>
          <w:rFonts w:eastAsiaTheme="minorEastAsia"/>
          <w:lang w:val="en-GB"/>
        </w:rPr>
        <w:t xml:space="preserve">osterior median of </w:t>
      </w:r>
      <w:r w:rsidR="009746D6" w:rsidRPr="00F25DE8">
        <w:rPr>
          <w:rFonts w:eastAsiaTheme="minorEastAsia"/>
          <w:lang w:val="en-GB"/>
        </w:rPr>
        <w:t xml:space="preserve">the </w:t>
      </w:r>
      <w:r w:rsidR="009A06D1" w:rsidRPr="00F25DE8">
        <w:rPr>
          <w:rFonts w:eastAsiaTheme="minorEastAsia"/>
          <w:lang w:val="en-GB"/>
        </w:rPr>
        <w:t>predicted value</w:t>
      </w:r>
      <w:r w:rsidR="008D6224" w:rsidRPr="00F25DE8">
        <w:rPr>
          <w:rFonts w:eastAsiaTheme="minorEastAsia"/>
          <w:lang w:val="en-GB"/>
        </w:rPr>
        <w:t>, plotted against fitted value.</w:t>
      </w:r>
    </w:p>
    <w:p w14:paraId="388E40A0" w14:textId="54B49B54" w:rsidR="00AF7603" w:rsidRPr="0066495C" w:rsidRDefault="00E31A90" w:rsidP="00D545B3">
      <w:pPr>
        <w:spacing w:line="480" w:lineRule="auto"/>
        <w:contextualSpacing/>
        <w:rPr>
          <w:lang w:val="en-GB"/>
        </w:rPr>
      </w:pPr>
      <w:r>
        <w:rPr>
          <w:noProof/>
          <w:lang w:eastAsia="sv-SE"/>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190E9C47"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r w:rsidR="0011677B" w:rsidRPr="00E727E0">
        <w:rPr>
          <w:lang w:val="en-GB"/>
        </w:rPr>
        <w:t xml:space="preserve"> and </w:t>
      </w:r>
      <w:r w:rsidR="006E3ADB" w:rsidRPr="00E727E0">
        <w:rPr>
          <w:lang w:val="en-GB"/>
        </w:rPr>
        <w:t xml:space="preserve">effective </w:t>
      </w:r>
      <w:r w:rsidR="00391A53" w:rsidRPr="00E727E0">
        <w:rPr>
          <w:lang w:val="en-GB"/>
        </w:rPr>
        <w:t>sample</w:t>
      </w:r>
      <w:r w:rsidR="006E3ADB" w:rsidRPr="00E727E0">
        <w:rPr>
          <w:lang w:val="en-GB"/>
        </w:rPr>
        <w:t xml:space="preserve"> size</w:t>
      </w:r>
      <w:r w:rsidR="00243FF3" w:rsidRPr="00E727E0">
        <w:rPr>
          <w:lang w:val="en-GB"/>
        </w:rPr>
        <w:t xml:space="preserve"> (n.eff)</w:t>
      </w:r>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F25DE8" w:rsidRDefault="00706907" w:rsidP="00706907">
      <w:pPr>
        <w:pStyle w:val="Rubrik2"/>
        <w:contextualSpacing/>
        <w:jc w:val="both"/>
        <w:rPr>
          <w:rFonts w:cstheme="minorHAnsi"/>
          <w:i/>
          <w:iCs/>
          <w:sz w:val="22"/>
          <w:szCs w:val="22"/>
          <w:lang w:val="en-GB"/>
        </w:rPr>
      </w:pPr>
      <w:bookmarkStart w:id="51" w:name="_Toc50829353"/>
      <w:r w:rsidRPr="00F25DE8">
        <w:rPr>
          <w:rFonts w:cstheme="minorHAnsi"/>
          <w:i/>
          <w:iCs/>
          <w:sz w:val="22"/>
          <w:szCs w:val="22"/>
          <w:lang w:val="en-GB"/>
        </w:rPr>
        <w:lastRenderedPageBreak/>
        <w:t>Maximum consumption rate</w:t>
      </w:r>
      <w:r w:rsidR="00F94AE1" w:rsidRPr="00F25DE8">
        <w:rPr>
          <w:rFonts w:cstheme="minorHAnsi"/>
          <w:i/>
          <w:iCs/>
          <w:sz w:val="22"/>
          <w:szCs w:val="22"/>
          <w:lang w:val="en-GB"/>
        </w:rPr>
        <w:t xml:space="preserve"> – below peak temperatures</w:t>
      </w:r>
      <w:bookmarkEnd w:id="51"/>
    </w:p>
    <w:p w14:paraId="21DF64F0" w14:textId="4842FA0A" w:rsidR="00706907" w:rsidRPr="00647D43" w:rsidRDefault="008B293F" w:rsidP="00706907">
      <w:pPr>
        <w:spacing w:line="480" w:lineRule="auto"/>
        <w:contextualSpacing/>
        <w:jc w:val="center"/>
      </w:pPr>
      <w:r>
        <w:rPr>
          <w:noProof/>
          <w:lang w:eastAsia="sv-SE"/>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608E177F"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r w:rsidR="006412AB" w:rsidRPr="00E727E0">
        <w:rPr>
          <w:lang w:val="en-GB"/>
        </w:rPr>
        <w:t xml:space="preserve"> log-linear</w:t>
      </w:r>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r w:rsidR="002F2B48" w:rsidRPr="00E727E0">
        <w:rPr>
          <w:lang w:val="en-GB"/>
        </w:rPr>
        <w:t xml:space="preserve">peak </w:t>
      </w:r>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lang w:eastAsia="sv-SE"/>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F25DE8" w:rsidRDefault="006320DC" w:rsidP="006320DC">
      <w:pPr>
        <w:spacing w:line="480" w:lineRule="auto"/>
        <w:contextualSpacing/>
        <w:jc w:val="both"/>
        <w:rPr>
          <w:lang w:val="en-GB"/>
        </w:rPr>
      </w:pPr>
      <w:r w:rsidRPr="00E727E0">
        <w:rPr>
          <w:lang w:val="en-GB"/>
        </w:rPr>
        <w:t>Fig. S2</w:t>
      </w:r>
      <w:r w:rsidR="00796A99" w:rsidRPr="00E727E0">
        <w:rPr>
          <w:lang w:val="en-GB"/>
        </w:rPr>
        <w:t>0</w:t>
      </w:r>
      <w:r w:rsidRPr="00E727E0">
        <w:rPr>
          <w:lang w:val="en-GB"/>
        </w:rPr>
        <w:t>.</w:t>
      </w:r>
      <w:r w:rsidRPr="00F25DE8">
        <w:rPr>
          <w:lang w:val="en-GB"/>
        </w:rPr>
        <w:t xml:space="preserve"> Potential scale reduction factor</w:t>
      </w:r>
      <w:r w:rsidRPr="00E727E0">
        <w:rPr>
          <w:lang w:val="en-GB"/>
        </w:rPr>
        <w:t xml:space="preserve"> </w:t>
      </w:r>
      <w:r w:rsidRPr="00F25DE8">
        <w:rPr>
          <w:lang w:val="en-GB"/>
        </w:rPr>
        <w:t>(</w:t>
      </w:r>
      <m:oMath>
        <m:acc>
          <m:accPr>
            <m:ctrlPr>
              <w:rPr>
                <w:rFonts w:ascii="Cambria Math" w:hAnsi="Cambria Math"/>
                <w:i/>
              </w:rPr>
            </m:ctrlPr>
          </m:accPr>
          <m:e>
            <m:r>
              <w:rPr>
                <w:rFonts w:ascii="Cambria Math" w:hAnsi="Cambria Math"/>
              </w:rPr>
              <m:t>R</m:t>
            </m:r>
          </m:e>
        </m:acc>
      </m:oMath>
      <w:r w:rsidRPr="00F25DE8">
        <w:rPr>
          <w:rFonts w:eastAsiaTheme="minorEastAsia"/>
          <w:lang w:val="en-GB"/>
        </w:rPr>
        <w:t>)</w:t>
      </w:r>
      <w:r w:rsidRPr="00E727E0">
        <w:rPr>
          <w:lang w:val="en-GB"/>
        </w:rPr>
        <w:t xml:space="preserve"> </w:t>
      </w:r>
      <w:r w:rsidRPr="00E727E0">
        <w:rPr>
          <w:rFonts w:eastAsiaTheme="minorEastAsia"/>
          <w:lang w:val="en-GB"/>
        </w:rPr>
        <w:t>for</w:t>
      </w:r>
      <w:r w:rsidRPr="00F25DE8">
        <w:rPr>
          <w:rFonts w:eastAsiaTheme="minorEastAsia"/>
          <w:lang w:val="en-GB"/>
        </w:rPr>
        <w:t xml:space="preserve"> the</w:t>
      </w:r>
      <w:r w:rsidRPr="00E727E0">
        <w:rPr>
          <w:rFonts w:eastAsiaTheme="minorEastAsia"/>
          <w:lang w:val="en-GB"/>
        </w:rPr>
        <w:t xml:space="preserve"> </w:t>
      </w:r>
      <w:r w:rsidR="00C64069" w:rsidRPr="00E727E0">
        <w:rPr>
          <w:rFonts w:eastAsiaTheme="minorEastAsia"/>
          <w:lang w:val="en-GB"/>
        </w:rPr>
        <w:t xml:space="preserve">log-linear </w:t>
      </w:r>
      <w:r w:rsidR="00F60465" w:rsidRPr="00F25DE8">
        <w:rPr>
          <w:rFonts w:eastAsiaTheme="minorEastAsia"/>
          <w:lang w:val="en-GB"/>
        </w:rPr>
        <w:t xml:space="preserve">maximum consumption </w:t>
      </w:r>
      <w:r w:rsidRPr="00F25DE8">
        <w:rPr>
          <w:rFonts w:eastAsiaTheme="minorEastAsia"/>
          <w:lang w:val="en-GB"/>
        </w:rPr>
        <w:t>rate</w:t>
      </w:r>
      <w:r w:rsidRPr="00E727E0">
        <w:rPr>
          <w:lang w:val="en-GB"/>
        </w:rPr>
        <w:t xml:space="preserve"> model</w:t>
      </w:r>
      <w:r w:rsidRPr="00F25DE8">
        <w:rPr>
          <w:lang w:val="en-GB"/>
        </w:rPr>
        <w:t>. This factor is based on the comparison of between and within-chain variation for the same parameter. A value close to one implies chains converged to the same distribution.</w:t>
      </w:r>
      <w:r w:rsidR="0081485B" w:rsidRPr="00F25DE8">
        <w:rPr>
          <w:lang w:val="en-GB"/>
        </w:rPr>
        <w:t xml:space="preserve"> The index of the parameter corresponds to species.</w:t>
      </w:r>
      <w:r w:rsidR="00553F32" w:rsidRPr="00F25DE8">
        <w:rPr>
          <w:lang w:val="en-GB"/>
        </w:rPr>
        <w:t xml:space="preserve"> The index of the parameter corresponds to species in alphabetical order.</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r>
        <w:rPr>
          <w:noProof/>
          <w:lang w:eastAsia="sv-SE"/>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545234B3" w:rsidR="007B2B31" w:rsidRPr="00F25DE8" w:rsidRDefault="00D55E71" w:rsidP="00356D12">
      <w:pPr>
        <w:spacing w:line="480" w:lineRule="auto"/>
        <w:contextualSpacing/>
        <w:jc w:val="both"/>
        <w:rPr>
          <w:rFonts w:eastAsiaTheme="minorEastAsia"/>
          <w:lang w:val="en-GB"/>
        </w:rPr>
      </w:pPr>
      <w:r w:rsidRPr="00E727E0">
        <w:rPr>
          <w:lang w:val="en-GB"/>
        </w:rPr>
        <w:t>Fig. S</w:t>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F25DE8">
        <w:rPr>
          <w:rFonts w:eastAsiaTheme="minorEastAsia"/>
          <w:lang w:val="en-GB"/>
        </w:rPr>
        <w:t xml:space="preserve">Fit is evaluated by simulating data from the likelihood (at each iteration of the MCMC chain), to compare how well it matches the original data. Each simulated </w:t>
      </w:r>
      <w:del w:id="52" w:author="Anna Gårdmark" w:date="2020-11-23T16:14:00Z">
        <w:r w:rsidRPr="00F25DE8" w:rsidDel="00632F77">
          <w:rPr>
            <w:rFonts w:eastAsiaTheme="minorEastAsia"/>
            <w:lang w:val="en-GB"/>
          </w:rPr>
          <w:delText xml:space="preserve">datum </w:delText>
        </w:r>
      </w:del>
      <w:ins w:id="53" w:author="Anna Gårdmark" w:date="2020-11-23T16:14:00Z">
        <w:r w:rsidR="00632F77">
          <w:rPr>
            <w:rFonts w:eastAsiaTheme="minorEastAsia"/>
            <w:lang w:val="en-GB"/>
          </w:rPr>
          <w:t>data point</w:t>
        </w:r>
        <w:r w:rsidR="00632F77" w:rsidRPr="00F25DE8">
          <w:rPr>
            <w:rFonts w:eastAsiaTheme="minorEastAsia"/>
            <w:lang w:val="en-GB"/>
          </w:rPr>
          <w:t xml:space="preserve"> </w:t>
        </w:r>
      </w:ins>
      <w:r w:rsidRPr="00F25DE8">
        <w:rPr>
          <w:rFonts w:eastAsiaTheme="minorEastAsia"/>
          <w:lang w:val="en-GB"/>
        </w:rPr>
        <w:t>is assigned a 0 or 1 if it is below or above the mean data point (t</w:t>
      </w:r>
      <w:r w:rsidRPr="00E727E0">
        <w:rPr>
          <w:rFonts w:eastAsiaTheme="minorEastAsia"/>
          <w:lang w:val="en-GB"/>
        </w:rPr>
        <w:t>he vertical line corresponds to the mean in data)</w:t>
      </w:r>
      <w:r w:rsidRPr="00F25DE8">
        <w:rPr>
          <w:rFonts w:eastAsiaTheme="minorEastAsia"/>
          <w:lang w:val="en-GB"/>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eastAsia="sv-SE"/>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858E2A9"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r w:rsidR="00577BB0" w:rsidRPr="00E727E0">
        <w:rPr>
          <w:lang w:val="en-GB"/>
        </w:rPr>
        <w:t xml:space="preserve">log-linear </w:t>
      </w:r>
      <w:r w:rsidR="009B7C25" w:rsidRPr="00E727E0">
        <w:rPr>
          <w:lang w:val="en-GB"/>
        </w:rPr>
        <w:t>model for maximum consumption rate</w:t>
      </w:r>
      <w:r w:rsidRPr="00E727E0">
        <w:rPr>
          <w:lang w:val="en-GB"/>
        </w:rPr>
        <w:t>, including their % overlap</w:t>
      </w:r>
      <w:r w:rsidR="00B315CD" w:rsidRPr="00E727E0">
        <w:rPr>
          <w:lang w:val="en-GB"/>
        </w:rPr>
        <w:t xml:space="preserve"> and</w:t>
      </w:r>
      <w:r w:rsidRPr="00E727E0">
        <w:rPr>
          <w:lang w:val="en-GB"/>
        </w:rPr>
        <w:t xml:space="preserve"> effective sample size</w:t>
      </w:r>
      <w:r w:rsidR="00407BBA" w:rsidRPr="00E727E0">
        <w:rPr>
          <w:lang w:val="en-GB"/>
        </w:rPr>
        <w:t xml:space="preserve"> (n.eff)</w:t>
      </w:r>
      <w:r w:rsidRPr="00E727E0">
        <w:rPr>
          <w:lang w:val="en-GB"/>
        </w:rPr>
        <w:t>.</w:t>
      </w:r>
    </w:p>
    <w:p w14:paraId="69F7DD57" w14:textId="08D014E8" w:rsidR="007B2B31" w:rsidRDefault="007B2B31" w:rsidP="00D545B3">
      <w:pPr>
        <w:spacing w:line="480" w:lineRule="auto"/>
        <w:contextualSpacing/>
        <w:rPr>
          <w:lang w:val="en-GB"/>
        </w:rPr>
      </w:pPr>
    </w:p>
    <w:p w14:paraId="31BEC32D" w14:textId="7E526657" w:rsidR="0093414A" w:rsidRDefault="0093414A" w:rsidP="00D545B3">
      <w:pPr>
        <w:spacing w:line="480" w:lineRule="auto"/>
        <w:contextualSpacing/>
        <w:rPr>
          <w:lang w:val="en-GB"/>
        </w:rPr>
      </w:pPr>
    </w:p>
    <w:p w14:paraId="3A2D255F" w14:textId="76041FF7" w:rsidR="0093414A" w:rsidRDefault="0093414A" w:rsidP="00D545B3">
      <w:pPr>
        <w:spacing w:line="480" w:lineRule="auto"/>
        <w:contextualSpacing/>
        <w:rPr>
          <w:lang w:val="en-GB"/>
        </w:rPr>
      </w:pPr>
    </w:p>
    <w:p w14:paraId="174B339B" w14:textId="3B0771F0" w:rsidR="00A4314B" w:rsidRDefault="00A4314B" w:rsidP="00D545B3">
      <w:pPr>
        <w:spacing w:line="480" w:lineRule="auto"/>
        <w:contextualSpacing/>
        <w:rPr>
          <w:lang w:val="en-GB"/>
        </w:rPr>
      </w:pPr>
    </w:p>
    <w:p w14:paraId="27AAD99C" w14:textId="77777777" w:rsidR="00A4314B" w:rsidRDefault="00A4314B" w:rsidP="00D545B3">
      <w:pPr>
        <w:spacing w:line="480" w:lineRule="auto"/>
        <w:contextualSpacing/>
        <w:rPr>
          <w:lang w:val="en-GB"/>
        </w:rPr>
      </w:pPr>
    </w:p>
    <w:p w14:paraId="11901DBE" w14:textId="66F625AA" w:rsidR="0093414A" w:rsidRPr="00F25DE8" w:rsidRDefault="0093414A" w:rsidP="0093414A">
      <w:pPr>
        <w:pStyle w:val="Rubrik2"/>
        <w:contextualSpacing/>
        <w:jc w:val="both"/>
        <w:rPr>
          <w:rFonts w:cstheme="minorHAnsi"/>
          <w:i/>
          <w:iCs/>
          <w:sz w:val="22"/>
          <w:szCs w:val="22"/>
          <w:lang w:val="en-GB"/>
        </w:rPr>
      </w:pPr>
      <w:bookmarkStart w:id="54" w:name="_Toc50829354"/>
      <w:r w:rsidRPr="00F25DE8">
        <w:rPr>
          <w:rFonts w:cstheme="minorHAnsi"/>
          <w:i/>
          <w:iCs/>
          <w:sz w:val="22"/>
          <w:szCs w:val="22"/>
          <w:lang w:val="en-GB"/>
        </w:rPr>
        <w:lastRenderedPageBreak/>
        <w:t xml:space="preserve">Maximum consumption rate – including </w:t>
      </w:r>
      <w:r w:rsidR="0064065D" w:rsidRPr="00F25DE8">
        <w:rPr>
          <w:rFonts w:cstheme="minorHAnsi"/>
          <w:i/>
          <w:iCs/>
          <w:sz w:val="22"/>
          <w:szCs w:val="22"/>
          <w:lang w:val="en-GB"/>
        </w:rPr>
        <w:t xml:space="preserve">beyond </w:t>
      </w:r>
      <w:r w:rsidRPr="00F25DE8">
        <w:rPr>
          <w:rFonts w:cstheme="minorHAnsi"/>
          <w:i/>
          <w:iCs/>
          <w:sz w:val="22"/>
          <w:szCs w:val="22"/>
          <w:lang w:val="en-GB"/>
        </w:rPr>
        <w:t>peak temperatures</w:t>
      </w:r>
      <w:bookmarkEnd w:id="54"/>
    </w:p>
    <w:p w14:paraId="4BC2D365" w14:textId="5E8F8CE3" w:rsidR="007F6846" w:rsidRDefault="007F6846" w:rsidP="00D545B3">
      <w:pPr>
        <w:spacing w:line="480" w:lineRule="auto"/>
        <w:contextualSpacing/>
        <w:rPr>
          <w:lang w:val="en-GB"/>
        </w:rPr>
      </w:pPr>
      <w:r>
        <w:rPr>
          <w:noProof/>
          <w:lang w:eastAsia="sv-SE"/>
        </w:rPr>
        <w:drawing>
          <wp:inline distT="0" distB="0" distL="0" distR="0" wp14:anchorId="441CC64B" wp14:editId="6245EF90">
            <wp:extent cx="5731510" cy="573151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E59D32C" w:rsidR="00313E72" w:rsidRPr="00E727E0" w:rsidRDefault="00313E72" w:rsidP="00313E72">
      <w:pPr>
        <w:spacing w:line="480" w:lineRule="auto"/>
        <w:contextualSpacing/>
        <w:jc w:val="both"/>
        <w:rPr>
          <w:lang w:val="en-GB"/>
        </w:rPr>
      </w:pPr>
      <w:commentRangeStart w:id="55"/>
      <w:r w:rsidRPr="006E7C4C">
        <w:rPr>
          <w:lang w:val="en-GB"/>
        </w:rPr>
        <w:t>Fig. S23</w:t>
      </w:r>
      <w:commentRangeEnd w:id="55"/>
      <w:r w:rsidR="006603F1">
        <w:rPr>
          <w:rStyle w:val="Kommentarsreferens"/>
        </w:rPr>
        <w:commentReference w:id="55"/>
      </w:r>
      <w:r w:rsidRPr="006E7C4C">
        <w:rPr>
          <w:lang w:val="en-GB"/>
        </w:rPr>
        <w:t>. Posterior densities and trace plots for evaluation of chain convergence (by chain, indicated by colour), for the global-level parameters for the</w:t>
      </w:r>
      <w:r w:rsidR="00B030B9" w:rsidRPr="006E7C4C">
        <w:rPr>
          <w:lang w:val="en-GB"/>
        </w:rPr>
        <w:t xml:space="preserve"> </w:t>
      </w:r>
      <w:r w:rsidR="00BD233F" w:rsidRPr="006E7C4C">
        <w:rPr>
          <w:lang w:val="en-GB"/>
        </w:rPr>
        <w:t xml:space="preserve">Sharpe-Schoolfield model fitted to </w:t>
      </w:r>
      <w:r w:rsidRPr="006E7C4C">
        <w:rPr>
          <w:lang w:val="en-GB"/>
        </w:rPr>
        <w:t xml:space="preserve">maximum consumption rate </w:t>
      </w:r>
      <w:r w:rsidR="007811FA">
        <w:rPr>
          <w:lang w:val="en-GB"/>
        </w:rPr>
        <w:t>data</w:t>
      </w:r>
      <w:r w:rsidRPr="006E7C4C">
        <w:rPr>
          <w:lang w:val="en-GB"/>
        </w:rPr>
        <w:t xml:space="preserve"> </w:t>
      </w:r>
      <w:r w:rsidR="00DA3D09" w:rsidRPr="006E7C4C">
        <w:rPr>
          <w:lang w:val="en-GB"/>
        </w:rPr>
        <w:t xml:space="preserve">with </w:t>
      </w:r>
      <w:r w:rsidRPr="006E7C4C">
        <w:rPr>
          <w:lang w:val="en-GB"/>
        </w:rPr>
        <w:t xml:space="preserve">temperatures </w:t>
      </w:r>
      <w:r w:rsidR="00DA3D09" w:rsidRPr="006E7C4C">
        <w:rPr>
          <w:lang w:val="en-GB"/>
        </w:rPr>
        <w:t xml:space="preserve">including beyond </w:t>
      </w:r>
      <w:r w:rsidR="00B66163" w:rsidRPr="006E7C4C">
        <w:rPr>
          <w:lang w:val="en-GB"/>
        </w:rPr>
        <w:t xml:space="preserve">peak </w:t>
      </w:r>
      <w:r w:rsidRPr="006E7C4C">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4F6940D3" w:rsidR="00515139" w:rsidRDefault="007811FA" w:rsidP="00D545B3">
      <w:pPr>
        <w:spacing w:line="480" w:lineRule="auto"/>
        <w:contextualSpacing/>
        <w:rPr>
          <w:lang w:val="en-GB"/>
        </w:rPr>
      </w:pPr>
      <w:r>
        <w:rPr>
          <w:noProof/>
          <w:lang w:eastAsia="sv-SE"/>
        </w:rPr>
        <w:lastRenderedPageBreak/>
        <w:drawing>
          <wp:inline distT="0" distB="0" distL="0" distR="0" wp14:anchorId="13E8B725" wp14:editId="4657A269">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55270B" w:rsidR="00C43948" w:rsidRPr="00F25DE8" w:rsidRDefault="00C43948" w:rsidP="00492320">
      <w:pPr>
        <w:spacing w:line="480" w:lineRule="auto"/>
        <w:contextualSpacing/>
        <w:jc w:val="both"/>
        <w:rPr>
          <w:lang w:val="en-GB"/>
        </w:rPr>
      </w:pPr>
      <w:commentRangeStart w:id="56"/>
      <w:r w:rsidRPr="004075E9">
        <w:rPr>
          <w:lang w:val="en-GB"/>
        </w:rPr>
        <w:t>Fig. S24</w:t>
      </w:r>
      <w:commentRangeEnd w:id="56"/>
      <w:r w:rsidR="007870E5">
        <w:rPr>
          <w:rStyle w:val="Kommentarsreferens"/>
        </w:rPr>
        <w:commentReference w:id="56"/>
      </w:r>
      <w:r w:rsidRPr="004075E9">
        <w:rPr>
          <w:lang w:val="en-GB"/>
        </w:rPr>
        <w:t>.</w:t>
      </w:r>
      <w:r w:rsidRPr="00F25DE8">
        <w:rPr>
          <w:lang w:val="en-GB"/>
        </w:rPr>
        <w:t xml:space="preserve"> Potential scale reduction factor</w:t>
      </w:r>
      <w:r w:rsidRPr="004075E9">
        <w:rPr>
          <w:lang w:val="en-GB"/>
        </w:rPr>
        <w:t xml:space="preserve"> </w:t>
      </w:r>
      <w:r w:rsidRPr="00F25DE8">
        <w:rPr>
          <w:lang w:val="en-GB"/>
        </w:rPr>
        <w:t>(</w:t>
      </w:r>
      <m:oMath>
        <m:acc>
          <m:accPr>
            <m:ctrlPr>
              <w:rPr>
                <w:rFonts w:ascii="Cambria Math" w:hAnsi="Cambria Math"/>
                <w:i/>
              </w:rPr>
            </m:ctrlPr>
          </m:accPr>
          <m:e>
            <m:r>
              <w:rPr>
                <w:rFonts w:ascii="Cambria Math" w:hAnsi="Cambria Math"/>
              </w:rPr>
              <m:t>R</m:t>
            </m:r>
          </m:e>
        </m:acc>
      </m:oMath>
      <w:r w:rsidRPr="00F25DE8">
        <w:rPr>
          <w:rFonts w:eastAsiaTheme="minorEastAsia"/>
          <w:lang w:val="en-GB"/>
        </w:rPr>
        <w:t>)</w:t>
      </w:r>
      <w:r w:rsidRPr="004075E9">
        <w:rPr>
          <w:lang w:val="en-GB"/>
        </w:rPr>
        <w:t xml:space="preserve"> </w:t>
      </w:r>
      <w:r w:rsidRPr="004075E9">
        <w:rPr>
          <w:rFonts w:eastAsiaTheme="minorEastAsia"/>
          <w:lang w:val="en-GB"/>
        </w:rPr>
        <w:t>for</w:t>
      </w:r>
      <w:r w:rsidRPr="00F25DE8">
        <w:rPr>
          <w:rFonts w:eastAsiaTheme="minorEastAsia"/>
          <w:lang w:val="en-GB"/>
        </w:rPr>
        <w:t xml:space="preserve"> the</w:t>
      </w:r>
      <w:r w:rsidRPr="004075E9">
        <w:rPr>
          <w:rFonts w:eastAsiaTheme="minorEastAsia"/>
          <w:lang w:val="en-GB"/>
        </w:rPr>
        <w:t xml:space="preserve"> </w:t>
      </w:r>
      <w:r w:rsidR="00EE31FD" w:rsidRPr="004075E9">
        <w:rPr>
          <w:rFonts w:eastAsiaTheme="minorEastAsia"/>
          <w:lang w:val="en-GB"/>
        </w:rPr>
        <w:t xml:space="preserve">Sharpe-Schoolfield model fitted to </w:t>
      </w:r>
      <w:r w:rsidRPr="00F25DE8">
        <w:rPr>
          <w:rFonts w:eastAsiaTheme="minorEastAsia"/>
          <w:lang w:val="en-GB"/>
        </w:rPr>
        <w:t>maximum consumption rate</w:t>
      </w:r>
      <w:r w:rsidRPr="004075E9">
        <w:rPr>
          <w:lang w:val="en-GB"/>
        </w:rPr>
        <w:t xml:space="preserve"> </w:t>
      </w:r>
      <w:r w:rsidR="00ED0988" w:rsidRPr="004075E9">
        <w:rPr>
          <w:lang w:val="en-GB"/>
        </w:rPr>
        <w:t xml:space="preserve">data </w:t>
      </w:r>
      <w:r w:rsidR="005A7378" w:rsidRPr="004075E9">
        <w:rPr>
          <w:lang w:val="en-GB"/>
        </w:rPr>
        <w:t>(including data beyond peak)</w:t>
      </w:r>
      <w:r w:rsidRPr="00F25DE8">
        <w:rPr>
          <w:lang w:val="en-GB"/>
        </w:rPr>
        <w:t xml:space="preserve">. This factor is based on the comparison of between and within-chain variation for the same parameter. A value close to one implies chains converged to the same distribution. </w:t>
      </w:r>
      <w:r w:rsidR="001D3E87" w:rsidRPr="00F25DE8">
        <w:rPr>
          <w:lang w:val="en-GB"/>
        </w:rPr>
        <w:t>The index of the parameter corresponds to species in alphabetical order.</w:t>
      </w:r>
    </w:p>
    <w:p w14:paraId="67FBC88A" w14:textId="414944CD" w:rsidR="000C3FBD" w:rsidRPr="00F25DE8" w:rsidRDefault="000C3FBD" w:rsidP="00C43948">
      <w:pPr>
        <w:spacing w:line="480" w:lineRule="auto"/>
        <w:contextualSpacing/>
        <w:jc w:val="both"/>
        <w:rPr>
          <w:lang w:val="en-GB"/>
        </w:rPr>
      </w:pPr>
    </w:p>
    <w:p w14:paraId="32E1512D" w14:textId="08F409FC" w:rsidR="000C3FBD" w:rsidRPr="00F25DE8" w:rsidRDefault="000C3FBD" w:rsidP="00C43948">
      <w:pPr>
        <w:spacing w:line="480" w:lineRule="auto"/>
        <w:contextualSpacing/>
        <w:jc w:val="both"/>
        <w:rPr>
          <w:lang w:val="en-GB"/>
        </w:rPr>
      </w:pPr>
    </w:p>
    <w:p w14:paraId="75B82FFB" w14:textId="77777777" w:rsidR="00DA4FAD" w:rsidRDefault="00DA4FAD" w:rsidP="00C43948">
      <w:pPr>
        <w:spacing w:line="480" w:lineRule="auto"/>
        <w:contextualSpacing/>
        <w:jc w:val="both"/>
        <w:rPr>
          <w:lang w:val="en-GB"/>
        </w:rPr>
      </w:pPr>
    </w:p>
    <w:p w14:paraId="7132B390" w14:textId="2AE69969" w:rsidR="000C3FBD" w:rsidRPr="0066495C" w:rsidRDefault="00CE15C4" w:rsidP="00C43948">
      <w:pPr>
        <w:spacing w:line="480" w:lineRule="auto"/>
        <w:contextualSpacing/>
        <w:jc w:val="both"/>
        <w:rPr>
          <w:ins w:id="57" w:author="Max Lindmark" w:date="2020-07-30T08:52:00Z"/>
          <w:lang w:val="en-GB"/>
        </w:rPr>
      </w:pPr>
      <w:commentRangeStart w:id="58"/>
      <w:commentRangeStart w:id="59"/>
      <w:commentRangeEnd w:id="58"/>
      <w:r>
        <w:rPr>
          <w:rStyle w:val="Kommentarsreferens"/>
        </w:rPr>
        <w:lastRenderedPageBreak/>
        <w:commentReference w:id="58"/>
      </w:r>
      <w:commentRangeEnd w:id="59"/>
      <w:r w:rsidR="00DA4FAD">
        <w:rPr>
          <w:rStyle w:val="Kommentarsreferens"/>
        </w:rPr>
        <w:commentReference w:id="59"/>
      </w:r>
      <w:r w:rsidR="00DA4FAD">
        <w:rPr>
          <w:noProof/>
          <w:lang w:eastAsia="sv-SE"/>
        </w:rPr>
        <w:drawing>
          <wp:inline distT="0" distB="0" distL="0" distR="0" wp14:anchorId="6B982237" wp14:editId="0D912AAC">
            <wp:extent cx="5731510" cy="573151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118D4154" w:rsidR="00894F89" w:rsidRPr="00F25DE8" w:rsidRDefault="00894F89" w:rsidP="00C075FB">
      <w:pPr>
        <w:spacing w:line="480" w:lineRule="auto"/>
        <w:contextualSpacing/>
        <w:jc w:val="both"/>
        <w:rPr>
          <w:rFonts w:eastAsiaTheme="minorEastAsia"/>
          <w:lang w:val="en-GB"/>
        </w:rPr>
      </w:pPr>
      <w:r w:rsidRPr="00767456">
        <w:rPr>
          <w:lang w:val="en-GB"/>
        </w:rPr>
        <w:t>Fig. S2</w:t>
      </w:r>
      <w:r w:rsidR="00101CEB" w:rsidRPr="00767456">
        <w:rPr>
          <w:lang w:val="en-GB"/>
        </w:rPr>
        <w:t>5</w:t>
      </w:r>
      <w:r w:rsidRPr="00767456">
        <w:rPr>
          <w:lang w:val="en-GB"/>
        </w:rPr>
        <w:t>. A) Model fit (mean) f</w:t>
      </w:r>
      <w:r w:rsidR="00FA3281">
        <w:rPr>
          <w:lang w:val="en-GB"/>
        </w:rPr>
        <w:t>or the Sharpe-Schoolfield</w:t>
      </w:r>
      <w:r w:rsidRPr="00767456">
        <w:rPr>
          <w:lang w:val="en-GB"/>
        </w:rPr>
        <w:t xml:space="preserve"> model </w:t>
      </w:r>
      <w:r w:rsidR="00FA3281">
        <w:rPr>
          <w:lang w:val="en-GB"/>
        </w:rPr>
        <w:t xml:space="preserve">fitted to </w:t>
      </w:r>
      <w:r w:rsidRPr="00767456">
        <w:rPr>
          <w:lang w:val="en-GB"/>
        </w:rPr>
        <w:t>maximum consumption rate</w:t>
      </w:r>
      <w:r w:rsidRPr="00767456">
        <w:rPr>
          <w:rFonts w:eastAsiaTheme="minorEastAsia"/>
          <w:lang w:val="en-GB"/>
        </w:rPr>
        <w:t xml:space="preserve"> </w:t>
      </w:r>
      <w:r w:rsidR="00FA3281">
        <w:rPr>
          <w:rFonts w:eastAsiaTheme="minorEastAsia"/>
          <w:lang w:val="en-GB"/>
        </w:rPr>
        <w:t xml:space="preserve">data </w:t>
      </w:r>
      <w:r w:rsidR="00C87756" w:rsidRPr="00767456">
        <w:rPr>
          <w:rFonts w:eastAsiaTheme="minorEastAsia"/>
          <w:lang w:val="en-GB"/>
        </w:rPr>
        <w:t xml:space="preserve">including </w:t>
      </w:r>
      <w:r w:rsidRPr="00767456">
        <w:rPr>
          <w:rFonts w:eastAsiaTheme="minorEastAsia"/>
          <w:lang w:val="en-GB"/>
        </w:rPr>
        <w:t xml:space="preserve">temperatures </w:t>
      </w:r>
      <w:r w:rsidR="00C87756" w:rsidRPr="00767456">
        <w:rPr>
          <w:rFonts w:eastAsiaTheme="minorEastAsia"/>
          <w:lang w:val="en-GB"/>
        </w:rPr>
        <w:t xml:space="preserve">beyond </w:t>
      </w:r>
      <w:r w:rsidRPr="00767456">
        <w:rPr>
          <w:rFonts w:eastAsiaTheme="minorEastAsia"/>
          <w:lang w:val="en-GB"/>
        </w:rPr>
        <w:t xml:space="preserve">peak (by species). </w:t>
      </w:r>
      <w:r w:rsidRPr="00F25DE8">
        <w:rPr>
          <w:rFonts w:eastAsiaTheme="minorEastAsia"/>
          <w:lang w:val="en-GB"/>
        </w:rPr>
        <w:t xml:space="preserve">Fit is evaluated by simulating data from the likelihood (at each iteration of the MCMC chain), to compare how well it matches the original data. Each simulated </w:t>
      </w:r>
      <w:del w:id="60" w:author="Anna Gårdmark" w:date="2020-11-23T16:15:00Z">
        <w:r w:rsidRPr="00F25DE8" w:rsidDel="00632F77">
          <w:rPr>
            <w:rFonts w:eastAsiaTheme="minorEastAsia"/>
            <w:lang w:val="en-GB"/>
          </w:rPr>
          <w:delText xml:space="preserve">datum </w:delText>
        </w:r>
      </w:del>
      <w:ins w:id="61" w:author="Anna Gårdmark" w:date="2020-11-23T16:15:00Z">
        <w:r w:rsidR="00632F77">
          <w:rPr>
            <w:rFonts w:eastAsiaTheme="minorEastAsia"/>
            <w:lang w:val="en-GB"/>
          </w:rPr>
          <w:t>data point</w:t>
        </w:r>
        <w:r w:rsidR="00632F77" w:rsidRPr="00F25DE8">
          <w:rPr>
            <w:rFonts w:eastAsiaTheme="minorEastAsia"/>
            <w:lang w:val="en-GB"/>
          </w:rPr>
          <w:t xml:space="preserve"> </w:t>
        </w:r>
      </w:ins>
      <w:r w:rsidRPr="00F25DE8">
        <w:rPr>
          <w:rFonts w:eastAsiaTheme="minorEastAsia"/>
          <w:lang w:val="en-GB"/>
        </w:rPr>
        <w:t>is assigned a 0 or 1 if it is below or above the mean data point (t</w:t>
      </w:r>
      <w:r w:rsidRPr="00767456">
        <w:rPr>
          <w:rFonts w:eastAsiaTheme="minorEastAsia"/>
          <w:lang w:val="en-GB"/>
        </w:rPr>
        <w:t>he vertical line corresponds to the mean in data)</w:t>
      </w:r>
      <w:r w:rsidRPr="00F25DE8">
        <w:rPr>
          <w:rFonts w:eastAsiaTheme="minorEastAsia"/>
          <w:lang w:val="en-GB"/>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2442BC37" w:rsidR="00152A43" w:rsidRDefault="00CD03E3" w:rsidP="00D545B3">
      <w:pPr>
        <w:spacing w:line="480" w:lineRule="auto"/>
        <w:contextualSpacing/>
        <w:rPr>
          <w:lang w:val="en-GB"/>
        </w:rPr>
      </w:pPr>
      <w:r>
        <w:rPr>
          <w:noProof/>
          <w:lang w:eastAsia="sv-SE"/>
        </w:rPr>
        <w:lastRenderedPageBreak/>
        <w:drawing>
          <wp:inline distT="0" distB="0" distL="0" distR="0" wp14:anchorId="2F3B5E0D" wp14:editId="48741F17">
            <wp:extent cx="5731510" cy="573151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62141AB0" w:rsidR="00152A43" w:rsidRPr="00E727E0" w:rsidRDefault="00152A43" w:rsidP="00152A43">
      <w:pPr>
        <w:spacing w:line="480" w:lineRule="auto"/>
        <w:contextualSpacing/>
        <w:jc w:val="both"/>
        <w:rPr>
          <w:lang w:val="en-GB"/>
        </w:rPr>
      </w:pPr>
      <w:r w:rsidRPr="00CD03E3">
        <w:rPr>
          <w:lang w:val="en-GB"/>
        </w:rPr>
        <w:t xml:space="preserve">Fig. S26. Posterior (black) and prior distribution (red) for the global parameters in the </w:t>
      </w:r>
      <w:r w:rsidR="00C46519">
        <w:rPr>
          <w:lang w:val="en-GB"/>
        </w:rPr>
        <w:t>Sharpe-Schoolfield</w:t>
      </w:r>
      <w:r w:rsidR="00C85FF3" w:rsidRPr="00CD03E3">
        <w:rPr>
          <w:lang w:val="en-GB"/>
        </w:rPr>
        <w:t xml:space="preserve"> </w:t>
      </w:r>
      <w:r w:rsidRPr="00CD03E3">
        <w:rPr>
          <w:lang w:val="en-GB"/>
        </w:rPr>
        <w:t>model for maximum consumption rate including data beyond peak, including their % overlap</w:t>
      </w:r>
      <w:r w:rsidR="00617BFA" w:rsidRPr="00CD03E3">
        <w:rPr>
          <w:lang w:val="en-GB"/>
        </w:rPr>
        <w:t xml:space="preserve"> </w:t>
      </w:r>
      <w:r w:rsidR="005E6C7D" w:rsidRPr="00CD03E3">
        <w:rPr>
          <w:lang w:val="en-GB"/>
        </w:rPr>
        <w:t xml:space="preserve">(rounded) </w:t>
      </w:r>
      <w:r w:rsidR="00617BFA" w:rsidRPr="00CD03E3">
        <w:rPr>
          <w:lang w:val="en-GB"/>
        </w:rPr>
        <w:t xml:space="preserve">and </w:t>
      </w:r>
      <w:r w:rsidRPr="00CD03E3">
        <w:rPr>
          <w:lang w:val="en-GB"/>
        </w:rPr>
        <w:t>effective sample size</w:t>
      </w:r>
      <w:r w:rsidR="00A759C0" w:rsidRPr="00CD03E3">
        <w:rPr>
          <w:lang w:val="en-GB"/>
        </w:rPr>
        <w:t xml:space="preserve"> (n.eff)</w:t>
      </w:r>
      <w:r w:rsidRPr="00CD03E3">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Rubrik2"/>
        <w:contextualSpacing/>
        <w:jc w:val="both"/>
        <w:rPr>
          <w:rFonts w:cstheme="minorHAnsi"/>
          <w:i/>
          <w:iCs/>
          <w:sz w:val="22"/>
          <w:szCs w:val="22"/>
        </w:rPr>
      </w:pPr>
      <w:bookmarkStart w:id="62" w:name="_Toc50829355"/>
      <w:r w:rsidRPr="00647D43">
        <w:rPr>
          <w:rFonts w:cstheme="minorHAnsi"/>
          <w:i/>
          <w:iCs/>
          <w:sz w:val="22"/>
          <w:szCs w:val="22"/>
        </w:rPr>
        <w:lastRenderedPageBreak/>
        <w:t>Metabolic rate</w:t>
      </w:r>
      <w:bookmarkEnd w:id="62"/>
    </w:p>
    <w:p w14:paraId="2FA8677E" w14:textId="2FE84C93" w:rsidR="009428CD" w:rsidRPr="00647D43" w:rsidRDefault="00FF322D" w:rsidP="00D545B3">
      <w:pPr>
        <w:spacing w:line="480" w:lineRule="auto"/>
        <w:contextualSpacing/>
        <w:jc w:val="center"/>
      </w:pPr>
      <w:r>
        <w:rPr>
          <w:noProof/>
          <w:lang w:eastAsia="sv-SE"/>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3CACB473"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r w:rsidR="00EA4072">
        <w:rPr>
          <w:lang w:val="en-GB"/>
        </w:rPr>
        <w:t>peak</w:t>
      </w:r>
      <w:r w:rsidR="00EA4072" w:rsidRPr="00E727E0">
        <w:rPr>
          <w:lang w:val="en-GB"/>
        </w:rPr>
        <w:t xml:space="preserve"> </w:t>
      </w:r>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lang w:eastAsia="sv-SE"/>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893696F"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F25DE8">
        <w:rPr>
          <w:lang w:val="en-GB"/>
        </w:rPr>
        <w:t xml:space="preserve"> Potential scale reduction factor</w:t>
      </w:r>
      <w:r w:rsidRPr="00E727E0">
        <w:rPr>
          <w:lang w:val="en-GB"/>
        </w:rPr>
        <w:t xml:space="preserve"> </w:t>
      </w:r>
      <w:r w:rsidRPr="00F25DE8">
        <w:rPr>
          <w:lang w:val="en-GB"/>
        </w:rPr>
        <w:t>(</w:t>
      </w:r>
      <m:oMath>
        <m:acc>
          <m:accPr>
            <m:ctrlPr>
              <w:rPr>
                <w:rFonts w:ascii="Cambria Math" w:hAnsi="Cambria Math"/>
                <w:i/>
              </w:rPr>
            </m:ctrlPr>
          </m:accPr>
          <m:e>
            <m:r>
              <w:rPr>
                <w:rFonts w:ascii="Cambria Math" w:hAnsi="Cambria Math"/>
              </w:rPr>
              <m:t>R</m:t>
            </m:r>
          </m:e>
        </m:acc>
      </m:oMath>
      <w:r w:rsidRPr="00F25DE8">
        <w:rPr>
          <w:rFonts w:eastAsiaTheme="minorEastAsia"/>
          <w:lang w:val="en-GB"/>
        </w:rPr>
        <w:t>)</w:t>
      </w:r>
      <w:r w:rsidRPr="00E727E0">
        <w:rPr>
          <w:lang w:val="en-GB"/>
        </w:rPr>
        <w:t xml:space="preserve"> </w:t>
      </w:r>
      <w:r w:rsidRPr="00E727E0">
        <w:rPr>
          <w:rFonts w:eastAsiaTheme="minorEastAsia"/>
          <w:lang w:val="en-GB"/>
        </w:rPr>
        <w:t>for</w:t>
      </w:r>
      <w:r w:rsidRPr="00F25DE8">
        <w:rPr>
          <w:rFonts w:eastAsiaTheme="minorEastAsia"/>
          <w:lang w:val="en-GB"/>
        </w:rPr>
        <w:t xml:space="preserve"> the</w:t>
      </w:r>
      <w:r w:rsidRPr="00E727E0">
        <w:rPr>
          <w:rFonts w:eastAsiaTheme="minorEastAsia"/>
          <w:lang w:val="en-GB"/>
        </w:rPr>
        <w:t xml:space="preserve"> </w:t>
      </w:r>
      <w:r w:rsidR="00D31779" w:rsidRPr="00F25DE8">
        <w:rPr>
          <w:rFonts w:eastAsiaTheme="minorEastAsia"/>
          <w:lang w:val="en-GB"/>
        </w:rPr>
        <w:t xml:space="preserve">metabolic </w:t>
      </w:r>
      <w:r w:rsidRPr="00F25DE8">
        <w:rPr>
          <w:rFonts w:eastAsiaTheme="minorEastAsia"/>
          <w:lang w:val="en-GB"/>
        </w:rPr>
        <w:t>rate</w:t>
      </w:r>
      <w:r w:rsidRPr="00E727E0">
        <w:rPr>
          <w:lang w:val="en-GB"/>
        </w:rPr>
        <w:t xml:space="preserve"> model</w:t>
      </w:r>
      <w:r w:rsidRPr="00F25DE8">
        <w:rPr>
          <w:lang w:val="en-GB"/>
        </w:rPr>
        <w:t>. This factor is based on the comparison of between and within-chain variation for the same parameter. A value close to one implies chains converged to the same distribution.</w:t>
      </w:r>
      <w:r w:rsidR="00750104" w:rsidRPr="00F25DE8">
        <w:rPr>
          <w:lang w:val="en-GB"/>
        </w:rPr>
        <w:t xml:space="preserve"> </w:t>
      </w:r>
      <w:r w:rsidR="00DD1D1F" w:rsidRPr="00F25DE8">
        <w:rPr>
          <w:lang w:val="en-GB"/>
        </w:rPr>
        <w:t>The index of the parameter corresponds to species in alphabetical order.</w:t>
      </w:r>
    </w:p>
    <w:p w14:paraId="79FF0F5E" w14:textId="0F794282" w:rsidR="00F55405" w:rsidRDefault="00590AF9" w:rsidP="002B42FA">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17CACAEB" w:rsidR="00E87572" w:rsidRPr="00F25DE8" w:rsidRDefault="00E87572" w:rsidP="00E87572">
      <w:pPr>
        <w:spacing w:line="480" w:lineRule="auto"/>
        <w:contextualSpacing/>
        <w:jc w:val="both"/>
        <w:rPr>
          <w:rFonts w:eastAsiaTheme="minorEastAsia"/>
          <w:lang w:val="en-GB"/>
        </w:rPr>
      </w:pPr>
      <w:r w:rsidRPr="00E727E0">
        <w:rPr>
          <w:lang w:val="en-GB"/>
        </w:rPr>
        <w:t>Fig. S2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F25DE8">
        <w:rPr>
          <w:rFonts w:eastAsiaTheme="minorEastAsia"/>
          <w:lang w:val="en-GB"/>
        </w:rPr>
        <w:t xml:space="preserve">Fit is evaluated by simulating data from the likelihood (at each iteration of the MCMC chain), to compare how well it matches the original data. Each simulated </w:t>
      </w:r>
      <w:del w:id="63" w:author="Anna Gårdmark" w:date="2020-11-23T16:15:00Z">
        <w:r w:rsidRPr="00F25DE8" w:rsidDel="00632F77">
          <w:rPr>
            <w:rFonts w:eastAsiaTheme="minorEastAsia"/>
            <w:lang w:val="en-GB"/>
          </w:rPr>
          <w:delText xml:space="preserve">datum </w:delText>
        </w:r>
      </w:del>
      <w:ins w:id="64" w:author="Anna Gårdmark" w:date="2020-11-23T16:15:00Z">
        <w:r w:rsidR="00632F77">
          <w:rPr>
            <w:rFonts w:eastAsiaTheme="minorEastAsia"/>
            <w:lang w:val="en-GB"/>
          </w:rPr>
          <w:t>data point</w:t>
        </w:r>
        <w:r w:rsidR="00632F77" w:rsidRPr="00F25DE8">
          <w:rPr>
            <w:rFonts w:eastAsiaTheme="minorEastAsia"/>
            <w:lang w:val="en-GB"/>
          </w:rPr>
          <w:t xml:space="preserve"> </w:t>
        </w:r>
      </w:ins>
      <w:r w:rsidRPr="00F25DE8">
        <w:rPr>
          <w:rFonts w:eastAsiaTheme="minorEastAsia"/>
          <w:lang w:val="en-GB"/>
        </w:rPr>
        <w:t>is assigned a 0 or 1 if it is below or above the mean data point (t</w:t>
      </w:r>
      <w:r w:rsidRPr="00E727E0">
        <w:rPr>
          <w:rFonts w:eastAsiaTheme="minorEastAsia"/>
          <w:lang w:val="en-GB"/>
        </w:rPr>
        <w:t>he vertical line corresponds to the mean in data)</w:t>
      </w:r>
      <w:r w:rsidRPr="00F25DE8">
        <w:rPr>
          <w:rFonts w:eastAsiaTheme="minorEastAsia"/>
          <w:lang w:val="en-GB"/>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eastAsia="sv-SE"/>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1B372FC"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r w:rsidR="004B2661" w:rsidRPr="00E727E0">
        <w:rPr>
          <w:lang w:val="en-GB"/>
        </w:rPr>
        <w:t xml:space="preserve"> and </w:t>
      </w:r>
      <w:r w:rsidRPr="00E727E0">
        <w:rPr>
          <w:lang w:val="en-GB"/>
        </w:rPr>
        <w:t>effective sample size</w:t>
      </w:r>
      <w:r w:rsidR="00241498">
        <w:rPr>
          <w:lang w:val="en-GB"/>
        </w:rPr>
        <w:t xml:space="preserve"> (n.eff)</w:t>
      </w:r>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Rubrik2"/>
        <w:contextualSpacing/>
        <w:jc w:val="both"/>
        <w:rPr>
          <w:rFonts w:cstheme="minorHAnsi"/>
          <w:i/>
          <w:iCs/>
          <w:sz w:val="22"/>
          <w:szCs w:val="22"/>
          <w:lang w:val="en-GB"/>
        </w:rPr>
      </w:pPr>
      <w:bookmarkStart w:id="65" w:name="_Toc50829356"/>
      <w:r w:rsidRPr="00647D43">
        <w:rPr>
          <w:rFonts w:cstheme="minorHAnsi"/>
          <w:i/>
          <w:iCs/>
          <w:sz w:val="22"/>
          <w:szCs w:val="22"/>
          <w:lang w:val="en-GB"/>
        </w:rPr>
        <w:lastRenderedPageBreak/>
        <w:t>Optimum growth temperature</w:t>
      </w:r>
      <w:bookmarkEnd w:id="65"/>
    </w:p>
    <w:p w14:paraId="1BEF1974" w14:textId="3E29E7C8" w:rsidR="00DD25A0" w:rsidRPr="00647D43" w:rsidRDefault="00695751" w:rsidP="00572C7B">
      <w:pPr>
        <w:spacing w:line="480" w:lineRule="auto"/>
        <w:contextualSpacing/>
        <w:jc w:val="both"/>
      </w:pPr>
      <w:r>
        <w:rPr>
          <w:noProof/>
          <w:lang w:eastAsia="sv-SE"/>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F25DE8" w:rsidRDefault="00F312A0" w:rsidP="00F312A0">
      <w:pPr>
        <w:spacing w:line="480" w:lineRule="auto"/>
        <w:contextualSpacing/>
        <w:jc w:val="both"/>
        <w:rPr>
          <w:lang w:val="en-GB"/>
        </w:rPr>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25DE8">
        <w:rPr>
          <w:rFonts w:eastAsiaTheme="minorEastAsia"/>
          <w:lang w:val="en-GB"/>
        </w:rPr>
        <w:t xml:space="preserve"> model</w:t>
      </w:r>
      <w:r w:rsidR="007524FD" w:rsidRPr="00F25DE8">
        <w:rPr>
          <w:rFonts w:eastAsiaTheme="minorEastAsia"/>
          <w:lang w:val="en-GB"/>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Pr="00F25DE8" w:rsidRDefault="00572C7B" w:rsidP="00572C7B">
      <w:pPr>
        <w:spacing w:line="480" w:lineRule="auto"/>
        <w:contextualSpacing/>
        <w:jc w:val="center"/>
        <w:rPr>
          <w:noProof/>
          <w:lang w:val="en-GB" w:eastAsia="sv-SE"/>
        </w:rPr>
      </w:pPr>
    </w:p>
    <w:p w14:paraId="2463F351" w14:textId="73407460" w:rsidR="00DD74BD" w:rsidRPr="00647D43" w:rsidRDefault="00E405A7" w:rsidP="00572C7B">
      <w:pPr>
        <w:spacing w:line="480" w:lineRule="auto"/>
        <w:contextualSpacing/>
        <w:jc w:val="center"/>
      </w:pPr>
      <w:r>
        <w:rPr>
          <w:noProof/>
          <w:lang w:eastAsia="sv-SE"/>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185CC1B8" w:rsidR="00572C7B" w:rsidRPr="0066495C" w:rsidRDefault="0046424D" w:rsidP="0029036F">
      <w:pPr>
        <w:spacing w:line="480" w:lineRule="auto"/>
        <w:contextualSpacing/>
        <w:jc w:val="both"/>
        <w:rPr>
          <w:lang w:val="en-GB"/>
        </w:rPr>
      </w:pPr>
      <w:r w:rsidRPr="00E727E0">
        <w:rPr>
          <w:lang w:val="en-GB"/>
        </w:rPr>
        <w:t xml:space="preserve">Fig. </w:t>
      </w:r>
      <w:r w:rsidR="00D557F0" w:rsidRPr="00E727E0">
        <w:rPr>
          <w:lang w:val="en-GB"/>
        </w:rPr>
        <w:t>S32</w:t>
      </w:r>
      <w:r w:rsidRPr="00E727E0">
        <w:rPr>
          <w:lang w:val="en-GB"/>
        </w:rPr>
        <w:t>.</w:t>
      </w:r>
      <w:r w:rsidRPr="00F25DE8">
        <w:rPr>
          <w:lang w:val="en-GB"/>
        </w:rPr>
        <w:t xml:space="preserve"> Potential scale reduction factor</w:t>
      </w:r>
      <w:r w:rsidRPr="00E727E0">
        <w:rPr>
          <w:lang w:val="en-GB"/>
        </w:rPr>
        <w:t xml:space="preserve"> </w:t>
      </w:r>
      <w:r w:rsidRPr="00F25DE8">
        <w:rPr>
          <w:lang w:val="en-GB"/>
        </w:rPr>
        <w:t>(</w:t>
      </w:r>
      <m:oMath>
        <m:acc>
          <m:accPr>
            <m:ctrlPr>
              <w:rPr>
                <w:rFonts w:ascii="Cambria Math" w:hAnsi="Cambria Math"/>
                <w:i/>
              </w:rPr>
            </m:ctrlPr>
          </m:accPr>
          <m:e>
            <m:r>
              <w:rPr>
                <w:rFonts w:ascii="Cambria Math" w:hAnsi="Cambria Math"/>
              </w:rPr>
              <m:t>R</m:t>
            </m:r>
          </m:e>
        </m:acc>
      </m:oMath>
      <w:r w:rsidRPr="00F25DE8">
        <w:rPr>
          <w:rFonts w:eastAsiaTheme="minorEastAsia"/>
          <w:lang w:val="en-GB"/>
        </w:rPr>
        <w:t>)</w:t>
      </w:r>
      <w:r w:rsidRPr="00E727E0">
        <w:rPr>
          <w:lang w:val="en-GB"/>
        </w:rPr>
        <w:t xml:space="preserve"> </w:t>
      </w:r>
      <w:r w:rsidRPr="00E727E0">
        <w:rPr>
          <w:rFonts w:eastAsiaTheme="minorEastAsia"/>
          <w:lang w:val="en-GB"/>
        </w:rPr>
        <w:t>for</w:t>
      </w:r>
      <w:r w:rsidRPr="00F25DE8">
        <w:rPr>
          <w:rFonts w:eastAsiaTheme="minorEastAsia"/>
          <w:lang w:val="en-GB"/>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F25DE8">
        <w:rPr>
          <w:lang w:val="en-GB"/>
        </w:rPr>
        <w:t>. This factor is based on the comparison of between and within-chain variation for the same parameter. A value close to one implies chains converged to the same distribution.</w:t>
      </w:r>
      <w:r w:rsidR="009D1CFA" w:rsidRPr="00F25DE8">
        <w:rPr>
          <w:lang w:val="en-GB"/>
        </w:rPr>
        <w:t xml:space="preserve"> </w:t>
      </w:r>
      <w:r w:rsidR="0029036F" w:rsidRPr="00F25DE8">
        <w:rPr>
          <w:lang w:val="en-GB"/>
        </w:rPr>
        <w:t>The index of the parameter corresponds to species in alphabetical order.</w:t>
      </w: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Pr="00F25DE8" w:rsidRDefault="008F661F" w:rsidP="00572C7B">
      <w:pPr>
        <w:spacing w:line="480" w:lineRule="auto"/>
        <w:contextualSpacing/>
        <w:jc w:val="center"/>
        <w:rPr>
          <w:noProof/>
          <w:lang w:val="en-GB" w:eastAsia="sv-SE"/>
        </w:rPr>
      </w:pPr>
    </w:p>
    <w:p w14:paraId="72A8093D" w14:textId="33776505" w:rsidR="008F661F" w:rsidRPr="00F25DE8" w:rsidRDefault="008F661F" w:rsidP="00572C7B">
      <w:pPr>
        <w:spacing w:line="480" w:lineRule="auto"/>
        <w:contextualSpacing/>
        <w:jc w:val="center"/>
        <w:rPr>
          <w:noProof/>
          <w:lang w:val="en-GB" w:eastAsia="sv-SE"/>
        </w:rPr>
      </w:pPr>
    </w:p>
    <w:p w14:paraId="66C06CFD" w14:textId="46EF3B19" w:rsidR="00572C7B" w:rsidRPr="0066495C" w:rsidRDefault="00EB2E9E" w:rsidP="00572C7B">
      <w:pPr>
        <w:spacing w:line="480" w:lineRule="auto"/>
        <w:contextualSpacing/>
        <w:rPr>
          <w:lang w:val="en-GB"/>
        </w:rPr>
      </w:pPr>
      <w:r>
        <w:rPr>
          <w:noProof/>
          <w:lang w:eastAsia="sv-SE"/>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7E30424" w:rsidR="00C31E39" w:rsidRPr="00F25DE8" w:rsidRDefault="00C31E39" w:rsidP="00C31E39">
      <w:pPr>
        <w:spacing w:line="480" w:lineRule="auto"/>
        <w:contextualSpacing/>
        <w:jc w:val="both"/>
        <w:rPr>
          <w:rFonts w:eastAsiaTheme="minorEastAsia"/>
          <w:lang w:val="en-GB"/>
        </w:rPr>
      </w:pPr>
      <w:r w:rsidRPr="00E727E0">
        <w:rPr>
          <w:lang w:val="en-GB"/>
        </w:rPr>
        <w:t>Fig. S</w:t>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F25DE8">
        <w:rPr>
          <w:rFonts w:eastAsiaTheme="minorEastAsia"/>
          <w:lang w:val="en-GB"/>
        </w:rPr>
        <w:t xml:space="preserve">Fit is evaluated by simulating data from the likelihood (at each iteration of the MCMC chain), to compare how well it matches the original data. Each simulated </w:t>
      </w:r>
      <w:del w:id="66" w:author="Anna Gårdmark" w:date="2020-11-23T16:16:00Z">
        <w:r w:rsidRPr="00F25DE8" w:rsidDel="00632F77">
          <w:rPr>
            <w:rFonts w:eastAsiaTheme="minorEastAsia"/>
            <w:lang w:val="en-GB"/>
          </w:rPr>
          <w:delText xml:space="preserve">datum </w:delText>
        </w:r>
      </w:del>
      <w:ins w:id="67" w:author="Anna Gårdmark" w:date="2020-11-23T16:16:00Z">
        <w:r w:rsidR="00632F77">
          <w:rPr>
            <w:rFonts w:eastAsiaTheme="minorEastAsia"/>
            <w:lang w:val="en-GB"/>
          </w:rPr>
          <w:t>data point</w:t>
        </w:r>
        <w:r w:rsidR="00632F77" w:rsidRPr="00F25DE8">
          <w:rPr>
            <w:rFonts w:eastAsiaTheme="minorEastAsia"/>
            <w:lang w:val="en-GB"/>
          </w:rPr>
          <w:t xml:space="preserve"> </w:t>
        </w:r>
      </w:ins>
      <w:r w:rsidRPr="00F25DE8">
        <w:rPr>
          <w:rFonts w:eastAsiaTheme="minorEastAsia"/>
          <w:lang w:val="en-GB"/>
        </w:rPr>
        <w:t>is assigned a 0 or 1 if it is below or above the mean data point (t</w:t>
      </w:r>
      <w:r w:rsidRPr="00E727E0">
        <w:rPr>
          <w:rFonts w:eastAsiaTheme="minorEastAsia"/>
          <w:lang w:val="en-GB"/>
        </w:rPr>
        <w:t>he vertical line corresponds to the mean in data)</w:t>
      </w:r>
      <w:r w:rsidRPr="00F25DE8">
        <w:rPr>
          <w:rFonts w:eastAsiaTheme="minorEastAsia"/>
          <w:lang w:val="en-GB"/>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D545B3">
      <w:pPr>
        <w:spacing w:line="480" w:lineRule="auto"/>
        <w:contextualSpacing/>
        <w:jc w:val="both"/>
        <w:rPr>
          <w:lang w:val="en-GB"/>
        </w:rPr>
      </w:pPr>
      <w:r>
        <w:rPr>
          <w:noProof/>
          <w:lang w:eastAsia="sv-SE"/>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2"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0EE2A78"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r w:rsidR="00FE57BB" w:rsidRPr="00E727E0">
        <w:rPr>
          <w:lang w:val="en-GB"/>
        </w:rPr>
        <w:t xml:space="preserve"> and </w:t>
      </w:r>
      <w:r w:rsidRPr="00E727E0">
        <w:rPr>
          <w:lang w:val="en-GB"/>
        </w:rPr>
        <w:t>effective sample size</w:t>
      </w:r>
      <w:r w:rsidR="006331B0">
        <w:rPr>
          <w:lang w:val="en-GB"/>
        </w:rPr>
        <w:t xml:space="preserve"> (n.eff</w:t>
      </w:r>
      <w:r w:rsidR="00466FD5">
        <w:rPr>
          <w:lang w:val="en-GB"/>
        </w:rPr>
        <w:t>)</w:t>
      </w:r>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F25DE8" w:rsidRDefault="0050457D" w:rsidP="00D545B3">
      <w:pPr>
        <w:pStyle w:val="Rubrik1"/>
        <w:rPr>
          <w:lang w:val="en-GB"/>
        </w:rPr>
      </w:pPr>
      <w:bookmarkStart w:id="68" w:name="_Toc50829357"/>
      <w:r w:rsidRPr="00F25DE8">
        <w:rPr>
          <w:lang w:val="en-GB"/>
        </w:rPr>
        <w:t>References</w:t>
      </w:r>
      <w:bookmarkEnd w:id="68"/>
    </w:p>
    <w:p w14:paraId="1FB59404" w14:textId="77777777" w:rsidR="00AA796E" w:rsidRPr="00AA796E" w:rsidRDefault="00AA796E" w:rsidP="00AA796E">
      <w:pPr>
        <w:pStyle w:val="Litteraturfrteckning"/>
        <w:rPr>
          <w:lang w:val="en-GB"/>
        </w:rPr>
      </w:pPr>
      <w:r>
        <w:rPr>
          <w:rFonts w:cstheme="minorHAnsi"/>
        </w:rPr>
        <w:fldChar w:fldCharType="begin"/>
      </w:r>
      <w:r w:rsidRPr="00F25DE8">
        <w:rPr>
          <w:rFonts w:cstheme="minorHAnsi"/>
          <w:lang w:val="en-GB"/>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AA796E">
      <w:pPr>
        <w:pStyle w:val="Litteraturfrteckning"/>
        <w:rPr>
          <w:lang w:val="en-GB"/>
        </w:rPr>
      </w:pPr>
      <w:r w:rsidRPr="00AA796E">
        <w:rPr>
          <w:lang w:val="en-GB"/>
        </w:rPr>
        <w:lastRenderedPageBreak/>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AA796E">
      <w:pPr>
        <w:pStyle w:val="Litteraturfrteckning"/>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AA796E">
      <w:pPr>
        <w:pStyle w:val="Litteraturfrteckning"/>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AA796E">
      <w:pPr>
        <w:pStyle w:val="Litteraturfrteckning"/>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AA796E">
      <w:pPr>
        <w:pStyle w:val="Litteraturfrteckning"/>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AA796E">
      <w:pPr>
        <w:pStyle w:val="Litteraturfrteckning"/>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AA796E">
      <w:pPr>
        <w:pStyle w:val="Litteraturfrteckning"/>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AA796E">
      <w:pPr>
        <w:pStyle w:val="Litteraturfrteckning"/>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AA796E">
      <w:pPr>
        <w:pStyle w:val="Litteraturfrteckning"/>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AA796E">
      <w:pPr>
        <w:pStyle w:val="Litteraturfrteckning"/>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AA796E">
      <w:pPr>
        <w:pStyle w:val="Litteraturfrteckning"/>
        <w:rPr>
          <w:lang w:val="en-GB"/>
        </w:rPr>
      </w:pPr>
      <w:r w:rsidRPr="00AA796E">
        <w:rPr>
          <w:lang w:val="en-GB"/>
        </w:rPr>
        <w:t>Degani, G., Gallagher, M.L. &amp; Meltzer, A. (1989). The influence of body size and temperature on oxygen consumption of t</w:t>
      </w:r>
      <w:bookmarkStart w:id="69" w:name="_GoBack"/>
      <w:bookmarkEnd w:id="69"/>
      <w:r w:rsidRPr="00AA796E">
        <w:rPr>
          <w:lang w:val="en-GB"/>
        </w:rPr>
        <w:t xml:space="preserve">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AA796E">
      <w:pPr>
        <w:pStyle w:val="Litteraturfrteckning"/>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AA796E">
      <w:pPr>
        <w:pStyle w:val="Litteraturfrteckning"/>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AA796E">
      <w:pPr>
        <w:pStyle w:val="Litteraturfrteckning"/>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AA796E">
      <w:pPr>
        <w:pStyle w:val="Litteraturfrteckning"/>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AA796E">
      <w:pPr>
        <w:pStyle w:val="Litteraturfrteckning"/>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AA796E">
      <w:pPr>
        <w:pStyle w:val="Litteraturfrteckning"/>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AA796E">
      <w:pPr>
        <w:pStyle w:val="Litteraturfrteckning"/>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AA796E">
      <w:pPr>
        <w:pStyle w:val="Litteraturfrteckning"/>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AA796E">
      <w:pPr>
        <w:pStyle w:val="Litteraturfrteckning"/>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AA796E">
      <w:pPr>
        <w:pStyle w:val="Litteraturfrteckning"/>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AA796E">
      <w:pPr>
        <w:pStyle w:val="Litteraturfrteckning"/>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AA796E">
      <w:pPr>
        <w:pStyle w:val="Litteraturfrteckning"/>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AA796E">
      <w:pPr>
        <w:pStyle w:val="Litteraturfrteckning"/>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AA796E">
      <w:pPr>
        <w:pStyle w:val="Litteraturfrteckning"/>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rPr>
        <w:t>J Fish Biology</w:t>
      </w:r>
      <w:r w:rsidRPr="008B0784">
        <w:t>, 68, 1107–1122.</w:t>
      </w:r>
    </w:p>
    <w:p w14:paraId="70553DA3" w14:textId="77777777" w:rsidR="00AA796E" w:rsidRPr="00AA796E" w:rsidRDefault="00AA796E" w:rsidP="00AA796E">
      <w:pPr>
        <w:pStyle w:val="Litteraturfrteckning"/>
        <w:rPr>
          <w:lang w:val="en-GB"/>
        </w:rPr>
      </w:pPr>
      <w:r w:rsidRPr="008B0784">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AA796E">
      <w:pPr>
        <w:pStyle w:val="Litteraturfrteckning"/>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AA796E">
      <w:pPr>
        <w:pStyle w:val="Litteraturfrteckning"/>
      </w:pPr>
      <w:r w:rsidRPr="00AA796E">
        <w:rPr>
          <w:lang w:val="en-GB"/>
        </w:rPr>
        <w:t xml:space="preserve">Lessmark, O. (1983). Competition between perch (Perca fluviatilis) and roach (Rutilus rutilus) in south Swedish lakes. </w:t>
      </w:r>
      <w:r w:rsidRPr="008B0784">
        <w:rPr>
          <w:i/>
          <w:iCs/>
        </w:rPr>
        <w:t>Limnologiska Institutionen, Lunds Universitet (Sweden)</w:t>
      </w:r>
      <w:r w:rsidRPr="008B0784">
        <w:t>.</w:t>
      </w:r>
    </w:p>
    <w:p w14:paraId="3824D722" w14:textId="77777777" w:rsidR="00AA796E" w:rsidRPr="00AA796E" w:rsidRDefault="00AA796E" w:rsidP="00AA796E">
      <w:pPr>
        <w:pStyle w:val="Litteraturfrteckning"/>
        <w:rPr>
          <w:lang w:val="en-GB"/>
        </w:rPr>
      </w:pPr>
      <w:r w:rsidRPr="008B0784">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AA796E">
      <w:pPr>
        <w:pStyle w:val="Litteraturfrteckning"/>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AA796E">
      <w:pPr>
        <w:pStyle w:val="Litteraturfrteckning"/>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AA796E">
      <w:pPr>
        <w:pStyle w:val="Litteraturfrteckning"/>
        <w:rPr>
          <w:lang w:val="en-GB"/>
        </w:rPr>
      </w:pPr>
      <w:r w:rsidRPr="00AA796E">
        <w:rPr>
          <w:lang w:val="en-GB"/>
        </w:rPr>
        <w:lastRenderedPageBreak/>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AA796E">
      <w:pPr>
        <w:pStyle w:val="Litteraturfrteckning"/>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AA796E">
      <w:pPr>
        <w:pStyle w:val="Litteraturfrteckning"/>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AA796E">
      <w:pPr>
        <w:pStyle w:val="Litteraturfrteckning"/>
        <w:rPr>
          <w:lang w:val="en-GB"/>
        </w:rPr>
      </w:pPr>
      <w:r w:rsidRPr="00AA796E">
        <w:rPr>
          <w:lang w:val="en-GB"/>
        </w:rPr>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AA796E">
      <w:pPr>
        <w:pStyle w:val="Litteraturfrteckning"/>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AA796E">
      <w:pPr>
        <w:pStyle w:val="Litteraturfrteckning"/>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AA796E">
      <w:pPr>
        <w:pStyle w:val="Litteraturfrteckning"/>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AA796E">
      <w:pPr>
        <w:pStyle w:val="Litteraturfrteckning"/>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AA796E">
      <w:pPr>
        <w:pStyle w:val="Litteraturfrteckning"/>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AA796E">
      <w:pPr>
        <w:pStyle w:val="Litteraturfrteckning"/>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AA796E">
      <w:pPr>
        <w:pStyle w:val="Litteraturfrteckning"/>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AA796E">
      <w:pPr>
        <w:pStyle w:val="Litteraturfrteckning"/>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AA796E">
      <w:pPr>
        <w:pStyle w:val="Litteraturfrteckning"/>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AA796E">
      <w:pPr>
        <w:pStyle w:val="Litteraturfrteckning"/>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AA796E">
      <w:pPr>
        <w:pStyle w:val="Litteraturfrteckning"/>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AA796E">
      <w:pPr>
        <w:pStyle w:val="Litteraturfrteckning"/>
        <w:rPr>
          <w:lang w:val="en-GB"/>
        </w:rPr>
      </w:pPr>
      <w:r w:rsidRPr="00AA796E">
        <w:rPr>
          <w:lang w:val="en-GB"/>
        </w:rPr>
        <w:lastRenderedPageBreak/>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AA796E">
      <w:pPr>
        <w:pStyle w:val="Litteraturfrteckning"/>
      </w:pPr>
      <w:r w:rsidRPr="008B0784">
        <w:t xml:space="preserve">Tomala, D., Chavarria, J. &amp; Angeles, B. (2014). Evaluacion de la tasa de consumo de oxigeno de Colossoma macropomum en relacion al peso corporal y temperatura del agua. </w:t>
      </w:r>
      <w:r w:rsidRPr="008B0784">
        <w:rPr>
          <w:i/>
          <w:iCs/>
        </w:rPr>
        <w:t>lajar</w:t>
      </w:r>
      <w:r w:rsidRPr="008B0784">
        <w:t>, 42, 971–979.</w:t>
      </w:r>
    </w:p>
    <w:p w14:paraId="243D122E" w14:textId="77777777" w:rsidR="00AA796E" w:rsidRPr="00AA796E" w:rsidRDefault="00AA796E" w:rsidP="00AA796E">
      <w:pPr>
        <w:pStyle w:val="Litteraturfrteckning"/>
        <w:rPr>
          <w:lang w:val="en-GB"/>
        </w:rPr>
      </w:pPr>
      <w:r w:rsidRPr="008B0784">
        <w:t xml:space="preserve">Tomiyama, T., Kusakabe, K., Otsuki, N., Yoshida, Y., Takahashi, S., Hata, M., </w:t>
      </w:r>
      <w:r w:rsidRPr="008B0784">
        <w:rPr>
          <w:i/>
          <w:iCs/>
        </w:rPr>
        <w:t>et al.</w:t>
      </w:r>
      <w:r w:rsidRPr="008B0784">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AA796E">
      <w:pPr>
        <w:pStyle w:val="Litteraturfrteckning"/>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AA796E">
      <w:pPr>
        <w:pStyle w:val="Litteraturfrteckning"/>
        <w:rPr>
          <w:lang w:val="en-GB"/>
        </w:rPr>
      </w:pPr>
      <w:r w:rsidRPr="00AA796E">
        <w:rPr>
          <w:lang w:val="en-GB"/>
        </w:rPr>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AA796E">
      <w:pPr>
        <w:pStyle w:val="Litteraturfrteckning"/>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AA796E">
      <w:pPr>
        <w:pStyle w:val="Litteraturfrteckning"/>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AA796E">
      <w:pPr>
        <w:pStyle w:val="Litteraturfrteckning"/>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3"/>
      <w:footerReference w:type="default" r:id="rId54"/>
      <w:headerReference w:type="first" r:id="rId55"/>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Jan Ohlberger" w:date="2020-09-17T19:29:00Z" w:initials="Ca">
    <w:p w14:paraId="3F9CB6E4" w14:textId="226A477F" w:rsidR="00F25DE8" w:rsidRPr="00F25DE8" w:rsidRDefault="00F25DE8" w:rsidP="00C72638">
      <w:pPr>
        <w:pStyle w:val="Kommentarer"/>
        <w:rPr>
          <w:lang w:val="en-GB"/>
        </w:rPr>
      </w:pPr>
      <w:r>
        <w:rPr>
          <w:rStyle w:val="Kommentarsreferens"/>
        </w:rPr>
        <w:annotationRef/>
      </w:r>
      <w:r w:rsidRPr="00F25DE8">
        <w:rPr>
          <w:lang w:val="en-GB"/>
        </w:rPr>
        <w:t>A couple of general comments on the supplementary material:</w:t>
      </w:r>
    </w:p>
    <w:p w14:paraId="664F93DE" w14:textId="77777777" w:rsidR="00F25DE8" w:rsidRPr="00F25DE8" w:rsidRDefault="00F25DE8" w:rsidP="00C72638">
      <w:pPr>
        <w:pStyle w:val="Kommentarer"/>
        <w:rPr>
          <w:lang w:val="en-GB"/>
        </w:rPr>
      </w:pPr>
    </w:p>
    <w:p w14:paraId="5E51743D" w14:textId="7A213087" w:rsidR="00F25DE8" w:rsidRPr="00F25DE8" w:rsidRDefault="00F25DE8" w:rsidP="00C72638">
      <w:pPr>
        <w:pStyle w:val="Kommentarer"/>
        <w:rPr>
          <w:lang w:val="en-GB"/>
        </w:rPr>
      </w:pPr>
      <w:r w:rsidRPr="00F25DE8">
        <w:rPr>
          <w:lang w:val="en-GB"/>
        </w:rPr>
        <w:t xml:space="preserve">Currently only some of the supplementary figures are cited in the text. I’m not saying all need to be cited, because it might be hard to do that while keeping the flow of e.g. the discussion. That said, </w:t>
      </w:r>
    </w:p>
    <w:p w14:paraId="11ECB260" w14:textId="77777777" w:rsidR="00F25DE8" w:rsidRPr="00F25DE8" w:rsidRDefault="00F25DE8">
      <w:pPr>
        <w:pStyle w:val="Kommentarer"/>
        <w:rPr>
          <w:lang w:val="en-GB"/>
        </w:rPr>
      </w:pPr>
      <w:r w:rsidRPr="00F25DE8">
        <w:rPr>
          <w:lang w:val="en-GB"/>
        </w:rP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F25DE8" w:rsidRPr="00F25DE8" w:rsidRDefault="00F25DE8">
      <w:pPr>
        <w:pStyle w:val="Kommentarer"/>
        <w:rPr>
          <w:lang w:val="en-GB"/>
        </w:rPr>
      </w:pPr>
    </w:p>
    <w:p w14:paraId="649A7B3F" w14:textId="4D0EC9E5" w:rsidR="00F25DE8" w:rsidRPr="00F25DE8" w:rsidRDefault="00F25DE8">
      <w:pPr>
        <w:pStyle w:val="Kommentarer"/>
        <w:rPr>
          <w:lang w:val="en-GB"/>
        </w:rPr>
      </w:pPr>
      <w:r w:rsidRPr="00F25DE8">
        <w:rPr>
          <w:lang w:val="en-GB"/>
        </w:rP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F25DE8" w:rsidRPr="00F25DE8" w:rsidRDefault="00F25DE8">
      <w:pPr>
        <w:pStyle w:val="Kommentarer"/>
        <w:rPr>
          <w:lang w:val="en-GB"/>
        </w:rPr>
      </w:pPr>
      <w:r w:rsidRPr="00F25DE8">
        <w:rPr>
          <w:lang w:val="en-GB"/>
        </w:rPr>
        <w:t xml:space="preserve"> </w:t>
      </w:r>
    </w:p>
    <w:p w14:paraId="4A819BC2" w14:textId="793B33C6" w:rsidR="00F25DE8" w:rsidRPr="00F25DE8" w:rsidRDefault="00F25DE8">
      <w:pPr>
        <w:pStyle w:val="Kommentarer"/>
        <w:rPr>
          <w:lang w:val="en-GB"/>
        </w:rPr>
      </w:pPr>
      <w:r w:rsidRPr="00F25DE8">
        <w:rPr>
          <w:lang w:val="en-GB"/>
        </w:rPr>
        <w:t>Similar for tables: those could also be cited along with tht description (e.g. Tables S1 and 2)</w:t>
      </w:r>
    </w:p>
    <w:p w14:paraId="6975E642" w14:textId="539D097B" w:rsidR="00F25DE8" w:rsidRPr="00F25DE8" w:rsidRDefault="00F25DE8">
      <w:pPr>
        <w:pStyle w:val="Kommentarer"/>
        <w:rPr>
          <w:lang w:val="en-GB"/>
        </w:rPr>
      </w:pPr>
    </w:p>
  </w:comment>
  <w:comment w:id="1" w:author="Max Lindmark" w:date="2020-10-27T15:19:00Z" w:initials="ML">
    <w:p w14:paraId="17E9D82C" w14:textId="538EE392" w:rsidR="00F25DE8" w:rsidRPr="00F25DE8" w:rsidRDefault="00F25DE8">
      <w:pPr>
        <w:pStyle w:val="Kommentarer"/>
        <w:rPr>
          <w:lang w:val="en-GB"/>
        </w:rPr>
      </w:pPr>
      <w:r>
        <w:rPr>
          <w:rStyle w:val="Kommentarsreferens"/>
        </w:rPr>
        <w:annotationRef/>
      </w:r>
      <w:r w:rsidRPr="00F25DE8">
        <w:rPr>
          <w:lang w:val="en-GB"/>
        </w:rPr>
        <w:t xml:space="preserve">I did not see anything about that in the author guidelines, but I agree we </w:t>
      </w:r>
      <w:r w:rsidRPr="00F25DE8">
        <w:rPr>
          <w:i/>
          <w:iCs/>
          <w:lang w:val="en-GB"/>
        </w:rPr>
        <w:t>could</w:t>
      </w:r>
      <w:r w:rsidRPr="00F25DE8">
        <w:rPr>
          <w:lang w:val="en-GB"/>
        </w:rPr>
        <w:t xml:space="preserve"> skip many of the figures. I think though that since I already have them here, I will do what you suggest and just try to reference them in a single sentence in the main text. Next time I might be more picky with what to put in the supplement… </w:t>
      </w:r>
    </w:p>
  </w:comment>
  <w:comment w:id="2" w:author="Jan Ohlberger" w:date="2020-11-11T06:31:00Z" w:initials="Ca">
    <w:p w14:paraId="735A9175" w14:textId="77777777" w:rsidR="00F25DE8" w:rsidRPr="00F25DE8" w:rsidRDefault="00F25DE8">
      <w:pPr>
        <w:pStyle w:val="Kommentarer"/>
        <w:rPr>
          <w:lang w:val="en-GB"/>
        </w:rPr>
      </w:pPr>
      <w:r>
        <w:rPr>
          <w:rStyle w:val="Kommentarsreferens"/>
        </w:rPr>
        <w:annotationRef/>
      </w:r>
      <w:r w:rsidRPr="00F25DE8">
        <w:rPr>
          <w:lang w:val="en-GB"/>
        </w:rPr>
        <w:t xml:space="preserve">Yes, let’s try to reference those that we need to tell the story and that help support the conclusions. This is all interesting information, but I think we should try to limit ourselves. </w:t>
      </w:r>
    </w:p>
    <w:p w14:paraId="1BEFE330" w14:textId="77777777" w:rsidR="00F25DE8" w:rsidRPr="00F25DE8" w:rsidRDefault="00F25DE8">
      <w:pPr>
        <w:pStyle w:val="Kommentarer"/>
        <w:rPr>
          <w:lang w:val="en-GB"/>
        </w:rPr>
      </w:pPr>
    </w:p>
    <w:p w14:paraId="76758BC4" w14:textId="7646E18D" w:rsidR="00F25DE8" w:rsidRPr="00F25DE8" w:rsidRDefault="00F25DE8">
      <w:pPr>
        <w:pStyle w:val="Kommentarer"/>
        <w:rPr>
          <w:lang w:val="en-GB"/>
        </w:rPr>
      </w:pPr>
      <w:r w:rsidRPr="00F25DE8">
        <w:rPr>
          <w:lang w:val="en-GB"/>
        </w:rPr>
        <w:t xml:space="preserve">I am saying this because selecting what’s relevant is not the job of an editor or reviewer, their time is valuable and we want them to focus on the importance of our main findings and not get lost in other details or even get discouraged by too much material to cover. </w:t>
      </w:r>
    </w:p>
  </w:comment>
  <w:comment w:id="3" w:author="Anna Gårdmark" w:date="2020-11-23T15:52:00Z" w:initials="AG">
    <w:p w14:paraId="52335144" w14:textId="1D315300" w:rsidR="00F25DE8" w:rsidRPr="00F25DE8" w:rsidRDefault="00F25DE8">
      <w:pPr>
        <w:pStyle w:val="Kommentarer"/>
        <w:rPr>
          <w:lang w:val="en-GB"/>
        </w:rPr>
      </w:pPr>
      <w:r>
        <w:rPr>
          <w:rStyle w:val="Kommentarsreferens"/>
        </w:rPr>
        <w:annotationRef/>
      </w:r>
      <w:r w:rsidRPr="00F25DE8">
        <w:rPr>
          <w:lang w:val="en-GB"/>
        </w:rPr>
        <w:t>I agree. Good point, and good solution.</w:t>
      </w:r>
    </w:p>
  </w:comment>
  <w:comment w:id="5" w:author="Anna Gårdmark" w:date="2020-11-23T16:00:00Z" w:initials="AG">
    <w:p w14:paraId="78FB04A2" w14:textId="5B2F05D6" w:rsidR="00F25DE8" w:rsidRPr="00F25DE8" w:rsidRDefault="00F25DE8">
      <w:pPr>
        <w:pStyle w:val="Kommentarer"/>
        <w:rPr>
          <w:lang w:val="en-GB"/>
        </w:rPr>
      </w:pPr>
      <w:r>
        <w:rPr>
          <w:rStyle w:val="Kommentarsreferens"/>
        </w:rPr>
        <w:annotationRef/>
      </w:r>
      <w:r w:rsidRPr="00F25DE8">
        <w:rPr>
          <w:lang w:val="en-GB"/>
        </w:rPr>
        <w:t xml:space="preserve">odd placement of the reference – is this your reference to the Wisconsin model? </w:t>
      </w:r>
      <w:r>
        <w:rPr>
          <w:lang w:val="en-GB"/>
        </w:rPr>
        <w:t>(then move the ref to there)</w:t>
      </w:r>
    </w:p>
  </w:comment>
  <w:comment w:id="6" w:author="Jan Ohlberger" w:date="2020-05-22T13:05:00Z" w:initials="Ca">
    <w:p w14:paraId="6E218A37" w14:textId="77777777" w:rsidR="00F25DE8" w:rsidRPr="00AE4A5F" w:rsidRDefault="00F25DE8" w:rsidP="00D07E00">
      <w:pPr>
        <w:pStyle w:val="Kommentarer"/>
        <w:rPr>
          <w:lang w:val="en-GB"/>
        </w:rPr>
      </w:pPr>
      <w:r>
        <w:rPr>
          <w:rStyle w:val="Kommentarsreferens"/>
        </w:rPr>
        <w:annotationRef/>
      </w:r>
      <w:r w:rsidRPr="00AE4A5F">
        <w:rPr>
          <w:lang w:val="en-GB"/>
        </w:rPr>
        <w:t>Is that true? On the other hand, we wanted to find everything that is relevant right? This way it sounds a bit arbitrary</w:t>
      </w:r>
    </w:p>
  </w:comment>
  <w:comment w:id="7" w:author="Anna Gårdmark" w:date="2020-06-18T20:17:00Z" w:initials="AG">
    <w:p w14:paraId="17C041B1" w14:textId="77777777" w:rsidR="00F25DE8" w:rsidRPr="00925CBB" w:rsidRDefault="00F25DE8" w:rsidP="00D07E00">
      <w:pPr>
        <w:pStyle w:val="Kommentarer"/>
        <w:rPr>
          <w:lang w:val="en-GB"/>
        </w:rPr>
      </w:pPr>
      <w:r>
        <w:rPr>
          <w:rStyle w:val="Kommentarsreferens"/>
        </w:rPr>
        <w:annotationRef/>
      </w:r>
      <w:r w:rsidRPr="00925CBB">
        <w:rPr>
          <w:lang w:val="en-GB"/>
        </w:rPr>
        <w:t>think we can just skip this sentence</w:t>
      </w:r>
    </w:p>
  </w:comment>
  <w:comment w:id="8" w:author="Max Lindmark" w:date="2020-07-28T13:56:00Z" w:initials="ML">
    <w:p w14:paraId="45A4D162" w14:textId="77777777" w:rsidR="00F25DE8" w:rsidRPr="00F25DE8" w:rsidRDefault="00F25DE8" w:rsidP="00D07E00">
      <w:pPr>
        <w:pStyle w:val="Kommentarer"/>
        <w:rPr>
          <w:lang w:val="en-GB"/>
        </w:rPr>
      </w:pPr>
      <w:r w:rsidRPr="00DE1C3A">
        <w:rPr>
          <w:rStyle w:val="Kommentarsreferens"/>
        </w:rPr>
        <w:annotationRef/>
      </w:r>
      <w:r w:rsidRPr="00F25DE8">
        <w:rPr>
          <w:lang w:val="en-GB"/>
        </w:rPr>
        <w:t>Hmm I agree it sounds a bit arbitrary, but it is somewhat arbitrary because it relates to the max # of titles we were willing to go through.</w:t>
      </w:r>
    </w:p>
    <w:p w14:paraId="5F016B46" w14:textId="77777777" w:rsidR="00F25DE8" w:rsidRPr="00F25DE8" w:rsidRDefault="00F25DE8" w:rsidP="00D07E00">
      <w:pPr>
        <w:pStyle w:val="Kommentarer"/>
        <w:rPr>
          <w:lang w:val="en-GB"/>
        </w:rPr>
      </w:pPr>
    </w:p>
    <w:p w14:paraId="4034499C" w14:textId="77777777" w:rsidR="00F25DE8" w:rsidRPr="00F25DE8" w:rsidRDefault="00F25DE8" w:rsidP="00D07E00">
      <w:pPr>
        <w:pStyle w:val="Kommentarer"/>
        <w:rPr>
          <w:lang w:val="en-GB"/>
        </w:rPr>
      </w:pPr>
      <w:r w:rsidRPr="00F25DE8">
        <w:rPr>
          <w:lang w:val="en-GB"/>
        </w:rPr>
        <w:t xml:space="preserve">For instance, for consumption and growth, we could use the obvious search terms, but for metabolism we couldn’t include metabolism or metabolic rate or anything like that because then the # of hits would skyrocket! Therefore, it can be argued that based on the search terms alone, feeding and growth is already broader because metabolism is only searched for with oxygen consumption. I.e. for metabolism we had to trim the searches even after using only two search strings, whereas for growth and feeding we could use all the search terms we wanted and include all relevant subjects. </w:t>
      </w:r>
    </w:p>
    <w:p w14:paraId="52451159" w14:textId="77777777" w:rsidR="00F25DE8" w:rsidRPr="00F25DE8" w:rsidRDefault="00F25DE8" w:rsidP="00D07E00">
      <w:pPr>
        <w:pStyle w:val="Kommentarer"/>
        <w:rPr>
          <w:lang w:val="en-GB"/>
        </w:rPr>
      </w:pPr>
    </w:p>
    <w:p w14:paraId="55752598" w14:textId="263655AC" w:rsidR="00F25DE8" w:rsidRPr="00F25DE8" w:rsidRDefault="00F25DE8" w:rsidP="00D07E00">
      <w:pPr>
        <w:pStyle w:val="Kommentarer"/>
        <w:rPr>
          <w:lang w:val="en-GB"/>
        </w:rPr>
      </w:pPr>
      <w:r w:rsidRPr="00F25DE8">
        <w:rPr>
          <w:lang w:val="en-GB"/>
        </w:rPr>
        <w:t>This is arbitrary because we didn’t know how many hits our searches would get and different researchers would put different limits to # of hits!</w:t>
      </w:r>
    </w:p>
  </w:comment>
  <w:comment w:id="9" w:author="Jan Ohlberger" w:date="2020-09-17T20:50:00Z" w:initials="Ca">
    <w:p w14:paraId="64D13C99" w14:textId="77777777" w:rsidR="00F25DE8" w:rsidRPr="00F25DE8" w:rsidRDefault="00F25DE8" w:rsidP="00C578D1">
      <w:pPr>
        <w:pStyle w:val="Kommentarer"/>
        <w:rPr>
          <w:lang w:val="en-GB"/>
        </w:rPr>
      </w:pPr>
      <w:r>
        <w:rPr>
          <w:rStyle w:val="Kommentarsreferens"/>
        </w:rPr>
        <w:annotationRef/>
      </w:r>
      <w:r w:rsidRPr="00F25DE8">
        <w:rPr>
          <w:lang w:val="en-GB"/>
        </w:rPr>
        <w:t>Could mention this further up as a general statement that applies to all (then ‘following’) searches…!?</w:t>
      </w:r>
    </w:p>
  </w:comment>
  <w:comment w:id="10" w:author="Max Lindmark" w:date="2020-10-27T15:39:00Z" w:initials="ML">
    <w:p w14:paraId="7A91F7A8" w14:textId="1A37E259" w:rsidR="00F25DE8" w:rsidRPr="00F25DE8" w:rsidRDefault="00F25DE8">
      <w:pPr>
        <w:pStyle w:val="Kommentarer"/>
        <w:rPr>
          <w:lang w:val="en-GB"/>
        </w:rPr>
      </w:pPr>
      <w:r w:rsidRPr="00F25DE8">
        <w:rPr>
          <w:lang w:val="en-GB"/>
        </w:rPr>
        <w:t xml:space="preserve">Yes, </w:t>
      </w:r>
      <w:r>
        <w:rPr>
          <w:rStyle w:val="Kommentarsreferens"/>
        </w:rPr>
        <w:annotationRef/>
      </w:r>
      <w:r w:rsidRPr="00F25DE8">
        <w:rPr>
          <w:lang w:val="en-GB"/>
        </w:rPr>
        <w:t>I moved it from metabolism to here because you are right</w:t>
      </w:r>
    </w:p>
  </w:comment>
  <w:comment w:id="11" w:author="Max Lindmark" w:date="2020-10-27T15:47:00Z" w:initials="ML">
    <w:p w14:paraId="0A16B43C" w14:textId="6251C01B" w:rsidR="00F25DE8" w:rsidRPr="00F25DE8" w:rsidRDefault="00F25DE8">
      <w:pPr>
        <w:pStyle w:val="Kommentarer"/>
        <w:rPr>
          <w:lang w:val="en-GB"/>
        </w:rPr>
      </w:pPr>
      <w:r>
        <w:rPr>
          <w:rStyle w:val="Kommentarsreferens"/>
        </w:rPr>
        <w:annotationRef/>
      </w:r>
      <w:r w:rsidRPr="00F25DE8">
        <w:rPr>
          <w:lang w:val="en-GB"/>
        </w:rPr>
        <w:t>Moved this rather detailed description from the table as you suggested Jan</w:t>
      </w:r>
    </w:p>
  </w:comment>
  <w:comment w:id="15" w:author="Jan Ohlberger" w:date="2020-09-17T19:34:00Z" w:initials="Ca">
    <w:p w14:paraId="76F134EC" w14:textId="449929C4" w:rsidR="00F25DE8" w:rsidRPr="00F25DE8" w:rsidRDefault="00F25DE8">
      <w:pPr>
        <w:pStyle w:val="Kommentarer"/>
        <w:rPr>
          <w:lang w:val="en-GB"/>
        </w:rPr>
      </w:pPr>
      <w:r>
        <w:rPr>
          <w:rStyle w:val="Kommentarsreferens"/>
        </w:rPr>
        <w:annotationRef/>
      </w:r>
      <w:r w:rsidRPr="00F25DE8">
        <w:rPr>
          <w:lang w:val="en-GB"/>
        </w:rPr>
        <w:t xml:space="preserve">Write dates generally as DD Month YYYY? (e.g. 22 March 2019) </w:t>
      </w:r>
    </w:p>
  </w:comment>
  <w:comment w:id="16" w:author="Max Lindmark" w:date="2020-10-27T15:32:00Z" w:initials="ML">
    <w:p w14:paraId="4F728317" w14:textId="1FCBF451" w:rsidR="00F25DE8" w:rsidRPr="00F25DE8" w:rsidRDefault="00F25DE8" w:rsidP="00F1247F">
      <w:pPr>
        <w:pStyle w:val="Kommentarer"/>
        <w:rPr>
          <w:lang w:val="en-GB"/>
        </w:rPr>
      </w:pPr>
      <w:r>
        <w:rPr>
          <w:rStyle w:val="Kommentarsreferens"/>
        </w:rPr>
        <w:annotationRef/>
      </w:r>
      <w:r w:rsidRPr="00F25DE8">
        <w:rPr>
          <w:lang w:val="en-GB"/>
        </w:rPr>
        <w:t>OK!</w:t>
      </w:r>
    </w:p>
  </w:comment>
  <w:comment w:id="19" w:author="Max Lindmark" w:date="2020-07-27T15:44:00Z" w:initials="ML">
    <w:p w14:paraId="205BFDE2" w14:textId="5758F2B4" w:rsidR="00F25DE8" w:rsidRPr="00F25DE8" w:rsidRDefault="00F25DE8" w:rsidP="009B61D7">
      <w:pPr>
        <w:pStyle w:val="Kommentarer"/>
        <w:rPr>
          <w:lang w:val="en-GB"/>
        </w:rPr>
      </w:pPr>
      <w:r w:rsidRPr="00F25DE8">
        <w:rPr>
          <w:rStyle w:val="Kommentarsreferens"/>
          <w:lang w:val="en-GB"/>
        </w:rPr>
        <w:t>See e-mail about why 3 search terms</w:t>
      </w:r>
    </w:p>
  </w:comment>
  <w:comment w:id="20" w:author="Jan Ohlberger" w:date="2020-09-17T20:45:00Z" w:initials="Ca">
    <w:p w14:paraId="305562E8" w14:textId="77777777" w:rsidR="00F25DE8" w:rsidRPr="00F25DE8" w:rsidRDefault="00F25DE8">
      <w:pPr>
        <w:pStyle w:val="Kommentarer"/>
        <w:rPr>
          <w:lang w:val="en-GB"/>
        </w:rPr>
      </w:pPr>
      <w:r>
        <w:rPr>
          <w:rStyle w:val="Kommentarsreferens"/>
        </w:rPr>
        <w:annotationRef/>
      </w:r>
      <w:r w:rsidRPr="00F25DE8">
        <w:rPr>
          <w:lang w:val="en-GB"/>
        </w:rPr>
        <w:t>I’m not sure I understand why we actually provide the history of searches. Doesn’t the most recent search include all previous results? Hence, it should be sufficient to give the most recent date and total number of articles pre/post filtering?</w:t>
      </w:r>
    </w:p>
    <w:p w14:paraId="255004CB" w14:textId="77777777" w:rsidR="00F25DE8" w:rsidRPr="00F25DE8" w:rsidRDefault="00F25DE8">
      <w:pPr>
        <w:pStyle w:val="Kommentarer"/>
        <w:rPr>
          <w:lang w:val="en-GB"/>
        </w:rPr>
      </w:pPr>
    </w:p>
    <w:p w14:paraId="124072A1" w14:textId="549DFC8A" w:rsidR="00F25DE8" w:rsidRPr="00F25DE8" w:rsidRDefault="00F25DE8">
      <w:pPr>
        <w:pStyle w:val="Kommentarer"/>
        <w:rPr>
          <w:lang w:val="en-GB"/>
        </w:rPr>
      </w:pPr>
      <w:r w:rsidRPr="00F25DE8">
        <w:rPr>
          <w:lang w:val="en-GB"/>
        </w:rPr>
        <w:t>Same question for the searches above…</w:t>
      </w:r>
    </w:p>
  </w:comment>
  <w:comment w:id="21" w:author="Max Lindmark" w:date="2020-10-27T15:34:00Z" w:initials="ML">
    <w:p w14:paraId="76B1DEF8" w14:textId="1F5FCE7C" w:rsidR="00F25DE8" w:rsidRPr="00F25DE8" w:rsidRDefault="00F25DE8">
      <w:pPr>
        <w:pStyle w:val="Kommentarer"/>
        <w:rPr>
          <w:lang w:val="en-GB"/>
        </w:rPr>
      </w:pPr>
      <w:r>
        <w:rPr>
          <w:rFonts w:cstheme="minorHAnsi"/>
          <w:lang w:val="en-GB"/>
        </w:rPr>
        <w:t>Hmm, no because the subsequent searches where more specific to fill in for something I had missed in the first search, so they don’t cover what the first broad searches got. I added “</w:t>
      </w:r>
      <w:r>
        <w:rPr>
          <w:rStyle w:val="Kommentarsreferens"/>
        </w:rPr>
        <w:annotationRef/>
      </w:r>
      <w:r>
        <w:rPr>
          <w:rFonts w:cstheme="minorHAnsi"/>
          <w:lang w:val="en-GB"/>
        </w:rPr>
        <w:t>(three searches in total)” to show that the different searches where conducted at different times and with different search strings. So unfortunately, it will have to look like this, I think…</w:t>
      </w:r>
    </w:p>
  </w:comment>
  <w:comment w:id="22" w:author="Jan Ohlberger" w:date="2020-11-10T19:20:00Z" w:initials="Ca">
    <w:p w14:paraId="2535608E" w14:textId="23EA0BD8" w:rsidR="00F25DE8" w:rsidRPr="00F25DE8" w:rsidRDefault="00F25DE8">
      <w:pPr>
        <w:pStyle w:val="Kommentarer"/>
        <w:rPr>
          <w:lang w:val="en-GB"/>
        </w:rPr>
      </w:pPr>
      <w:r>
        <w:rPr>
          <w:rStyle w:val="Kommentarsreferens"/>
        </w:rPr>
        <w:annotationRef/>
      </w:r>
      <w:r w:rsidRPr="00F25DE8">
        <w:rPr>
          <w:lang w:val="en-GB"/>
        </w:rPr>
        <w:t xml:space="preserve">I understand now – I thought you had added more specific searches </w:t>
      </w:r>
      <w:r w:rsidRPr="00F25DE8">
        <w:rPr>
          <w:i/>
          <w:lang w:val="en-GB"/>
        </w:rPr>
        <w:t>and</w:t>
      </w:r>
      <w:r w:rsidRPr="00F25DE8">
        <w:rPr>
          <w:lang w:val="en-GB"/>
        </w:rPr>
        <w:t xml:space="preserve"> repeated the previous search at that time…</w:t>
      </w:r>
    </w:p>
  </w:comment>
  <w:comment w:id="26" w:author="Anna Gårdmark" w:date="2020-06-27T14:40:00Z" w:initials="AG">
    <w:p w14:paraId="1232D05E" w14:textId="098DA3F2" w:rsidR="00F25DE8" w:rsidRPr="0032059B" w:rsidRDefault="00F25DE8">
      <w:pPr>
        <w:pStyle w:val="Kommentarer"/>
        <w:rPr>
          <w:lang w:val="en-GB"/>
        </w:rPr>
      </w:pPr>
      <w:r>
        <w:rPr>
          <w:rStyle w:val="Kommentarsreferens"/>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27" w:author="Max Lindmark" w:date="2020-08-17T17:02:00Z" w:initials="ML">
    <w:p w14:paraId="34B431E9" w14:textId="6B968AE5" w:rsidR="00F25DE8" w:rsidRPr="00F25DE8" w:rsidRDefault="00F25DE8">
      <w:pPr>
        <w:pStyle w:val="Kommentarer"/>
        <w:rPr>
          <w:lang w:val="en-GB"/>
        </w:rPr>
      </w:pPr>
      <w:r w:rsidRPr="003539BB">
        <w:rPr>
          <w:rStyle w:val="Kommentarsreferens"/>
        </w:rPr>
        <w:annotationRef/>
      </w:r>
      <w:r w:rsidRPr="00F25DE8">
        <w:rPr>
          <w:lang w:val="en-GB"/>
        </w:rPr>
        <w:t xml:space="preserve">Ok I can think about that. Currently I set up the data in a way that makes this not super straightforward. Will probably keep it like this… </w:t>
      </w:r>
    </w:p>
  </w:comment>
  <w:comment w:id="28" w:author="Jan Ohlberger" w:date="2020-09-17T16:07:00Z" w:initials="Ca">
    <w:p w14:paraId="6058DF63" w14:textId="1D4DACCA" w:rsidR="00F25DE8" w:rsidRPr="00F25DE8" w:rsidRDefault="00F25DE8">
      <w:pPr>
        <w:pStyle w:val="Kommentarer"/>
        <w:rPr>
          <w:lang w:val="en-GB"/>
        </w:rPr>
      </w:pPr>
      <w:r>
        <w:rPr>
          <w:rStyle w:val="Kommentarsreferens"/>
        </w:rPr>
        <w:annotationRef/>
      </w:r>
      <w:r w:rsidRPr="00F25DE8">
        <w:rPr>
          <w:lang w:val="en-GB"/>
        </w:rPr>
        <w:t>Or just add a bit of random jitter to the circles, vertically?</w:t>
      </w:r>
    </w:p>
  </w:comment>
  <w:comment w:id="29" w:author="Max Lindmark" w:date="2020-10-27T16:06:00Z" w:initials="ML">
    <w:p w14:paraId="5A247DD4" w14:textId="21DE4C21" w:rsidR="00F25DE8" w:rsidRPr="00F25DE8" w:rsidRDefault="00F25DE8">
      <w:pPr>
        <w:pStyle w:val="Kommentarer"/>
        <w:rPr>
          <w:lang w:val="en-GB"/>
        </w:rPr>
      </w:pPr>
      <w:r>
        <w:rPr>
          <w:rStyle w:val="Kommentarsreferens"/>
        </w:rPr>
        <w:annotationRef/>
      </w:r>
      <w:r w:rsidRPr="00F25DE8">
        <w:rPr>
          <w:lang w:val="en-GB"/>
        </w:rPr>
        <w:t>Added vertical jittering for the experimental data and changed its color to grey! Looks good to me</w:t>
      </w:r>
    </w:p>
  </w:comment>
  <w:comment w:id="30" w:author="Anna Gårdmark" w:date="2020-11-23T16:06:00Z" w:initials="AG">
    <w:p w14:paraId="1EA31293" w14:textId="4218599E" w:rsidR="00943ABA" w:rsidRDefault="00943ABA">
      <w:pPr>
        <w:pStyle w:val="Kommentarer"/>
      </w:pPr>
      <w:r>
        <w:rPr>
          <w:rStyle w:val="Kommentarsreferens"/>
        </w:rPr>
        <w:annotationRef/>
      </w:r>
      <w:r>
        <w:t>indeed! nice.</w:t>
      </w:r>
    </w:p>
  </w:comment>
  <w:comment w:id="32" w:author="Max Lindmark" w:date="2020-09-10T15:30:00Z" w:initials="ML">
    <w:p w14:paraId="59FBED48" w14:textId="3899F084" w:rsidR="00F25DE8" w:rsidRPr="00F25DE8" w:rsidRDefault="00F25DE8">
      <w:pPr>
        <w:pStyle w:val="Kommentarer"/>
        <w:rPr>
          <w:lang w:val="en-GB"/>
        </w:rPr>
      </w:pPr>
      <w:r w:rsidRPr="003539BB">
        <w:rPr>
          <w:rStyle w:val="Kommentarsreferens"/>
        </w:rPr>
        <w:annotationRef/>
      </w:r>
      <w:r w:rsidRPr="00F25DE8">
        <w:rPr>
          <w:lang w:val="en-GB"/>
        </w:rPr>
        <w:t>Yes in case you were wondering it’s actually maximum mass because I never got the maturation-mass for these data (the growth data is plotted with maturation mass because that’s what used to normalize data in that analysis)</w:t>
      </w:r>
    </w:p>
  </w:comment>
  <w:comment w:id="34" w:author="Max Lindmark" w:date="2020-07-28T15:36:00Z" w:initials="ML">
    <w:p w14:paraId="3F4FD1A5" w14:textId="6EF54CE7" w:rsidR="00F25DE8" w:rsidRPr="00F25DE8" w:rsidRDefault="00F25DE8" w:rsidP="004B2C85">
      <w:pPr>
        <w:pStyle w:val="Kommentarer"/>
        <w:rPr>
          <w:lang w:val="en-GB"/>
        </w:rPr>
      </w:pPr>
      <w:r w:rsidRPr="00BF4F49">
        <w:rPr>
          <w:rStyle w:val="Kommentarsreferens"/>
        </w:rPr>
        <w:annotationRef/>
      </w:r>
      <w:r w:rsidRPr="00F25DE8">
        <w:rPr>
          <w:lang w:val="en-GB"/>
        </w:rPr>
        <w:t>Thanks Anna for spotting this! In the table with priors I called the species-level s.d. sigma_subscript because I called all variances sigma with different subscripts in my code. But I called them tau in the in-text equations I think, because that’s what it was called in the example I followed… sorry! I have also updated the table a lot!</w:t>
      </w:r>
    </w:p>
  </w:comment>
  <w:comment w:id="35" w:author="Max Lindmark" w:date="2020-08-17T14:05:00Z" w:initials="ML">
    <w:p w14:paraId="742A7251" w14:textId="414FDCFD" w:rsidR="00F25DE8" w:rsidRPr="00F25DE8" w:rsidRDefault="00F25DE8" w:rsidP="004B2C85">
      <w:pPr>
        <w:pStyle w:val="Kommentarer"/>
        <w:rPr>
          <w:lang w:val="en-GB"/>
        </w:rPr>
      </w:pPr>
      <w:r w:rsidRPr="00BF4F49">
        <w:rPr>
          <w:rStyle w:val="Kommentarsreferens"/>
        </w:rPr>
        <w:annotationRef/>
      </w:r>
      <w:r w:rsidRPr="00F25DE8">
        <w:rPr>
          <w:lang w:val="en-GB"/>
        </w:rPr>
        <w:t>Note I call this “global intercept” in the results… but this description is more “telling”</w:t>
      </w:r>
    </w:p>
  </w:comment>
  <w:comment w:id="36" w:author="Max Lindmark" w:date="2020-09-14T09:08:00Z" w:initials="ML">
    <w:p w14:paraId="4E2FD359" w14:textId="741348C0" w:rsidR="00F25DE8" w:rsidRPr="00F25DE8" w:rsidRDefault="00F25DE8">
      <w:pPr>
        <w:pStyle w:val="Kommentarer"/>
        <w:rPr>
          <w:lang w:val="en-GB"/>
        </w:rPr>
      </w:pPr>
      <w:r w:rsidRPr="00BF4F49">
        <w:rPr>
          <w:rStyle w:val="Kommentarsreferens"/>
        </w:rPr>
        <w:annotationRef/>
      </w:r>
      <w:r w:rsidRPr="00F25DE8">
        <w:rPr>
          <w:lang w:val="en-GB"/>
        </w:rPr>
        <w:t>I don’t show variances but standard deviations for consistency (and maybe it’s preffered?) (clarification: in earlier versions I used the variance in the equations in the main text)</w:t>
      </w:r>
    </w:p>
  </w:comment>
  <w:comment w:id="37" w:author="Anna Gårdmark" w:date="2020-11-23T16:08:00Z" w:initials="AG">
    <w:p w14:paraId="448909C9" w14:textId="4C2CD156" w:rsidR="00943ABA" w:rsidRDefault="00943ABA">
      <w:pPr>
        <w:pStyle w:val="Kommentarer"/>
      </w:pPr>
      <w:r>
        <w:rPr>
          <w:rStyle w:val="Kommentarsreferens"/>
        </w:rPr>
        <w:annotationRef/>
      </w:r>
      <w:r>
        <w:t>better this way</w:t>
      </w:r>
    </w:p>
  </w:comment>
  <w:comment w:id="38" w:author="Max Lindmark" w:date="2020-11-06T16:48:00Z" w:initials="ML">
    <w:p w14:paraId="1934C313" w14:textId="76F8607E" w:rsidR="00F25DE8" w:rsidRPr="00F25DE8" w:rsidRDefault="00F25DE8">
      <w:pPr>
        <w:pStyle w:val="Kommentarer"/>
        <w:rPr>
          <w:lang w:val="en-GB"/>
        </w:rPr>
      </w:pPr>
      <w:r>
        <w:rPr>
          <w:rStyle w:val="Kommentarsreferens"/>
        </w:rPr>
        <w:annotationRef/>
      </w:r>
      <w:r w:rsidRPr="00F25DE8">
        <w:rPr>
          <w:lang w:val="en-GB"/>
        </w:rPr>
        <w:t>This is new…</w:t>
      </w:r>
    </w:p>
  </w:comment>
  <w:comment w:id="39" w:author="Max Lindmark" w:date="2020-11-07T11:15:00Z" w:initials="ML">
    <w:p w14:paraId="6743E485" w14:textId="25655745" w:rsidR="00F25DE8" w:rsidRPr="00F25DE8" w:rsidRDefault="00F25DE8">
      <w:pPr>
        <w:pStyle w:val="Kommentarer"/>
        <w:rPr>
          <w:lang w:val="en-GB"/>
        </w:rPr>
      </w:pPr>
      <w:r>
        <w:rPr>
          <w:rStyle w:val="Kommentarsreferens"/>
        </w:rPr>
        <w:annotationRef/>
      </w:r>
      <w:r w:rsidRPr="00F25DE8">
        <w:rPr>
          <w:lang w:val="en-GB"/>
        </w:rPr>
        <w:t>This is new, maybe it was needed to recap these parameters again…</w:t>
      </w:r>
    </w:p>
  </w:comment>
  <w:comment w:id="40" w:author="Max Lindmark" w:date="2020-09-10T09:41:00Z" w:initials="ML">
    <w:p w14:paraId="6EA91861" w14:textId="77777777" w:rsidR="00F25DE8" w:rsidRPr="00F25DE8" w:rsidRDefault="00F25DE8" w:rsidP="00F36284">
      <w:pPr>
        <w:pStyle w:val="Kommentarer"/>
        <w:rPr>
          <w:lang w:val="en-GB"/>
        </w:rPr>
      </w:pPr>
      <w:r w:rsidRPr="00D44D75">
        <w:rPr>
          <w:rStyle w:val="Kommentarsreferens"/>
        </w:rPr>
        <w:annotationRef/>
      </w:r>
      <w:r w:rsidRPr="00F25DE8">
        <w:rPr>
          <w:lang w:val="en-GB"/>
        </w:rPr>
        <w:t>This used to be the model with the lowest WAIC, but I had forgot to set a seed for that model (so it changed a very small bit) + that I got new data from an author, so it actually switched now in favor of M1!</w:t>
      </w:r>
    </w:p>
  </w:comment>
  <w:comment w:id="41" w:author="Anna Gårdmark" w:date="2020-06-27T14:48:00Z" w:initials="AG">
    <w:p w14:paraId="7765A3D0" w14:textId="640FA3A7" w:rsidR="00F25DE8" w:rsidRPr="00DD0E6E" w:rsidRDefault="00F25DE8">
      <w:pPr>
        <w:pStyle w:val="Kommentarer"/>
        <w:rPr>
          <w:lang w:val="en-GB"/>
        </w:rPr>
      </w:pPr>
      <w:r>
        <w:rPr>
          <w:rStyle w:val="Kommentarsreferens"/>
        </w:rPr>
        <w:annotationRef/>
      </w:r>
      <w:r w:rsidRPr="00DD0E6E">
        <w:rPr>
          <w:lang w:val="en-GB"/>
        </w:rPr>
        <w:t>why isn’t this called mu_beta_3, in correspondance to the earlier two?</w:t>
      </w:r>
    </w:p>
  </w:comment>
  <w:comment w:id="42" w:author="Max Lindmark" w:date="2020-07-27T15:22:00Z" w:initials="ML">
    <w:p w14:paraId="694E320F" w14:textId="17431BEF" w:rsidR="00F25DE8" w:rsidRPr="00F25DE8" w:rsidRDefault="00F25DE8">
      <w:pPr>
        <w:pStyle w:val="Kommentarer"/>
        <w:rPr>
          <w:lang w:val="en-GB"/>
        </w:rPr>
      </w:pPr>
      <w:r w:rsidRPr="00311310">
        <w:rPr>
          <w:rStyle w:val="Kommentarsreferens"/>
        </w:rPr>
        <w:annotationRef/>
      </w:r>
      <w:r w:rsidRPr="00F25DE8">
        <w:rPr>
          <w:lang w:val="en-GB"/>
        </w:rPr>
        <w:t>Because it’s the global parameter! For the species-varying parameters I show the parameter that corresponds to the mean of the distribution of all species-effects</w:t>
      </w:r>
    </w:p>
  </w:comment>
  <w:comment w:id="43" w:author="Max Lindmark" w:date="2020-09-10T15:36:00Z" w:initials="ML">
    <w:p w14:paraId="7F53D2EA" w14:textId="5BA3ABAC" w:rsidR="00F25DE8" w:rsidRPr="00F25DE8" w:rsidRDefault="00F25DE8">
      <w:pPr>
        <w:pStyle w:val="Kommentarer"/>
        <w:rPr>
          <w:lang w:val="en-GB"/>
        </w:rPr>
      </w:pPr>
      <w:r w:rsidRPr="00507DFC">
        <w:rPr>
          <w:rStyle w:val="Kommentarsreferens"/>
        </w:rPr>
        <w:annotationRef/>
      </w:r>
      <w:r w:rsidRPr="00F25DE8">
        <w:rPr>
          <w:lang w:val="en-GB"/>
        </w:rPr>
        <w:t>… But now the model actually changed with the addition of author-data, so it now should in fact be mu_b3 because the selected model has all variables random (before the interaction was not random)</w:t>
      </w:r>
    </w:p>
  </w:comment>
  <w:comment w:id="44" w:author="Max Lindmark" w:date="2020-11-07T11:16:00Z" w:initials="ML">
    <w:p w14:paraId="064B12E9" w14:textId="08E52578" w:rsidR="00F25DE8" w:rsidRPr="00F25DE8" w:rsidRDefault="00F25DE8">
      <w:pPr>
        <w:pStyle w:val="Kommentarer"/>
        <w:rPr>
          <w:lang w:val="en-GB"/>
        </w:rPr>
      </w:pPr>
      <w:r>
        <w:rPr>
          <w:rStyle w:val="Kommentarsreferens"/>
        </w:rPr>
        <w:annotationRef/>
      </w:r>
      <w:r w:rsidRPr="00F25DE8">
        <w:rPr>
          <w:lang w:val="en-GB"/>
        </w:rPr>
        <w:t>I am quite satisfied with this one, and maybe it could go into the main text to provide better context for the conceptual figure?</w:t>
      </w:r>
    </w:p>
  </w:comment>
  <w:comment w:id="45" w:author="Anna Gårdmark" w:date="2020-11-23T16:10:00Z" w:initials="AG">
    <w:p w14:paraId="4CCD81B0" w14:textId="2316D6B2" w:rsidR="00943ABA" w:rsidRPr="00943ABA" w:rsidRDefault="00943ABA">
      <w:pPr>
        <w:pStyle w:val="Kommentarer"/>
        <w:rPr>
          <w:lang w:val="en-GB"/>
        </w:rPr>
      </w:pPr>
      <w:r>
        <w:rPr>
          <w:rStyle w:val="Kommentarsreferens"/>
        </w:rPr>
        <w:annotationRef/>
      </w:r>
      <w:r w:rsidRPr="00943ABA">
        <w:rPr>
          <w:lang w:val="en-GB"/>
        </w:rPr>
        <w:t xml:space="preserve">I agree it should go to the main. </w:t>
      </w:r>
      <w:r>
        <w:rPr>
          <w:lang w:val="en-GB"/>
        </w:rPr>
        <w:t>I’d actually move current fig 1 to the appendix to make room for this one, as a separate figure</w:t>
      </w:r>
    </w:p>
  </w:comment>
  <w:comment w:id="47" w:author="Jan Ohlberger" w:date="2020-09-17T21:15:00Z" w:initials="Ca">
    <w:p w14:paraId="15AC3E0F" w14:textId="64CA3FB8" w:rsidR="00F25DE8" w:rsidRPr="00F25DE8" w:rsidRDefault="00F25DE8">
      <w:pPr>
        <w:pStyle w:val="Kommentarer"/>
        <w:rPr>
          <w:lang w:val="en-GB"/>
        </w:rPr>
      </w:pPr>
      <w:r>
        <w:rPr>
          <w:rStyle w:val="Kommentarsreferens"/>
        </w:rPr>
        <w:annotationRef/>
      </w:r>
      <w:r w:rsidRPr="00F25DE8">
        <w:rPr>
          <w:lang w:val="en-GB"/>
        </w:rPr>
        <w:t xml:space="preserve">Looks all sufficiently good to me. </w:t>
      </w:r>
    </w:p>
  </w:comment>
  <w:comment w:id="55" w:author="Max Lindmark" w:date="2020-11-06T17:03:00Z" w:initials="ML">
    <w:p w14:paraId="593CD9AF" w14:textId="01624674" w:rsidR="00F25DE8" w:rsidRPr="00F25DE8" w:rsidRDefault="00F25DE8">
      <w:pPr>
        <w:pStyle w:val="Kommentarer"/>
        <w:rPr>
          <w:lang w:val="en-GB"/>
        </w:rPr>
      </w:pPr>
      <w:r>
        <w:rPr>
          <w:rStyle w:val="Kommentarsreferens"/>
        </w:rPr>
        <w:annotationRef/>
      </w:r>
      <w:r w:rsidRPr="00F25DE8">
        <w:rPr>
          <w:lang w:val="en-GB"/>
        </w:rPr>
        <w:t>NEW!</w:t>
      </w:r>
    </w:p>
  </w:comment>
  <w:comment w:id="56" w:author="Max Lindmark" w:date="2020-11-06T17:03:00Z" w:initials="ML">
    <w:p w14:paraId="54CF2A7D" w14:textId="1AA4C732" w:rsidR="00F25DE8" w:rsidRPr="00F25DE8" w:rsidRDefault="00F25DE8">
      <w:pPr>
        <w:pStyle w:val="Kommentarer"/>
        <w:rPr>
          <w:lang w:val="en-GB"/>
        </w:rPr>
      </w:pPr>
      <w:r>
        <w:rPr>
          <w:rStyle w:val="Kommentarsreferens"/>
        </w:rPr>
        <w:annotationRef/>
      </w:r>
      <w:r w:rsidRPr="00F25DE8">
        <w:rPr>
          <w:lang w:val="en-GB"/>
        </w:rPr>
        <w:t>New!</w:t>
      </w:r>
    </w:p>
  </w:comment>
  <w:comment w:id="58" w:author="Jan Ohlberger" w:date="2020-09-17T16:15:00Z" w:initials="Ca">
    <w:p w14:paraId="7CD0EE30" w14:textId="641B9C73" w:rsidR="00F25DE8" w:rsidRPr="00F25DE8" w:rsidRDefault="00F25DE8">
      <w:pPr>
        <w:pStyle w:val="Kommentarer"/>
        <w:rPr>
          <w:lang w:val="en-GB"/>
        </w:rPr>
      </w:pPr>
      <w:r>
        <w:rPr>
          <w:rStyle w:val="Kommentarsreferens"/>
        </w:rPr>
        <w:annotationRef/>
      </w:r>
      <w:r w:rsidRPr="00F25DE8">
        <w:rPr>
          <w:lang w:val="en-GB"/>
        </w:rPr>
        <w:t xml:space="preserve">I see it has improved by modeling the variance – though it still looks like there is a slight fan-shape in the residuals… </w:t>
      </w:r>
    </w:p>
  </w:comment>
  <w:comment w:id="59" w:author="Max Lindmark" w:date="2020-11-06T17:03:00Z" w:initials="ML">
    <w:p w14:paraId="151EC627" w14:textId="2B278DC6" w:rsidR="00F25DE8" w:rsidRPr="00F25DE8" w:rsidRDefault="00F25DE8">
      <w:pPr>
        <w:pStyle w:val="Kommentarer"/>
        <w:rPr>
          <w:lang w:val="en-GB"/>
        </w:rPr>
      </w:pPr>
      <w:r>
        <w:rPr>
          <w:rStyle w:val="Kommentarsreferens"/>
        </w:rPr>
        <w:annotationRef/>
      </w:r>
      <w:r w:rsidRPr="00F25DE8">
        <w:rPr>
          <w:lang w:val="en-GB"/>
        </w:rPr>
        <w:t>Still a similar pattern in the Sharpe-Schoolfield model. Perhaps something we can fix before the next round (note here variance does not increase with temperature as it did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6975E642" w15:done="0"/>
  <w15:commentEx w15:paraId="17E9D82C" w15:paraIdParent="6975E642" w15:done="0"/>
  <w15:commentEx w15:paraId="76758BC4" w15:paraIdParent="6975E642" w15:done="0"/>
  <w15:commentEx w15:paraId="52335144" w15:paraIdParent="6975E642" w15:done="0"/>
  <w15:commentEx w15:paraId="78FB04A2" w15:done="0"/>
  <w15:commentEx w15:paraId="6E218A37" w15:done="0"/>
  <w15:commentEx w15:paraId="17C041B1" w15:paraIdParent="6E218A37" w15:done="0"/>
  <w15:commentEx w15:paraId="55752598" w15:paraIdParent="6E218A37" w15:done="0"/>
  <w15:commentEx w15:paraId="64D13C99" w15:done="0"/>
  <w15:commentEx w15:paraId="7A91F7A8" w15:paraIdParent="64D13C99" w15:done="0"/>
  <w15:commentEx w15:paraId="0A16B43C" w15:done="0"/>
  <w15:commentEx w15:paraId="76F134EC" w15:done="0"/>
  <w15:commentEx w15:paraId="4F728317" w15:paraIdParent="76F134EC" w15:done="0"/>
  <w15:commentEx w15:paraId="205BFDE2" w15:done="0"/>
  <w15:commentEx w15:paraId="124072A1" w15:done="0"/>
  <w15:commentEx w15:paraId="76B1DEF8" w15:paraIdParent="124072A1" w15:done="0"/>
  <w15:commentEx w15:paraId="2535608E" w15:paraIdParent="124072A1" w15:done="0"/>
  <w15:commentEx w15:paraId="1232D05E" w15:done="0"/>
  <w15:commentEx w15:paraId="34B431E9" w15:paraIdParent="1232D05E" w15:done="0"/>
  <w15:commentEx w15:paraId="6058DF63" w15:paraIdParent="1232D05E" w15:done="0"/>
  <w15:commentEx w15:paraId="5A247DD4" w15:paraIdParent="1232D05E" w15:done="0"/>
  <w15:commentEx w15:paraId="1EA31293" w15:paraIdParent="1232D05E" w15:done="0"/>
  <w15:commentEx w15:paraId="59FBED48" w15:done="0"/>
  <w15:commentEx w15:paraId="3F4FD1A5" w15:done="0"/>
  <w15:commentEx w15:paraId="742A7251" w15:done="0"/>
  <w15:commentEx w15:paraId="4E2FD359" w15:done="0"/>
  <w15:commentEx w15:paraId="448909C9" w15:paraIdParent="4E2FD359" w15:done="0"/>
  <w15:commentEx w15:paraId="1934C313" w15:done="0"/>
  <w15:commentEx w15:paraId="6743E485" w15:done="0"/>
  <w15:commentEx w15:paraId="6EA91861" w15:done="0"/>
  <w15:commentEx w15:paraId="7765A3D0" w15:done="0"/>
  <w15:commentEx w15:paraId="694E320F" w15:paraIdParent="7765A3D0" w15:done="0"/>
  <w15:commentEx w15:paraId="7F53D2EA" w15:paraIdParent="7765A3D0" w15:done="0"/>
  <w15:commentEx w15:paraId="064B12E9" w15:done="0"/>
  <w15:commentEx w15:paraId="4CCD81B0" w15:paraIdParent="064B12E9" w15:done="0"/>
  <w15:commentEx w15:paraId="15AC3E0F" w15:done="0"/>
  <w15:commentEx w15:paraId="593CD9AF" w15:done="0"/>
  <w15:commentEx w15:paraId="54CF2A7D" w15:done="0"/>
  <w15:commentEx w15:paraId="7CD0EE30" w15:done="0"/>
  <w15:commentEx w15:paraId="151EC627" w15:paraIdParent="7CD0E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2CAAD15" w16cex:dateUtc="2020-07-28T11:56:00Z"/>
  <w16cex:commentExtensible w16cex:durableId="2342BDA4" w16cex:dateUtc="2020-10-27T14:39:00Z"/>
  <w16cex:commentExtensible w16cex:durableId="2342BF82" w16cex:dateUtc="2020-10-27T14:47:00Z"/>
  <w16cex:commentExtensible w16cex:durableId="2342BC03" w16cex:dateUtc="2020-10-27T14:32:00Z"/>
  <w16cex:commentExtensible w16cex:durableId="22C974F4" w16cex:dateUtc="2020-07-27T13:44:00Z"/>
  <w16cex:commentExtensible w16cex:durableId="2342BCA2" w16cex:dateUtc="2020-10-27T14:34:00Z"/>
  <w16cex:commentExtensible w16cex:durableId="22E536A8" w16cex:dateUtc="2020-08-17T15:02:00Z"/>
  <w16cex:commentExtensible w16cex:durableId="2342C3F6" w16cex:dateUtc="2020-10-27T15:06:00Z"/>
  <w16cex:commentExtensible w16cex:durableId="2304C4F9" w16cex:dateUtc="2020-09-10T13:30:00Z"/>
  <w16cex:commentExtensible w16cex:durableId="22CC16D2" w16cex:dateUtc="2020-07-28T13:36:00Z"/>
  <w16cex:commentExtensible w16cex:durableId="22E50D24" w16cex:dateUtc="2020-08-17T12:05:00Z"/>
  <w16cex:commentExtensible w16cex:durableId="2309B176" w16cex:dateUtc="2020-09-14T07:08:00Z"/>
  <w16cex:commentExtensible w16cex:durableId="234FFCF4" w16cex:dateUtc="2020-11-06T15:48:00Z"/>
  <w16cex:commentExtensible w16cex:durableId="23510049" w16cex:dateUtc="2020-11-07T10:15:00Z"/>
  <w16cex:commentExtensible w16cex:durableId="2304735A" w16cex:dateUtc="2020-09-10T07:41:00Z"/>
  <w16cex:commentExtensible w16cex:durableId="22C96F9F" w16cex:dateUtc="2020-07-27T13:22:00Z"/>
  <w16cex:commentExtensible w16cex:durableId="2304C681" w16cex:dateUtc="2020-09-10T13:36:00Z"/>
  <w16cex:commentExtensible w16cex:durableId="2351007C" w16cex:dateUtc="2020-11-07T10:16:00Z"/>
  <w16cex:commentExtensible w16cex:durableId="23500050" w16cex:dateUtc="2020-11-06T16:03:00Z"/>
  <w16cex:commentExtensible w16cex:durableId="2350005B" w16cex:dateUtc="2020-11-06T16:03:00Z"/>
  <w16cex:commentExtensible w16cex:durableId="23500075" w16cex:dateUtc="2020-11-06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5E642" w16cid:durableId="230E378E"/>
  <w16cid:commentId w16cid:paraId="17E9D82C" w16cid:durableId="2342B8FD"/>
  <w16cid:commentId w16cid:paraId="76758BC4" w16cid:durableId="235603BD"/>
  <w16cid:commentId w16cid:paraId="6E218A37" w16cid:durableId="22C93964"/>
  <w16cid:commentId w16cid:paraId="17C041B1" w16cid:durableId="22C93965"/>
  <w16cid:commentId w16cid:paraId="55752598" w16cid:durableId="22CAAD15"/>
  <w16cid:commentId w16cid:paraId="64D13C99" w16cid:durableId="230E4A8B"/>
  <w16cid:commentId w16cid:paraId="7A91F7A8" w16cid:durableId="2342BDA4"/>
  <w16cid:commentId w16cid:paraId="0A16B43C" w16cid:durableId="2342BF82"/>
  <w16cid:commentId w16cid:paraId="76F134EC" w16cid:durableId="230E38D1"/>
  <w16cid:commentId w16cid:paraId="4F728317" w16cid:durableId="2342BC03"/>
  <w16cid:commentId w16cid:paraId="205BFDE2" w16cid:durableId="22C974F4"/>
  <w16cid:commentId w16cid:paraId="124072A1" w16cid:durableId="230E494C"/>
  <w16cid:commentId w16cid:paraId="76B1DEF8" w16cid:durableId="2342BCA2"/>
  <w16cid:commentId w16cid:paraId="2535608E" w16cid:durableId="23556690"/>
  <w16cid:commentId w16cid:paraId="1232D05E" w16cid:durableId="22C96F03"/>
  <w16cid:commentId w16cid:paraId="34B431E9" w16cid:durableId="22E536A8"/>
  <w16cid:commentId w16cid:paraId="6058DF63" w16cid:durableId="230E084B"/>
  <w16cid:commentId w16cid:paraId="5A247DD4" w16cid:durableId="2342C3F6"/>
  <w16cid:commentId w16cid:paraId="59FBED48" w16cid:durableId="2304C4F9"/>
  <w16cid:commentId w16cid:paraId="3F4FD1A5" w16cid:durableId="22CC16D2"/>
  <w16cid:commentId w16cid:paraId="742A7251" w16cid:durableId="22E50D24"/>
  <w16cid:commentId w16cid:paraId="4E2FD359" w16cid:durableId="2309B176"/>
  <w16cid:commentId w16cid:paraId="1934C313" w16cid:durableId="234FFCF4"/>
  <w16cid:commentId w16cid:paraId="6743E485" w16cid:durableId="23510049"/>
  <w16cid:commentId w16cid:paraId="6EA91861" w16cid:durableId="2304735A"/>
  <w16cid:commentId w16cid:paraId="7765A3D0" w16cid:durableId="22C96F07"/>
  <w16cid:commentId w16cid:paraId="694E320F" w16cid:durableId="22C96F9F"/>
  <w16cid:commentId w16cid:paraId="7F53D2EA" w16cid:durableId="2304C681"/>
  <w16cid:commentId w16cid:paraId="064B12E9" w16cid:durableId="2351007C"/>
  <w16cid:commentId w16cid:paraId="15AC3E0F" w16cid:durableId="230E5062"/>
  <w16cid:commentId w16cid:paraId="593CD9AF" w16cid:durableId="23500050"/>
  <w16cid:commentId w16cid:paraId="54CF2A7D" w16cid:durableId="2350005B"/>
  <w16cid:commentId w16cid:paraId="7CD0EE30" w16cid:durableId="230E0A33"/>
  <w16cid:commentId w16cid:paraId="151EC627" w16cid:durableId="23500075"/>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A5E4796" w14:textId="77777777" w:rsidR="008741DA" w:rsidRDefault="008741DA" w:rsidP="00B65B3A">
      <w:r>
        <w:separator/>
      </w:r>
    </w:p>
    <w:p w14:paraId="5DED01CF" w14:textId="77777777" w:rsidR="008741DA" w:rsidRDefault="008741DA"/>
  </w:endnote>
  <w:endnote w:type="continuationSeparator" w:id="0">
    <w:p w14:paraId="762FEEB0" w14:textId="77777777" w:rsidR="008741DA" w:rsidRDefault="008741DA" w:rsidP="00B65B3A">
      <w:r>
        <w:continuationSeparator/>
      </w:r>
    </w:p>
    <w:p w14:paraId="27E4D05F" w14:textId="77777777" w:rsidR="008741DA" w:rsidRDefault="008741D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706296"/>
      <w:docPartObj>
        <w:docPartGallery w:val="Page Numbers (Bottom of Page)"/>
        <w:docPartUnique/>
      </w:docPartObj>
    </w:sdtPr>
    <w:sdtEndPr>
      <w:rPr>
        <w:noProof/>
      </w:rPr>
    </w:sdtEndPr>
    <w:sdtContent>
      <w:p w14:paraId="59B198AA" w14:textId="00058339" w:rsidR="00F25DE8" w:rsidRDefault="00F25DE8">
        <w:pPr>
          <w:pStyle w:val="Sidfot"/>
          <w:jc w:val="center"/>
        </w:pPr>
        <w:r>
          <w:fldChar w:fldCharType="begin"/>
        </w:r>
        <w:r>
          <w:instrText xml:space="preserve"> PAGE   \* MERGEFORMAT </w:instrText>
        </w:r>
        <w:r>
          <w:fldChar w:fldCharType="separate"/>
        </w:r>
        <w:r w:rsidR="00632F77">
          <w:rPr>
            <w:noProof/>
          </w:rPr>
          <w:t>13</w:t>
        </w:r>
        <w:r>
          <w:rPr>
            <w:noProof/>
          </w:rPr>
          <w:fldChar w:fldCharType="end"/>
        </w:r>
      </w:p>
    </w:sdtContent>
  </w:sdt>
  <w:p w14:paraId="0D3AA5C0" w14:textId="77777777" w:rsidR="00F25DE8" w:rsidRDefault="00F25DE8">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79933847" w14:textId="77777777" w:rsidR="008741DA" w:rsidRDefault="008741DA" w:rsidP="00B65B3A">
      <w:r>
        <w:separator/>
      </w:r>
    </w:p>
  </w:footnote>
  <w:footnote w:type="continuationSeparator" w:id="0">
    <w:p w14:paraId="6060692D" w14:textId="77777777" w:rsidR="008741DA" w:rsidRDefault="008741D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8BC1F" w14:textId="77777777" w:rsidR="00F25DE8" w:rsidRDefault="00F25DE8" w:rsidP="00B65B3A">
    <w:pPr>
      <w:pStyle w:val="Sidhuvud"/>
      <w:spacing w:before="240" w:after="276"/>
    </w:pPr>
  </w:p>
  <w:p w14:paraId="2835C4F5" w14:textId="77777777" w:rsidR="00F25DE8" w:rsidRDefault="00F25DE8" w:rsidP="00B65B3A">
    <w:pPr>
      <w:spacing w:after="276"/>
    </w:pPr>
  </w:p>
  <w:p w14:paraId="31D1C0B9" w14:textId="77777777" w:rsidR="00F25DE8" w:rsidRDefault="00F25DE8"/>
  <w:p w14:paraId="56DB4B41" w14:textId="77777777" w:rsidR="00F25DE8" w:rsidRDefault="00F25DE8"/>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178D8" w14:textId="77777777" w:rsidR="00F25DE8" w:rsidRPr="00B30794" w:rsidRDefault="00F25DE8"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53B83634"/>
    <w:lvl w:ilvl="0">
      <w:start w:val="1"/>
      <w:numFmt w:val="decimal"/>
      <w:pStyle w:val="Numreradlista"/>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Punktlista"/>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922"/>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7B8"/>
    <w:rsid w:val="00045950"/>
    <w:rsid w:val="00046241"/>
    <w:rsid w:val="00046587"/>
    <w:rsid w:val="00046A75"/>
    <w:rsid w:val="00047D64"/>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4793"/>
    <w:rsid w:val="00074799"/>
    <w:rsid w:val="00074A3E"/>
    <w:rsid w:val="00076ADA"/>
    <w:rsid w:val="00076AF9"/>
    <w:rsid w:val="00076C95"/>
    <w:rsid w:val="00077100"/>
    <w:rsid w:val="00077256"/>
    <w:rsid w:val="000807A2"/>
    <w:rsid w:val="000839B9"/>
    <w:rsid w:val="00083ABB"/>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4ECF"/>
    <w:rsid w:val="00125ED1"/>
    <w:rsid w:val="00127035"/>
    <w:rsid w:val="00130327"/>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686C"/>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7D61"/>
    <w:rsid w:val="001C0B45"/>
    <w:rsid w:val="001C0D97"/>
    <w:rsid w:val="001C2858"/>
    <w:rsid w:val="001C3220"/>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7403"/>
    <w:rsid w:val="001D7972"/>
    <w:rsid w:val="001D7CE6"/>
    <w:rsid w:val="001E0278"/>
    <w:rsid w:val="001E04B2"/>
    <w:rsid w:val="001E07E5"/>
    <w:rsid w:val="001E0C17"/>
    <w:rsid w:val="001E2112"/>
    <w:rsid w:val="001E291C"/>
    <w:rsid w:val="001E3559"/>
    <w:rsid w:val="001E378D"/>
    <w:rsid w:val="001E493C"/>
    <w:rsid w:val="001E4C77"/>
    <w:rsid w:val="001E5F16"/>
    <w:rsid w:val="001E6567"/>
    <w:rsid w:val="001E67DA"/>
    <w:rsid w:val="001E6988"/>
    <w:rsid w:val="001E7C36"/>
    <w:rsid w:val="001E7E67"/>
    <w:rsid w:val="001F0A85"/>
    <w:rsid w:val="001F1738"/>
    <w:rsid w:val="001F1A85"/>
    <w:rsid w:val="001F1C76"/>
    <w:rsid w:val="001F1F3E"/>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81A"/>
    <w:rsid w:val="00261B47"/>
    <w:rsid w:val="002623A1"/>
    <w:rsid w:val="00262E9D"/>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18DF"/>
    <w:rsid w:val="00281E19"/>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8C9"/>
    <w:rsid w:val="00294C73"/>
    <w:rsid w:val="00294C85"/>
    <w:rsid w:val="0029671C"/>
    <w:rsid w:val="00296FF8"/>
    <w:rsid w:val="00297807"/>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1FCE"/>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71DF"/>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48C2"/>
    <w:rsid w:val="003F68F4"/>
    <w:rsid w:val="003F7323"/>
    <w:rsid w:val="00401919"/>
    <w:rsid w:val="00401C4C"/>
    <w:rsid w:val="00402384"/>
    <w:rsid w:val="004023F6"/>
    <w:rsid w:val="00402C4C"/>
    <w:rsid w:val="004032F5"/>
    <w:rsid w:val="0040504F"/>
    <w:rsid w:val="00405850"/>
    <w:rsid w:val="0040643A"/>
    <w:rsid w:val="004075E9"/>
    <w:rsid w:val="00407BBA"/>
    <w:rsid w:val="004103A1"/>
    <w:rsid w:val="004105DA"/>
    <w:rsid w:val="0041116C"/>
    <w:rsid w:val="00412AE8"/>
    <w:rsid w:val="00413378"/>
    <w:rsid w:val="00413F90"/>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C6A"/>
    <w:rsid w:val="004227D9"/>
    <w:rsid w:val="004228C8"/>
    <w:rsid w:val="00422A08"/>
    <w:rsid w:val="00422B21"/>
    <w:rsid w:val="00423677"/>
    <w:rsid w:val="00424144"/>
    <w:rsid w:val="004246C0"/>
    <w:rsid w:val="00424B12"/>
    <w:rsid w:val="0042590D"/>
    <w:rsid w:val="00425D73"/>
    <w:rsid w:val="00425DD6"/>
    <w:rsid w:val="0042608C"/>
    <w:rsid w:val="00426CA6"/>
    <w:rsid w:val="00426EC8"/>
    <w:rsid w:val="00432044"/>
    <w:rsid w:val="00432731"/>
    <w:rsid w:val="004332BF"/>
    <w:rsid w:val="00433700"/>
    <w:rsid w:val="00433C98"/>
    <w:rsid w:val="004340C3"/>
    <w:rsid w:val="004343E5"/>
    <w:rsid w:val="004349AD"/>
    <w:rsid w:val="0043502B"/>
    <w:rsid w:val="00435735"/>
    <w:rsid w:val="00435A47"/>
    <w:rsid w:val="004376EA"/>
    <w:rsid w:val="004408B7"/>
    <w:rsid w:val="00441056"/>
    <w:rsid w:val="00441079"/>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6E"/>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67A9C"/>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2320"/>
    <w:rsid w:val="00494B46"/>
    <w:rsid w:val="00494B99"/>
    <w:rsid w:val="00494F11"/>
    <w:rsid w:val="004953D6"/>
    <w:rsid w:val="00496247"/>
    <w:rsid w:val="00497699"/>
    <w:rsid w:val="0049777E"/>
    <w:rsid w:val="004979EB"/>
    <w:rsid w:val="004A131D"/>
    <w:rsid w:val="004A46F2"/>
    <w:rsid w:val="004A4764"/>
    <w:rsid w:val="004A4828"/>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07DFC"/>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3DFC"/>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38"/>
    <w:rsid w:val="00555CD3"/>
    <w:rsid w:val="0055608F"/>
    <w:rsid w:val="005570FE"/>
    <w:rsid w:val="005606AA"/>
    <w:rsid w:val="00562D2D"/>
    <w:rsid w:val="00563638"/>
    <w:rsid w:val="00564621"/>
    <w:rsid w:val="0056485D"/>
    <w:rsid w:val="00565DB5"/>
    <w:rsid w:val="00566866"/>
    <w:rsid w:val="00567179"/>
    <w:rsid w:val="00570475"/>
    <w:rsid w:val="005713D6"/>
    <w:rsid w:val="00571E20"/>
    <w:rsid w:val="00572C7B"/>
    <w:rsid w:val="00573C57"/>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2F"/>
    <w:rsid w:val="006042B2"/>
    <w:rsid w:val="006042C6"/>
    <w:rsid w:val="00604615"/>
    <w:rsid w:val="006049CB"/>
    <w:rsid w:val="00605228"/>
    <w:rsid w:val="0060642D"/>
    <w:rsid w:val="0060679E"/>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1C44"/>
    <w:rsid w:val="006320DC"/>
    <w:rsid w:val="0063225E"/>
    <w:rsid w:val="006323DC"/>
    <w:rsid w:val="006325A1"/>
    <w:rsid w:val="00632F77"/>
    <w:rsid w:val="006331B0"/>
    <w:rsid w:val="00633F86"/>
    <w:rsid w:val="00634735"/>
    <w:rsid w:val="006348A6"/>
    <w:rsid w:val="00634E3C"/>
    <w:rsid w:val="00634FBD"/>
    <w:rsid w:val="006351DF"/>
    <w:rsid w:val="0063539C"/>
    <w:rsid w:val="00636FB7"/>
    <w:rsid w:val="006371C5"/>
    <w:rsid w:val="00637619"/>
    <w:rsid w:val="006402FF"/>
    <w:rsid w:val="0064065D"/>
    <w:rsid w:val="0064074D"/>
    <w:rsid w:val="00640B46"/>
    <w:rsid w:val="006412AB"/>
    <w:rsid w:val="00641976"/>
    <w:rsid w:val="00642167"/>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3AE"/>
    <w:rsid w:val="006A55B4"/>
    <w:rsid w:val="006A5D4D"/>
    <w:rsid w:val="006A7782"/>
    <w:rsid w:val="006B0B4E"/>
    <w:rsid w:val="006B1020"/>
    <w:rsid w:val="006B21EA"/>
    <w:rsid w:val="006B22D0"/>
    <w:rsid w:val="006B3A85"/>
    <w:rsid w:val="006B4DDA"/>
    <w:rsid w:val="006B6D8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009"/>
    <w:rsid w:val="006E6A7A"/>
    <w:rsid w:val="006E74EA"/>
    <w:rsid w:val="006E7C4C"/>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1E38"/>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918"/>
    <w:rsid w:val="00721F5D"/>
    <w:rsid w:val="00722DEE"/>
    <w:rsid w:val="00723412"/>
    <w:rsid w:val="007235A1"/>
    <w:rsid w:val="00723699"/>
    <w:rsid w:val="00724FB2"/>
    <w:rsid w:val="0072620E"/>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456"/>
    <w:rsid w:val="007677E9"/>
    <w:rsid w:val="0077045F"/>
    <w:rsid w:val="00771A72"/>
    <w:rsid w:val="00771FEB"/>
    <w:rsid w:val="00772500"/>
    <w:rsid w:val="00772E3E"/>
    <w:rsid w:val="007756CF"/>
    <w:rsid w:val="00775DCF"/>
    <w:rsid w:val="0077745B"/>
    <w:rsid w:val="0077790F"/>
    <w:rsid w:val="00777B57"/>
    <w:rsid w:val="00777EC3"/>
    <w:rsid w:val="007811FA"/>
    <w:rsid w:val="007838E7"/>
    <w:rsid w:val="0078579D"/>
    <w:rsid w:val="00785E28"/>
    <w:rsid w:val="0078617C"/>
    <w:rsid w:val="007870E5"/>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B3A"/>
    <w:rsid w:val="007B634F"/>
    <w:rsid w:val="007B7C9E"/>
    <w:rsid w:val="007B7D82"/>
    <w:rsid w:val="007C0A68"/>
    <w:rsid w:val="007C1B17"/>
    <w:rsid w:val="007C2347"/>
    <w:rsid w:val="007C3A9A"/>
    <w:rsid w:val="007C5828"/>
    <w:rsid w:val="007C65BA"/>
    <w:rsid w:val="007C6B56"/>
    <w:rsid w:val="007C6CB0"/>
    <w:rsid w:val="007C6EF6"/>
    <w:rsid w:val="007C72D9"/>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41DA"/>
    <w:rsid w:val="008744BE"/>
    <w:rsid w:val="00875457"/>
    <w:rsid w:val="008754AF"/>
    <w:rsid w:val="00875CA8"/>
    <w:rsid w:val="008815E5"/>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416"/>
    <w:rsid w:val="008C0448"/>
    <w:rsid w:val="008C1C55"/>
    <w:rsid w:val="008C1E02"/>
    <w:rsid w:val="008C221C"/>
    <w:rsid w:val="008C2239"/>
    <w:rsid w:val="008C25CE"/>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72C3"/>
    <w:rsid w:val="008F751C"/>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ABA"/>
    <w:rsid w:val="00943BB9"/>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48C"/>
    <w:rsid w:val="009D36C2"/>
    <w:rsid w:val="009D6203"/>
    <w:rsid w:val="009D6327"/>
    <w:rsid w:val="009D6D5F"/>
    <w:rsid w:val="009D74AD"/>
    <w:rsid w:val="009D7549"/>
    <w:rsid w:val="009E062B"/>
    <w:rsid w:val="009E0DF1"/>
    <w:rsid w:val="009E174F"/>
    <w:rsid w:val="009E1A41"/>
    <w:rsid w:val="009E1EA2"/>
    <w:rsid w:val="009E2039"/>
    <w:rsid w:val="009E2AAB"/>
    <w:rsid w:val="009E346B"/>
    <w:rsid w:val="009E359E"/>
    <w:rsid w:val="009E4201"/>
    <w:rsid w:val="009E5C10"/>
    <w:rsid w:val="009E6BA9"/>
    <w:rsid w:val="009E754E"/>
    <w:rsid w:val="009F1C65"/>
    <w:rsid w:val="009F1EE6"/>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0E03"/>
    <w:rsid w:val="00A61688"/>
    <w:rsid w:val="00A61C75"/>
    <w:rsid w:val="00A61E29"/>
    <w:rsid w:val="00A6294E"/>
    <w:rsid w:val="00A62EED"/>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9634E"/>
    <w:rsid w:val="00AA0CFB"/>
    <w:rsid w:val="00AA19A8"/>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2930"/>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490"/>
    <w:rsid w:val="00AC7789"/>
    <w:rsid w:val="00AD0DB1"/>
    <w:rsid w:val="00AD1A0A"/>
    <w:rsid w:val="00AD2921"/>
    <w:rsid w:val="00AD40AD"/>
    <w:rsid w:val="00AD50F8"/>
    <w:rsid w:val="00AD6401"/>
    <w:rsid w:val="00AE00DA"/>
    <w:rsid w:val="00AE0C75"/>
    <w:rsid w:val="00AE10F9"/>
    <w:rsid w:val="00AE1389"/>
    <w:rsid w:val="00AE35B1"/>
    <w:rsid w:val="00AE3C84"/>
    <w:rsid w:val="00AE49D8"/>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78A5"/>
    <w:rsid w:val="00B408A2"/>
    <w:rsid w:val="00B41269"/>
    <w:rsid w:val="00B416F8"/>
    <w:rsid w:val="00B41A95"/>
    <w:rsid w:val="00B42BCC"/>
    <w:rsid w:val="00B438B3"/>
    <w:rsid w:val="00B45407"/>
    <w:rsid w:val="00B46305"/>
    <w:rsid w:val="00B4748C"/>
    <w:rsid w:val="00B474DF"/>
    <w:rsid w:val="00B47F20"/>
    <w:rsid w:val="00B5008A"/>
    <w:rsid w:val="00B51C4F"/>
    <w:rsid w:val="00B5417F"/>
    <w:rsid w:val="00B54387"/>
    <w:rsid w:val="00B54733"/>
    <w:rsid w:val="00B54D19"/>
    <w:rsid w:val="00B54E20"/>
    <w:rsid w:val="00B55201"/>
    <w:rsid w:val="00B5578D"/>
    <w:rsid w:val="00B56161"/>
    <w:rsid w:val="00B60122"/>
    <w:rsid w:val="00B609B9"/>
    <w:rsid w:val="00B61640"/>
    <w:rsid w:val="00B61E15"/>
    <w:rsid w:val="00B62D66"/>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6EB"/>
    <w:rsid w:val="00B75BBD"/>
    <w:rsid w:val="00B75D2E"/>
    <w:rsid w:val="00B76202"/>
    <w:rsid w:val="00B766E0"/>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B92"/>
    <w:rsid w:val="00B92E65"/>
    <w:rsid w:val="00B937F3"/>
    <w:rsid w:val="00B94265"/>
    <w:rsid w:val="00B94CFC"/>
    <w:rsid w:val="00B96132"/>
    <w:rsid w:val="00B97BC5"/>
    <w:rsid w:val="00BA08A8"/>
    <w:rsid w:val="00BA0E41"/>
    <w:rsid w:val="00BA184B"/>
    <w:rsid w:val="00BA1A4E"/>
    <w:rsid w:val="00BA2986"/>
    <w:rsid w:val="00BA2A63"/>
    <w:rsid w:val="00BA2B1C"/>
    <w:rsid w:val="00BA32CB"/>
    <w:rsid w:val="00BA35ED"/>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00B"/>
    <w:rsid w:val="00BB72F0"/>
    <w:rsid w:val="00BC073F"/>
    <w:rsid w:val="00BC082F"/>
    <w:rsid w:val="00BC0CFB"/>
    <w:rsid w:val="00BC1507"/>
    <w:rsid w:val="00BC2A75"/>
    <w:rsid w:val="00BC3E43"/>
    <w:rsid w:val="00BC4164"/>
    <w:rsid w:val="00BC43D4"/>
    <w:rsid w:val="00BC47DB"/>
    <w:rsid w:val="00BC4871"/>
    <w:rsid w:val="00BC4AA2"/>
    <w:rsid w:val="00BD0111"/>
    <w:rsid w:val="00BD08BE"/>
    <w:rsid w:val="00BD123D"/>
    <w:rsid w:val="00BD233F"/>
    <w:rsid w:val="00BD281F"/>
    <w:rsid w:val="00BD3684"/>
    <w:rsid w:val="00BD5209"/>
    <w:rsid w:val="00BD59DF"/>
    <w:rsid w:val="00BD5E95"/>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4F49"/>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7F1"/>
    <w:rsid w:val="00C554D8"/>
    <w:rsid w:val="00C55DFC"/>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E13C1"/>
    <w:rsid w:val="00CE15C4"/>
    <w:rsid w:val="00CE1823"/>
    <w:rsid w:val="00CE1A6F"/>
    <w:rsid w:val="00CE2FC4"/>
    <w:rsid w:val="00CE48D8"/>
    <w:rsid w:val="00CE4C1E"/>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6C1"/>
    <w:rsid w:val="00D03B1E"/>
    <w:rsid w:val="00D048A6"/>
    <w:rsid w:val="00D04D4B"/>
    <w:rsid w:val="00D050F7"/>
    <w:rsid w:val="00D05A0E"/>
    <w:rsid w:val="00D05CCE"/>
    <w:rsid w:val="00D06061"/>
    <w:rsid w:val="00D065C5"/>
    <w:rsid w:val="00D07493"/>
    <w:rsid w:val="00D07ADA"/>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27CB"/>
    <w:rsid w:val="00D82BD0"/>
    <w:rsid w:val="00D833D7"/>
    <w:rsid w:val="00D83999"/>
    <w:rsid w:val="00D8488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4FAD"/>
    <w:rsid w:val="00DA556D"/>
    <w:rsid w:val="00DA5DBF"/>
    <w:rsid w:val="00DA5F0E"/>
    <w:rsid w:val="00DA7658"/>
    <w:rsid w:val="00DA7AD2"/>
    <w:rsid w:val="00DB02E7"/>
    <w:rsid w:val="00DB1F8E"/>
    <w:rsid w:val="00DB234C"/>
    <w:rsid w:val="00DB246C"/>
    <w:rsid w:val="00DB28D9"/>
    <w:rsid w:val="00DB32FB"/>
    <w:rsid w:val="00DB3462"/>
    <w:rsid w:val="00DB37EB"/>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546D"/>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82F"/>
    <w:rsid w:val="00DE3B27"/>
    <w:rsid w:val="00DE4F80"/>
    <w:rsid w:val="00DE68F6"/>
    <w:rsid w:val="00DE700F"/>
    <w:rsid w:val="00DF0174"/>
    <w:rsid w:val="00DF0E82"/>
    <w:rsid w:val="00DF1065"/>
    <w:rsid w:val="00DF139F"/>
    <w:rsid w:val="00DF14CB"/>
    <w:rsid w:val="00DF1954"/>
    <w:rsid w:val="00DF1F27"/>
    <w:rsid w:val="00DF4E3E"/>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C78"/>
    <w:rsid w:val="00E5412C"/>
    <w:rsid w:val="00E561B2"/>
    <w:rsid w:val="00E57C07"/>
    <w:rsid w:val="00E57DC3"/>
    <w:rsid w:val="00E57F53"/>
    <w:rsid w:val="00E606C7"/>
    <w:rsid w:val="00E61454"/>
    <w:rsid w:val="00E61C0C"/>
    <w:rsid w:val="00E62183"/>
    <w:rsid w:val="00E623FF"/>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5CA7"/>
    <w:rsid w:val="00ED5EF1"/>
    <w:rsid w:val="00ED7296"/>
    <w:rsid w:val="00EE00FB"/>
    <w:rsid w:val="00EE14AE"/>
    <w:rsid w:val="00EE1A99"/>
    <w:rsid w:val="00EE1D77"/>
    <w:rsid w:val="00EE2F72"/>
    <w:rsid w:val="00EE31FD"/>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56D"/>
    <w:rsid w:val="00F50A15"/>
    <w:rsid w:val="00F50A21"/>
    <w:rsid w:val="00F50E38"/>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397"/>
    <w:rsid w:val="00F776DC"/>
    <w:rsid w:val="00F8257E"/>
    <w:rsid w:val="00F834A1"/>
    <w:rsid w:val="00F834F2"/>
    <w:rsid w:val="00F835CA"/>
    <w:rsid w:val="00F83CFC"/>
    <w:rsid w:val="00F85927"/>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3040"/>
    <w:rsid w:val="00FB4174"/>
    <w:rsid w:val="00FB4892"/>
    <w:rsid w:val="00FB4D89"/>
    <w:rsid w:val="00FB517D"/>
    <w:rsid w:val="00FB70E6"/>
    <w:rsid w:val="00FB7DC9"/>
    <w:rsid w:val="00FC0DA3"/>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F25DE8"/>
    <w:pPr>
      <w:spacing w:after="160" w:line="259" w:lineRule="auto"/>
    </w:pPr>
    <w:rPr>
      <w:rFonts w:asciiTheme="minorHAnsi" w:hAnsiTheme="minorHAnsi"/>
    </w:rPr>
  </w:style>
  <w:style w:type="paragraph" w:styleId="Rubrik1">
    <w:name w:val="heading 1"/>
    <w:basedOn w:val="Normal"/>
    <w:next w:val="Normal"/>
    <w:link w:val="Rubrik1Char"/>
    <w:autoRedefine/>
    <w:uiPriority w:val="9"/>
    <w:qFormat/>
    <w:rsid w:val="00180D91"/>
    <w:pPr>
      <w:keepNext/>
      <w:keepLines/>
      <w:spacing w:before="120" w:line="480" w:lineRule="auto"/>
      <w:outlineLvl w:val="0"/>
    </w:pPr>
    <w:rPr>
      <w:rFonts w:eastAsiaTheme="majorEastAsia" w:cstheme="majorBidi"/>
      <w:b/>
      <w:color w:val="000000" w:themeColor="text1"/>
      <w:sz w:val="32"/>
      <w:szCs w:val="32"/>
    </w:rPr>
  </w:style>
  <w:style w:type="paragraph" w:styleId="Rubrik2">
    <w:name w:val="heading 2"/>
    <w:basedOn w:val="Normal"/>
    <w:next w:val="Normal"/>
    <w:link w:val="Rubrik2Char"/>
    <w:autoRedefine/>
    <w:uiPriority w:val="9"/>
    <w:unhideWhenUsed/>
    <w:qFormat/>
    <w:rsid w:val="00180D91"/>
    <w:pPr>
      <w:keepNext/>
      <w:keepLines/>
      <w:spacing w:line="480" w:lineRule="auto"/>
      <w:outlineLvl w:val="1"/>
    </w:pPr>
    <w:rPr>
      <w:rFonts w:eastAsiaTheme="majorEastAsia" w:cstheme="majorBidi"/>
      <w:b/>
      <w:color w:val="000000" w:themeColor="text1"/>
      <w:sz w:val="28"/>
      <w:szCs w:val="26"/>
    </w:rPr>
  </w:style>
  <w:style w:type="paragraph" w:styleId="Rubrik3">
    <w:name w:val="heading 3"/>
    <w:basedOn w:val="Normal"/>
    <w:next w:val="Normal"/>
    <w:link w:val="Rubrik3Char"/>
    <w:autoRedefine/>
    <w:uiPriority w:val="9"/>
    <w:unhideWhenUsed/>
    <w:qFormat/>
    <w:rsid w:val="00180D91"/>
    <w:pPr>
      <w:keepNext/>
      <w:keepLines/>
      <w:spacing w:before="60" w:after="60" w:line="480" w:lineRule="auto"/>
      <w:outlineLvl w:val="2"/>
    </w:pPr>
    <w:rPr>
      <w:rFonts w:eastAsiaTheme="majorEastAsia" w:cstheme="majorBidi"/>
      <w:b/>
      <w:i/>
      <w:color w:val="000000" w:themeColor="text1"/>
    </w:rPr>
  </w:style>
  <w:style w:type="paragraph" w:styleId="Rubrik4">
    <w:name w:val="heading 4"/>
    <w:basedOn w:val="Normal"/>
    <w:next w:val="Normal"/>
    <w:link w:val="Rubrik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Standardstycketeckensnitt">
    <w:name w:val="Default Paragraph Font"/>
    <w:uiPriority w:val="1"/>
    <w:semiHidden/>
    <w:unhideWhenUsed/>
    <w:rsid w:val="00F25DE8"/>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rsid w:val="00F25DE8"/>
  </w:style>
  <w:style w:type="character" w:customStyle="1" w:styleId="Rubrik1Char">
    <w:name w:val="Rubrik 1 Char"/>
    <w:basedOn w:val="Standardstycketeckensnitt"/>
    <w:link w:val="Rubrik1"/>
    <w:uiPriority w:val="9"/>
    <w:rsid w:val="00180D91"/>
    <w:rPr>
      <w:rFonts w:ascii="Times New Roman" w:eastAsiaTheme="majorEastAsia" w:hAnsi="Times New Roman" w:cstheme="majorBidi"/>
      <w:b/>
      <w:color w:val="000000" w:themeColor="text1"/>
      <w:sz w:val="32"/>
      <w:szCs w:val="32"/>
      <w:lang w:val="en-US"/>
    </w:rPr>
  </w:style>
  <w:style w:type="character" w:customStyle="1" w:styleId="Rubrik2Char">
    <w:name w:val="Rubrik 2 Char"/>
    <w:basedOn w:val="Standardstycketeckensnitt"/>
    <w:link w:val="Rubrik2"/>
    <w:uiPriority w:val="9"/>
    <w:rsid w:val="00180D91"/>
    <w:rPr>
      <w:rFonts w:ascii="Times New Roman" w:eastAsiaTheme="majorEastAsia" w:hAnsi="Times New Roman" w:cstheme="majorBidi"/>
      <w:b/>
      <w:color w:val="000000" w:themeColor="text1"/>
      <w:sz w:val="28"/>
      <w:szCs w:val="26"/>
      <w:lang w:val="en-US"/>
    </w:rPr>
  </w:style>
  <w:style w:type="character" w:customStyle="1" w:styleId="Rubrik3Char">
    <w:name w:val="Rubrik 3 Char"/>
    <w:basedOn w:val="Standardstycketeckensnitt"/>
    <w:link w:val="Rubrik3"/>
    <w:uiPriority w:val="9"/>
    <w:rsid w:val="00180D91"/>
    <w:rPr>
      <w:rFonts w:ascii="Times New Roman" w:eastAsiaTheme="majorEastAsia" w:hAnsi="Times New Roman" w:cstheme="majorBidi"/>
      <w:b/>
      <w:i/>
      <w:color w:val="000000" w:themeColor="text1"/>
      <w:sz w:val="24"/>
      <w:szCs w:val="24"/>
      <w:lang w:val="en-US"/>
    </w:rPr>
  </w:style>
  <w:style w:type="paragraph" w:styleId="Rubrik">
    <w:name w:val="Title"/>
    <w:aliases w:val="Titel/Dokumentnamn"/>
    <w:basedOn w:val="Normal"/>
    <w:next w:val="Normal"/>
    <w:link w:val="Rubrik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RubrikChar">
    <w:name w:val="Rubrik Char"/>
    <w:aliases w:val="Titel/Dokumentnamn Char"/>
    <w:basedOn w:val="Standardstycketeckensnitt"/>
    <w:link w:val="Rubrik"/>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Sidhuvud">
    <w:name w:val="header"/>
    <w:basedOn w:val="Normal"/>
    <w:link w:val="Sidhuvud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SidhuvudChar">
    <w:name w:val="Sidhuvud Char"/>
    <w:basedOn w:val="Standardstycketeckensnitt"/>
    <w:link w:val="Sidhuvud"/>
    <w:uiPriority w:val="99"/>
    <w:semiHidden/>
    <w:rsid w:val="00A61E29"/>
    <w:rPr>
      <w:rFonts w:asciiTheme="majorHAnsi" w:hAnsiTheme="majorHAnsi"/>
      <w:sz w:val="14"/>
      <w:lang w:val="en-US"/>
    </w:rPr>
  </w:style>
  <w:style w:type="paragraph" w:styleId="Sidfot">
    <w:name w:val="footer"/>
    <w:basedOn w:val="Sidhuvud"/>
    <w:link w:val="SidfotChar"/>
    <w:uiPriority w:val="99"/>
    <w:rsid w:val="00A61E29"/>
    <w:pPr>
      <w:tabs>
        <w:tab w:val="clear" w:pos="3686"/>
        <w:tab w:val="left" w:pos="4111"/>
      </w:tabs>
    </w:pPr>
  </w:style>
  <w:style w:type="character" w:customStyle="1" w:styleId="SidfotChar">
    <w:name w:val="Sidfot Char"/>
    <w:basedOn w:val="Standardstycketeckensnitt"/>
    <w:link w:val="Sidfot"/>
    <w:uiPriority w:val="99"/>
    <w:rsid w:val="00A61E29"/>
    <w:rPr>
      <w:rFonts w:asciiTheme="majorHAnsi" w:hAnsiTheme="majorHAnsi"/>
      <w:sz w:val="14"/>
      <w:lang w:val="en-GB"/>
    </w:rPr>
  </w:style>
  <w:style w:type="character" w:styleId="Platshllartext">
    <w:name w:val="Placeholder Text"/>
    <w:basedOn w:val="Standardstycketeckensnitt"/>
    <w:uiPriority w:val="99"/>
    <w:semiHidden/>
    <w:rsid w:val="00A61E29"/>
    <w:rPr>
      <w:color w:val="808080"/>
    </w:rPr>
  </w:style>
  <w:style w:type="paragraph" w:styleId="Ballongtext">
    <w:name w:val="Balloon Text"/>
    <w:basedOn w:val="Normal"/>
    <w:link w:val="BallongtextChar"/>
    <w:uiPriority w:val="99"/>
    <w:semiHidden/>
    <w:unhideWhenUsed/>
    <w:rsid w:val="00A61E29"/>
    <w:rPr>
      <w:rFonts w:ascii="Tahoma" w:hAnsi="Tahoma" w:cs="Tahoma"/>
      <w:sz w:val="16"/>
      <w:szCs w:val="16"/>
    </w:rPr>
  </w:style>
  <w:style w:type="character" w:customStyle="1" w:styleId="BallongtextChar">
    <w:name w:val="Ballongtext Char"/>
    <w:basedOn w:val="Standardstycketeckensnitt"/>
    <w:link w:val="Ballongtext"/>
    <w:uiPriority w:val="99"/>
    <w:semiHidden/>
    <w:rsid w:val="00A61E29"/>
    <w:rPr>
      <w:rFonts w:ascii="Tahoma" w:hAnsi="Tahoma" w:cs="Tahoma"/>
      <w:sz w:val="16"/>
      <w:szCs w:val="16"/>
      <w:lang w:val="en-US"/>
    </w:rPr>
  </w:style>
  <w:style w:type="table" w:styleId="Tabellrutnt">
    <w:name w:val="Table Grid"/>
    <w:basedOn w:val="Normaltabel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Sidhuvud"/>
    <w:uiPriority w:val="99"/>
    <w:semiHidden/>
    <w:rsid w:val="00A61E29"/>
    <w:pPr>
      <w:tabs>
        <w:tab w:val="clear" w:pos="9072"/>
        <w:tab w:val="right" w:pos="8789"/>
      </w:tabs>
    </w:pPr>
  </w:style>
  <w:style w:type="character" w:styleId="Hyperlnk">
    <w:name w:val="Hyperlink"/>
    <w:basedOn w:val="Standardstycketeckensnitt"/>
    <w:uiPriority w:val="99"/>
    <w:qFormat/>
    <w:rsid w:val="00A61E29"/>
    <w:rPr>
      <w:color w:val="0000FF"/>
      <w:u w:val="single"/>
    </w:rPr>
  </w:style>
  <w:style w:type="paragraph" w:styleId="Innehllsfrteckningsrubrik">
    <w:name w:val="TOC Heading"/>
    <w:basedOn w:val="Rubrik1"/>
    <w:next w:val="Normal"/>
    <w:uiPriority w:val="39"/>
    <w:rsid w:val="00A61E29"/>
    <w:pPr>
      <w:outlineLvl w:val="9"/>
    </w:pPr>
    <w:rPr>
      <w:lang w:eastAsia="ja-JP"/>
    </w:rPr>
  </w:style>
  <w:style w:type="paragraph" w:styleId="Citat">
    <w:name w:val="Quote"/>
    <w:basedOn w:val="Normal"/>
    <w:link w:val="CitatChar"/>
    <w:uiPriority w:val="10"/>
    <w:qFormat/>
    <w:rsid w:val="00A61E29"/>
    <w:pPr>
      <w:spacing w:after="220"/>
      <w:ind w:left="357"/>
    </w:pPr>
    <w:rPr>
      <w:iCs/>
      <w:color w:val="000000" w:themeColor="text1"/>
      <w:sz w:val="20"/>
    </w:rPr>
  </w:style>
  <w:style w:type="character" w:customStyle="1" w:styleId="CitatChar">
    <w:name w:val="Citat Char"/>
    <w:basedOn w:val="Standardstycketeckensnitt"/>
    <w:link w:val="Citat"/>
    <w:uiPriority w:val="10"/>
    <w:rsid w:val="00A61E29"/>
    <w:rPr>
      <w:rFonts w:asciiTheme="minorHAnsi" w:hAnsiTheme="minorHAnsi"/>
      <w:iCs/>
      <w:color w:val="000000" w:themeColor="text1"/>
      <w:sz w:val="20"/>
      <w:lang w:val="en-US"/>
    </w:rPr>
  </w:style>
  <w:style w:type="paragraph" w:styleId="Innehll1">
    <w:name w:val="toc 1"/>
    <w:basedOn w:val="Normal"/>
    <w:next w:val="Normal"/>
    <w:uiPriority w:val="39"/>
    <w:rsid w:val="00A61E29"/>
    <w:pPr>
      <w:spacing w:beforeLines="100" w:before="100"/>
    </w:pPr>
  </w:style>
  <w:style w:type="paragraph" w:styleId="Innehll2">
    <w:name w:val="toc 2"/>
    <w:basedOn w:val="Normal"/>
    <w:next w:val="Normal"/>
    <w:uiPriority w:val="39"/>
    <w:rsid w:val="00A61E29"/>
    <w:pPr>
      <w:ind w:left="276"/>
    </w:pPr>
  </w:style>
  <w:style w:type="paragraph" w:styleId="Innehll3">
    <w:name w:val="toc 3"/>
    <w:basedOn w:val="Normal"/>
    <w:next w:val="Normal"/>
    <w:uiPriority w:val="99"/>
    <w:rsid w:val="00A61E29"/>
    <w:pPr>
      <w:ind w:left="552"/>
    </w:pPr>
  </w:style>
  <w:style w:type="character" w:styleId="Betoning">
    <w:name w:val="Emphasis"/>
    <w:basedOn w:val="Standardstycketeckensnitt"/>
    <w:uiPriority w:val="1"/>
    <w:rsid w:val="00A61E29"/>
    <w:rPr>
      <w:i/>
      <w:iCs/>
    </w:rPr>
  </w:style>
  <w:style w:type="paragraph" w:styleId="Innehll4">
    <w:name w:val="toc 4"/>
    <w:basedOn w:val="Normal"/>
    <w:next w:val="Normal"/>
    <w:uiPriority w:val="99"/>
    <w:semiHidden/>
    <w:rsid w:val="00A61E29"/>
    <w:pPr>
      <w:spacing w:after="100"/>
      <w:ind w:left="660"/>
    </w:pPr>
  </w:style>
  <w:style w:type="paragraph" w:styleId="Innehll5">
    <w:name w:val="toc 5"/>
    <w:basedOn w:val="Normal"/>
    <w:next w:val="Normal"/>
    <w:uiPriority w:val="99"/>
    <w:semiHidden/>
    <w:rsid w:val="00A61E29"/>
    <w:pPr>
      <w:spacing w:after="100"/>
      <w:ind w:left="880"/>
    </w:pPr>
  </w:style>
  <w:style w:type="paragraph" w:styleId="Innehll6">
    <w:name w:val="toc 6"/>
    <w:basedOn w:val="Normal"/>
    <w:next w:val="Normal"/>
    <w:uiPriority w:val="99"/>
    <w:semiHidden/>
    <w:rsid w:val="00A61E29"/>
    <w:pPr>
      <w:spacing w:after="100"/>
      <w:ind w:left="1100"/>
    </w:pPr>
  </w:style>
  <w:style w:type="paragraph" w:styleId="Innehll7">
    <w:name w:val="toc 7"/>
    <w:basedOn w:val="Normal"/>
    <w:next w:val="Normal"/>
    <w:uiPriority w:val="99"/>
    <w:semiHidden/>
    <w:rsid w:val="00A61E29"/>
    <w:pPr>
      <w:spacing w:after="100"/>
      <w:ind w:left="1320"/>
    </w:pPr>
  </w:style>
  <w:style w:type="paragraph" w:styleId="Innehll8">
    <w:name w:val="toc 8"/>
    <w:basedOn w:val="Normal"/>
    <w:next w:val="Normal"/>
    <w:uiPriority w:val="99"/>
    <w:semiHidden/>
    <w:rsid w:val="00A61E29"/>
    <w:pPr>
      <w:spacing w:after="100"/>
      <w:ind w:left="1540"/>
    </w:pPr>
  </w:style>
  <w:style w:type="paragraph" w:styleId="Innehll9">
    <w:name w:val="toc 9"/>
    <w:basedOn w:val="Normal"/>
    <w:next w:val="Normal"/>
    <w:uiPriority w:val="99"/>
    <w:semiHidden/>
    <w:rsid w:val="00A61E29"/>
    <w:pPr>
      <w:spacing w:after="100"/>
      <w:ind w:left="1760"/>
    </w:pPr>
  </w:style>
  <w:style w:type="table" w:customStyle="1" w:styleId="Trelinjerstabell">
    <w:name w:val="Trelinjerstabell"/>
    <w:basedOn w:val="Normaltabel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jusskuggn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jusskuggning-dekorfrg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jusskuggning-dekorfrg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jusskuggning-dekorfrg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jusskuggning-dekorfrg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jusskuggning-dekorfrg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jusskuggning-dekorfrg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juslista">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juslista-dekorfrg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juslista-dekorfrg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juslista-dekorfrg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juslista-dekorfrg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juslista-dekorfrg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juslista-dekorfrg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ark">
    <w:name w:val="Strong"/>
    <w:basedOn w:val="Standardstycketeckensnitt"/>
    <w:uiPriority w:val="1"/>
    <w:rsid w:val="00A61E29"/>
    <w:rPr>
      <w:b/>
      <w:bCs/>
    </w:rPr>
  </w:style>
  <w:style w:type="table" w:customStyle="1" w:styleId="Sidfottabell">
    <w:name w:val="Sidfot tabell"/>
    <w:basedOn w:val="Normaltabel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tnotstext">
    <w:name w:val="footnote text"/>
    <w:basedOn w:val="Normal"/>
    <w:link w:val="FotnotstextChar"/>
    <w:uiPriority w:val="99"/>
    <w:semiHidden/>
    <w:unhideWhenUsed/>
    <w:rsid w:val="00A61E29"/>
    <w:rPr>
      <w:sz w:val="20"/>
      <w:szCs w:val="20"/>
    </w:rPr>
  </w:style>
  <w:style w:type="character" w:customStyle="1" w:styleId="FotnotstextChar">
    <w:name w:val="Fotnotstext Char"/>
    <w:basedOn w:val="Standardstycketeckensnitt"/>
    <w:link w:val="Fotnotstext"/>
    <w:uiPriority w:val="99"/>
    <w:semiHidden/>
    <w:rsid w:val="00A61E29"/>
    <w:rPr>
      <w:rFonts w:asciiTheme="minorHAnsi" w:hAnsiTheme="minorHAnsi"/>
      <w:sz w:val="20"/>
      <w:szCs w:val="20"/>
      <w:lang w:val="en-US"/>
    </w:rPr>
  </w:style>
  <w:style w:type="character" w:styleId="Fotnotsreferens">
    <w:name w:val="footnote reference"/>
    <w:basedOn w:val="Standardstycketeckensnitt"/>
    <w:uiPriority w:val="99"/>
    <w:semiHidden/>
    <w:unhideWhenUsed/>
    <w:rsid w:val="00A61E29"/>
    <w:rPr>
      <w:vertAlign w:val="superscript"/>
    </w:rPr>
  </w:style>
  <w:style w:type="character" w:customStyle="1" w:styleId="Rubrik4Char">
    <w:name w:val="Rubrik 4 Char"/>
    <w:basedOn w:val="Standardstycketeckensnitt"/>
    <w:link w:val="Rubrik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Standardstycketeckensnitt"/>
    <w:uiPriority w:val="1"/>
    <w:rsid w:val="00A61E29"/>
    <w:rPr>
      <w:rFonts w:asciiTheme="majorHAnsi" w:hAnsiTheme="majorHAnsi"/>
      <w:color w:val="auto"/>
      <w:sz w:val="14"/>
    </w:rPr>
  </w:style>
  <w:style w:type="character" w:customStyle="1" w:styleId="Sidfotmallarna">
    <w:name w:val="Sidfot mallarna"/>
    <w:basedOn w:val="Standardstycketeckensnitt"/>
    <w:uiPriority w:val="1"/>
    <w:rsid w:val="00A61E29"/>
    <w:rPr>
      <w:rFonts w:asciiTheme="majorHAnsi" w:hAnsiTheme="majorHAnsi"/>
      <w:sz w:val="14"/>
    </w:rPr>
  </w:style>
  <w:style w:type="character" w:customStyle="1" w:styleId="Sidfotmallarnagr">
    <w:name w:val="Sidfot mallarna grå"/>
    <w:basedOn w:val="Standardstycketeckensnit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Standardstycketeckensnitt"/>
    <w:link w:val="TillfalligText"/>
    <w:rsid w:val="00A61E29"/>
    <w:rPr>
      <w:rFonts w:asciiTheme="minorHAnsi" w:hAnsiTheme="minorHAnsi" w:cstheme="minorHAnsi"/>
      <w:bdr w:val="single" w:sz="4" w:space="0" w:color="auto"/>
      <w:lang w:val="en-US"/>
    </w:rPr>
  </w:style>
  <w:style w:type="paragraph" w:styleId="Punktlista">
    <w:name w:val="List Bullet"/>
    <w:basedOn w:val="Normal"/>
    <w:uiPriority w:val="99"/>
    <w:qFormat/>
    <w:rsid w:val="00A61E29"/>
    <w:pPr>
      <w:numPr>
        <w:numId w:val="4"/>
      </w:numPr>
      <w:contextualSpacing/>
    </w:pPr>
  </w:style>
  <w:style w:type="paragraph" w:styleId="Numreradlista">
    <w:name w:val="List Number"/>
    <w:basedOn w:val="Normal"/>
    <w:uiPriority w:val="99"/>
    <w:qFormat/>
    <w:rsid w:val="00A61E29"/>
    <w:pPr>
      <w:numPr>
        <w:numId w:val="3"/>
      </w:numPr>
      <w:contextualSpacing/>
    </w:pPr>
  </w:style>
  <w:style w:type="paragraph" w:styleId="Liststycke">
    <w:name w:val="List Paragraph"/>
    <w:basedOn w:val="Normal"/>
    <w:uiPriority w:val="34"/>
    <w:qFormat/>
    <w:rsid w:val="00894B16"/>
    <w:pPr>
      <w:ind w:left="720"/>
      <w:contextualSpacing/>
    </w:pPr>
  </w:style>
  <w:style w:type="character" w:styleId="Radnummer">
    <w:name w:val="line number"/>
    <w:basedOn w:val="Standardstycketeckensnitt"/>
    <w:uiPriority w:val="99"/>
    <w:semiHidden/>
    <w:unhideWhenUsed/>
    <w:rsid w:val="00E110ED"/>
  </w:style>
  <w:style w:type="table" w:styleId="Oformateradtabell5">
    <w:name w:val="Plain Table 5"/>
    <w:basedOn w:val="Normaltabel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1">
    <w:name w:val="Grid Table 1 Light Accent 1"/>
    <w:basedOn w:val="Normaltabel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FA6CD0"/>
    <w:rPr>
      <w:i/>
      <w:iCs/>
      <w:color w:val="000000" w:themeColor="text2"/>
      <w:sz w:val="18"/>
      <w:szCs w:val="18"/>
    </w:rPr>
  </w:style>
  <w:style w:type="table" w:styleId="Tabellrutntljust">
    <w:name w:val="Grid Table Light"/>
    <w:basedOn w:val="Normaltabel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sreferens">
    <w:name w:val="annotation reference"/>
    <w:basedOn w:val="Standardstycketeckensnitt"/>
    <w:uiPriority w:val="99"/>
    <w:semiHidden/>
    <w:unhideWhenUsed/>
    <w:rsid w:val="003A75A6"/>
    <w:rPr>
      <w:sz w:val="16"/>
      <w:szCs w:val="16"/>
    </w:rPr>
  </w:style>
  <w:style w:type="paragraph" w:styleId="Kommentarer">
    <w:name w:val="annotation text"/>
    <w:basedOn w:val="Normal"/>
    <w:link w:val="KommentarerChar"/>
    <w:uiPriority w:val="99"/>
    <w:unhideWhenUsed/>
    <w:rsid w:val="003A75A6"/>
    <w:rPr>
      <w:sz w:val="20"/>
      <w:szCs w:val="20"/>
    </w:rPr>
  </w:style>
  <w:style w:type="character" w:customStyle="1" w:styleId="KommentarerChar">
    <w:name w:val="Kommentarer Char"/>
    <w:basedOn w:val="Standardstycketeckensnitt"/>
    <w:link w:val="Kommentarer"/>
    <w:uiPriority w:val="99"/>
    <w:rsid w:val="003A75A6"/>
    <w:rPr>
      <w:rFonts w:asciiTheme="minorHAnsi" w:hAnsiTheme="minorHAnsi"/>
      <w:sz w:val="20"/>
      <w:szCs w:val="20"/>
    </w:rPr>
  </w:style>
  <w:style w:type="paragraph" w:styleId="Kommentarsmne">
    <w:name w:val="annotation subject"/>
    <w:basedOn w:val="Kommentarer"/>
    <w:next w:val="Kommentarer"/>
    <w:link w:val="KommentarsmneChar"/>
    <w:uiPriority w:val="99"/>
    <w:semiHidden/>
    <w:unhideWhenUsed/>
    <w:rsid w:val="003A75A6"/>
    <w:rPr>
      <w:b/>
      <w:bCs/>
    </w:rPr>
  </w:style>
  <w:style w:type="character" w:customStyle="1" w:styleId="KommentarsmneChar">
    <w:name w:val="Kommentarsämne Char"/>
    <w:basedOn w:val="KommentarerChar"/>
    <w:link w:val="Kommentarsmne"/>
    <w:uiPriority w:val="99"/>
    <w:semiHidden/>
    <w:rsid w:val="003A75A6"/>
    <w:rPr>
      <w:rFonts w:asciiTheme="minorHAnsi" w:hAnsiTheme="minorHAnsi"/>
      <w:b/>
      <w:bCs/>
      <w:sz w:val="20"/>
      <w:szCs w:val="20"/>
    </w:rPr>
  </w:style>
  <w:style w:type="paragraph" w:styleId="Litteraturfrteckning">
    <w:name w:val="Bibliography"/>
    <w:basedOn w:val="Normal"/>
    <w:next w:val="Normal"/>
    <w:uiPriority w:val="37"/>
    <w:unhideWhenUsed/>
    <w:rsid w:val="00BE5814"/>
    <w:pPr>
      <w:ind w:left="720" w:hanging="720"/>
    </w:pPr>
  </w:style>
  <w:style w:type="character" w:customStyle="1" w:styleId="apple-converted-space">
    <w:name w:val="apple-converted-space"/>
    <w:basedOn w:val="Standardstycketeckensnit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AnvndHyperlnk">
    <w:name w:val="FollowedHyperlink"/>
    <w:basedOn w:val="Standardstycketeckensnitt"/>
    <w:uiPriority w:val="99"/>
    <w:semiHidden/>
    <w:unhideWhenUsed/>
    <w:rsid w:val="009E754E"/>
    <w:rPr>
      <w:color w:val="000000" w:themeColor="followedHyperlink"/>
      <w:u w:val="single"/>
    </w:rPr>
  </w:style>
  <w:style w:type="character" w:customStyle="1" w:styleId="UnresolvedMention1">
    <w:name w:val="Unresolved Mention1"/>
    <w:basedOn w:val="Standardstycketeckensnitt"/>
    <w:uiPriority w:val="99"/>
    <w:semiHidden/>
    <w:unhideWhenUsed/>
    <w:rsid w:val="00C00F5F"/>
    <w:rPr>
      <w:color w:val="605E5C"/>
      <w:shd w:val="clear" w:color="auto" w:fill="E1DFDD"/>
    </w:rPr>
  </w:style>
  <w:style w:type="table" w:styleId="Rutntstabell1ljus">
    <w:name w:val="Grid Table 1 Light"/>
    <w:basedOn w:val="Normaltabel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
    <w:name w:val="Unresolved Mention"/>
    <w:basedOn w:val="Standardstycketeckensnit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1.png"/><Relationship Id="rId21" Type="http://schemas.openxmlformats.org/officeDocument/2006/relationships/image" Target="media/image4.png"/><Relationship Id="rId34" Type="http://schemas.openxmlformats.org/officeDocument/2006/relationships/image" Target="media/image16.png"/><Relationship Id="rId42" Type="http://schemas.openxmlformats.org/officeDocument/2006/relationships/image" Target="media/image24.png"/><Relationship Id="rId47" Type="http://schemas.openxmlformats.org/officeDocument/2006/relationships/image" Target="media/image29.png"/><Relationship Id="rId50" Type="http://schemas.openxmlformats.org/officeDocument/2006/relationships/image" Target="media/image32.png"/><Relationship Id="rId55" Type="http://schemas.openxmlformats.org/officeDocument/2006/relationships/header" Target="header2.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hyperlink" Target="https://github.com/maxlindmark/scaling/blob/master/R/exploration/explore_clean_growth.R" TargetMode="External"/><Relationship Id="rId25" Type="http://schemas.openxmlformats.org/officeDocument/2006/relationships/image" Target="media/image8.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28.png"/><Relationship Id="rId2" Type="http://schemas.openxmlformats.org/officeDocument/2006/relationships/customXml" Target="../customXml/item2.xml"/><Relationship Id="rId16" Type="http://schemas.openxmlformats.org/officeDocument/2006/relationships/hyperlink" Target="https://github.com/maxlindmark/scaling/blob/master/R/exploration/explore_clean_meta_cons.R" TargetMode="External"/><Relationship Id="rId20" Type="http://schemas.openxmlformats.org/officeDocument/2006/relationships/image" Target="media/image3.png"/><Relationship Id="rId29" Type="http://schemas.openxmlformats.org/officeDocument/2006/relationships/image" Target="media/image12.png"/><Relationship Id="rId41" Type="http://schemas.openxmlformats.org/officeDocument/2006/relationships/image" Target="media/image2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19.png"/><Relationship Id="rId40" Type="http://schemas.openxmlformats.org/officeDocument/2006/relationships/image" Target="media/image22.png"/><Relationship Id="rId45" Type="http://schemas.openxmlformats.org/officeDocument/2006/relationships/image" Target="media/image27.png"/><Relationship Id="rId53" Type="http://schemas.openxmlformats.org/officeDocument/2006/relationships/header" Target="header1.xml"/><Relationship Id="rId58" Type="http://schemas.openxmlformats.org/officeDocument/2006/relationships/theme" Target="theme/theme1.xml"/><Relationship Id="rId5" Type="http://schemas.openxmlformats.org/officeDocument/2006/relationships/customXml" Target="../customXml/item5.xml"/><Relationship Id="rId15" Type="http://schemas.openxmlformats.org/officeDocument/2006/relationships/hyperlink" Target="https://github.com/maxlindmark/scaling" TargetMode="External"/><Relationship Id="rId23" Type="http://schemas.openxmlformats.org/officeDocument/2006/relationships/image" Target="media/image6.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1.png"/><Relationship Id="rId57" Type="http://schemas.microsoft.com/office/2011/relationships/people" Target="people.xml"/><Relationship Id="rId61" Type="http://schemas.microsoft.com/office/2016/09/relationships/commentsIds" Target="commentsIds.xml"/><Relationship Id="rId10" Type="http://schemas.openxmlformats.org/officeDocument/2006/relationships/footnotes" Target="footnotes.xml"/><Relationship Id="rId19" Type="http://schemas.openxmlformats.org/officeDocument/2006/relationships/image" Target="media/image2.png"/><Relationship Id="rId31" Type="http://schemas.openxmlformats.org/officeDocument/2006/relationships/image" Target="media/image14.png"/><Relationship Id="rId44" Type="http://schemas.openxmlformats.org/officeDocument/2006/relationships/image" Target="media/image26.png"/><Relationship Id="rId52" Type="http://schemas.openxmlformats.org/officeDocument/2006/relationships/image" Target="media/image34.png"/><Relationship Id="rId60" Type="http://schemas.microsoft.com/office/2018/08/relationships/commentsExtensible" Target="commentsExtensible.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max.lindmark@slu.se" TargetMode="External"/><Relationship Id="rId22" Type="http://schemas.openxmlformats.org/officeDocument/2006/relationships/image" Target="media/image5.png"/><Relationship Id="rId27" Type="http://schemas.openxmlformats.org/officeDocument/2006/relationships/image" Target="media/image10.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5.png"/><Relationship Id="rId48" Type="http://schemas.openxmlformats.org/officeDocument/2006/relationships/image" Target="media/image30.png"/><Relationship Id="rId56" Type="http://schemas.openxmlformats.org/officeDocument/2006/relationships/fontTable" Target="fontTable.xml"/><Relationship Id="rId8" Type="http://schemas.openxmlformats.org/officeDocument/2006/relationships/settings" Target="settings.xml"/><Relationship Id="rId51" Type="http://schemas.openxmlformats.org/officeDocument/2006/relationships/image" Target="media/image33.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p:properties xmlns:p="http://schemas.microsoft.com/office/2006/metadata/properties" xmlns:xsi="http://www.w3.org/2001/XMLSchema-instanc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40A6C80E-A5CE-42ED-A30B-A4120FFD7A9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TotalTime>
  <Pages>51</Pages>
  <Words>26873</Words>
  <Characters>142427</Characters>
  <Application>Microsoft Office Word</Application>
  <DocSecurity>0</DocSecurity>
  <Lines>1186</Lines>
  <Paragraphs>337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168963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Anna Gårdmark</cp:lastModifiedBy>
  <cp:revision>8</cp:revision>
  <cp:lastPrinted>2012-03-26T17:07:00Z</cp:lastPrinted>
  <dcterms:created xsi:type="dcterms:W3CDTF">2020-11-09T22:31:00Z</dcterms:created>
  <dcterms:modified xsi:type="dcterms:W3CDTF">2020-11-23T15:18:00Z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